
<file path=[Content_Types].xml><?xml version="1.0" encoding="utf-8"?>
<Types xmlns="http://schemas.openxmlformats.org/package/2006/content-types">
  <Default Extension="png" ContentType="image/png"/>
  <Default Extension="vsd" ContentType="application/vnd.visio"/>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Microsoft_Visio_Drawing34444455.vsdx" ContentType="application/vnd.ms-visio.viewer"/>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ayout w:type="fixed"/>
        <w:tblLook w:val="0000" w:firstRow="0" w:lastRow="0" w:firstColumn="0" w:lastColumn="0" w:noHBand="0" w:noVBand="0"/>
      </w:tblPr>
      <w:tblGrid>
        <w:gridCol w:w="6408"/>
        <w:gridCol w:w="3168"/>
      </w:tblGrid>
      <w:tr w:rsidR="00E61DAC" w:rsidRPr="00846C2D" w14:paraId="1A924B7F" w14:textId="77777777" w:rsidTr="002049F2">
        <w:tc>
          <w:tcPr>
            <w:tcW w:w="6408" w:type="dxa"/>
          </w:tcPr>
          <w:p w14:paraId="3A727503" w14:textId="4C683438" w:rsidR="00576CC6" w:rsidRPr="00084198" w:rsidRDefault="0073267D" w:rsidP="00CD45EA">
            <w:pPr>
              <w:tabs>
                <w:tab w:val="left" w:pos="7200"/>
              </w:tabs>
              <w:rPr>
                <w:b/>
                <w:noProof/>
                <w:szCs w:val="22"/>
                <w:lang w:val="en-CA"/>
              </w:rPr>
            </w:pPr>
            <w:r>
              <w:rPr>
                <w:noProof/>
                <w:szCs w:val="22"/>
                <w:lang w:eastAsia="zh-CN"/>
              </w:rPr>
              <mc:AlternateContent>
                <mc:Choice Requires="wpg">
                  <w:drawing>
                    <wp:anchor distT="0" distB="0" distL="114300" distR="114300" simplePos="0" relativeHeight="251656192" behindDoc="0" locked="0" layoutInCell="1" allowOverlap="1" wp14:anchorId="01AC5F79" wp14:editId="647CE8C4">
                      <wp:simplePos x="0" y="0"/>
                      <wp:positionH relativeFrom="column">
                        <wp:posOffset>-52705</wp:posOffset>
                      </wp:positionH>
                      <wp:positionV relativeFrom="paragraph">
                        <wp:posOffset>-349250</wp:posOffset>
                      </wp:positionV>
                      <wp:extent cx="295910" cy="312420"/>
                      <wp:effectExtent l="0" t="0" r="0" b="0"/>
                      <wp:wrapNone/>
                      <wp:docPr id="3"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910" cy="312420"/>
                                <a:chOff x="9" y="2"/>
                                <a:chExt cx="466" cy="492"/>
                              </a:xfrm>
                            </wpg:grpSpPr>
                            <wps:wsp>
                              <wps:cNvPr id="10" name="Line 29"/>
                              <wps:cNvCnPr/>
                              <wps:spPr bwMode="auto">
                                <a:xfrm>
                                  <a:off x="9" y="9"/>
                                  <a:ext cx="1" cy="480"/>
                                </a:xfrm>
                                <a:prstGeom prst="line">
                                  <a:avLst/>
                                </a:prstGeom>
                                <a:noFill/>
                                <a:ln w="13">
                                  <a:solidFill>
                                    <a:srgbClr val="FFFFFF"/>
                                  </a:solidFill>
                                  <a:round/>
                                  <a:headEnd/>
                                  <a:tailEnd/>
                                </a:ln>
                                <a:extLst>
                                  <a:ext uri="{909E8E84-426E-40DD-AFC4-6F175D3DCCD1}">
                                    <a14:hiddenFill xmlns:a14="http://schemas.microsoft.com/office/drawing/2010/main">
                                      <a:noFill/>
                                    </a14:hiddenFill>
                                  </a:ext>
                                </a:extLst>
                              </wps:spPr>
                              <wps:bodyPr/>
                            </wps:wsp>
                            <wps:wsp>
                              <wps:cNvPr id="13" name="Line 30"/>
                              <wps:cNvCnPr/>
                              <wps:spPr bwMode="auto">
                                <a:xfrm>
                                  <a:off x="9" y="493"/>
                                  <a:ext cx="465" cy="1"/>
                                </a:xfrm>
                                <a:prstGeom prst="line">
                                  <a:avLst/>
                                </a:prstGeom>
                                <a:noFill/>
                                <a:ln w="13">
                                  <a:solidFill>
                                    <a:srgbClr val="FFFFFF"/>
                                  </a:solidFill>
                                  <a:round/>
                                  <a:headEnd/>
                                  <a:tailEnd/>
                                </a:ln>
                                <a:extLst>
                                  <a:ext uri="{909E8E84-426E-40DD-AFC4-6F175D3DCCD1}">
                                    <a14:hiddenFill xmlns:a14="http://schemas.microsoft.com/office/drawing/2010/main">
                                      <a:noFill/>
                                    </a14:hiddenFill>
                                  </a:ext>
                                </a:extLst>
                              </wps:spPr>
                              <wps:bodyPr/>
                            </wps:wsp>
                            <wps:wsp>
                              <wps:cNvPr id="14" name="Line 31"/>
                              <wps:cNvCnPr/>
                              <wps:spPr bwMode="auto">
                                <a:xfrm flipV="1">
                                  <a:off x="474" y="9"/>
                                  <a:ext cx="1" cy="484"/>
                                </a:xfrm>
                                <a:prstGeom prst="line">
                                  <a:avLst/>
                                </a:prstGeom>
                                <a:noFill/>
                                <a:ln w="13">
                                  <a:solidFill>
                                    <a:srgbClr val="FFFFFF"/>
                                  </a:solidFill>
                                  <a:round/>
                                  <a:headEnd/>
                                  <a:tailEnd/>
                                </a:ln>
                                <a:extLst>
                                  <a:ext uri="{909E8E84-426E-40DD-AFC4-6F175D3DCCD1}">
                                    <a14:hiddenFill xmlns:a14="http://schemas.microsoft.com/office/drawing/2010/main">
                                      <a:noFill/>
                                    </a14:hiddenFill>
                                  </a:ext>
                                </a:extLst>
                              </wps:spPr>
                              <wps:bodyPr/>
                            </wps:wsp>
                            <wps:wsp>
                              <wps:cNvPr id="15" name="Line 32"/>
                              <wps:cNvCnPr/>
                              <wps:spPr bwMode="auto">
                                <a:xfrm flipH="1">
                                  <a:off x="9" y="9"/>
                                  <a:ext cx="462" cy="1"/>
                                </a:xfrm>
                                <a:prstGeom prst="line">
                                  <a:avLst/>
                                </a:prstGeom>
                                <a:noFill/>
                                <a:ln w="13">
                                  <a:solidFill>
                                    <a:srgbClr val="FFFFFF"/>
                                  </a:solidFill>
                                  <a:round/>
                                  <a:headEnd/>
                                  <a:tailEnd/>
                                </a:ln>
                                <a:extLst>
                                  <a:ext uri="{909E8E84-426E-40DD-AFC4-6F175D3DCCD1}">
                                    <a14:hiddenFill xmlns:a14="http://schemas.microsoft.com/office/drawing/2010/main">
                                      <a:noFill/>
                                    </a14:hiddenFill>
                                  </a:ext>
                                </a:extLst>
                              </wps:spPr>
                              <wps:bodyPr/>
                            </wps:wsp>
                            <wps:wsp>
                              <wps:cNvPr id="16" name="Line 33"/>
                              <wps:cNvCnPr/>
                              <wps:spPr bwMode="auto">
                                <a:xfrm>
                                  <a:off x="9" y="9"/>
                                  <a:ext cx="1" cy="1"/>
                                </a:xfrm>
                                <a:prstGeom prst="line">
                                  <a:avLst/>
                                </a:prstGeom>
                                <a:noFill/>
                                <a:ln w="13">
                                  <a:solidFill>
                                    <a:srgbClr val="FFFFFF"/>
                                  </a:solidFill>
                                  <a:round/>
                                  <a:headEnd/>
                                  <a:tailEnd/>
                                </a:ln>
                                <a:extLst>
                                  <a:ext uri="{909E8E84-426E-40DD-AFC4-6F175D3DCCD1}">
                                    <a14:hiddenFill xmlns:a14="http://schemas.microsoft.com/office/drawing/2010/main">
                                      <a:noFill/>
                                    </a14:hiddenFill>
                                  </a:ext>
                                </a:extLst>
                              </wps:spPr>
                              <wps:bodyPr/>
                            </wps:wsp>
                            <wps:wsp>
                              <wps:cNvPr id="17" name="Freeform 34"/>
                              <wps:cNvSpPr>
                                <a:spLocks/>
                              </wps:cNvSpPr>
                              <wps:spPr bwMode="auto">
                                <a:xfrm>
                                  <a:off x="74" y="104"/>
                                  <a:ext cx="309" cy="297"/>
                                </a:xfrm>
                                <a:custGeom>
                                  <a:avLst/>
                                  <a:gdLst>
                                    <a:gd name="T0" fmla="*/ 4 w 309"/>
                                    <a:gd name="T1" fmla="*/ 254 h 297"/>
                                    <a:gd name="T2" fmla="*/ 4 w 309"/>
                                    <a:gd name="T3" fmla="*/ 238 h 297"/>
                                    <a:gd name="T4" fmla="*/ 7 w 309"/>
                                    <a:gd name="T5" fmla="*/ 222 h 297"/>
                                    <a:gd name="T6" fmla="*/ 10 w 309"/>
                                    <a:gd name="T7" fmla="*/ 210 h 297"/>
                                    <a:gd name="T8" fmla="*/ 12 w 309"/>
                                    <a:gd name="T9" fmla="*/ 194 h 297"/>
                                    <a:gd name="T10" fmla="*/ 19 w 309"/>
                                    <a:gd name="T11" fmla="*/ 182 h 297"/>
                                    <a:gd name="T12" fmla="*/ 22 w 309"/>
                                    <a:gd name="T13" fmla="*/ 169 h 297"/>
                                    <a:gd name="T14" fmla="*/ 29 w 309"/>
                                    <a:gd name="T15" fmla="*/ 157 h 297"/>
                                    <a:gd name="T16" fmla="*/ 34 w 309"/>
                                    <a:gd name="T17" fmla="*/ 145 h 297"/>
                                    <a:gd name="T18" fmla="*/ 41 w 309"/>
                                    <a:gd name="T19" fmla="*/ 133 h 297"/>
                                    <a:gd name="T20" fmla="*/ 50 w 309"/>
                                    <a:gd name="T21" fmla="*/ 120 h 297"/>
                                    <a:gd name="T22" fmla="*/ 59 w 309"/>
                                    <a:gd name="T23" fmla="*/ 108 h 297"/>
                                    <a:gd name="T24" fmla="*/ 69 w 309"/>
                                    <a:gd name="T25" fmla="*/ 98 h 297"/>
                                    <a:gd name="T26" fmla="*/ 91 w 309"/>
                                    <a:gd name="T27" fmla="*/ 74 h 297"/>
                                    <a:gd name="T28" fmla="*/ 104 w 309"/>
                                    <a:gd name="T29" fmla="*/ 64 h 297"/>
                                    <a:gd name="T30" fmla="*/ 113 w 309"/>
                                    <a:gd name="T31" fmla="*/ 55 h 297"/>
                                    <a:gd name="T32" fmla="*/ 125 w 309"/>
                                    <a:gd name="T33" fmla="*/ 49 h 297"/>
                                    <a:gd name="T34" fmla="*/ 137 w 309"/>
                                    <a:gd name="T35" fmla="*/ 43 h 297"/>
                                    <a:gd name="T36" fmla="*/ 150 w 309"/>
                                    <a:gd name="T37" fmla="*/ 34 h 297"/>
                                    <a:gd name="T38" fmla="*/ 162 w 309"/>
                                    <a:gd name="T39" fmla="*/ 29 h 297"/>
                                    <a:gd name="T40" fmla="*/ 177 w 309"/>
                                    <a:gd name="T41" fmla="*/ 25 h 297"/>
                                    <a:gd name="T42" fmla="*/ 190 w 309"/>
                                    <a:gd name="T43" fmla="*/ 19 h 297"/>
                                    <a:gd name="T44" fmla="*/ 206 w 309"/>
                                    <a:gd name="T45" fmla="*/ 16 h 297"/>
                                    <a:gd name="T46" fmla="*/ 219 w 309"/>
                                    <a:gd name="T47" fmla="*/ 12 h 297"/>
                                    <a:gd name="T48" fmla="*/ 234 w 309"/>
                                    <a:gd name="T49" fmla="*/ 7 h 297"/>
                                    <a:gd name="T50" fmla="*/ 249 w 309"/>
                                    <a:gd name="T51" fmla="*/ 7 h 297"/>
                                    <a:gd name="T52" fmla="*/ 268 w 309"/>
                                    <a:gd name="T53" fmla="*/ 4 h 297"/>
                                    <a:gd name="T54" fmla="*/ 309 w 309"/>
                                    <a:gd name="T55" fmla="*/ 4 h 297"/>
                                    <a:gd name="T56" fmla="*/ 299 w 309"/>
                                    <a:gd name="T57" fmla="*/ 0 h 297"/>
                                    <a:gd name="T58" fmla="*/ 262 w 309"/>
                                    <a:gd name="T59" fmla="*/ 0 h 297"/>
                                    <a:gd name="T60" fmla="*/ 249 w 309"/>
                                    <a:gd name="T61" fmla="*/ 4 h 297"/>
                                    <a:gd name="T62" fmla="*/ 234 w 309"/>
                                    <a:gd name="T63" fmla="*/ 4 h 297"/>
                                    <a:gd name="T64" fmla="*/ 219 w 309"/>
                                    <a:gd name="T65" fmla="*/ 7 h 297"/>
                                    <a:gd name="T66" fmla="*/ 206 w 309"/>
                                    <a:gd name="T67" fmla="*/ 12 h 297"/>
                                    <a:gd name="T68" fmla="*/ 190 w 309"/>
                                    <a:gd name="T69" fmla="*/ 16 h 297"/>
                                    <a:gd name="T70" fmla="*/ 174 w 309"/>
                                    <a:gd name="T71" fmla="*/ 22 h 297"/>
                                    <a:gd name="T72" fmla="*/ 162 w 309"/>
                                    <a:gd name="T73" fmla="*/ 25 h 297"/>
                                    <a:gd name="T74" fmla="*/ 150 w 309"/>
                                    <a:gd name="T75" fmla="*/ 31 h 297"/>
                                    <a:gd name="T76" fmla="*/ 133 w 309"/>
                                    <a:gd name="T77" fmla="*/ 38 h 297"/>
                                    <a:gd name="T78" fmla="*/ 125 w 309"/>
                                    <a:gd name="T79" fmla="*/ 45 h 297"/>
                                    <a:gd name="T80" fmla="*/ 113 w 309"/>
                                    <a:gd name="T81" fmla="*/ 55 h 297"/>
                                    <a:gd name="T82" fmla="*/ 101 w 309"/>
                                    <a:gd name="T83" fmla="*/ 62 h 297"/>
                                    <a:gd name="T84" fmla="*/ 91 w 309"/>
                                    <a:gd name="T85" fmla="*/ 70 h 297"/>
                                    <a:gd name="T86" fmla="*/ 79 w 309"/>
                                    <a:gd name="T87" fmla="*/ 80 h 297"/>
                                    <a:gd name="T88" fmla="*/ 62 w 309"/>
                                    <a:gd name="T89" fmla="*/ 98 h 297"/>
                                    <a:gd name="T90" fmla="*/ 54 w 309"/>
                                    <a:gd name="T91" fmla="*/ 111 h 297"/>
                                    <a:gd name="T92" fmla="*/ 47 w 309"/>
                                    <a:gd name="T93" fmla="*/ 120 h 297"/>
                                    <a:gd name="T94" fmla="*/ 37 w 309"/>
                                    <a:gd name="T95" fmla="*/ 133 h 297"/>
                                    <a:gd name="T96" fmla="*/ 32 w 309"/>
                                    <a:gd name="T97" fmla="*/ 145 h 297"/>
                                    <a:gd name="T98" fmla="*/ 25 w 309"/>
                                    <a:gd name="T99" fmla="*/ 157 h 297"/>
                                    <a:gd name="T100" fmla="*/ 19 w 309"/>
                                    <a:gd name="T101" fmla="*/ 173 h 297"/>
                                    <a:gd name="T102" fmla="*/ 12 w 309"/>
                                    <a:gd name="T103" fmla="*/ 186 h 297"/>
                                    <a:gd name="T104" fmla="*/ 10 w 309"/>
                                    <a:gd name="T105" fmla="*/ 198 h 297"/>
                                    <a:gd name="T106" fmla="*/ 7 w 309"/>
                                    <a:gd name="T107" fmla="*/ 213 h 297"/>
                                    <a:gd name="T108" fmla="*/ 4 w 309"/>
                                    <a:gd name="T109" fmla="*/ 225 h 297"/>
                                    <a:gd name="T110" fmla="*/ 0 w 309"/>
                                    <a:gd name="T111" fmla="*/ 241 h 297"/>
                                    <a:gd name="T112" fmla="*/ 0 w 309"/>
                                    <a:gd name="T113" fmla="*/ 256 h 297"/>
                                    <a:gd name="T114" fmla="*/ 0 w 309"/>
                                    <a:gd name="T115" fmla="*/ 290 h 2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309" h="297">
                                      <a:moveTo>
                                        <a:pt x="4" y="297"/>
                                      </a:moveTo>
                                      <a:lnTo>
                                        <a:pt x="4" y="256"/>
                                      </a:lnTo>
                                      <a:lnTo>
                                        <a:pt x="4" y="254"/>
                                      </a:lnTo>
                                      <a:lnTo>
                                        <a:pt x="4" y="247"/>
                                      </a:lnTo>
                                      <a:lnTo>
                                        <a:pt x="4" y="241"/>
                                      </a:lnTo>
                                      <a:lnTo>
                                        <a:pt x="4" y="238"/>
                                      </a:lnTo>
                                      <a:lnTo>
                                        <a:pt x="4" y="232"/>
                                      </a:lnTo>
                                      <a:lnTo>
                                        <a:pt x="7" y="228"/>
                                      </a:lnTo>
                                      <a:lnTo>
                                        <a:pt x="7" y="222"/>
                                      </a:lnTo>
                                      <a:lnTo>
                                        <a:pt x="7" y="220"/>
                                      </a:lnTo>
                                      <a:lnTo>
                                        <a:pt x="10" y="213"/>
                                      </a:lnTo>
                                      <a:lnTo>
                                        <a:pt x="10" y="210"/>
                                      </a:lnTo>
                                      <a:lnTo>
                                        <a:pt x="10" y="203"/>
                                      </a:lnTo>
                                      <a:lnTo>
                                        <a:pt x="12" y="201"/>
                                      </a:lnTo>
                                      <a:lnTo>
                                        <a:pt x="12" y="194"/>
                                      </a:lnTo>
                                      <a:lnTo>
                                        <a:pt x="16" y="191"/>
                                      </a:lnTo>
                                      <a:lnTo>
                                        <a:pt x="16" y="186"/>
                                      </a:lnTo>
                                      <a:lnTo>
                                        <a:pt x="19" y="182"/>
                                      </a:lnTo>
                                      <a:lnTo>
                                        <a:pt x="19" y="176"/>
                                      </a:lnTo>
                                      <a:lnTo>
                                        <a:pt x="22" y="173"/>
                                      </a:lnTo>
                                      <a:lnTo>
                                        <a:pt x="22" y="169"/>
                                      </a:lnTo>
                                      <a:lnTo>
                                        <a:pt x="25" y="164"/>
                                      </a:lnTo>
                                      <a:lnTo>
                                        <a:pt x="25" y="160"/>
                                      </a:lnTo>
                                      <a:lnTo>
                                        <a:pt x="29" y="157"/>
                                      </a:lnTo>
                                      <a:lnTo>
                                        <a:pt x="32" y="151"/>
                                      </a:lnTo>
                                      <a:lnTo>
                                        <a:pt x="32" y="148"/>
                                      </a:lnTo>
                                      <a:lnTo>
                                        <a:pt x="34" y="145"/>
                                      </a:lnTo>
                                      <a:lnTo>
                                        <a:pt x="37" y="139"/>
                                      </a:lnTo>
                                      <a:lnTo>
                                        <a:pt x="41" y="135"/>
                                      </a:lnTo>
                                      <a:lnTo>
                                        <a:pt x="41" y="133"/>
                                      </a:lnTo>
                                      <a:lnTo>
                                        <a:pt x="44" y="126"/>
                                      </a:lnTo>
                                      <a:lnTo>
                                        <a:pt x="47" y="123"/>
                                      </a:lnTo>
                                      <a:lnTo>
                                        <a:pt x="50" y="120"/>
                                      </a:lnTo>
                                      <a:lnTo>
                                        <a:pt x="54" y="117"/>
                                      </a:lnTo>
                                      <a:lnTo>
                                        <a:pt x="57" y="111"/>
                                      </a:lnTo>
                                      <a:lnTo>
                                        <a:pt x="59" y="108"/>
                                      </a:lnTo>
                                      <a:lnTo>
                                        <a:pt x="62" y="104"/>
                                      </a:lnTo>
                                      <a:lnTo>
                                        <a:pt x="66" y="101"/>
                                      </a:lnTo>
                                      <a:lnTo>
                                        <a:pt x="69" y="98"/>
                                      </a:lnTo>
                                      <a:lnTo>
                                        <a:pt x="69" y="96"/>
                                      </a:lnTo>
                                      <a:lnTo>
                                        <a:pt x="88" y="77"/>
                                      </a:lnTo>
                                      <a:lnTo>
                                        <a:pt x="91" y="74"/>
                                      </a:lnTo>
                                      <a:lnTo>
                                        <a:pt x="94" y="70"/>
                                      </a:lnTo>
                                      <a:lnTo>
                                        <a:pt x="97" y="67"/>
                                      </a:lnTo>
                                      <a:lnTo>
                                        <a:pt x="104" y="64"/>
                                      </a:lnTo>
                                      <a:lnTo>
                                        <a:pt x="106" y="62"/>
                                      </a:lnTo>
                                      <a:lnTo>
                                        <a:pt x="109" y="58"/>
                                      </a:lnTo>
                                      <a:lnTo>
                                        <a:pt x="113" y="55"/>
                                      </a:lnTo>
                                      <a:lnTo>
                                        <a:pt x="116" y="55"/>
                                      </a:lnTo>
                                      <a:lnTo>
                                        <a:pt x="121" y="52"/>
                                      </a:lnTo>
                                      <a:lnTo>
                                        <a:pt x="125" y="49"/>
                                      </a:lnTo>
                                      <a:lnTo>
                                        <a:pt x="127" y="45"/>
                                      </a:lnTo>
                                      <a:lnTo>
                                        <a:pt x="133" y="43"/>
                                      </a:lnTo>
                                      <a:lnTo>
                                        <a:pt x="137" y="43"/>
                                      </a:lnTo>
                                      <a:lnTo>
                                        <a:pt x="140" y="40"/>
                                      </a:lnTo>
                                      <a:lnTo>
                                        <a:pt x="147" y="38"/>
                                      </a:lnTo>
                                      <a:lnTo>
                                        <a:pt x="150" y="34"/>
                                      </a:lnTo>
                                      <a:lnTo>
                                        <a:pt x="152" y="34"/>
                                      </a:lnTo>
                                      <a:lnTo>
                                        <a:pt x="159" y="31"/>
                                      </a:lnTo>
                                      <a:lnTo>
                                        <a:pt x="162" y="29"/>
                                      </a:lnTo>
                                      <a:lnTo>
                                        <a:pt x="168" y="29"/>
                                      </a:lnTo>
                                      <a:lnTo>
                                        <a:pt x="172" y="25"/>
                                      </a:lnTo>
                                      <a:lnTo>
                                        <a:pt x="177" y="25"/>
                                      </a:lnTo>
                                      <a:lnTo>
                                        <a:pt x="180" y="22"/>
                                      </a:lnTo>
                                      <a:lnTo>
                                        <a:pt x="184" y="22"/>
                                      </a:lnTo>
                                      <a:lnTo>
                                        <a:pt x="190" y="19"/>
                                      </a:lnTo>
                                      <a:lnTo>
                                        <a:pt x="197" y="16"/>
                                      </a:lnTo>
                                      <a:lnTo>
                                        <a:pt x="199" y="16"/>
                                      </a:lnTo>
                                      <a:lnTo>
                                        <a:pt x="206" y="16"/>
                                      </a:lnTo>
                                      <a:lnTo>
                                        <a:pt x="209" y="12"/>
                                      </a:lnTo>
                                      <a:lnTo>
                                        <a:pt x="215" y="12"/>
                                      </a:lnTo>
                                      <a:lnTo>
                                        <a:pt x="219" y="12"/>
                                      </a:lnTo>
                                      <a:lnTo>
                                        <a:pt x="224" y="10"/>
                                      </a:lnTo>
                                      <a:lnTo>
                                        <a:pt x="227" y="10"/>
                                      </a:lnTo>
                                      <a:lnTo>
                                        <a:pt x="234" y="7"/>
                                      </a:lnTo>
                                      <a:lnTo>
                                        <a:pt x="240" y="7"/>
                                      </a:lnTo>
                                      <a:lnTo>
                                        <a:pt x="244" y="7"/>
                                      </a:lnTo>
                                      <a:lnTo>
                                        <a:pt x="249" y="7"/>
                                      </a:lnTo>
                                      <a:lnTo>
                                        <a:pt x="252" y="7"/>
                                      </a:lnTo>
                                      <a:lnTo>
                                        <a:pt x="259" y="4"/>
                                      </a:lnTo>
                                      <a:lnTo>
                                        <a:pt x="268" y="4"/>
                                      </a:lnTo>
                                      <a:lnTo>
                                        <a:pt x="274" y="4"/>
                                      </a:lnTo>
                                      <a:lnTo>
                                        <a:pt x="306" y="4"/>
                                      </a:lnTo>
                                      <a:lnTo>
                                        <a:pt x="309" y="4"/>
                                      </a:lnTo>
                                      <a:lnTo>
                                        <a:pt x="309" y="0"/>
                                      </a:lnTo>
                                      <a:lnTo>
                                        <a:pt x="306" y="0"/>
                                      </a:lnTo>
                                      <a:lnTo>
                                        <a:pt x="299" y="0"/>
                                      </a:lnTo>
                                      <a:lnTo>
                                        <a:pt x="281" y="0"/>
                                      </a:lnTo>
                                      <a:lnTo>
                                        <a:pt x="274" y="0"/>
                                      </a:lnTo>
                                      <a:lnTo>
                                        <a:pt x="262" y="0"/>
                                      </a:lnTo>
                                      <a:lnTo>
                                        <a:pt x="259" y="4"/>
                                      </a:lnTo>
                                      <a:lnTo>
                                        <a:pt x="252" y="4"/>
                                      </a:lnTo>
                                      <a:lnTo>
                                        <a:pt x="249" y="4"/>
                                      </a:lnTo>
                                      <a:lnTo>
                                        <a:pt x="244" y="4"/>
                                      </a:lnTo>
                                      <a:lnTo>
                                        <a:pt x="240" y="4"/>
                                      </a:lnTo>
                                      <a:lnTo>
                                        <a:pt x="234" y="4"/>
                                      </a:lnTo>
                                      <a:lnTo>
                                        <a:pt x="227" y="7"/>
                                      </a:lnTo>
                                      <a:lnTo>
                                        <a:pt x="224" y="7"/>
                                      </a:lnTo>
                                      <a:lnTo>
                                        <a:pt x="219" y="7"/>
                                      </a:lnTo>
                                      <a:lnTo>
                                        <a:pt x="212" y="10"/>
                                      </a:lnTo>
                                      <a:lnTo>
                                        <a:pt x="209" y="10"/>
                                      </a:lnTo>
                                      <a:lnTo>
                                        <a:pt x="206" y="12"/>
                                      </a:lnTo>
                                      <a:lnTo>
                                        <a:pt x="199" y="12"/>
                                      </a:lnTo>
                                      <a:lnTo>
                                        <a:pt x="194" y="12"/>
                                      </a:lnTo>
                                      <a:lnTo>
                                        <a:pt x="190" y="16"/>
                                      </a:lnTo>
                                      <a:lnTo>
                                        <a:pt x="184" y="16"/>
                                      </a:lnTo>
                                      <a:lnTo>
                                        <a:pt x="180" y="19"/>
                                      </a:lnTo>
                                      <a:lnTo>
                                        <a:pt x="174" y="22"/>
                                      </a:lnTo>
                                      <a:lnTo>
                                        <a:pt x="172" y="22"/>
                                      </a:lnTo>
                                      <a:lnTo>
                                        <a:pt x="165" y="25"/>
                                      </a:lnTo>
                                      <a:lnTo>
                                        <a:pt x="162" y="25"/>
                                      </a:lnTo>
                                      <a:lnTo>
                                        <a:pt x="155" y="29"/>
                                      </a:lnTo>
                                      <a:lnTo>
                                        <a:pt x="152" y="31"/>
                                      </a:lnTo>
                                      <a:lnTo>
                                        <a:pt x="150" y="31"/>
                                      </a:lnTo>
                                      <a:lnTo>
                                        <a:pt x="143" y="34"/>
                                      </a:lnTo>
                                      <a:lnTo>
                                        <a:pt x="140" y="38"/>
                                      </a:lnTo>
                                      <a:lnTo>
                                        <a:pt x="133" y="38"/>
                                      </a:lnTo>
                                      <a:lnTo>
                                        <a:pt x="130" y="40"/>
                                      </a:lnTo>
                                      <a:lnTo>
                                        <a:pt x="127" y="43"/>
                                      </a:lnTo>
                                      <a:lnTo>
                                        <a:pt x="125" y="45"/>
                                      </a:lnTo>
                                      <a:lnTo>
                                        <a:pt x="118" y="49"/>
                                      </a:lnTo>
                                      <a:lnTo>
                                        <a:pt x="116" y="52"/>
                                      </a:lnTo>
                                      <a:lnTo>
                                        <a:pt x="113" y="55"/>
                                      </a:lnTo>
                                      <a:lnTo>
                                        <a:pt x="106" y="55"/>
                                      </a:lnTo>
                                      <a:lnTo>
                                        <a:pt x="104" y="58"/>
                                      </a:lnTo>
                                      <a:lnTo>
                                        <a:pt x="101" y="62"/>
                                      </a:lnTo>
                                      <a:lnTo>
                                        <a:pt x="97" y="64"/>
                                      </a:lnTo>
                                      <a:lnTo>
                                        <a:pt x="94" y="67"/>
                                      </a:lnTo>
                                      <a:lnTo>
                                        <a:pt x="91" y="70"/>
                                      </a:lnTo>
                                      <a:lnTo>
                                        <a:pt x="84" y="74"/>
                                      </a:lnTo>
                                      <a:lnTo>
                                        <a:pt x="81" y="77"/>
                                      </a:lnTo>
                                      <a:lnTo>
                                        <a:pt x="79" y="80"/>
                                      </a:lnTo>
                                      <a:lnTo>
                                        <a:pt x="76" y="86"/>
                                      </a:lnTo>
                                      <a:lnTo>
                                        <a:pt x="66" y="96"/>
                                      </a:lnTo>
                                      <a:lnTo>
                                        <a:pt x="62" y="98"/>
                                      </a:lnTo>
                                      <a:lnTo>
                                        <a:pt x="59" y="101"/>
                                      </a:lnTo>
                                      <a:lnTo>
                                        <a:pt x="57" y="104"/>
                                      </a:lnTo>
                                      <a:lnTo>
                                        <a:pt x="54" y="111"/>
                                      </a:lnTo>
                                      <a:lnTo>
                                        <a:pt x="50" y="114"/>
                                      </a:lnTo>
                                      <a:lnTo>
                                        <a:pt x="47" y="117"/>
                                      </a:lnTo>
                                      <a:lnTo>
                                        <a:pt x="47" y="120"/>
                                      </a:lnTo>
                                      <a:lnTo>
                                        <a:pt x="41" y="126"/>
                                      </a:lnTo>
                                      <a:lnTo>
                                        <a:pt x="41" y="130"/>
                                      </a:lnTo>
                                      <a:lnTo>
                                        <a:pt x="37" y="133"/>
                                      </a:lnTo>
                                      <a:lnTo>
                                        <a:pt x="34" y="135"/>
                                      </a:lnTo>
                                      <a:lnTo>
                                        <a:pt x="32" y="142"/>
                                      </a:lnTo>
                                      <a:lnTo>
                                        <a:pt x="32" y="145"/>
                                      </a:lnTo>
                                      <a:lnTo>
                                        <a:pt x="29" y="151"/>
                                      </a:lnTo>
                                      <a:lnTo>
                                        <a:pt x="25" y="154"/>
                                      </a:lnTo>
                                      <a:lnTo>
                                        <a:pt x="25" y="157"/>
                                      </a:lnTo>
                                      <a:lnTo>
                                        <a:pt x="22" y="164"/>
                                      </a:lnTo>
                                      <a:lnTo>
                                        <a:pt x="19" y="167"/>
                                      </a:lnTo>
                                      <a:lnTo>
                                        <a:pt x="19" y="173"/>
                                      </a:lnTo>
                                      <a:lnTo>
                                        <a:pt x="16" y="176"/>
                                      </a:lnTo>
                                      <a:lnTo>
                                        <a:pt x="16" y="182"/>
                                      </a:lnTo>
                                      <a:lnTo>
                                        <a:pt x="12" y="186"/>
                                      </a:lnTo>
                                      <a:lnTo>
                                        <a:pt x="12" y="188"/>
                                      </a:lnTo>
                                      <a:lnTo>
                                        <a:pt x="10" y="194"/>
                                      </a:lnTo>
                                      <a:lnTo>
                                        <a:pt x="10" y="198"/>
                                      </a:lnTo>
                                      <a:lnTo>
                                        <a:pt x="10" y="203"/>
                                      </a:lnTo>
                                      <a:lnTo>
                                        <a:pt x="7" y="210"/>
                                      </a:lnTo>
                                      <a:lnTo>
                                        <a:pt x="7" y="213"/>
                                      </a:lnTo>
                                      <a:lnTo>
                                        <a:pt x="4" y="220"/>
                                      </a:lnTo>
                                      <a:lnTo>
                                        <a:pt x="4" y="222"/>
                                      </a:lnTo>
                                      <a:lnTo>
                                        <a:pt x="4" y="225"/>
                                      </a:lnTo>
                                      <a:lnTo>
                                        <a:pt x="4" y="232"/>
                                      </a:lnTo>
                                      <a:lnTo>
                                        <a:pt x="0" y="235"/>
                                      </a:lnTo>
                                      <a:lnTo>
                                        <a:pt x="0" y="241"/>
                                      </a:lnTo>
                                      <a:lnTo>
                                        <a:pt x="0" y="247"/>
                                      </a:lnTo>
                                      <a:lnTo>
                                        <a:pt x="0" y="250"/>
                                      </a:lnTo>
                                      <a:lnTo>
                                        <a:pt x="0" y="256"/>
                                      </a:lnTo>
                                      <a:lnTo>
                                        <a:pt x="0" y="263"/>
                                      </a:lnTo>
                                      <a:lnTo>
                                        <a:pt x="0" y="290"/>
                                      </a:lnTo>
                                      <a:lnTo>
                                        <a:pt x="0" y="290"/>
                                      </a:lnTo>
                                      <a:lnTo>
                                        <a:pt x="4" y="29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 name="Freeform 35"/>
                              <wps:cNvSpPr>
                                <a:spLocks/>
                              </wps:cNvSpPr>
                              <wps:spPr bwMode="auto">
                                <a:xfrm>
                                  <a:off x="171" y="48"/>
                                  <a:ext cx="171" cy="411"/>
                                </a:xfrm>
                                <a:custGeom>
                                  <a:avLst/>
                                  <a:gdLst>
                                    <a:gd name="T0" fmla="*/ 7 w 171"/>
                                    <a:gd name="T1" fmla="*/ 407 h 411"/>
                                    <a:gd name="T2" fmla="*/ 19 w 171"/>
                                    <a:gd name="T3" fmla="*/ 401 h 411"/>
                                    <a:gd name="T4" fmla="*/ 30 w 171"/>
                                    <a:gd name="T5" fmla="*/ 395 h 411"/>
                                    <a:gd name="T6" fmla="*/ 43 w 171"/>
                                    <a:gd name="T7" fmla="*/ 385 h 411"/>
                                    <a:gd name="T8" fmla="*/ 55 w 171"/>
                                    <a:gd name="T9" fmla="*/ 381 h 411"/>
                                    <a:gd name="T10" fmla="*/ 68 w 171"/>
                                    <a:gd name="T11" fmla="*/ 371 h 411"/>
                                    <a:gd name="T12" fmla="*/ 80 w 171"/>
                                    <a:gd name="T13" fmla="*/ 359 h 411"/>
                                    <a:gd name="T14" fmla="*/ 93 w 171"/>
                                    <a:gd name="T15" fmla="*/ 349 h 411"/>
                                    <a:gd name="T16" fmla="*/ 105 w 171"/>
                                    <a:gd name="T17" fmla="*/ 334 h 411"/>
                                    <a:gd name="T18" fmla="*/ 115 w 171"/>
                                    <a:gd name="T19" fmla="*/ 325 h 411"/>
                                    <a:gd name="T20" fmla="*/ 122 w 171"/>
                                    <a:gd name="T21" fmla="*/ 312 h 411"/>
                                    <a:gd name="T22" fmla="*/ 130 w 171"/>
                                    <a:gd name="T23" fmla="*/ 300 h 411"/>
                                    <a:gd name="T24" fmla="*/ 137 w 171"/>
                                    <a:gd name="T25" fmla="*/ 288 h 411"/>
                                    <a:gd name="T26" fmla="*/ 143 w 171"/>
                                    <a:gd name="T27" fmla="*/ 276 h 411"/>
                                    <a:gd name="T28" fmla="*/ 149 w 171"/>
                                    <a:gd name="T29" fmla="*/ 263 h 411"/>
                                    <a:gd name="T30" fmla="*/ 152 w 171"/>
                                    <a:gd name="T31" fmla="*/ 250 h 411"/>
                                    <a:gd name="T32" fmla="*/ 159 w 171"/>
                                    <a:gd name="T33" fmla="*/ 238 h 411"/>
                                    <a:gd name="T34" fmla="*/ 162 w 171"/>
                                    <a:gd name="T35" fmla="*/ 223 h 411"/>
                                    <a:gd name="T36" fmla="*/ 165 w 171"/>
                                    <a:gd name="T37" fmla="*/ 210 h 411"/>
                                    <a:gd name="T38" fmla="*/ 165 w 171"/>
                                    <a:gd name="T39" fmla="*/ 195 h 411"/>
                                    <a:gd name="T40" fmla="*/ 169 w 171"/>
                                    <a:gd name="T41" fmla="*/ 170 h 411"/>
                                    <a:gd name="T42" fmla="*/ 169 w 171"/>
                                    <a:gd name="T43" fmla="*/ 145 h 411"/>
                                    <a:gd name="T44" fmla="*/ 169 w 171"/>
                                    <a:gd name="T45" fmla="*/ 126 h 411"/>
                                    <a:gd name="T46" fmla="*/ 165 w 171"/>
                                    <a:gd name="T47" fmla="*/ 111 h 411"/>
                                    <a:gd name="T48" fmla="*/ 162 w 171"/>
                                    <a:gd name="T49" fmla="*/ 96 h 411"/>
                                    <a:gd name="T50" fmla="*/ 159 w 171"/>
                                    <a:gd name="T51" fmla="*/ 85 h 411"/>
                                    <a:gd name="T52" fmla="*/ 155 w 171"/>
                                    <a:gd name="T53" fmla="*/ 68 h 411"/>
                                    <a:gd name="T54" fmla="*/ 149 w 171"/>
                                    <a:gd name="T55" fmla="*/ 53 h 411"/>
                                    <a:gd name="T56" fmla="*/ 147 w 171"/>
                                    <a:gd name="T57" fmla="*/ 41 h 411"/>
                                    <a:gd name="T58" fmla="*/ 137 w 171"/>
                                    <a:gd name="T59" fmla="*/ 26 h 411"/>
                                    <a:gd name="T60" fmla="*/ 130 w 171"/>
                                    <a:gd name="T61" fmla="*/ 10 h 411"/>
                                    <a:gd name="T62" fmla="*/ 130 w 171"/>
                                    <a:gd name="T63" fmla="*/ 4 h 411"/>
                                    <a:gd name="T64" fmla="*/ 137 w 171"/>
                                    <a:gd name="T65" fmla="*/ 13 h 411"/>
                                    <a:gd name="T66" fmla="*/ 143 w 171"/>
                                    <a:gd name="T67" fmla="*/ 29 h 411"/>
                                    <a:gd name="T68" fmla="*/ 149 w 171"/>
                                    <a:gd name="T69" fmla="*/ 44 h 411"/>
                                    <a:gd name="T70" fmla="*/ 155 w 171"/>
                                    <a:gd name="T71" fmla="*/ 56 h 411"/>
                                    <a:gd name="T72" fmla="*/ 159 w 171"/>
                                    <a:gd name="T73" fmla="*/ 72 h 411"/>
                                    <a:gd name="T74" fmla="*/ 162 w 171"/>
                                    <a:gd name="T75" fmla="*/ 87 h 411"/>
                                    <a:gd name="T76" fmla="*/ 165 w 171"/>
                                    <a:gd name="T77" fmla="*/ 101 h 411"/>
                                    <a:gd name="T78" fmla="*/ 169 w 171"/>
                                    <a:gd name="T79" fmla="*/ 114 h 411"/>
                                    <a:gd name="T80" fmla="*/ 171 w 171"/>
                                    <a:gd name="T81" fmla="*/ 136 h 411"/>
                                    <a:gd name="T82" fmla="*/ 171 w 171"/>
                                    <a:gd name="T83" fmla="*/ 154 h 411"/>
                                    <a:gd name="T84" fmla="*/ 171 w 171"/>
                                    <a:gd name="T85" fmla="*/ 179 h 411"/>
                                    <a:gd name="T86" fmla="*/ 171 w 171"/>
                                    <a:gd name="T87" fmla="*/ 195 h 411"/>
                                    <a:gd name="T88" fmla="*/ 169 w 171"/>
                                    <a:gd name="T89" fmla="*/ 210 h 411"/>
                                    <a:gd name="T90" fmla="*/ 165 w 171"/>
                                    <a:gd name="T91" fmla="*/ 223 h 411"/>
                                    <a:gd name="T92" fmla="*/ 162 w 171"/>
                                    <a:gd name="T93" fmla="*/ 238 h 411"/>
                                    <a:gd name="T94" fmla="*/ 159 w 171"/>
                                    <a:gd name="T95" fmla="*/ 250 h 411"/>
                                    <a:gd name="T96" fmla="*/ 152 w 171"/>
                                    <a:gd name="T97" fmla="*/ 263 h 411"/>
                                    <a:gd name="T98" fmla="*/ 147 w 171"/>
                                    <a:gd name="T99" fmla="*/ 278 h 411"/>
                                    <a:gd name="T100" fmla="*/ 140 w 171"/>
                                    <a:gd name="T101" fmla="*/ 291 h 411"/>
                                    <a:gd name="T102" fmla="*/ 134 w 171"/>
                                    <a:gd name="T103" fmla="*/ 303 h 411"/>
                                    <a:gd name="T104" fmla="*/ 124 w 171"/>
                                    <a:gd name="T105" fmla="*/ 315 h 411"/>
                                    <a:gd name="T106" fmla="*/ 115 w 171"/>
                                    <a:gd name="T107" fmla="*/ 325 h 411"/>
                                    <a:gd name="T108" fmla="*/ 109 w 171"/>
                                    <a:gd name="T109" fmla="*/ 337 h 411"/>
                                    <a:gd name="T110" fmla="*/ 100 w 171"/>
                                    <a:gd name="T111" fmla="*/ 346 h 411"/>
                                    <a:gd name="T112" fmla="*/ 75 w 171"/>
                                    <a:gd name="T113" fmla="*/ 371 h 411"/>
                                    <a:gd name="T114" fmla="*/ 62 w 171"/>
                                    <a:gd name="T115" fmla="*/ 378 h 411"/>
                                    <a:gd name="T116" fmla="*/ 50 w 171"/>
                                    <a:gd name="T117" fmla="*/ 385 h 411"/>
                                    <a:gd name="T118" fmla="*/ 36 w 171"/>
                                    <a:gd name="T119" fmla="*/ 395 h 411"/>
                                    <a:gd name="T120" fmla="*/ 24 w 171"/>
                                    <a:gd name="T121" fmla="*/ 401 h 411"/>
                                    <a:gd name="T122" fmla="*/ 12 w 171"/>
                                    <a:gd name="T123" fmla="*/ 407 h 411"/>
                                    <a:gd name="T124" fmla="*/ 0 w 171"/>
                                    <a:gd name="T125" fmla="*/ 407 h 4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71" h="411">
                                      <a:moveTo>
                                        <a:pt x="0" y="407"/>
                                      </a:moveTo>
                                      <a:lnTo>
                                        <a:pt x="0" y="407"/>
                                      </a:lnTo>
                                      <a:lnTo>
                                        <a:pt x="7" y="407"/>
                                      </a:lnTo>
                                      <a:lnTo>
                                        <a:pt x="9" y="404"/>
                                      </a:lnTo>
                                      <a:lnTo>
                                        <a:pt x="16" y="401"/>
                                      </a:lnTo>
                                      <a:lnTo>
                                        <a:pt x="19" y="401"/>
                                      </a:lnTo>
                                      <a:lnTo>
                                        <a:pt x="24" y="398"/>
                                      </a:lnTo>
                                      <a:lnTo>
                                        <a:pt x="28" y="395"/>
                                      </a:lnTo>
                                      <a:lnTo>
                                        <a:pt x="30" y="395"/>
                                      </a:lnTo>
                                      <a:lnTo>
                                        <a:pt x="36" y="392"/>
                                      </a:lnTo>
                                      <a:lnTo>
                                        <a:pt x="40" y="389"/>
                                      </a:lnTo>
                                      <a:lnTo>
                                        <a:pt x="43" y="385"/>
                                      </a:lnTo>
                                      <a:lnTo>
                                        <a:pt x="50" y="383"/>
                                      </a:lnTo>
                                      <a:lnTo>
                                        <a:pt x="53" y="383"/>
                                      </a:lnTo>
                                      <a:lnTo>
                                        <a:pt x="55" y="381"/>
                                      </a:lnTo>
                                      <a:lnTo>
                                        <a:pt x="58" y="378"/>
                                      </a:lnTo>
                                      <a:lnTo>
                                        <a:pt x="65" y="374"/>
                                      </a:lnTo>
                                      <a:lnTo>
                                        <a:pt x="68" y="371"/>
                                      </a:lnTo>
                                      <a:lnTo>
                                        <a:pt x="71" y="368"/>
                                      </a:lnTo>
                                      <a:lnTo>
                                        <a:pt x="75" y="365"/>
                                      </a:lnTo>
                                      <a:lnTo>
                                        <a:pt x="80" y="359"/>
                                      </a:lnTo>
                                      <a:lnTo>
                                        <a:pt x="87" y="356"/>
                                      </a:lnTo>
                                      <a:lnTo>
                                        <a:pt x="90" y="353"/>
                                      </a:lnTo>
                                      <a:lnTo>
                                        <a:pt x="93" y="349"/>
                                      </a:lnTo>
                                      <a:lnTo>
                                        <a:pt x="100" y="344"/>
                                      </a:lnTo>
                                      <a:lnTo>
                                        <a:pt x="102" y="337"/>
                                      </a:lnTo>
                                      <a:lnTo>
                                        <a:pt x="105" y="334"/>
                                      </a:lnTo>
                                      <a:lnTo>
                                        <a:pt x="109" y="331"/>
                                      </a:lnTo>
                                      <a:lnTo>
                                        <a:pt x="112" y="328"/>
                                      </a:lnTo>
                                      <a:lnTo>
                                        <a:pt x="115" y="325"/>
                                      </a:lnTo>
                                      <a:lnTo>
                                        <a:pt x="115" y="322"/>
                                      </a:lnTo>
                                      <a:lnTo>
                                        <a:pt x="122" y="315"/>
                                      </a:lnTo>
                                      <a:lnTo>
                                        <a:pt x="122" y="312"/>
                                      </a:lnTo>
                                      <a:lnTo>
                                        <a:pt x="124" y="310"/>
                                      </a:lnTo>
                                      <a:lnTo>
                                        <a:pt x="127" y="306"/>
                                      </a:lnTo>
                                      <a:lnTo>
                                        <a:pt x="130" y="300"/>
                                      </a:lnTo>
                                      <a:lnTo>
                                        <a:pt x="134" y="297"/>
                                      </a:lnTo>
                                      <a:lnTo>
                                        <a:pt x="134" y="294"/>
                                      </a:lnTo>
                                      <a:lnTo>
                                        <a:pt x="137" y="288"/>
                                      </a:lnTo>
                                      <a:lnTo>
                                        <a:pt x="140" y="284"/>
                                      </a:lnTo>
                                      <a:lnTo>
                                        <a:pt x="143" y="281"/>
                                      </a:lnTo>
                                      <a:lnTo>
                                        <a:pt x="143" y="276"/>
                                      </a:lnTo>
                                      <a:lnTo>
                                        <a:pt x="147" y="272"/>
                                      </a:lnTo>
                                      <a:lnTo>
                                        <a:pt x="147" y="269"/>
                                      </a:lnTo>
                                      <a:lnTo>
                                        <a:pt x="149" y="263"/>
                                      </a:lnTo>
                                      <a:lnTo>
                                        <a:pt x="152" y="259"/>
                                      </a:lnTo>
                                      <a:lnTo>
                                        <a:pt x="152" y="254"/>
                                      </a:lnTo>
                                      <a:lnTo>
                                        <a:pt x="152" y="250"/>
                                      </a:lnTo>
                                      <a:lnTo>
                                        <a:pt x="155" y="244"/>
                                      </a:lnTo>
                                      <a:lnTo>
                                        <a:pt x="159" y="242"/>
                                      </a:lnTo>
                                      <a:lnTo>
                                        <a:pt x="159" y="238"/>
                                      </a:lnTo>
                                      <a:lnTo>
                                        <a:pt x="159" y="232"/>
                                      </a:lnTo>
                                      <a:lnTo>
                                        <a:pt x="162" y="229"/>
                                      </a:lnTo>
                                      <a:lnTo>
                                        <a:pt x="162" y="223"/>
                                      </a:lnTo>
                                      <a:lnTo>
                                        <a:pt x="162" y="216"/>
                                      </a:lnTo>
                                      <a:lnTo>
                                        <a:pt x="165" y="213"/>
                                      </a:lnTo>
                                      <a:lnTo>
                                        <a:pt x="165" y="210"/>
                                      </a:lnTo>
                                      <a:lnTo>
                                        <a:pt x="165" y="204"/>
                                      </a:lnTo>
                                      <a:lnTo>
                                        <a:pt x="165" y="198"/>
                                      </a:lnTo>
                                      <a:lnTo>
                                        <a:pt x="165" y="195"/>
                                      </a:lnTo>
                                      <a:lnTo>
                                        <a:pt x="169" y="189"/>
                                      </a:lnTo>
                                      <a:lnTo>
                                        <a:pt x="169" y="186"/>
                                      </a:lnTo>
                                      <a:lnTo>
                                        <a:pt x="169" y="170"/>
                                      </a:lnTo>
                                      <a:lnTo>
                                        <a:pt x="169" y="167"/>
                                      </a:lnTo>
                                      <a:lnTo>
                                        <a:pt x="169" y="152"/>
                                      </a:lnTo>
                                      <a:lnTo>
                                        <a:pt x="169" y="145"/>
                                      </a:lnTo>
                                      <a:lnTo>
                                        <a:pt x="169" y="136"/>
                                      </a:lnTo>
                                      <a:lnTo>
                                        <a:pt x="169" y="130"/>
                                      </a:lnTo>
                                      <a:lnTo>
                                        <a:pt x="169" y="126"/>
                                      </a:lnTo>
                                      <a:lnTo>
                                        <a:pt x="165" y="120"/>
                                      </a:lnTo>
                                      <a:lnTo>
                                        <a:pt x="165" y="118"/>
                                      </a:lnTo>
                                      <a:lnTo>
                                        <a:pt x="165" y="111"/>
                                      </a:lnTo>
                                      <a:lnTo>
                                        <a:pt x="165" y="108"/>
                                      </a:lnTo>
                                      <a:lnTo>
                                        <a:pt x="162" y="101"/>
                                      </a:lnTo>
                                      <a:lnTo>
                                        <a:pt x="162" y="96"/>
                                      </a:lnTo>
                                      <a:lnTo>
                                        <a:pt x="162" y="94"/>
                                      </a:lnTo>
                                      <a:lnTo>
                                        <a:pt x="159" y="87"/>
                                      </a:lnTo>
                                      <a:lnTo>
                                        <a:pt x="159" y="85"/>
                                      </a:lnTo>
                                      <a:lnTo>
                                        <a:pt x="159" y="78"/>
                                      </a:lnTo>
                                      <a:lnTo>
                                        <a:pt x="155" y="72"/>
                                      </a:lnTo>
                                      <a:lnTo>
                                        <a:pt x="155" y="68"/>
                                      </a:lnTo>
                                      <a:lnTo>
                                        <a:pt x="152" y="63"/>
                                      </a:lnTo>
                                      <a:lnTo>
                                        <a:pt x="152" y="60"/>
                                      </a:lnTo>
                                      <a:lnTo>
                                        <a:pt x="149" y="53"/>
                                      </a:lnTo>
                                      <a:lnTo>
                                        <a:pt x="149" y="51"/>
                                      </a:lnTo>
                                      <a:lnTo>
                                        <a:pt x="147" y="44"/>
                                      </a:lnTo>
                                      <a:lnTo>
                                        <a:pt x="147" y="41"/>
                                      </a:lnTo>
                                      <a:lnTo>
                                        <a:pt x="143" y="34"/>
                                      </a:lnTo>
                                      <a:lnTo>
                                        <a:pt x="140" y="32"/>
                                      </a:lnTo>
                                      <a:lnTo>
                                        <a:pt x="137" y="26"/>
                                      </a:lnTo>
                                      <a:lnTo>
                                        <a:pt x="137" y="19"/>
                                      </a:lnTo>
                                      <a:lnTo>
                                        <a:pt x="134" y="16"/>
                                      </a:lnTo>
                                      <a:lnTo>
                                        <a:pt x="130" y="10"/>
                                      </a:lnTo>
                                      <a:lnTo>
                                        <a:pt x="127" y="7"/>
                                      </a:lnTo>
                                      <a:lnTo>
                                        <a:pt x="127" y="0"/>
                                      </a:lnTo>
                                      <a:lnTo>
                                        <a:pt x="130" y="4"/>
                                      </a:lnTo>
                                      <a:lnTo>
                                        <a:pt x="130" y="7"/>
                                      </a:lnTo>
                                      <a:lnTo>
                                        <a:pt x="134" y="10"/>
                                      </a:lnTo>
                                      <a:lnTo>
                                        <a:pt x="137" y="13"/>
                                      </a:lnTo>
                                      <a:lnTo>
                                        <a:pt x="140" y="19"/>
                                      </a:lnTo>
                                      <a:lnTo>
                                        <a:pt x="140" y="26"/>
                                      </a:lnTo>
                                      <a:lnTo>
                                        <a:pt x="143" y="29"/>
                                      </a:lnTo>
                                      <a:lnTo>
                                        <a:pt x="147" y="32"/>
                                      </a:lnTo>
                                      <a:lnTo>
                                        <a:pt x="147" y="38"/>
                                      </a:lnTo>
                                      <a:lnTo>
                                        <a:pt x="149" y="44"/>
                                      </a:lnTo>
                                      <a:lnTo>
                                        <a:pt x="152" y="47"/>
                                      </a:lnTo>
                                      <a:lnTo>
                                        <a:pt x="152" y="53"/>
                                      </a:lnTo>
                                      <a:lnTo>
                                        <a:pt x="155" y="56"/>
                                      </a:lnTo>
                                      <a:lnTo>
                                        <a:pt x="155" y="63"/>
                                      </a:lnTo>
                                      <a:lnTo>
                                        <a:pt x="159" y="66"/>
                                      </a:lnTo>
                                      <a:lnTo>
                                        <a:pt x="159" y="72"/>
                                      </a:lnTo>
                                      <a:lnTo>
                                        <a:pt x="162" y="78"/>
                                      </a:lnTo>
                                      <a:lnTo>
                                        <a:pt x="162" y="81"/>
                                      </a:lnTo>
                                      <a:lnTo>
                                        <a:pt x="162" y="87"/>
                                      </a:lnTo>
                                      <a:lnTo>
                                        <a:pt x="165" y="90"/>
                                      </a:lnTo>
                                      <a:lnTo>
                                        <a:pt x="165" y="96"/>
                                      </a:lnTo>
                                      <a:lnTo>
                                        <a:pt x="165" y="101"/>
                                      </a:lnTo>
                                      <a:lnTo>
                                        <a:pt x="169" y="105"/>
                                      </a:lnTo>
                                      <a:lnTo>
                                        <a:pt x="169" y="111"/>
                                      </a:lnTo>
                                      <a:lnTo>
                                        <a:pt x="169" y="114"/>
                                      </a:lnTo>
                                      <a:lnTo>
                                        <a:pt x="171" y="120"/>
                                      </a:lnTo>
                                      <a:lnTo>
                                        <a:pt x="171" y="126"/>
                                      </a:lnTo>
                                      <a:lnTo>
                                        <a:pt x="171" y="136"/>
                                      </a:lnTo>
                                      <a:lnTo>
                                        <a:pt x="171" y="139"/>
                                      </a:lnTo>
                                      <a:lnTo>
                                        <a:pt x="171" y="152"/>
                                      </a:lnTo>
                                      <a:lnTo>
                                        <a:pt x="171" y="154"/>
                                      </a:lnTo>
                                      <a:lnTo>
                                        <a:pt x="171" y="167"/>
                                      </a:lnTo>
                                      <a:lnTo>
                                        <a:pt x="171" y="170"/>
                                      </a:lnTo>
                                      <a:lnTo>
                                        <a:pt x="171" y="179"/>
                                      </a:lnTo>
                                      <a:lnTo>
                                        <a:pt x="171" y="186"/>
                                      </a:lnTo>
                                      <a:lnTo>
                                        <a:pt x="171" y="189"/>
                                      </a:lnTo>
                                      <a:lnTo>
                                        <a:pt x="171" y="195"/>
                                      </a:lnTo>
                                      <a:lnTo>
                                        <a:pt x="169" y="198"/>
                                      </a:lnTo>
                                      <a:lnTo>
                                        <a:pt x="169" y="204"/>
                                      </a:lnTo>
                                      <a:lnTo>
                                        <a:pt x="169" y="210"/>
                                      </a:lnTo>
                                      <a:lnTo>
                                        <a:pt x="165" y="213"/>
                                      </a:lnTo>
                                      <a:lnTo>
                                        <a:pt x="165" y="220"/>
                                      </a:lnTo>
                                      <a:lnTo>
                                        <a:pt x="165" y="223"/>
                                      </a:lnTo>
                                      <a:lnTo>
                                        <a:pt x="165" y="229"/>
                                      </a:lnTo>
                                      <a:lnTo>
                                        <a:pt x="162" y="232"/>
                                      </a:lnTo>
                                      <a:lnTo>
                                        <a:pt x="162" y="238"/>
                                      </a:lnTo>
                                      <a:lnTo>
                                        <a:pt x="159" y="242"/>
                                      </a:lnTo>
                                      <a:lnTo>
                                        <a:pt x="159" y="247"/>
                                      </a:lnTo>
                                      <a:lnTo>
                                        <a:pt x="159" y="250"/>
                                      </a:lnTo>
                                      <a:lnTo>
                                        <a:pt x="155" y="257"/>
                                      </a:lnTo>
                                      <a:lnTo>
                                        <a:pt x="152" y="259"/>
                                      </a:lnTo>
                                      <a:lnTo>
                                        <a:pt x="152" y="263"/>
                                      </a:lnTo>
                                      <a:lnTo>
                                        <a:pt x="149" y="269"/>
                                      </a:lnTo>
                                      <a:lnTo>
                                        <a:pt x="149" y="272"/>
                                      </a:lnTo>
                                      <a:lnTo>
                                        <a:pt x="147" y="278"/>
                                      </a:lnTo>
                                      <a:lnTo>
                                        <a:pt x="147" y="281"/>
                                      </a:lnTo>
                                      <a:lnTo>
                                        <a:pt x="143" y="284"/>
                                      </a:lnTo>
                                      <a:lnTo>
                                        <a:pt x="140" y="291"/>
                                      </a:lnTo>
                                      <a:lnTo>
                                        <a:pt x="137" y="294"/>
                                      </a:lnTo>
                                      <a:lnTo>
                                        <a:pt x="137" y="297"/>
                                      </a:lnTo>
                                      <a:lnTo>
                                        <a:pt x="134" y="303"/>
                                      </a:lnTo>
                                      <a:lnTo>
                                        <a:pt x="130" y="306"/>
                                      </a:lnTo>
                                      <a:lnTo>
                                        <a:pt x="127" y="310"/>
                                      </a:lnTo>
                                      <a:lnTo>
                                        <a:pt x="124" y="315"/>
                                      </a:lnTo>
                                      <a:lnTo>
                                        <a:pt x="122" y="319"/>
                                      </a:lnTo>
                                      <a:lnTo>
                                        <a:pt x="122" y="322"/>
                                      </a:lnTo>
                                      <a:lnTo>
                                        <a:pt x="115" y="325"/>
                                      </a:lnTo>
                                      <a:lnTo>
                                        <a:pt x="115" y="331"/>
                                      </a:lnTo>
                                      <a:lnTo>
                                        <a:pt x="112" y="334"/>
                                      </a:lnTo>
                                      <a:lnTo>
                                        <a:pt x="109" y="337"/>
                                      </a:lnTo>
                                      <a:lnTo>
                                        <a:pt x="105" y="340"/>
                                      </a:lnTo>
                                      <a:lnTo>
                                        <a:pt x="102" y="344"/>
                                      </a:lnTo>
                                      <a:lnTo>
                                        <a:pt x="100" y="346"/>
                                      </a:lnTo>
                                      <a:lnTo>
                                        <a:pt x="83" y="362"/>
                                      </a:lnTo>
                                      <a:lnTo>
                                        <a:pt x="80" y="365"/>
                                      </a:lnTo>
                                      <a:lnTo>
                                        <a:pt x="75" y="371"/>
                                      </a:lnTo>
                                      <a:lnTo>
                                        <a:pt x="71" y="374"/>
                                      </a:lnTo>
                                      <a:lnTo>
                                        <a:pt x="65" y="378"/>
                                      </a:lnTo>
                                      <a:lnTo>
                                        <a:pt x="62" y="378"/>
                                      </a:lnTo>
                                      <a:lnTo>
                                        <a:pt x="58" y="381"/>
                                      </a:lnTo>
                                      <a:lnTo>
                                        <a:pt x="55" y="383"/>
                                      </a:lnTo>
                                      <a:lnTo>
                                        <a:pt x="50" y="385"/>
                                      </a:lnTo>
                                      <a:lnTo>
                                        <a:pt x="46" y="389"/>
                                      </a:lnTo>
                                      <a:lnTo>
                                        <a:pt x="43" y="392"/>
                                      </a:lnTo>
                                      <a:lnTo>
                                        <a:pt x="36" y="395"/>
                                      </a:lnTo>
                                      <a:lnTo>
                                        <a:pt x="33" y="395"/>
                                      </a:lnTo>
                                      <a:lnTo>
                                        <a:pt x="28" y="398"/>
                                      </a:lnTo>
                                      <a:lnTo>
                                        <a:pt x="24" y="401"/>
                                      </a:lnTo>
                                      <a:lnTo>
                                        <a:pt x="21" y="404"/>
                                      </a:lnTo>
                                      <a:lnTo>
                                        <a:pt x="19" y="404"/>
                                      </a:lnTo>
                                      <a:lnTo>
                                        <a:pt x="12" y="407"/>
                                      </a:lnTo>
                                      <a:lnTo>
                                        <a:pt x="9" y="407"/>
                                      </a:lnTo>
                                      <a:lnTo>
                                        <a:pt x="7" y="411"/>
                                      </a:lnTo>
                                      <a:lnTo>
                                        <a:pt x="0" y="407"/>
                                      </a:lnTo>
                                      <a:lnTo>
                                        <a:pt x="0" y="40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 name="Freeform 36"/>
                              <wps:cNvSpPr>
                                <a:spLocks/>
                              </wps:cNvSpPr>
                              <wps:spPr bwMode="auto">
                                <a:xfrm>
                                  <a:off x="254" y="67"/>
                                  <a:ext cx="126" cy="101"/>
                                </a:xfrm>
                                <a:custGeom>
                                  <a:avLst/>
                                  <a:gdLst>
                                    <a:gd name="T0" fmla="*/ 79 w 126"/>
                                    <a:gd name="T1" fmla="*/ 13 h 101"/>
                                    <a:gd name="T2" fmla="*/ 69 w 126"/>
                                    <a:gd name="T3" fmla="*/ 10 h 101"/>
                                    <a:gd name="T4" fmla="*/ 60 w 126"/>
                                    <a:gd name="T5" fmla="*/ 7 h 101"/>
                                    <a:gd name="T6" fmla="*/ 47 w 126"/>
                                    <a:gd name="T7" fmla="*/ 3 h 101"/>
                                    <a:gd name="T8" fmla="*/ 26 w 126"/>
                                    <a:gd name="T9" fmla="*/ 3 h 101"/>
                                    <a:gd name="T10" fmla="*/ 17 w 126"/>
                                    <a:gd name="T11" fmla="*/ 7 h 101"/>
                                    <a:gd name="T12" fmla="*/ 7 w 126"/>
                                    <a:gd name="T13" fmla="*/ 13 h 101"/>
                                    <a:gd name="T14" fmla="*/ 4 w 126"/>
                                    <a:gd name="T15" fmla="*/ 19 h 101"/>
                                    <a:gd name="T16" fmla="*/ 4 w 126"/>
                                    <a:gd name="T17" fmla="*/ 41 h 101"/>
                                    <a:gd name="T18" fmla="*/ 7 w 126"/>
                                    <a:gd name="T19" fmla="*/ 49 h 101"/>
                                    <a:gd name="T20" fmla="*/ 10 w 126"/>
                                    <a:gd name="T21" fmla="*/ 53 h 101"/>
                                    <a:gd name="T22" fmla="*/ 14 w 126"/>
                                    <a:gd name="T23" fmla="*/ 59 h 101"/>
                                    <a:gd name="T24" fmla="*/ 19 w 126"/>
                                    <a:gd name="T25" fmla="*/ 68 h 101"/>
                                    <a:gd name="T26" fmla="*/ 29 w 126"/>
                                    <a:gd name="T27" fmla="*/ 77 h 101"/>
                                    <a:gd name="T28" fmla="*/ 39 w 126"/>
                                    <a:gd name="T29" fmla="*/ 82 h 101"/>
                                    <a:gd name="T30" fmla="*/ 44 w 126"/>
                                    <a:gd name="T31" fmla="*/ 86 h 101"/>
                                    <a:gd name="T32" fmla="*/ 51 w 126"/>
                                    <a:gd name="T33" fmla="*/ 92 h 101"/>
                                    <a:gd name="T34" fmla="*/ 60 w 126"/>
                                    <a:gd name="T35" fmla="*/ 95 h 101"/>
                                    <a:gd name="T36" fmla="*/ 69 w 126"/>
                                    <a:gd name="T37" fmla="*/ 99 h 101"/>
                                    <a:gd name="T38" fmla="*/ 86 w 126"/>
                                    <a:gd name="T39" fmla="*/ 101 h 101"/>
                                    <a:gd name="T40" fmla="*/ 104 w 126"/>
                                    <a:gd name="T41" fmla="*/ 99 h 101"/>
                                    <a:gd name="T42" fmla="*/ 111 w 126"/>
                                    <a:gd name="T43" fmla="*/ 99 h 101"/>
                                    <a:gd name="T44" fmla="*/ 116 w 126"/>
                                    <a:gd name="T45" fmla="*/ 92 h 101"/>
                                    <a:gd name="T46" fmla="*/ 119 w 126"/>
                                    <a:gd name="T47" fmla="*/ 89 h 101"/>
                                    <a:gd name="T48" fmla="*/ 126 w 126"/>
                                    <a:gd name="T49" fmla="*/ 80 h 101"/>
                                    <a:gd name="T50" fmla="*/ 123 w 126"/>
                                    <a:gd name="T51" fmla="*/ 62 h 101"/>
                                    <a:gd name="T52" fmla="*/ 119 w 126"/>
                                    <a:gd name="T53" fmla="*/ 56 h 101"/>
                                    <a:gd name="T54" fmla="*/ 116 w 126"/>
                                    <a:gd name="T55" fmla="*/ 49 h 101"/>
                                    <a:gd name="T56" fmla="*/ 111 w 126"/>
                                    <a:gd name="T57" fmla="*/ 41 h 101"/>
                                    <a:gd name="T58" fmla="*/ 98 w 126"/>
                                    <a:gd name="T59" fmla="*/ 28 h 101"/>
                                    <a:gd name="T60" fmla="*/ 86 w 126"/>
                                    <a:gd name="T61" fmla="*/ 19 h 101"/>
                                    <a:gd name="T62" fmla="*/ 79 w 126"/>
                                    <a:gd name="T63" fmla="*/ 19 h 101"/>
                                    <a:gd name="T64" fmla="*/ 69 w 126"/>
                                    <a:gd name="T65" fmla="*/ 13 h 101"/>
                                    <a:gd name="T66" fmla="*/ 64 w 126"/>
                                    <a:gd name="T67" fmla="*/ 10 h 101"/>
                                    <a:gd name="T68" fmla="*/ 54 w 126"/>
                                    <a:gd name="T69" fmla="*/ 7 h 101"/>
                                    <a:gd name="T70" fmla="*/ 32 w 126"/>
                                    <a:gd name="T71" fmla="*/ 3 h 101"/>
                                    <a:gd name="T72" fmla="*/ 19 w 126"/>
                                    <a:gd name="T73" fmla="*/ 10 h 101"/>
                                    <a:gd name="T74" fmla="*/ 17 w 126"/>
                                    <a:gd name="T75" fmla="*/ 10 h 101"/>
                                    <a:gd name="T76" fmla="*/ 10 w 126"/>
                                    <a:gd name="T77" fmla="*/ 15 h 101"/>
                                    <a:gd name="T78" fmla="*/ 7 w 126"/>
                                    <a:gd name="T79" fmla="*/ 22 h 101"/>
                                    <a:gd name="T80" fmla="*/ 7 w 126"/>
                                    <a:gd name="T81" fmla="*/ 44 h 101"/>
                                    <a:gd name="T82" fmla="*/ 10 w 126"/>
                                    <a:gd name="T83" fmla="*/ 53 h 101"/>
                                    <a:gd name="T84" fmla="*/ 17 w 126"/>
                                    <a:gd name="T85" fmla="*/ 59 h 101"/>
                                    <a:gd name="T86" fmla="*/ 22 w 126"/>
                                    <a:gd name="T87" fmla="*/ 66 h 101"/>
                                    <a:gd name="T88" fmla="*/ 29 w 126"/>
                                    <a:gd name="T89" fmla="*/ 75 h 101"/>
                                    <a:gd name="T90" fmla="*/ 39 w 126"/>
                                    <a:gd name="T91" fmla="*/ 80 h 101"/>
                                    <a:gd name="T92" fmla="*/ 47 w 126"/>
                                    <a:gd name="T93" fmla="*/ 86 h 101"/>
                                    <a:gd name="T94" fmla="*/ 54 w 126"/>
                                    <a:gd name="T95" fmla="*/ 89 h 101"/>
                                    <a:gd name="T96" fmla="*/ 64 w 126"/>
                                    <a:gd name="T97" fmla="*/ 92 h 101"/>
                                    <a:gd name="T98" fmla="*/ 69 w 126"/>
                                    <a:gd name="T99" fmla="*/ 95 h 101"/>
                                    <a:gd name="T100" fmla="*/ 88 w 126"/>
                                    <a:gd name="T101" fmla="*/ 99 h 101"/>
                                    <a:gd name="T102" fmla="*/ 107 w 126"/>
                                    <a:gd name="T103" fmla="*/ 95 h 101"/>
                                    <a:gd name="T104" fmla="*/ 111 w 126"/>
                                    <a:gd name="T105" fmla="*/ 92 h 101"/>
                                    <a:gd name="T106" fmla="*/ 116 w 126"/>
                                    <a:gd name="T107" fmla="*/ 86 h 101"/>
                                    <a:gd name="T108" fmla="*/ 123 w 126"/>
                                    <a:gd name="T109" fmla="*/ 75 h 101"/>
                                    <a:gd name="T110" fmla="*/ 119 w 126"/>
                                    <a:gd name="T111" fmla="*/ 62 h 101"/>
                                    <a:gd name="T112" fmla="*/ 116 w 126"/>
                                    <a:gd name="T113" fmla="*/ 56 h 101"/>
                                    <a:gd name="T114" fmla="*/ 113 w 126"/>
                                    <a:gd name="T115" fmla="*/ 49 h 101"/>
                                    <a:gd name="T116" fmla="*/ 107 w 126"/>
                                    <a:gd name="T117" fmla="*/ 41 h 101"/>
                                    <a:gd name="T118" fmla="*/ 104 w 126"/>
                                    <a:gd name="T119" fmla="*/ 37 h 101"/>
                                    <a:gd name="T120" fmla="*/ 94 w 126"/>
                                    <a:gd name="T121" fmla="*/ 28 h 101"/>
                                    <a:gd name="T122" fmla="*/ 86 w 126"/>
                                    <a:gd name="T123" fmla="*/ 22 h 1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126" h="101">
                                      <a:moveTo>
                                        <a:pt x="86" y="19"/>
                                      </a:moveTo>
                                      <a:lnTo>
                                        <a:pt x="82" y="15"/>
                                      </a:lnTo>
                                      <a:lnTo>
                                        <a:pt x="82" y="15"/>
                                      </a:lnTo>
                                      <a:lnTo>
                                        <a:pt x="82" y="15"/>
                                      </a:lnTo>
                                      <a:lnTo>
                                        <a:pt x="79" y="15"/>
                                      </a:lnTo>
                                      <a:lnTo>
                                        <a:pt x="79" y="13"/>
                                      </a:lnTo>
                                      <a:lnTo>
                                        <a:pt x="79" y="13"/>
                                      </a:lnTo>
                                      <a:lnTo>
                                        <a:pt x="76" y="13"/>
                                      </a:lnTo>
                                      <a:lnTo>
                                        <a:pt x="76" y="13"/>
                                      </a:lnTo>
                                      <a:lnTo>
                                        <a:pt x="76" y="13"/>
                                      </a:lnTo>
                                      <a:lnTo>
                                        <a:pt x="72" y="13"/>
                                      </a:lnTo>
                                      <a:lnTo>
                                        <a:pt x="72" y="10"/>
                                      </a:lnTo>
                                      <a:lnTo>
                                        <a:pt x="69" y="10"/>
                                      </a:lnTo>
                                      <a:lnTo>
                                        <a:pt x="69" y="10"/>
                                      </a:lnTo>
                                      <a:lnTo>
                                        <a:pt x="66" y="10"/>
                                      </a:lnTo>
                                      <a:lnTo>
                                        <a:pt x="66" y="7"/>
                                      </a:lnTo>
                                      <a:lnTo>
                                        <a:pt x="66" y="7"/>
                                      </a:lnTo>
                                      <a:lnTo>
                                        <a:pt x="64" y="7"/>
                                      </a:lnTo>
                                      <a:lnTo>
                                        <a:pt x="60" y="7"/>
                                      </a:lnTo>
                                      <a:lnTo>
                                        <a:pt x="60" y="7"/>
                                      </a:lnTo>
                                      <a:lnTo>
                                        <a:pt x="60" y="7"/>
                                      </a:lnTo>
                                      <a:lnTo>
                                        <a:pt x="60" y="3"/>
                                      </a:lnTo>
                                      <a:lnTo>
                                        <a:pt x="57" y="3"/>
                                      </a:lnTo>
                                      <a:lnTo>
                                        <a:pt x="54" y="3"/>
                                      </a:lnTo>
                                      <a:lnTo>
                                        <a:pt x="54" y="3"/>
                                      </a:lnTo>
                                      <a:lnTo>
                                        <a:pt x="51" y="3"/>
                                      </a:lnTo>
                                      <a:lnTo>
                                        <a:pt x="47" y="3"/>
                                      </a:lnTo>
                                      <a:lnTo>
                                        <a:pt x="47" y="3"/>
                                      </a:lnTo>
                                      <a:lnTo>
                                        <a:pt x="41" y="3"/>
                                      </a:lnTo>
                                      <a:lnTo>
                                        <a:pt x="41" y="0"/>
                                      </a:lnTo>
                                      <a:lnTo>
                                        <a:pt x="32" y="0"/>
                                      </a:lnTo>
                                      <a:lnTo>
                                        <a:pt x="32" y="3"/>
                                      </a:lnTo>
                                      <a:lnTo>
                                        <a:pt x="26" y="3"/>
                                      </a:lnTo>
                                      <a:lnTo>
                                        <a:pt x="26" y="3"/>
                                      </a:lnTo>
                                      <a:lnTo>
                                        <a:pt x="26" y="3"/>
                                      </a:lnTo>
                                      <a:lnTo>
                                        <a:pt x="22" y="3"/>
                                      </a:lnTo>
                                      <a:lnTo>
                                        <a:pt x="19" y="3"/>
                                      </a:lnTo>
                                      <a:lnTo>
                                        <a:pt x="19" y="3"/>
                                      </a:lnTo>
                                      <a:lnTo>
                                        <a:pt x="19" y="3"/>
                                      </a:lnTo>
                                      <a:lnTo>
                                        <a:pt x="19" y="7"/>
                                      </a:lnTo>
                                      <a:lnTo>
                                        <a:pt x="17" y="7"/>
                                      </a:lnTo>
                                      <a:lnTo>
                                        <a:pt x="17" y="7"/>
                                      </a:lnTo>
                                      <a:lnTo>
                                        <a:pt x="14" y="7"/>
                                      </a:lnTo>
                                      <a:lnTo>
                                        <a:pt x="10" y="10"/>
                                      </a:lnTo>
                                      <a:lnTo>
                                        <a:pt x="10" y="10"/>
                                      </a:lnTo>
                                      <a:lnTo>
                                        <a:pt x="10" y="13"/>
                                      </a:lnTo>
                                      <a:lnTo>
                                        <a:pt x="10" y="13"/>
                                      </a:lnTo>
                                      <a:lnTo>
                                        <a:pt x="7" y="13"/>
                                      </a:lnTo>
                                      <a:lnTo>
                                        <a:pt x="7" y="13"/>
                                      </a:lnTo>
                                      <a:lnTo>
                                        <a:pt x="7" y="13"/>
                                      </a:lnTo>
                                      <a:lnTo>
                                        <a:pt x="7" y="13"/>
                                      </a:lnTo>
                                      <a:lnTo>
                                        <a:pt x="4" y="15"/>
                                      </a:lnTo>
                                      <a:lnTo>
                                        <a:pt x="4" y="15"/>
                                      </a:lnTo>
                                      <a:lnTo>
                                        <a:pt x="4" y="19"/>
                                      </a:lnTo>
                                      <a:lnTo>
                                        <a:pt x="4" y="19"/>
                                      </a:lnTo>
                                      <a:lnTo>
                                        <a:pt x="4" y="19"/>
                                      </a:lnTo>
                                      <a:lnTo>
                                        <a:pt x="4" y="19"/>
                                      </a:lnTo>
                                      <a:lnTo>
                                        <a:pt x="4" y="22"/>
                                      </a:lnTo>
                                      <a:lnTo>
                                        <a:pt x="4" y="25"/>
                                      </a:lnTo>
                                      <a:lnTo>
                                        <a:pt x="0" y="25"/>
                                      </a:lnTo>
                                      <a:lnTo>
                                        <a:pt x="0" y="37"/>
                                      </a:lnTo>
                                      <a:lnTo>
                                        <a:pt x="4" y="37"/>
                                      </a:lnTo>
                                      <a:lnTo>
                                        <a:pt x="4" y="41"/>
                                      </a:lnTo>
                                      <a:lnTo>
                                        <a:pt x="4" y="41"/>
                                      </a:lnTo>
                                      <a:lnTo>
                                        <a:pt x="4" y="44"/>
                                      </a:lnTo>
                                      <a:lnTo>
                                        <a:pt x="4" y="44"/>
                                      </a:lnTo>
                                      <a:lnTo>
                                        <a:pt x="4" y="44"/>
                                      </a:lnTo>
                                      <a:lnTo>
                                        <a:pt x="4" y="44"/>
                                      </a:lnTo>
                                      <a:lnTo>
                                        <a:pt x="4" y="47"/>
                                      </a:lnTo>
                                      <a:lnTo>
                                        <a:pt x="7" y="49"/>
                                      </a:lnTo>
                                      <a:lnTo>
                                        <a:pt x="7" y="49"/>
                                      </a:lnTo>
                                      <a:lnTo>
                                        <a:pt x="7" y="49"/>
                                      </a:lnTo>
                                      <a:lnTo>
                                        <a:pt x="7" y="49"/>
                                      </a:lnTo>
                                      <a:lnTo>
                                        <a:pt x="7" y="53"/>
                                      </a:lnTo>
                                      <a:lnTo>
                                        <a:pt x="7" y="53"/>
                                      </a:lnTo>
                                      <a:lnTo>
                                        <a:pt x="10" y="53"/>
                                      </a:lnTo>
                                      <a:lnTo>
                                        <a:pt x="10" y="53"/>
                                      </a:lnTo>
                                      <a:lnTo>
                                        <a:pt x="10" y="56"/>
                                      </a:lnTo>
                                      <a:lnTo>
                                        <a:pt x="10" y="56"/>
                                      </a:lnTo>
                                      <a:lnTo>
                                        <a:pt x="10" y="59"/>
                                      </a:lnTo>
                                      <a:lnTo>
                                        <a:pt x="10" y="59"/>
                                      </a:lnTo>
                                      <a:lnTo>
                                        <a:pt x="14" y="59"/>
                                      </a:lnTo>
                                      <a:lnTo>
                                        <a:pt x="14" y="59"/>
                                      </a:lnTo>
                                      <a:lnTo>
                                        <a:pt x="14" y="59"/>
                                      </a:lnTo>
                                      <a:lnTo>
                                        <a:pt x="14" y="62"/>
                                      </a:lnTo>
                                      <a:lnTo>
                                        <a:pt x="14" y="62"/>
                                      </a:lnTo>
                                      <a:lnTo>
                                        <a:pt x="17" y="66"/>
                                      </a:lnTo>
                                      <a:lnTo>
                                        <a:pt x="17" y="66"/>
                                      </a:lnTo>
                                      <a:lnTo>
                                        <a:pt x="19" y="68"/>
                                      </a:lnTo>
                                      <a:lnTo>
                                        <a:pt x="19" y="68"/>
                                      </a:lnTo>
                                      <a:lnTo>
                                        <a:pt x="19" y="68"/>
                                      </a:lnTo>
                                      <a:lnTo>
                                        <a:pt x="22" y="71"/>
                                      </a:lnTo>
                                      <a:lnTo>
                                        <a:pt x="22" y="71"/>
                                      </a:lnTo>
                                      <a:lnTo>
                                        <a:pt x="26" y="71"/>
                                      </a:lnTo>
                                      <a:lnTo>
                                        <a:pt x="26" y="75"/>
                                      </a:lnTo>
                                      <a:lnTo>
                                        <a:pt x="26" y="77"/>
                                      </a:lnTo>
                                      <a:lnTo>
                                        <a:pt x="29" y="77"/>
                                      </a:lnTo>
                                      <a:lnTo>
                                        <a:pt x="29" y="77"/>
                                      </a:lnTo>
                                      <a:lnTo>
                                        <a:pt x="29" y="77"/>
                                      </a:lnTo>
                                      <a:lnTo>
                                        <a:pt x="29" y="77"/>
                                      </a:lnTo>
                                      <a:lnTo>
                                        <a:pt x="32" y="80"/>
                                      </a:lnTo>
                                      <a:lnTo>
                                        <a:pt x="32" y="80"/>
                                      </a:lnTo>
                                      <a:lnTo>
                                        <a:pt x="35" y="80"/>
                                      </a:lnTo>
                                      <a:lnTo>
                                        <a:pt x="35" y="82"/>
                                      </a:lnTo>
                                      <a:lnTo>
                                        <a:pt x="39" y="82"/>
                                      </a:lnTo>
                                      <a:lnTo>
                                        <a:pt x="39" y="82"/>
                                      </a:lnTo>
                                      <a:lnTo>
                                        <a:pt x="39" y="82"/>
                                      </a:lnTo>
                                      <a:lnTo>
                                        <a:pt x="39" y="82"/>
                                      </a:lnTo>
                                      <a:lnTo>
                                        <a:pt x="41" y="86"/>
                                      </a:lnTo>
                                      <a:lnTo>
                                        <a:pt x="41" y="86"/>
                                      </a:lnTo>
                                      <a:lnTo>
                                        <a:pt x="41" y="86"/>
                                      </a:lnTo>
                                      <a:lnTo>
                                        <a:pt x="44" y="86"/>
                                      </a:lnTo>
                                      <a:lnTo>
                                        <a:pt x="44" y="89"/>
                                      </a:lnTo>
                                      <a:lnTo>
                                        <a:pt x="47" y="89"/>
                                      </a:lnTo>
                                      <a:lnTo>
                                        <a:pt x="47" y="89"/>
                                      </a:lnTo>
                                      <a:lnTo>
                                        <a:pt x="47" y="89"/>
                                      </a:lnTo>
                                      <a:lnTo>
                                        <a:pt x="51" y="92"/>
                                      </a:lnTo>
                                      <a:lnTo>
                                        <a:pt x="51" y="92"/>
                                      </a:lnTo>
                                      <a:lnTo>
                                        <a:pt x="51" y="92"/>
                                      </a:lnTo>
                                      <a:lnTo>
                                        <a:pt x="54" y="92"/>
                                      </a:lnTo>
                                      <a:lnTo>
                                        <a:pt x="54" y="92"/>
                                      </a:lnTo>
                                      <a:lnTo>
                                        <a:pt x="54" y="92"/>
                                      </a:lnTo>
                                      <a:lnTo>
                                        <a:pt x="57" y="92"/>
                                      </a:lnTo>
                                      <a:lnTo>
                                        <a:pt x="57" y="95"/>
                                      </a:lnTo>
                                      <a:lnTo>
                                        <a:pt x="60" y="95"/>
                                      </a:lnTo>
                                      <a:lnTo>
                                        <a:pt x="60" y="95"/>
                                      </a:lnTo>
                                      <a:lnTo>
                                        <a:pt x="60" y="95"/>
                                      </a:lnTo>
                                      <a:lnTo>
                                        <a:pt x="64" y="95"/>
                                      </a:lnTo>
                                      <a:lnTo>
                                        <a:pt x="64" y="99"/>
                                      </a:lnTo>
                                      <a:lnTo>
                                        <a:pt x="66" y="99"/>
                                      </a:lnTo>
                                      <a:lnTo>
                                        <a:pt x="66" y="99"/>
                                      </a:lnTo>
                                      <a:lnTo>
                                        <a:pt x="66" y="99"/>
                                      </a:lnTo>
                                      <a:lnTo>
                                        <a:pt x="69" y="99"/>
                                      </a:lnTo>
                                      <a:lnTo>
                                        <a:pt x="69" y="99"/>
                                      </a:lnTo>
                                      <a:lnTo>
                                        <a:pt x="69" y="99"/>
                                      </a:lnTo>
                                      <a:lnTo>
                                        <a:pt x="76" y="99"/>
                                      </a:lnTo>
                                      <a:lnTo>
                                        <a:pt x="76" y="101"/>
                                      </a:lnTo>
                                      <a:lnTo>
                                        <a:pt x="79" y="101"/>
                                      </a:lnTo>
                                      <a:lnTo>
                                        <a:pt x="79" y="101"/>
                                      </a:lnTo>
                                      <a:lnTo>
                                        <a:pt x="86" y="101"/>
                                      </a:lnTo>
                                      <a:lnTo>
                                        <a:pt x="86" y="101"/>
                                      </a:lnTo>
                                      <a:lnTo>
                                        <a:pt x="94" y="101"/>
                                      </a:lnTo>
                                      <a:lnTo>
                                        <a:pt x="94" y="101"/>
                                      </a:lnTo>
                                      <a:lnTo>
                                        <a:pt x="101" y="101"/>
                                      </a:lnTo>
                                      <a:lnTo>
                                        <a:pt x="101" y="101"/>
                                      </a:lnTo>
                                      <a:lnTo>
                                        <a:pt x="104" y="101"/>
                                      </a:lnTo>
                                      <a:lnTo>
                                        <a:pt x="104" y="99"/>
                                      </a:lnTo>
                                      <a:lnTo>
                                        <a:pt x="107" y="99"/>
                                      </a:lnTo>
                                      <a:lnTo>
                                        <a:pt x="107" y="99"/>
                                      </a:lnTo>
                                      <a:lnTo>
                                        <a:pt x="107" y="99"/>
                                      </a:lnTo>
                                      <a:lnTo>
                                        <a:pt x="107" y="99"/>
                                      </a:lnTo>
                                      <a:lnTo>
                                        <a:pt x="111" y="99"/>
                                      </a:lnTo>
                                      <a:lnTo>
                                        <a:pt x="111" y="99"/>
                                      </a:lnTo>
                                      <a:lnTo>
                                        <a:pt x="111" y="99"/>
                                      </a:lnTo>
                                      <a:lnTo>
                                        <a:pt x="113" y="95"/>
                                      </a:lnTo>
                                      <a:lnTo>
                                        <a:pt x="113" y="95"/>
                                      </a:lnTo>
                                      <a:lnTo>
                                        <a:pt x="113" y="95"/>
                                      </a:lnTo>
                                      <a:lnTo>
                                        <a:pt x="113" y="95"/>
                                      </a:lnTo>
                                      <a:lnTo>
                                        <a:pt x="116" y="95"/>
                                      </a:lnTo>
                                      <a:lnTo>
                                        <a:pt x="116" y="92"/>
                                      </a:lnTo>
                                      <a:lnTo>
                                        <a:pt x="116" y="92"/>
                                      </a:lnTo>
                                      <a:lnTo>
                                        <a:pt x="116" y="92"/>
                                      </a:lnTo>
                                      <a:lnTo>
                                        <a:pt x="119" y="89"/>
                                      </a:lnTo>
                                      <a:lnTo>
                                        <a:pt x="119" y="89"/>
                                      </a:lnTo>
                                      <a:lnTo>
                                        <a:pt x="119" y="89"/>
                                      </a:lnTo>
                                      <a:lnTo>
                                        <a:pt x="119" y="89"/>
                                      </a:lnTo>
                                      <a:lnTo>
                                        <a:pt x="119" y="89"/>
                                      </a:lnTo>
                                      <a:lnTo>
                                        <a:pt x="119" y="89"/>
                                      </a:lnTo>
                                      <a:lnTo>
                                        <a:pt x="123" y="86"/>
                                      </a:lnTo>
                                      <a:lnTo>
                                        <a:pt x="123" y="86"/>
                                      </a:lnTo>
                                      <a:lnTo>
                                        <a:pt x="123" y="86"/>
                                      </a:lnTo>
                                      <a:lnTo>
                                        <a:pt x="123" y="82"/>
                                      </a:lnTo>
                                      <a:lnTo>
                                        <a:pt x="123" y="82"/>
                                      </a:lnTo>
                                      <a:lnTo>
                                        <a:pt x="123" y="82"/>
                                      </a:lnTo>
                                      <a:lnTo>
                                        <a:pt x="126" y="80"/>
                                      </a:lnTo>
                                      <a:lnTo>
                                        <a:pt x="126" y="80"/>
                                      </a:lnTo>
                                      <a:lnTo>
                                        <a:pt x="126" y="77"/>
                                      </a:lnTo>
                                      <a:lnTo>
                                        <a:pt x="126" y="68"/>
                                      </a:lnTo>
                                      <a:lnTo>
                                        <a:pt x="126" y="68"/>
                                      </a:lnTo>
                                      <a:lnTo>
                                        <a:pt x="126" y="66"/>
                                      </a:lnTo>
                                      <a:lnTo>
                                        <a:pt x="123" y="66"/>
                                      </a:lnTo>
                                      <a:lnTo>
                                        <a:pt x="123" y="62"/>
                                      </a:lnTo>
                                      <a:lnTo>
                                        <a:pt x="123" y="62"/>
                                      </a:lnTo>
                                      <a:lnTo>
                                        <a:pt x="123" y="59"/>
                                      </a:lnTo>
                                      <a:lnTo>
                                        <a:pt x="123" y="59"/>
                                      </a:lnTo>
                                      <a:lnTo>
                                        <a:pt x="123" y="59"/>
                                      </a:lnTo>
                                      <a:lnTo>
                                        <a:pt x="119" y="59"/>
                                      </a:lnTo>
                                      <a:lnTo>
                                        <a:pt x="119" y="56"/>
                                      </a:lnTo>
                                      <a:lnTo>
                                        <a:pt x="119" y="56"/>
                                      </a:lnTo>
                                      <a:lnTo>
                                        <a:pt x="119" y="56"/>
                                      </a:lnTo>
                                      <a:lnTo>
                                        <a:pt x="119" y="53"/>
                                      </a:lnTo>
                                      <a:lnTo>
                                        <a:pt x="119" y="53"/>
                                      </a:lnTo>
                                      <a:lnTo>
                                        <a:pt x="119" y="53"/>
                                      </a:lnTo>
                                      <a:lnTo>
                                        <a:pt x="119" y="49"/>
                                      </a:lnTo>
                                      <a:lnTo>
                                        <a:pt x="116" y="49"/>
                                      </a:lnTo>
                                      <a:lnTo>
                                        <a:pt x="116" y="49"/>
                                      </a:lnTo>
                                      <a:lnTo>
                                        <a:pt x="116" y="47"/>
                                      </a:lnTo>
                                      <a:lnTo>
                                        <a:pt x="116" y="47"/>
                                      </a:lnTo>
                                      <a:lnTo>
                                        <a:pt x="113" y="44"/>
                                      </a:lnTo>
                                      <a:lnTo>
                                        <a:pt x="113" y="41"/>
                                      </a:lnTo>
                                      <a:lnTo>
                                        <a:pt x="113" y="41"/>
                                      </a:lnTo>
                                      <a:lnTo>
                                        <a:pt x="111" y="41"/>
                                      </a:lnTo>
                                      <a:lnTo>
                                        <a:pt x="111" y="41"/>
                                      </a:lnTo>
                                      <a:lnTo>
                                        <a:pt x="107" y="34"/>
                                      </a:lnTo>
                                      <a:lnTo>
                                        <a:pt x="107" y="34"/>
                                      </a:lnTo>
                                      <a:lnTo>
                                        <a:pt x="104" y="32"/>
                                      </a:lnTo>
                                      <a:lnTo>
                                        <a:pt x="104" y="32"/>
                                      </a:lnTo>
                                      <a:lnTo>
                                        <a:pt x="101" y="32"/>
                                      </a:lnTo>
                                      <a:lnTo>
                                        <a:pt x="98" y="28"/>
                                      </a:lnTo>
                                      <a:lnTo>
                                        <a:pt x="98" y="28"/>
                                      </a:lnTo>
                                      <a:lnTo>
                                        <a:pt x="98" y="25"/>
                                      </a:lnTo>
                                      <a:lnTo>
                                        <a:pt x="98" y="25"/>
                                      </a:lnTo>
                                      <a:lnTo>
                                        <a:pt x="94" y="22"/>
                                      </a:lnTo>
                                      <a:lnTo>
                                        <a:pt x="91" y="22"/>
                                      </a:lnTo>
                                      <a:lnTo>
                                        <a:pt x="88" y="19"/>
                                      </a:lnTo>
                                      <a:lnTo>
                                        <a:pt x="88" y="19"/>
                                      </a:lnTo>
                                      <a:lnTo>
                                        <a:pt x="86" y="19"/>
                                      </a:lnTo>
                                      <a:lnTo>
                                        <a:pt x="86" y="19"/>
                                      </a:lnTo>
                                      <a:lnTo>
                                        <a:pt x="82" y="19"/>
                                      </a:lnTo>
                                      <a:lnTo>
                                        <a:pt x="82" y="19"/>
                                      </a:lnTo>
                                      <a:lnTo>
                                        <a:pt x="79" y="19"/>
                                      </a:lnTo>
                                      <a:lnTo>
                                        <a:pt x="79" y="19"/>
                                      </a:lnTo>
                                      <a:lnTo>
                                        <a:pt x="79" y="19"/>
                                      </a:lnTo>
                                      <a:lnTo>
                                        <a:pt x="79" y="19"/>
                                      </a:lnTo>
                                      <a:lnTo>
                                        <a:pt x="76" y="15"/>
                                      </a:lnTo>
                                      <a:lnTo>
                                        <a:pt x="76" y="15"/>
                                      </a:lnTo>
                                      <a:lnTo>
                                        <a:pt x="76" y="15"/>
                                      </a:lnTo>
                                      <a:lnTo>
                                        <a:pt x="72" y="15"/>
                                      </a:lnTo>
                                      <a:lnTo>
                                        <a:pt x="72" y="13"/>
                                      </a:lnTo>
                                      <a:lnTo>
                                        <a:pt x="72" y="13"/>
                                      </a:lnTo>
                                      <a:lnTo>
                                        <a:pt x="69" y="13"/>
                                      </a:lnTo>
                                      <a:lnTo>
                                        <a:pt x="69" y="13"/>
                                      </a:lnTo>
                                      <a:lnTo>
                                        <a:pt x="69" y="13"/>
                                      </a:lnTo>
                                      <a:lnTo>
                                        <a:pt x="66" y="13"/>
                                      </a:lnTo>
                                      <a:lnTo>
                                        <a:pt x="66" y="13"/>
                                      </a:lnTo>
                                      <a:lnTo>
                                        <a:pt x="66" y="13"/>
                                      </a:lnTo>
                                      <a:lnTo>
                                        <a:pt x="64" y="10"/>
                                      </a:lnTo>
                                      <a:lnTo>
                                        <a:pt x="64" y="10"/>
                                      </a:lnTo>
                                      <a:lnTo>
                                        <a:pt x="64" y="10"/>
                                      </a:lnTo>
                                      <a:lnTo>
                                        <a:pt x="60" y="10"/>
                                      </a:lnTo>
                                      <a:lnTo>
                                        <a:pt x="60" y="10"/>
                                      </a:lnTo>
                                      <a:lnTo>
                                        <a:pt x="57" y="10"/>
                                      </a:lnTo>
                                      <a:lnTo>
                                        <a:pt x="57" y="10"/>
                                      </a:lnTo>
                                      <a:lnTo>
                                        <a:pt x="57" y="10"/>
                                      </a:lnTo>
                                      <a:lnTo>
                                        <a:pt x="54" y="7"/>
                                      </a:lnTo>
                                      <a:lnTo>
                                        <a:pt x="54" y="7"/>
                                      </a:lnTo>
                                      <a:lnTo>
                                        <a:pt x="54" y="7"/>
                                      </a:lnTo>
                                      <a:lnTo>
                                        <a:pt x="47" y="7"/>
                                      </a:lnTo>
                                      <a:lnTo>
                                        <a:pt x="47" y="7"/>
                                      </a:lnTo>
                                      <a:lnTo>
                                        <a:pt x="41" y="7"/>
                                      </a:lnTo>
                                      <a:lnTo>
                                        <a:pt x="39" y="3"/>
                                      </a:lnTo>
                                      <a:lnTo>
                                        <a:pt x="32" y="3"/>
                                      </a:lnTo>
                                      <a:lnTo>
                                        <a:pt x="32" y="7"/>
                                      </a:lnTo>
                                      <a:lnTo>
                                        <a:pt x="29" y="7"/>
                                      </a:lnTo>
                                      <a:lnTo>
                                        <a:pt x="26" y="7"/>
                                      </a:lnTo>
                                      <a:lnTo>
                                        <a:pt x="22" y="7"/>
                                      </a:lnTo>
                                      <a:lnTo>
                                        <a:pt x="22" y="7"/>
                                      </a:lnTo>
                                      <a:lnTo>
                                        <a:pt x="22" y="7"/>
                                      </a:lnTo>
                                      <a:lnTo>
                                        <a:pt x="19" y="10"/>
                                      </a:lnTo>
                                      <a:lnTo>
                                        <a:pt x="19" y="10"/>
                                      </a:lnTo>
                                      <a:lnTo>
                                        <a:pt x="19" y="10"/>
                                      </a:lnTo>
                                      <a:lnTo>
                                        <a:pt x="19" y="10"/>
                                      </a:lnTo>
                                      <a:lnTo>
                                        <a:pt x="17" y="10"/>
                                      </a:lnTo>
                                      <a:lnTo>
                                        <a:pt x="17" y="10"/>
                                      </a:lnTo>
                                      <a:lnTo>
                                        <a:pt x="17" y="10"/>
                                      </a:lnTo>
                                      <a:lnTo>
                                        <a:pt x="17" y="10"/>
                                      </a:lnTo>
                                      <a:lnTo>
                                        <a:pt x="14" y="13"/>
                                      </a:lnTo>
                                      <a:lnTo>
                                        <a:pt x="14" y="13"/>
                                      </a:lnTo>
                                      <a:lnTo>
                                        <a:pt x="14" y="13"/>
                                      </a:lnTo>
                                      <a:lnTo>
                                        <a:pt x="14" y="13"/>
                                      </a:lnTo>
                                      <a:lnTo>
                                        <a:pt x="10" y="15"/>
                                      </a:lnTo>
                                      <a:lnTo>
                                        <a:pt x="10" y="15"/>
                                      </a:lnTo>
                                      <a:lnTo>
                                        <a:pt x="10" y="15"/>
                                      </a:lnTo>
                                      <a:lnTo>
                                        <a:pt x="10" y="15"/>
                                      </a:lnTo>
                                      <a:lnTo>
                                        <a:pt x="7" y="19"/>
                                      </a:lnTo>
                                      <a:lnTo>
                                        <a:pt x="7" y="19"/>
                                      </a:lnTo>
                                      <a:lnTo>
                                        <a:pt x="7" y="19"/>
                                      </a:lnTo>
                                      <a:lnTo>
                                        <a:pt x="7" y="22"/>
                                      </a:lnTo>
                                      <a:lnTo>
                                        <a:pt x="7" y="22"/>
                                      </a:lnTo>
                                      <a:lnTo>
                                        <a:pt x="7" y="22"/>
                                      </a:lnTo>
                                      <a:lnTo>
                                        <a:pt x="4" y="25"/>
                                      </a:lnTo>
                                      <a:lnTo>
                                        <a:pt x="4" y="37"/>
                                      </a:lnTo>
                                      <a:lnTo>
                                        <a:pt x="7" y="37"/>
                                      </a:lnTo>
                                      <a:lnTo>
                                        <a:pt x="7" y="41"/>
                                      </a:lnTo>
                                      <a:lnTo>
                                        <a:pt x="7" y="41"/>
                                      </a:lnTo>
                                      <a:lnTo>
                                        <a:pt x="7" y="41"/>
                                      </a:lnTo>
                                      <a:lnTo>
                                        <a:pt x="7" y="44"/>
                                      </a:lnTo>
                                      <a:lnTo>
                                        <a:pt x="7" y="44"/>
                                      </a:lnTo>
                                      <a:lnTo>
                                        <a:pt x="10" y="47"/>
                                      </a:lnTo>
                                      <a:lnTo>
                                        <a:pt x="10" y="47"/>
                                      </a:lnTo>
                                      <a:lnTo>
                                        <a:pt x="10" y="49"/>
                                      </a:lnTo>
                                      <a:lnTo>
                                        <a:pt x="10" y="49"/>
                                      </a:lnTo>
                                      <a:lnTo>
                                        <a:pt x="10" y="49"/>
                                      </a:lnTo>
                                      <a:lnTo>
                                        <a:pt x="10" y="53"/>
                                      </a:lnTo>
                                      <a:lnTo>
                                        <a:pt x="14" y="53"/>
                                      </a:lnTo>
                                      <a:lnTo>
                                        <a:pt x="14" y="53"/>
                                      </a:lnTo>
                                      <a:lnTo>
                                        <a:pt x="14" y="53"/>
                                      </a:lnTo>
                                      <a:lnTo>
                                        <a:pt x="14" y="53"/>
                                      </a:lnTo>
                                      <a:lnTo>
                                        <a:pt x="14" y="56"/>
                                      </a:lnTo>
                                      <a:lnTo>
                                        <a:pt x="14" y="56"/>
                                      </a:lnTo>
                                      <a:lnTo>
                                        <a:pt x="17" y="59"/>
                                      </a:lnTo>
                                      <a:lnTo>
                                        <a:pt x="17" y="59"/>
                                      </a:lnTo>
                                      <a:lnTo>
                                        <a:pt x="17" y="59"/>
                                      </a:lnTo>
                                      <a:lnTo>
                                        <a:pt x="17" y="62"/>
                                      </a:lnTo>
                                      <a:lnTo>
                                        <a:pt x="19" y="62"/>
                                      </a:lnTo>
                                      <a:lnTo>
                                        <a:pt x="19" y="62"/>
                                      </a:lnTo>
                                      <a:lnTo>
                                        <a:pt x="19" y="62"/>
                                      </a:lnTo>
                                      <a:lnTo>
                                        <a:pt x="22" y="66"/>
                                      </a:lnTo>
                                      <a:lnTo>
                                        <a:pt x="22" y="68"/>
                                      </a:lnTo>
                                      <a:lnTo>
                                        <a:pt x="26" y="68"/>
                                      </a:lnTo>
                                      <a:lnTo>
                                        <a:pt x="26" y="71"/>
                                      </a:lnTo>
                                      <a:lnTo>
                                        <a:pt x="26" y="71"/>
                                      </a:lnTo>
                                      <a:lnTo>
                                        <a:pt x="29" y="71"/>
                                      </a:lnTo>
                                      <a:lnTo>
                                        <a:pt x="29" y="71"/>
                                      </a:lnTo>
                                      <a:lnTo>
                                        <a:pt x="29" y="75"/>
                                      </a:lnTo>
                                      <a:lnTo>
                                        <a:pt x="32" y="77"/>
                                      </a:lnTo>
                                      <a:lnTo>
                                        <a:pt x="32" y="77"/>
                                      </a:lnTo>
                                      <a:lnTo>
                                        <a:pt x="32" y="77"/>
                                      </a:lnTo>
                                      <a:lnTo>
                                        <a:pt x="35" y="77"/>
                                      </a:lnTo>
                                      <a:lnTo>
                                        <a:pt x="35" y="77"/>
                                      </a:lnTo>
                                      <a:lnTo>
                                        <a:pt x="35" y="77"/>
                                      </a:lnTo>
                                      <a:lnTo>
                                        <a:pt x="39" y="80"/>
                                      </a:lnTo>
                                      <a:lnTo>
                                        <a:pt x="39" y="80"/>
                                      </a:lnTo>
                                      <a:lnTo>
                                        <a:pt x="41" y="82"/>
                                      </a:lnTo>
                                      <a:lnTo>
                                        <a:pt x="41" y="82"/>
                                      </a:lnTo>
                                      <a:lnTo>
                                        <a:pt x="41" y="82"/>
                                      </a:lnTo>
                                      <a:lnTo>
                                        <a:pt x="44" y="82"/>
                                      </a:lnTo>
                                      <a:lnTo>
                                        <a:pt x="47" y="86"/>
                                      </a:lnTo>
                                      <a:lnTo>
                                        <a:pt x="47" y="86"/>
                                      </a:lnTo>
                                      <a:lnTo>
                                        <a:pt x="51" y="86"/>
                                      </a:lnTo>
                                      <a:lnTo>
                                        <a:pt x="51" y="86"/>
                                      </a:lnTo>
                                      <a:lnTo>
                                        <a:pt x="51" y="89"/>
                                      </a:lnTo>
                                      <a:lnTo>
                                        <a:pt x="54" y="89"/>
                                      </a:lnTo>
                                      <a:lnTo>
                                        <a:pt x="54" y="89"/>
                                      </a:lnTo>
                                      <a:lnTo>
                                        <a:pt x="54" y="89"/>
                                      </a:lnTo>
                                      <a:lnTo>
                                        <a:pt x="54" y="89"/>
                                      </a:lnTo>
                                      <a:lnTo>
                                        <a:pt x="57" y="89"/>
                                      </a:lnTo>
                                      <a:lnTo>
                                        <a:pt x="57" y="89"/>
                                      </a:lnTo>
                                      <a:lnTo>
                                        <a:pt x="57" y="92"/>
                                      </a:lnTo>
                                      <a:lnTo>
                                        <a:pt x="60" y="92"/>
                                      </a:lnTo>
                                      <a:lnTo>
                                        <a:pt x="60" y="92"/>
                                      </a:lnTo>
                                      <a:lnTo>
                                        <a:pt x="64" y="92"/>
                                      </a:lnTo>
                                      <a:lnTo>
                                        <a:pt x="64" y="92"/>
                                      </a:lnTo>
                                      <a:lnTo>
                                        <a:pt x="64" y="92"/>
                                      </a:lnTo>
                                      <a:lnTo>
                                        <a:pt x="64" y="92"/>
                                      </a:lnTo>
                                      <a:lnTo>
                                        <a:pt x="66" y="92"/>
                                      </a:lnTo>
                                      <a:lnTo>
                                        <a:pt x="66" y="95"/>
                                      </a:lnTo>
                                      <a:lnTo>
                                        <a:pt x="69" y="95"/>
                                      </a:lnTo>
                                      <a:lnTo>
                                        <a:pt x="69" y="95"/>
                                      </a:lnTo>
                                      <a:lnTo>
                                        <a:pt x="69" y="95"/>
                                      </a:lnTo>
                                      <a:lnTo>
                                        <a:pt x="72" y="95"/>
                                      </a:lnTo>
                                      <a:lnTo>
                                        <a:pt x="76" y="95"/>
                                      </a:lnTo>
                                      <a:lnTo>
                                        <a:pt x="76" y="99"/>
                                      </a:lnTo>
                                      <a:lnTo>
                                        <a:pt x="79" y="99"/>
                                      </a:lnTo>
                                      <a:lnTo>
                                        <a:pt x="79" y="99"/>
                                      </a:lnTo>
                                      <a:lnTo>
                                        <a:pt x="86" y="99"/>
                                      </a:lnTo>
                                      <a:lnTo>
                                        <a:pt x="88" y="99"/>
                                      </a:lnTo>
                                      <a:lnTo>
                                        <a:pt x="94" y="99"/>
                                      </a:lnTo>
                                      <a:lnTo>
                                        <a:pt x="94" y="99"/>
                                      </a:lnTo>
                                      <a:lnTo>
                                        <a:pt x="98" y="99"/>
                                      </a:lnTo>
                                      <a:lnTo>
                                        <a:pt x="101" y="99"/>
                                      </a:lnTo>
                                      <a:lnTo>
                                        <a:pt x="101" y="99"/>
                                      </a:lnTo>
                                      <a:lnTo>
                                        <a:pt x="104" y="95"/>
                                      </a:lnTo>
                                      <a:lnTo>
                                        <a:pt x="107" y="95"/>
                                      </a:lnTo>
                                      <a:lnTo>
                                        <a:pt x="107" y="95"/>
                                      </a:lnTo>
                                      <a:lnTo>
                                        <a:pt x="107" y="95"/>
                                      </a:lnTo>
                                      <a:lnTo>
                                        <a:pt x="107" y="95"/>
                                      </a:lnTo>
                                      <a:lnTo>
                                        <a:pt x="107" y="95"/>
                                      </a:lnTo>
                                      <a:lnTo>
                                        <a:pt x="111" y="92"/>
                                      </a:lnTo>
                                      <a:lnTo>
                                        <a:pt x="111" y="92"/>
                                      </a:lnTo>
                                      <a:lnTo>
                                        <a:pt x="111" y="92"/>
                                      </a:lnTo>
                                      <a:lnTo>
                                        <a:pt x="113" y="92"/>
                                      </a:lnTo>
                                      <a:lnTo>
                                        <a:pt x="113" y="92"/>
                                      </a:lnTo>
                                      <a:lnTo>
                                        <a:pt x="113" y="92"/>
                                      </a:lnTo>
                                      <a:lnTo>
                                        <a:pt x="113" y="92"/>
                                      </a:lnTo>
                                      <a:lnTo>
                                        <a:pt x="113" y="92"/>
                                      </a:lnTo>
                                      <a:lnTo>
                                        <a:pt x="116" y="89"/>
                                      </a:lnTo>
                                      <a:lnTo>
                                        <a:pt x="116" y="86"/>
                                      </a:lnTo>
                                      <a:lnTo>
                                        <a:pt x="119" y="82"/>
                                      </a:lnTo>
                                      <a:lnTo>
                                        <a:pt x="119" y="82"/>
                                      </a:lnTo>
                                      <a:lnTo>
                                        <a:pt x="119" y="82"/>
                                      </a:lnTo>
                                      <a:lnTo>
                                        <a:pt x="119" y="80"/>
                                      </a:lnTo>
                                      <a:lnTo>
                                        <a:pt x="119" y="80"/>
                                      </a:lnTo>
                                      <a:lnTo>
                                        <a:pt x="119" y="77"/>
                                      </a:lnTo>
                                      <a:lnTo>
                                        <a:pt x="123" y="75"/>
                                      </a:lnTo>
                                      <a:lnTo>
                                        <a:pt x="123" y="71"/>
                                      </a:lnTo>
                                      <a:lnTo>
                                        <a:pt x="119" y="71"/>
                                      </a:lnTo>
                                      <a:lnTo>
                                        <a:pt x="119" y="68"/>
                                      </a:lnTo>
                                      <a:lnTo>
                                        <a:pt x="119" y="66"/>
                                      </a:lnTo>
                                      <a:lnTo>
                                        <a:pt x="119" y="66"/>
                                      </a:lnTo>
                                      <a:lnTo>
                                        <a:pt x="119" y="62"/>
                                      </a:lnTo>
                                      <a:lnTo>
                                        <a:pt x="119" y="62"/>
                                      </a:lnTo>
                                      <a:lnTo>
                                        <a:pt x="119" y="59"/>
                                      </a:lnTo>
                                      <a:lnTo>
                                        <a:pt x="119" y="59"/>
                                      </a:lnTo>
                                      <a:lnTo>
                                        <a:pt x="116" y="59"/>
                                      </a:lnTo>
                                      <a:lnTo>
                                        <a:pt x="116" y="59"/>
                                      </a:lnTo>
                                      <a:lnTo>
                                        <a:pt x="116" y="56"/>
                                      </a:lnTo>
                                      <a:lnTo>
                                        <a:pt x="116" y="56"/>
                                      </a:lnTo>
                                      <a:lnTo>
                                        <a:pt x="116" y="56"/>
                                      </a:lnTo>
                                      <a:lnTo>
                                        <a:pt x="116" y="53"/>
                                      </a:lnTo>
                                      <a:lnTo>
                                        <a:pt x="116" y="53"/>
                                      </a:lnTo>
                                      <a:lnTo>
                                        <a:pt x="116" y="53"/>
                                      </a:lnTo>
                                      <a:lnTo>
                                        <a:pt x="113" y="53"/>
                                      </a:lnTo>
                                      <a:lnTo>
                                        <a:pt x="113" y="49"/>
                                      </a:lnTo>
                                      <a:lnTo>
                                        <a:pt x="113" y="49"/>
                                      </a:lnTo>
                                      <a:lnTo>
                                        <a:pt x="113" y="49"/>
                                      </a:lnTo>
                                      <a:lnTo>
                                        <a:pt x="113" y="47"/>
                                      </a:lnTo>
                                      <a:lnTo>
                                        <a:pt x="113" y="47"/>
                                      </a:lnTo>
                                      <a:lnTo>
                                        <a:pt x="113" y="47"/>
                                      </a:lnTo>
                                      <a:lnTo>
                                        <a:pt x="111" y="44"/>
                                      </a:lnTo>
                                      <a:lnTo>
                                        <a:pt x="111" y="44"/>
                                      </a:lnTo>
                                      <a:lnTo>
                                        <a:pt x="107" y="44"/>
                                      </a:lnTo>
                                      <a:lnTo>
                                        <a:pt x="107" y="41"/>
                                      </a:lnTo>
                                      <a:lnTo>
                                        <a:pt x="107" y="41"/>
                                      </a:lnTo>
                                      <a:lnTo>
                                        <a:pt x="107" y="41"/>
                                      </a:lnTo>
                                      <a:lnTo>
                                        <a:pt x="107" y="41"/>
                                      </a:lnTo>
                                      <a:lnTo>
                                        <a:pt x="104" y="41"/>
                                      </a:lnTo>
                                      <a:lnTo>
                                        <a:pt x="104" y="37"/>
                                      </a:lnTo>
                                      <a:lnTo>
                                        <a:pt x="104" y="37"/>
                                      </a:lnTo>
                                      <a:lnTo>
                                        <a:pt x="104" y="37"/>
                                      </a:lnTo>
                                      <a:lnTo>
                                        <a:pt x="101" y="34"/>
                                      </a:lnTo>
                                      <a:lnTo>
                                        <a:pt x="101" y="34"/>
                                      </a:lnTo>
                                      <a:lnTo>
                                        <a:pt x="98" y="32"/>
                                      </a:lnTo>
                                      <a:lnTo>
                                        <a:pt x="98" y="32"/>
                                      </a:lnTo>
                                      <a:lnTo>
                                        <a:pt x="98" y="32"/>
                                      </a:lnTo>
                                      <a:lnTo>
                                        <a:pt x="98" y="32"/>
                                      </a:lnTo>
                                      <a:lnTo>
                                        <a:pt x="94" y="28"/>
                                      </a:lnTo>
                                      <a:lnTo>
                                        <a:pt x="94" y="28"/>
                                      </a:lnTo>
                                      <a:lnTo>
                                        <a:pt x="91" y="28"/>
                                      </a:lnTo>
                                      <a:lnTo>
                                        <a:pt x="91" y="28"/>
                                      </a:lnTo>
                                      <a:lnTo>
                                        <a:pt x="91" y="25"/>
                                      </a:lnTo>
                                      <a:lnTo>
                                        <a:pt x="91" y="25"/>
                                      </a:lnTo>
                                      <a:lnTo>
                                        <a:pt x="88" y="22"/>
                                      </a:lnTo>
                                      <a:lnTo>
                                        <a:pt x="86" y="22"/>
                                      </a:lnTo>
                                      <a:lnTo>
                                        <a:pt x="86" y="22"/>
                                      </a:lnTo>
                                      <a:lnTo>
                                        <a:pt x="82" y="22"/>
                                      </a:lnTo>
                                      <a:lnTo>
                                        <a:pt x="82" y="19"/>
                                      </a:lnTo>
                                      <a:lnTo>
                                        <a:pt x="86" y="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Freeform 37"/>
                              <wps:cNvSpPr>
                                <a:spLocks/>
                              </wps:cNvSpPr>
                              <wps:spPr bwMode="auto">
                                <a:xfrm>
                                  <a:off x="146" y="46"/>
                                  <a:ext cx="293" cy="234"/>
                                </a:xfrm>
                                <a:custGeom>
                                  <a:avLst/>
                                  <a:gdLst>
                                    <a:gd name="T0" fmla="*/ 290 w 293"/>
                                    <a:gd name="T1" fmla="*/ 172 h 234"/>
                                    <a:gd name="T2" fmla="*/ 288 w 293"/>
                                    <a:gd name="T3" fmla="*/ 181 h 234"/>
                                    <a:gd name="T4" fmla="*/ 281 w 293"/>
                                    <a:gd name="T5" fmla="*/ 193 h 234"/>
                                    <a:gd name="T6" fmla="*/ 271 w 293"/>
                                    <a:gd name="T7" fmla="*/ 206 h 234"/>
                                    <a:gd name="T8" fmla="*/ 259 w 293"/>
                                    <a:gd name="T9" fmla="*/ 215 h 234"/>
                                    <a:gd name="T10" fmla="*/ 249 w 293"/>
                                    <a:gd name="T11" fmla="*/ 222 h 234"/>
                                    <a:gd name="T12" fmla="*/ 237 w 293"/>
                                    <a:gd name="T13" fmla="*/ 225 h 234"/>
                                    <a:gd name="T14" fmla="*/ 224 w 293"/>
                                    <a:gd name="T15" fmla="*/ 227 h 234"/>
                                    <a:gd name="T16" fmla="*/ 184 w 293"/>
                                    <a:gd name="T17" fmla="*/ 231 h 234"/>
                                    <a:gd name="T18" fmla="*/ 165 w 293"/>
                                    <a:gd name="T19" fmla="*/ 227 h 234"/>
                                    <a:gd name="T20" fmla="*/ 149 w 293"/>
                                    <a:gd name="T21" fmla="*/ 222 h 234"/>
                                    <a:gd name="T22" fmla="*/ 134 w 293"/>
                                    <a:gd name="T23" fmla="*/ 218 h 234"/>
                                    <a:gd name="T24" fmla="*/ 118 w 293"/>
                                    <a:gd name="T25" fmla="*/ 209 h 234"/>
                                    <a:gd name="T26" fmla="*/ 102 w 293"/>
                                    <a:gd name="T27" fmla="*/ 203 h 234"/>
                                    <a:gd name="T28" fmla="*/ 87 w 293"/>
                                    <a:gd name="T29" fmla="*/ 193 h 234"/>
                                    <a:gd name="T30" fmla="*/ 75 w 293"/>
                                    <a:gd name="T31" fmla="*/ 181 h 234"/>
                                    <a:gd name="T32" fmla="*/ 53 w 293"/>
                                    <a:gd name="T33" fmla="*/ 166 h 234"/>
                                    <a:gd name="T34" fmla="*/ 34 w 293"/>
                                    <a:gd name="T35" fmla="*/ 141 h 234"/>
                                    <a:gd name="T36" fmla="*/ 25 w 293"/>
                                    <a:gd name="T37" fmla="*/ 128 h 234"/>
                                    <a:gd name="T38" fmla="*/ 19 w 293"/>
                                    <a:gd name="T39" fmla="*/ 116 h 234"/>
                                    <a:gd name="T40" fmla="*/ 12 w 293"/>
                                    <a:gd name="T41" fmla="*/ 101 h 234"/>
                                    <a:gd name="T42" fmla="*/ 7 w 293"/>
                                    <a:gd name="T43" fmla="*/ 89 h 234"/>
                                    <a:gd name="T44" fmla="*/ 4 w 293"/>
                                    <a:gd name="T45" fmla="*/ 70 h 234"/>
                                    <a:gd name="T46" fmla="*/ 7 w 293"/>
                                    <a:gd name="T47" fmla="*/ 43 h 234"/>
                                    <a:gd name="T48" fmla="*/ 9 w 293"/>
                                    <a:gd name="T49" fmla="*/ 34 h 234"/>
                                    <a:gd name="T50" fmla="*/ 16 w 293"/>
                                    <a:gd name="T51" fmla="*/ 21 h 234"/>
                                    <a:gd name="T52" fmla="*/ 29 w 293"/>
                                    <a:gd name="T53" fmla="*/ 9 h 234"/>
                                    <a:gd name="T54" fmla="*/ 41 w 293"/>
                                    <a:gd name="T55" fmla="*/ 0 h 234"/>
                                    <a:gd name="T56" fmla="*/ 25 w 293"/>
                                    <a:gd name="T57" fmla="*/ 9 h 234"/>
                                    <a:gd name="T58" fmla="*/ 12 w 293"/>
                                    <a:gd name="T59" fmla="*/ 24 h 234"/>
                                    <a:gd name="T60" fmla="*/ 7 w 293"/>
                                    <a:gd name="T61" fmla="*/ 34 h 234"/>
                                    <a:gd name="T62" fmla="*/ 4 w 293"/>
                                    <a:gd name="T63" fmla="*/ 46 h 234"/>
                                    <a:gd name="T64" fmla="*/ 0 w 293"/>
                                    <a:gd name="T65" fmla="*/ 80 h 234"/>
                                    <a:gd name="T66" fmla="*/ 4 w 293"/>
                                    <a:gd name="T67" fmla="*/ 92 h 234"/>
                                    <a:gd name="T68" fmla="*/ 9 w 293"/>
                                    <a:gd name="T69" fmla="*/ 103 h 234"/>
                                    <a:gd name="T70" fmla="*/ 16 w 293"/>
                                    <a:gd name="T71" fmla="*/ 120 h 234"/>
                                    <a:gd name="T72" fmla="*/ 22 w 293"/>
                                    <a:gd name="T73" fmla="*/ 132 h 234"/>
                                    <a:gd name="T74" fmla="*/ 37 w 293"/>
                                    <a:gd name="T75" fmla="*/ 154 h 234"/>
                                    <a:gd name="T76" fmla="*/ 55 w 293"/>
                                    <a:gd name="T77" fmla="*/ 172 h 234"/>
                                    <a:gd name="T78" fmla="*/ 75 w 293"/>
                                    <a:gd name="T79" fmla="*/ 188 h 234"/>
                                    <a:gd name="T80" fmla="*/ 90 w 293"/>
                                    <a:gd name="T81" fmla="*/ 200 h 234"/>
                                    <a:gd name="T82" fmla="*/ 105 w 293"/>
                                    <a:gd name="T83" fmla="*/ 209 h 234"/>
                                    <a:gd name="T84" fmla="*/ 122 w 293"/>
                                    <a:gd name="T85" fmla="*/ 215 h 234"/>
                                    <a:gd name="T86" fmla="*/ 137 w 293"/>
                                    <a:gd name="T87" fmla="*/ 222 h 234"/>
                                    <a:gd name="T88" fmla="*/ 152 w 293"/>
                                    <a:gd name="T89" fmla="*/ 227 h 234"/>
                                    <a:gd name="T90" fmla="*/ 172 w 293"/>
                                    <a:gd name="T91" fmla="*/ 231 h 234"/>
                                    <a:gd name="T92" fmla="*/ 212 w 293"/>
                                    <a:gd name="T93" fmla="*/ 234 h 234"/>
                                    <a:gd name="T94" fmla="*/ 231 w 293"/>
                                    <a:gd name="T95" fmla="*/ 231 h 234"/>
                                    <a:gd name="T96" fmla="*/ 243 w 293"/>
                                    <a:gd name="T97" fmla="*/ 227 h 234"/>
                                    <a:gd name="T98" fmla="*/ 256 w 293"/>
                                    <a:gd name="T99" fmla="*/ 222 h 234"/>
                                    <a:gd name="T100" fmla="*/ 268 w 293"/>
                                    <a:gd name="T101" fmla="*/ 215 h 234"/>
                                    <a:gd name="T102" fmla="*/ 278 w 293"/>
                                    <a:gd name="T103" fmla="*/ 203 h 234"/>
                                    <a:gd name="T104" fmla="*/ 284 w 293"/>
                                    <a:gd name="T105" fmla="*/ 193 h 234"/>
                                    <a:gd name="T106" fmla="*/ 290 w 293"/>
                                    <a:gd name="T107" fmla="*/ 181 h 234"/>
                                    <a:gd name="T108" fmla="*/ 293 w 293"/>
                                    <a:gd name="T109" fmla="*/ 172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93" h="234">
                                      <a:moveTo>
                                        <a:pt x="293" y="166"/>
                                      </a:moveTo>
                                      <a:lnTo>
                                        <a:pt x="293" y="159"/>
                                      </a:lnTo>
                                      <a:lnTo>
                                        <a:pt x="293" y="162"/>
                                      </a:lnTo>
                                      <a:lnTo>
                                        <a:pt x="290" y="162"/>
                                      </a:lnTo>
                                      <a:lnTo>
                                        <a:pt x="290" y="166"/>
                                      </a:lnTo>
                                      <a:lnTo>
                                        <a:pt x="290" y="169"/>
                                      </a:lnTo>
                                      <a:lnTo>
                                        <a:pt x="290" y="172"/>
                                      </a:lnTo>
                                      <a:lnTo>
                                        <a:pt x="290" y="175"/>
                                      </a:lnTo>
                                      <a:lnTo>
                                        <a:pt x="290" y="175"/>
                                      </a:lnTo>
                                      <a:lnTo>
                                        <a:pt x="288" y="178"/>
                                      </a:lnTo>
                                      <a:lnTo>
                                        <a:pt x="288" y="178"/>
                                      </a:lnTo>
                                      <a:lnTo>
                                        <a:pt x="288" y="181"/>
                                      </a:lnTo>
                                      <a:lnTo>
                                        <a:pt x="288" y="181"/>
                                      </a:lnTo>
                                      <a:lnTo>
                                        <a:pt x="288" y="181"/>
                                      </a:lnTo>
                                      <a:lnTo>
                                        <a:pt x="288" y="184"/>
                                      </a:lnTo>
                                      <a:lnTo>
                                        <a:pt x="284" y="188"/>
                                      </a:lnTo>
                                      <a:lnTo>
                                        <a:pt x="284" y="188"/>
                                      </a:lnTo>
                                      <a:lnTo>
                                        <a:pt x="284" y="191"/>
                                      </a:lnTo>
                                      <a:lnTo>
                                        <a:pt x="284" y="191"/>
                                      </a:lnTo>
                                      <a:lnTo>
                                        <a:pt x="281" y="191"/>
                                      </a:lnTo>
                                      <a:lnTo>
                                        <a:pt x="281" y="193"/>
                                      </a:lnTo>
                                      <a:lnTo>
                                        <a:pt x="281" y="193"/>
                                      </a:lnTo>
                                      <a:lnTo>
                                        <a:pt x="278" y="197"/>
                                      </a:lnTo>
                                      <a:lnTo>
                                        <a:pt x="278" y="197"/>
                                      </a:lnTo>
                                      <a:lnTo>
                                        <a:pt x="278" y="200"/>
                                      </a:lnTo>
                                      <a:lnTo>
                                        <a:pt x="274" y="203"/>
                                      </a:lnTo>
                                      <a:lnTo>
                                        <a:pt x="274" y="203"/>
                                      </a:lnTo>
                                      <a:lnTo>
                                        <a:pt x="271" y="206"/>
                                      </a:lnTo>
                                      <a:lnTo>
                                        <a:pt x="268" y="209"/>
                                      </a:lnTo>
                                      <a:lnTo>
                                        <a:pt x="268" y="209"/>
                                      </a:lnTo>
                                      <a:lnTo>
                                        <a:pt x="266" y="209"/>
                                      </a:lnTo>
                                      <a:lnTo>
                                        <a:pt x="266" y="212"/>
                                      </a:lnTo>
                                      <a:lnTo>
                                        <a:pt x="262" y="212"/>
                                      </a:lnTo>
                                      <a:lnTo>
                                        <a:pt x="262" y="212"/>
                                      </a:lnTo>
                                      <a:lnTo>
                                        <a:pt x="259" y="215"/>
                                      </a:lnTo>
                                      <a:lnTo>
                                        <a:pt x="259" y="215"/>
                                      </a:lnTo>
                                      <a:lnTo>
                                        <a:pt x="259" y="215"/>
                                      </a:lnTo>
                                      <a:lnTo>
                                        <a:pt x="256" y="218"/>
                                      </a:lnTo>
                                      <a:lnTo>
                                        <a:pt x="256" y="218"/>
                                      </a:lnTo>
                                      <a:lnTo>
                                        <a:pt x="253" y="218"/>
                                      </a:lnTo>
                                      <a:lnTo>
                                        <a:pt x="253" y="218"/>
                                      </a:lnTo>
                                      <a:lnTo>
                                        <a:pt x="249" y="222"/>
                                      </a:lnTo>
                                      <a:lnTo>
                                        <a:pt x="249" y="222"/>
                                      </a:lnTo>
                                      <a:lnTo>
                                        <a:pt x="246" y="222"/>
                                      </a:lnTo>
                                      <a:lnTo>
                                        <a:pt x="246" y="222"/>
                                      </a:lnTo>
                                      <a:lnTo>
                                        <a:pt x="243" y="222"/>
                                      </a:lnTo>
                                      <a:lnTo>
                                        <a:pt x="241" y="225"/>
                                      </a:lnTo>
                                      <a:lnTo>
                                        <a:pt x="241" y="225"/>
                                      </a:lnTo>
                                      <a:lnTo>
                                        <a:pt x="237" y="225"/>
                                      </a:lnTo>
                                      <a:lnTo>
                                        <a:pt x="237" y="225"/>
                                      </a:lnTo>
                                      <a:lnTo>
                                        <a:pt x="234" y="227"/>
                                      </a:lnTo>
                                      <a:lnTo>
                                        <a:pt x="234" y="227"/>
                                      </a:lnTo>
                                      <a:lnTo>
                                        <a:pt x="231" y="227"/>
                                      </a:lnTo>
                                      <a:lnTo>
                                        <a:pt x="227" y="227"/>
                                      </a:lnTo>
                                      <a:lnTo>
                                        <a:pt x="227" y="227"/>
                                      </a:lnTo>
                                      <a:lnTo>
                                        <a:pt x="224" y="227"/>
                                      </a:lnTo>
                                      <a:lnTo>
                                        <a:pt x="221" y="227"/>
                                      </a:lnTo>
                                      <a:lnTo>
                                        <a:pt x="219" y="231"/>
                                      </a:lnTo>
                                      <a:lnTo>
                                        <a:pt x="215" y="231"/>
                                      </a:lnTo>
                                      <a:lnTo>
                                        <a:pt x="212" y="231"/>
                                      </a:lnTo>
                                      <a:lnTo>
                                        <a:pt x="187" y="231"/>
                                      </a:lnTo>
                                      <a:lnTo>
                                        <a:pt x="187" y="231"/>
                                      </a:lnTo>
                                      <a:lnTo>
                                        <a:pt x="184" y="231"/>
                                      </a:lnTo>
                                      <a:lnTo>
                                        <a:pt x="180" y="227"/>
                                      </a:lnTo>
                                      <a:lnTo>
                                        <a:pt x="174" y="227"/>
                                      </a:lnTo>
                                      <a:lnTo>
                                        <a:pt x="174" y="227"/>
                                      </a:lnTo>
                                      <a:lnTo>
                                        <a:pt x="172" y="227"/>
                                      </a:lnTo>
                                      <a:lnTo>
                                        <a:pt x="168" y="227"/>
                                      </a:lnTo>
                                      <a:lnTo>
                                        <a:pt x="168" y="227"/>
                                      </a:lnTo>
                                      <a:lnTo>
                                        <a:pt x="165" y="227"/>
                                      </a:lnTo>
                                      <a:lnTo>
                                        <a:pt x="162" y="225"/>
                                      </a:lnTo>
                                      <a:lnTo>
                                        <a:pt x="159" y="225"/>
                                      </a:lnTo>
                                      <a:lnTo>
                                        <a:pt x="159" y="225"/>
                                      </a:lnTo>
                                      <a:lnTo>
                                        <a:pt x="155" y="225"/>
                                      </a:lnTo>
                                      <a:lnTo>
                                        <a:pt x="152" y="225"/>
                                      </a:lnTo>
                                      <a:lnTo>
                                        <a:pt x="149" y="222"/>
                                      </a:lnTo>
                                      <a:lnTo>
                                        <a:pt x="149" y="222"/>
                                      </a:lnTo>
                                      <a:lnTo>
                                        <a:pt x="147" y="222"/>
                                      </a:lnTo>
                                      <a:lnTo>
                                        <a:pt x="143" y="222"/>
                                      </a:lnTo>
                                      <a:lnTo>
                                        <a:pt x="140" y="222"/>
                                      </a:lnTo>
                                      <a:lnTo>
                                        <a:pt x="140" y="218"/>
                                      </a:lnTo>
                                      <a:lnTo>
                                        <a:pt x="137" y="218"/>
                                      </a:lnTo>
                                      <a:lnTo>
                                        <a:pt x="134" y="218"/>
                                      </a:lnTo>
                                      <a:lnTo>
                                        <a:pt x="134" y="218"/>
                                      </a:lnTo>
                                      <a:lnTo>
                                        <a:pt x="130" y="215"/>
                                      </a:lnTo>
                                      <a:lnTo>
                                        <a:pt x="127" y="215"/>
                                      </a:lnTo>
                                      <a:lnTo>
                                        <a:pt x="125" y="212"/>
                                      </a:lnTo>
                                      <a:lnTo>
                                        <a:pt x="125" y="212"/>
                                      </a:lnTo>
                                      <a:lnTo>
                                        <a:pt x="122" y="212"/>
                                      </a:lnTo>
                                      <a:lnTo>
                                        <a:pt x="118" y="212"/>
                                      </a:lnTo>
                                      <a:lnTo>
                                        <a:pt x="118" y="209"/>
                                      </a:lnTo>
                                      <a:lnTo>
                                        <a:pt x="115" y="209"/>
                                      </a:lnTo>
                                      <a:lnTo>
                                        <a:pt x="112" y="209"/>
                                      </a:lnTo>
                                      <a:lnTo>
                                        <a:pt x="112" y="206"/>
                                      </a:lnTo>
                                      <a:lnTo>
                                        <a:pt x="108" y="206"/>
                                      </a:lnTo>
                                      <a:lnTo>
                                        <a:pt x="105" y="203"/>
                                      </a:lnTo>
                                      <a:lnTo>
                                        <a:pt x="105" y="203"/>
                                      </a:lnTo>
                                      <a:lnTo>
                                        <a:pt x="102" y="203"/>
                                      </a:lnTo>
                                      <a:lnTo>
                                        <a:pt x="100" y="200"/>
                                      </a:lnTo>
                                      <a:lnTo>
                                        <a:pt x="96" y="200"/>
                                      </a:lnTo>
                                      <a:lnTo>
                                        <a:pt x="96" y="197"/>
                                      </a:lnTo>
                                      <a:lnTo>
                                        <a:pt x="93" y="197"/>
                                      </a:lnTo>
                                      <a:lnTo>
                                        <a:pt x="90" y="193"/>
                                      </a:lnTo>
                                      <a:lnTo>
                                        <a:pt x="90" y="193"/>
                                      </a:lnTo>
                                      <a:lnTo>
                                        <a:pt x="87" y="193"/>
                                      </a:lnTo>
                                      <a:lnTo>
                                        <a:pt x="83" y="191"/>
                                      </a:lnTo>
                                      <a:lnTo>
                                        <a:pt x="83" y="191"/>
                                      </a:lnTo>
                                      <a:lnTo>
                                        <a:pt x="80" y="188"/>
                                      </a:lnTo>
                                      <a:lnTo>
                                        <a:pt x="78" y="188"/>
                                      </a:lnTo>
                                      <a:lnTo>
                                        <a:pt x="78" y="184"/>
                                      </a:lnTo>
                                      <a:lnTo>
                                        <a:pt x="75" y="184"/>
                                      </a:lnTo>
                                      <a:lnTo>
                                        <a:pt x="75" y="181"/>
                                      </a:lnTo>
                                      <a:lnTo>
                                        <a:pt x="71" y="181"/>
                                      </a:lnTo>
                                      <a:lnTo>
                                        <a:pt x="68" y="178"/>
                                      </a:lnTo>
                                      <a:lnTo>
                                        <a:pt x="65" y="175"/>
                                      </a:lnTo>
                                      <a:lnTo>
                                        <a:pt x="61" y="175"/>
                                      </a:lnTo>
                                      <a:lnTo>
                                        <a:pt x="61" y="172"/>
                                      </a:lnTo>
                                      <a:lnTo>
                                        <a:pt x="53" y="166"/>
                                      </a:lnTo>
                                      <a:lnTo>
                                        <a:pt x="53" y="166"/>
                                      </a:lnTo>
                                      <a:lnTo>
                                        <a:pt x="53" y="162"/>
                                      </a:lnTo>
                                      <a:lnTo>
                                        <a:pt x="49" y="159"/>
                                      </a:lnTo>
                                      <a:lnTo>
                                        <a:pt x="46" y="159"/>
                                      </a:lnTo>
                                      <a:lnTo>
                                        <a:pt x="46" y="156"/>
                                      </a:lnTo>
                                      <a:lnTo>
                                        <a:pt x="37" y="147"/>
                                      </a:lnTo>
                                      <a:lnTo>
                                        <a:pt x="37" y="144"/>
                                      </a:lnTo>
                                      <a:lnTo>
                                        <a:pt x="34" y="141"/>
                                      </a:lnTo>
                                      <a:lnTo>
                                        <a:pt x="32" y="141"/>
                                      </a:lnTo>
                                      <a:lnTo>
                                        <a:pt x="32" y="138"/>
                                      </a:lnTo>
                                      <a:lnTo>
                                        <a:pt x="29" y="135"/>
                                      </a:lnTo>
                                      <a:lnTo>
                                        <a:pt x="29" y="135"/>
                                      </a:lnTo>
                                      <a:lnTo>
                                        <a:pt x="29" y="132"/>
                                      </a:lnTo>
                                      <a:lnTo>
                                        <a:pt x="25" y="128"/>
                                      </a:lnTo>
                                      <a:lnTo>
                                        <a:pt x="25" y="128"/>
                                      </a:lnTo>
                                      <a:lnTo>
                                        <a:pt x="22" y="125"/>
                                      </a:lnTo>
                                      <a:lnTo>
                                        <a:pt x="22" y="125"/>
                                      </a:lnTo>
                                      <a:lnTo>
                                        <a:pt x="22" y="122"/>
                                      </a:lnTo>
                                      <a:lnTo>
                                        <a:pt x="19" y="120"/>
                                      </a:lnTo>
                                      <a:lnTo>
                                        <a:pt x="19" y="120"/>
                                      </a:lnTo>
                                      <a:lnTo>
                                        <a:pt x="19" y="116"/>
                                      </a:lnTo>
                                      <a:lnTo>
                                        <a:pt x="19" y="116"/>
                                      </a:lnTo>
                                      <a:lnTo>
                                        <a:pt x="16" y="113"/>
                                      </a:lnTo>
                                      <a:lnTo>
                                        <a:pt x="16" y="110"/>
                                      </a:lnTo>
                                      <a:lnTo>
                                        <a:pt x="16" y="110"/>
                                      </a:lnTo>
                                      <a:lnTo>
                                        <a:pt x="12" y="107"/>
                                      </a:lnTo>
                                      <a:lnTo>
                                        <a:pt x="12" y="107"/>
                                      </a:lnTo>
                                      <a:lnTo>
                                        <a:pt x="12" y="103"/>
                                      </a:lnTo>
                                      <a:lnTo>
                                        <a:pt x="12" y="101"/>
                                      </a:lnTo>
                                      <a:lnTo>
                                        <a:pt x="9" y="101"/>
                                      </a:lnTo>
                                      <a:lnTo>
                                        <a:pt x="9" y="98"/>
                                      </a:lnTo>
                                      <a:lnTo>
                                        <a:pt x="9" y="96"/>
                                      </a:lnTo>
                                      <a:lnTo>
                                        <a:pt x="9" y="96"/>
                                      </a:lnTo>
                                      <a:lnTo>
                                        <a:pt x="9" y="92"/>
                                      </a:lnTo>
                                      <a:lnTo>
                                        <a:pt x="7" y="92"/>
                                      </a:lnTo>
                                      <a:lnTo>
                                        <a:pt x="7" y="89"/>
                                      </a:lnTo>
                                      <a:lnTo>
                                        <a:pt x="7" y="87"/>
                                      </a:lnTo>
                                      <a:lnTo>
                                        <a:pt x="7" y="87"/>
                                      </a:lnTo>
                                      <a:lnTo>
                                        <a:pt x="7" y="83"/>
                                      </a:lnTo>
                                      <a:lnTo>
                                        <a:pt x="7" y="80"/>
                                      </a:lnTo>
                                      <a:lnTo>
                                        <a:pt x="4" y="77"/>
                                      </a:lnTo>
                                      <a:lnTo>
                                        <a:pt x="4" y="74"/>
                                      </a:lnTo>
                                      <a:lnTo>
                                        <a:pt x="4" y="70"/>
                                      </a:lnTo>
                                      <a:lnTo>
                                        <a:pt x="4" y="55"/>
                                      </a:lnTo>
                                      <a:lnTo>
                                        <a:pt x="4" y="55"/>
                                      </a:lnTo>
                                      <a:lnTo>
                                        <a:pt x="4" y="53"/>
                                      </a:lnTo>
                                      <a:lnTo>
                                        <a:pt x="7" y="49"/>
                                      </a:lnTo>
                                      <a:lnTo>
                                        <a:pt x="7" y="46"/>
                                      </a:lnTo>
                                      <a:lnTo>
                                        <a:pt x="7" y="43"/>
                                      </a:lnTo>
                                      <a:lnTo>
                                        <a:pt x="7" y="43"/>
                                      </a:lnTo>
                                      <a:lnTo>
                                        <a:pt x="7" y="40"/>
                                      </a:lnTo>
                                      <a:lnTo>
                                        <a:pt x="7" y="40"/>
                                      </a:lnTo>
                                      <a:lnTo>
                                        <a:pt x="9" y="40"/>
                                      </a:lnTo>
                                      <a:lnTo>
                                        <a:pt x="9" y="36"/>
                                      </a:lnTo>
                                      <a:lnTo>
                                        <a:pt x="9" y="36"/>
                                      </a:lnTo>
                                      <a:lnTo>
                                        <a:pt x="9" y="34"/>
                                      </a:lnTo>
                                      <a:lnTo>
                                        <a:pt x="9" y="34"/>
                                      </a:lnTo>
                                      <a:lnTo>
                                        <a:pt x="12" y="31"/>
                                      </a:lnTo>
                                      <a:lnTo>
                                        <a:pt x="12" y="31"/>
                                      </a:lnTo>
                                      <a:lnTo>
                                        <a:pt x="12" y="28"/>
                                      </a:lnTo>
                                      <a:lnTo>
                                        <a:pt x="12" y="28"/>
                                      </a:lnTo>
                                      <a:lnTo>
                                        <a:pt x="16" y="24"/>
                                      </a:lnTo>
                                      <a:lnTo>
                                        <a:pt x="16" y="24"/>
                                      </a:lnTo>
                                      <a:lnTo>
                                        <a:pt x="16" y="21"/>
                                      </a:lnTo>
                                      <a:lnTo>
                                        <a:pt x="19" y="21"/>
                                      </a:lnTo>
                                      <a:lnTo>
                                        <a:pt x="19" y="21"/>
                                      </a:lnTo>
                                      <a:lnTo>
                                        <a:pt x="19" y="18"/>
                                      </a:lnTo>
                                      <a:lnTo>
                                        <a:pt x="22" y="15"/>
                                      </a:lnTo>
                                      <a:lnTo>
                                        <a:pt x="25" y="12"/>
                                      </a:lnTo>
                                      <a:lnTo>
                                        <a:pt x="29" y="9"/>
                                      </a:lnTo>
                                      <a:lnTo>
                                        <a:pt x="29" y="9"/>
                                      </a:lnTo>
                                      <a:lnTo>
                                        <a:pt x="29" y="9"/>
                                      </a:lnTo>
                                      <a:lnTo>
                                        <a:pt x="34" y="6"/>
                                      </a:lnTo>
                                      <a:lnTo>
                                        <a:pt x="34" y="2"/>
                                      </a:lnTo>
                                      <a:lnTo>
                                        <a:pt x="37" y="2"/>
                                      </a:lnTo>
                                      <a:lnTo>
                                        <a:pt x="37" y="2"/>
                                      </a:lnTo>
                                      <a:lnTo>
                                        <a:pt x="37" y="2"/>
                                      </a:lnTo>
                                      <a:lnTo>
                                        <a:pt x="41" y="0"/>
                                      </a:lnTo>
                                      <a:lnTo>
                                        <a:pt x="41" y="0"/>
                                      </a:lnTo>
                                      <a:lnTo>
                                        <a:pt x="32" y="2"/>
                                      </a:lnTo>
                                      <a:lnTo>
                                        <a:pt x="32" y="2"/>
                                      </a:lnTo>
                                      <a:lnTo>
                                        <a:pt x="29" y="2"/>
                                      </a:lnTo>
                                      <a:lnTo>
                                        <a:pt x="29" y="6"/>
                                      </a:lnTo>
                                      <a:lnTo>
                                        <a:pt x="25" y="6"/>
                                      </a:lnTo>
                                      <a:lnTo>
                                        <a:pt x="25" y="9"/>
                                      </a:lnTo>
                                      <a:lnTo>
                                        <a:pt x="19" y="15"/>
                                      </a:lnTo>
                                      <a:lnTo>
                                        <a:pt x="19" y="15"/>
                                      </a:lnTo>
                                      <a:lnTo>
                                        <a:pt x="16" y="18"/>
                                      </a:lnTo>
                                      <a:lnTo>
                                        <a:pt x="12" y="21"/>
                                      </a:lnTo>
                                      <a:lnTo>
                                        <a:pt x="12" y="21"/>
                                      </a:lnTo>
                                      <a:lnTo>
                                        <a:pt x="12" y="21"/>
                                      </a:lnTo>
                                      <a:lnTo>
                                        <a:pt x="12" y="24"/>
                                      </a:lnTo>
                                      <a:lnTo>
                                        <a:pt x="9" y="28"/>
                                      </a:lnTo>
                                      <a:lnTo>
                                        <a:pt x="9" y="28"/>
                                      </a:lnTo>
                                      <a:lnTo>
                                        <a:pt x="9" y="28"/>
                                      </a:lnTo>
                                      <a:lnTo>
                                        <a:pt x="9" y="31"/>
                                      </a:lnTo>
                                      <a:lnTo>
                                        <a:pt x="7" y="31"/>
                                      </a:lnTo>
                                      <a:lnTo>
                                        <a:pt x="7" y="34"/>
                                      </a:lnTo>
                                      <a:lnTo>
                                        <a:pt x="7" y="34"/>
                                      </a:lnTo>
                                      <a:lnTo>
                                        <a:pt x="7" y="36"/>
                                      </a:lnTo>
                                      <a:lnTo>
                                        <a:pt x="4" y="36"/>
                                      </a:lnTo>
                                      <a:lnTo>
                                        <a:pt x="4" y="40"/>
                                      </a:lnTo>
                                      <a:lnTo>
                                        <a:pt x="4" y="40"/>
                                      </a:lnTo>
                                      <a:lnTo>
                                        <a:pt x="4" y="43"/>
                                      </a:lnTo>
                                      <a:lnTo>
                                        <a:pt x="4" y="43"/>
                                      </a:lnTo>
                                      <a:lnTo>
                                        <a:pt x="4" y="46"/>
                                      </a:lnTo>
                                      <a:lnTo>
                                        <a:pt x="4" y="49"/>
                                      </a:lnTo>
                                      <a:lnTo>
                                        <a:pt x="0" y="49"/>
                                      </a:lnTo>
                                      <a:lnTo>
                                        <a:pt x="0" y="53"/>
                                      </a:lnTo>
                                      <a:lnTo>
                                        <a:pt x="0" y="55"/>
                                      </a:lnTo>
                                      <a:lnTo>
                                        <a:pt x="0" y="74"/>
                                      </a:lnTo>
                                      <a:lnTo>
                                        <a:pt x="0" y="77"/>
                                      </a:lnTo>
                                      <a:lnTo>
                                        <a:pt x="0" y="80"/>
                                      </a:lnTo>
                                      <a:lnTo>
                                        <a:pt x="4" y="80"/>
                                      </a:lnTo>
                                      <a:lnTo>
                                        <a:pt x="4" y="83"/>
                                      </a:lnTo>
                                      <a:lnTo>
                                        <a:pt x="4" y="87"/>
                                      </a:lnTo>
                                      <a:lnTo>
                                        <a:pt x="4" y="87"/>
                                      </a:lnTo>
                                      <a:lnTo>
                                        <a:pt x="4" y="89"/>
                                      </a:lnTo>
                                      <a:lnTo>
                                        <a:pt x="4" y="92"/>
                                      </a:lnTo>
                                      <a:lnTo>
                                        <a:pt x="4" y="92"/>
                                      </a:lnTo>
                                      <a:lnTo>
                                        <a:pt x="4" y="96"/>
                                      </a:lnTo>
                                      <a:lnTo>
                                        <a:pt x="7" y="96"/>
                                      </a:lnTo>
                                      <a:lnTo>
                                        <a:pt x="7" y="98"/>
                                      </a:lnTo>
                                      <a:lnTo>
                                        <a:pt x="7" y="101"/>
                                      </a:lnTo>
                                      <a:lnTo>
                                        <a:pt x="7" y="101"/>
                                      </a:lnTo>
                                      <a:lnTo>
                                        <a:pt x="9" y="103"/>
                                      </a:lnTo>
                                      <a:lnTo>
                                        <a:pt x="9" y="103"/>
                                      </a:lnTo>
                                      <a:lnTo>
                                        <a:pt x="9" y="107"/>
                                      </a:lnTo>
                                      <a:lnTo>
                                        <a:pt x="9" y="110"/>
                                      </a:lnTo>
                                      <a:lnTo>
                                        <a:pt x="12" y="110"/>
                                      </a:lnTo>
                                      <a:lnTo>
                                        <a:pt x="12" y="113"/>
                                      </a:lnTo>
                                      <a:lnTo>
                                        <a:pt x="12" y="116"/>
                                      </a:lnTo>
                                      <a:lnTo>
                                        <a:pt x="16" y="116"/>
                                      </a:lnTo>
                                      <a:lnTo>
                                        <a:pt x="16" y="120"/>
                                      </a:lnTo>
                                      <a:lnTo>
                                        <a:pt x="16" y="120"/>
                                      </a:lnTo>
                                      <a:lnTo>
                                        <a:pt x="19" y="122"/>
                                      </a:lnTo>
                                      <a:lnTo>
                                        <a:pt x="19" y="125"/>
                                      </a:lnTo>
                                      <a:lnTo>
                                        <a:pt x="19" y="125"/>
                                      </a:lnTo>
                                      <a:lnTo>
                                        <a:pt x="22" y="128"/>
                                      </a:lnTo>
                                      <a:lnTo>
                                        <a:pt x="22" y="128"/>
                                      </a:lnTo>
                                      <a:lnTo>
                                        <a:pt x="22" y="132"/>
                                      </a:lnTo>
                                      <a:lnTo>
                                        <a:pt x="25" y="135"/>
                                      </a:lnTo>
                                      <a:lnTo>
                                        <a:pt x="25" y="135"/>
                                      </a:lnTo>
                                      <a:lnTo>
                                        <a:pt x="29" y="138"/>
                                      </a:lnTo>
                                      <a:lnTo>
                                        <a:pt x="29" y="141"/>
                                      </a:lnTo>
                                      <a:lnTo>
                                        <a:pt x="34" y="144"/>
                                      </a:lnTo>
                                      <a:lnTo>
                                        <a:pt x="34" y="147"/>
                                      </a:lnTo>
                                      <a:lnTo>
                                        <a:pt x="37" y="154"/>
                                      </a:lnTo>
                                      <a:lnTo>
                                        <a:pt x="41" y="156"/>
                                      </a:lnTo>
                                      <a:lnTo>
                                        <a:pt x="41" y="156"/>
                                      </a:lnTo>
                                      <a:lnTo>
                                        <a:pt x="44" y="159"/>
                                      </a:lnTo>
                                      <a:lnTo>
                                        <a:pt x="44" y="159"/>
                                      </a:lnTo>
                                      <a:lnTo>
                                        <a:pt x="49" y="166"/>
                                      </a:lnTo>
                                      <a:lnTo>
                                        <a:pt x="53" y="169"/>
                                      </a:lnTo>
                                      <a:lnTo>
                                        <a:pt x="55" y="172"/>
                                      </a:lnTo>
                                      <a:lnTo>
                                        <a:pt x="55" y="172"/>
                                      </a:lnTo>
                                      <a:lnTo>
                                        <a:pt x="58" y="175"/>
                                      </a:lnTo>
                                      <a:lnTo>
                                        <a:pt x="61" y="178"/>
                                      </a:lnTo>
                                      <a:lnTo>
                                        <a:pt x="68" y="181"/>
                                      </a:lnTo>
                                      <a:lnTo>
                                        <a:pt x="71" y="184"/>
                                      </a:lnTo>
                                      <a:lnTo>
                                        <a:pt x="71" y="188"/>
                                      </a:lnTo>
                                      <a:lnTo>
                                        <a:pt x="75" y="188"/>
                                      </a:lnTo>
                                      <a:lnTo>
                                        <a:pt x="75" y="188"/>
                                      </a:lnTo>
                                      <a:lnTo>
                                        <a:pt x="78" y="191"/>
                                      </a:lnTo>
                                      <a:lnTo>
                                        <a:pt x="80" y="193"/>
                                      </a:lnTo>
                                      <a:lnTo>
                                        <a:pt x="83" y="193"/>
                                      </a:lnTo>
                                      <a:lnTo>
                                        <a:pt x="87" y="197"/>
                                      </a:lnTo>
                                      <a:lnTo>
                                        <a:pt x="87" y="197"/>
                                      </a:lnTo>
                                      <a:lnTo>
                                        <a:pt x="90" y="200"/>
                                      </a:lnTo>
                                      <a:lnTo>
                                        <a:pt x="93" y="200"/>
                                      </a:lnTo>
                                      <a:lnTo>
                                        <a:pt x="96" y="200"/>
                                      </a:lnTo>
                                      <a:lnTo>
                                        <a:pt x="96" y="203"/>
                                      </a:lnTo>
                                      <a:lnTo>
                                        <a:pt x="100" y="203"/>
                                      </a:lnTo>
                                      <a:lnTo>
                                        <a:pt x="102" y="206"/>
                                      </a:lnTo>
                                      <a:lnTo>
                                        <a:pt x="102" y="206"/>
                                      </a:lnTo>
                                      <a:lnTo>
                                        <a:pt x="105" y="209"/>
                                      </a:lnTo>
                                      <a:lnTo>
                                        <a:pt x="108" y="209"/>
                                      </a:lnTo>
                                      <a:lnTo>
                                        <a:pt x="112" y="209"/>
                                      </a:lnTo>
                                      <a:lnTo>
                                        <a:pt x="112" y="212"/>
                                      </a:lnTo>
                                      <a:lnTo>
                                        <a:pt x="115" y="212"/>
                                      </a:lnTo>
                                      <a:lnTo>
                                        <a:pt x="118" y="212"/>
                                      </a:lnTo>
                                      <a:lnTo>
                                        <a:pt x="118" y="215"/>
                                      </a:lnTo>
                                      <a:lnTo>
                                        <a:pt x="122" y="215"/>
                                      </a:lnTo>
                                      <a:lnTo>
                                        <a:pt x="125" y="218"/>
                                      </a:lnTo>
                                      <a:lnTo>
                                        <a:pt x="127" y="218"/>
                                      </a:lnTo>
                                      <a:lnTo>
                                        <a:pt x="127" y="218"/>
                                      </a:lnTo>
                                      <a:lnTo>
                                        <a:pt x="130" y="218"/>
                                      </a:lnTo>
                                      <a:lnTo>
                                        <a:pt x="134" y="222"/>
                                      </a:lnTo>
                                      <a:lnTo>
                                        <a:pt x="134" y="222"/>
                                      </a:lnTo>
                                      <a:lnTo>
                                        <a:pt x="137" y="222"/>
                                      </a:lnTo>
                                      <a:lnTo>
                                        <a:pt x="140" y="222"/>
                                      </a:lnTo>
                                      <a:lnTo>
                                        <a:pt x="143" y="225"/>
                                      </a:lnTo>
                                      <a:lnTo>
                                        <a:pt x="147" y="225"/>
                                      </a:lnTo>
                                      <a:lnTo>
                                        <a:pt x="147" y="225"/>
                                      </a:lnTo>
                                      <a:lnTo>
                                        <a:pt x="149" y="225"/>
                                      </a:lnTo>
                                      <a:lnTo>
                                        <a:pt x="152" y="227"/>
                                      </a:lnTo>
                                      <a:lnTo>
                                        <a:pt x="152" y="227"/>
                                      </a:lnTo>
                                      <a:lnTo>
                                        <a:pt x="155" y="227"/>
                                      </a:lnTo>
                                      <a:lnTo>
                                        <a:pt x="159" y="227"/>
                                      </a:lnTo>
                                      <a:lnTo>
                                        <a:pt x="162" y="227"/>
                                      </a:lnTo>
                                      <a:lnTo>
                                        <a:pt x="162" y="231"/>
                                      </a:lnTo>
                                      <a:lnTo>
                                        <a:pt x="165" y="231"/>
                                      </a:lnTo>
                                      <a:lnTo>
                                        <a:pt x="168" y="231"/>
                                      </a:lnTo>
                                      <a:lnTo>
                                        <a:pt x="172" y="231"/>
                                      </a:lnTo>
                                      <a:lnTo>
                                        <a:pt x="174" y="231"/>
                                      </a:lnTo>
                                      <a:lnTo>
                                        <a:pt x="177" y="231"/>
                                      </a:lnTo>
                                      <a:lnTo>
                                        <a:pt x="177" y="231"/>
                                      </a:lnTo>
                                      <a:lnTo>
                                        <a:pt x="180" y="234"/>
                                      </a:lnTo>
                                      <a:lnTo>
                                        <a:pt x="187" y="234"/>
                                      </a:lnTo>
                                      <a:lnTo>
                                        <a:pt x="190" y="234"/>
                                      </a:lnTo>
                                      <a:lnTo>
                                        <a:pt x="212" y="234"/>
                                      </a:lnTo>
                                      <a:lnTo>
                                        <a:pt x="215" y="234"/>
                                      </a:lnTo>
                                      <a:lnTo>
                                        <a:pt x="219" y="234"/>
                                      </a:lnTo>
                                      <a:lnTo>
                                        <a:pt x="221" y="231"/>
                                      </a:lnTo>
                                      <a:lnTo>
                                        <a:pt x="224" y="231"/>
                                      </a:lnTo>
                                      <a:lnTo>
                                        <a:pt x="224" y="231"/>
                                      </a:lnTo>
                                      <a:lnTo>
                                        <a:pt x="231" y="231"/>
                                      </a:lnTo>
                                      <a:lnTo>
                                        <a:pt x="231" y="231"/>
                                      </a:lnTo>
                                      <a:lnTo>
                                        <a:pt x="234" y="231"/>
                                      </a:lnTo>
                                      <a:lnTo>
                                        <a:pt x="237" y="231"/>
                                      </a:lnTo>
                                      <a:lnTo>
                                        <a:pt x="237" y="227"/>
                                      </a:lnTo>
                                      <a:lnTo>
                                        <a:pt x="241" y="227"/>
                                      </a:lnTo>
                                      <a:lnTo>
                                        <a:pt x="241" y="227"/>
                                      </a:lnTo>
                                      <a:lnTo>
                                        <a:pt x="243" y="227"/>
                                      </a:lnTo>
                                      <a:lnTo>
                                        <a:pt x="243" y="227"/>
                                      </a:lnTo>
                                      <a:lnTo>
                                        <a:pt x="246" y="225"/>
                                      </a:lnTo>
                                      <a:lnTo>
                                        <a:pt x="249" y="225"/>
                                      </a:lnTo>
                                      <a:lnTo>
                                        <a:pt x="249" y="225"/>
                                      </a:lnTo>
                                      <a:lnTo>
                                        <a:pt x="253" y="222"/>
                                      </a:lnTo>
                                      <a:lnTo>
                                        <a:pt x="253" y="222"/>
                                      </a:lnTo>
                                      <a:lnTo>
                                        <a:pt x="256" y="222"/>
                                      </a:lnTo>
                                      <a:lnTo>
                                        <a:pt x="256" y="222"/>
                                      </a:lnTo>
                                      <a:lnTo>
                                        <a:pt x="259" y="222"/>
                                      </a:lnTo>
                                      <a:lnTo>
                                        <a:pt x="259" y="218"/>
                                      </a:lnTo>
                                      <a:lnTo>
                                        <a:pt x="262" y="218"/>
                                      </a:lnTo>
                                      <a:lnTo>
                                        <a:pt x="262" y="218"/>
                                      </a:lnTo>
                                      <a:lnTo>
                                        <a:pt x="262" y="215"/>
                                      </a:lnTo>
                                      <a:lnTo>
                                        <a:pt x="266" y="215"/>
                                      </a:lnTo>
                                      <a:lnTo>
                                        <a:pt x="268" y="215"/>
                                      </a:lnTo>
                                      <a:lnTo>
                                        <a:pt x="268" y="212"/>
                                      </a:lnTo>
                                      <a:lnTo>
                                        <a:pt x="271" y="212"/>
                                      </a:lnTo>
                                      <a:lnTo>
                                        <a:pt x="271" y="209"/>
                                      </a:lnTo>
                                      <a:lnTo>
                                        <a:pt x="274" y="209"/>
                                      </a:lnTo>
                                      <a:lnTo>
                                        <a:pt x="278" y="206"/>
                                      </a:lnTo>
                                      <a:lnTo>
                                        <a:pt x="278" y="203"/>
                                      </a:lnTo>
                                      <a:lnTo>
                                        <a:pt x="278" y="203"/>
                                      </a:lnTo>
                                      <a:lnTo>
                                        <a:pt x="281" y="200"/>
                                      </a:lnTo>
                                      <a:lnTo>
                                        <a:pt x="281" y="200"/>
                                      </a:lnTo>
                                      <a:lnTo>
                                        <a:pt x="281" y="200"/>
                                      </a:lnTo>
                                      <a:lnTo>
                                        <a:pt x="284" y="197"/>
                                      </a:lnTo>
                                      <a:lnTo>
                                        <a:pt x="284" y="197"/>
                                      </a:lnTo>
                                      <a:lnTo>
                                        <a:pt x="284" y="193"/>
                                      </a:lnTo>
                                      <a:lnTo>
                                        <a:pt x="284" y="193"/>
                                      </a:lnTo>
                                      <a:lnTo>
                                        <a:pt x="288" y="191"/>
                                      </a:lnTo>
                                      <a:lnTo>
                                        <a:pt x="288" y="191"/>
                                      </a:lnTo>
                                      <a:lnTo>
                                        <a:pt x="288" y="188"/>
                                      </a:lnTo>
                                      <a:lnTo>
                                        <a:pt x="288" y="188"/>
                                      </a:lnTo>
                                      <a:lnTo>
                                        <a:pt x="290" y="184"/>
                                      </a:lnTo>
                                      <a:lnTo>
                                        <a:pt x="290" y="184"/>
                                      </a:lnTo>
                                      <a:lnTo>
                                        <a:pt x="290" y="181"/>
                                      </a:lnTo>
                                      <a:lnTo>
                                        <a:pt x="290" y="181"/>
                                      </a:lnTo>
                                      <a:lnTo>
                                        <a:pt x="293" y="178"/>
                                      </a:lnTo>
                                      <a:lnTo>
                                        <a:pt x="293" y="178"/>
                                      </a:lnTo>
                                      <a:lnTo>
                                        <a:pt x="293" y="175"/>
                                      </a:lnTo>
                                      <a:lnTo>
                                        <a:pt x="293" y="175"/>
                                      </a:lnTo>
                                      <a:lnTo>
                                        <a:pt x="293" y="172"/>
                                      </a:lnTo>
                                      <a:lnTo>
                                        <a:pt x="293" y="172"/>
                                      </a:lnTo>
                                      <a:lnTo>
                                        <a:pt x="293" y="169"/>
                                      </a:lnTo>
                                      <a:lnTo>
                                        <a:pt x="293" y="16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 name="Freeform 38"/>
                              <wps:cNvSpPr>
                                <a:spLocks/>
                              </wps:cNvSpPr>
                              <wps:spPr bwMode="auto">
                                <a:xfrm>
                                  <a:off x="90" y="67"/>
                                  <a:ext cx="349" cy="244"/>
                                </a:xfrm>
                                <a:custGeom>
                                  <a:avLst/>
                                  <a:gdLst>
                                    <a:gd name="T0" fmla="*/ 9 w 349"/>
                                    <a:gd name="T1" fmla="*/ 28 h 244"/>
                                    <a:gd name="T2" fmla="*/ 18 w 349"/>
                                    <a:gd name="T3" fmla="*/ 19 h 244"/>
                                    <a:gd name="T4" fmla="*/ 31 w 349"/>
                                    <a:gd name="T5" fmla="*/ 15 h 244"/>
                                    <a:gd name="T6" fmla="*/ 46 w 349"/>
                                    <a:gd name="T7" fmla="*/ 10 h 244"/>
                                    <a:gd name="T8" fmla="*/ 60 w 349"/>
                                    <a:gd name="T9" fmla="*/ 7 h 244"/>
                                    <a:gd name="T10" fmla="*/ 75 w 349"/>
                                    <a:gd name="T11" fmla="*/ 3 h 244"/>
                                    <a:gd name="T12" fmla="*/ 114 w 349"/>
                                    <a:gd name="T13" fmla="*/ 3 h 244"/>
                                    <a:gd name="T14" fmla="*/ 134 w 349"/>
                                    <a:gd name="T15" fmla="*/ 3 h 244"/>
                                    <a:gd name="T16" fmla="*/ 149 w 349"/>
                                    <a:gd name="T17" fmla="*/ 7 h 244"/>
                                    <a:gd name="T18" fmla="*/ 164 w 349"/>
                                    <a:gd name="T19" fmla="*/ 10 h 244"/>
                                    <a:gd name="T20" fmla="*/ 181 w 349"/>
                                    <a:gd name="T21" fmla="*/ 15 h 244"/>
                                    <a:gd name="T22" fmla="*/ 196 w 349"/>
                                    <a:gd name="T23" fmla="*/ 22 h 244"/>
                                    <a:gd name="T24" fmla="*/ 211 w 349"/>
                                    <a:gd name="T25" fmla="*/ 28 h 244"/>
                                    <a:gd name="T26" fmla="*/ 224 w 349"/>
                                    <a:gd name="T27" fmla="*/ 37 h 244"/>
                                    <a:gd name="T28" fmla="*/ 240 w 349"/>
                                    <a:gd name="T29" fmla="*/ 47 h 244"/>
                                    <a:gd name="T30" fmla="*/ 252 w 349"/>
                                    <a:gd name="T31" fmla="*/ 56 h 244"/>
                                    <a:gd name="T32" fmla="*/ 265 w 349"/>
                                    <a:gd name="T33" fmla="*/ 66 h 244"/>
                                    <a:gd name="T34" fmla="*/ 283 w 349"/>
                                    <a:gd name="T35" fmla="*/ 82 h 244"/>
                                    <a:gd name="T36" fmla="*/ 293 w 349"/>
                                    <a:gd name="T37" fmla="*/ 95 h 244"/>
                                    <a:gd name="T38" fmla="*/ 305 w 349"/>
                                    <a:gd name="T39" fmla="*/ 107 h 244"/>
                                    <a:gd name="T40" fmla="*/ 312 w 349"/>
                                    <a:gd name="T41" fmla="*/ 120 h 244"/>
                                    <a:gd name="T42" fmla="*/ 322 w 349"/>
                                    <a:gd name="T43" fmla="*/ 133 h 244"/>
                                    <a:gd name="T44" fmla="*/ 327 w 349"/>
                                    <a:gd name="T45" fmla="*/ 145 h 244"/>
                                    <a:gd name="T46" fmla="*/ 334 w 349"/>
                                    <a:gd name="T47" fmla="*/ 160 h 244"/>
                                    <a:gd name="T48" fmla="*/ 337 w 349"/>
                                    <a:gd name="T49" fmla="*/ 172 h 244"/>
                                    <a:gd name="T50" fmla="*/ 340 w 349"/>
                                    <a:gd name="T51" fmla="*/ 188 h 244"/>
                                    <a:gd name="T52" fmla="*/ 344 w 349"/>
                                    <a:gd name="T53" fmla="*/ 201 h 244"/>
                                    <a:gd name="T54" fmla="*/ 346 w 349"/>
                                    <a:gd name="T55" fmla="*/ 219 h 244"/>
                                    <a:gd name="T56" fmla="*/ 344 w 349"/>
                                    <a:gd name="T57" fmla="*/ 240 h 244"/>
                                    <a:gd name="T58" fmla="*/ 346 w 349"/>
                                    <a:gd name="T59" fmla="*/ 238 h 244"/>
                                    <a:gd name="T60" fmla="*/ 346 w 349"/>
                                    <a:gd name="T61" fmla="*/ 204 h 244"/>
                                    <a:gd name="T62" fmla="*/ 346 w 349"/>
                                    <a:gd name="T63" fmla="*/ 188 h 244"/>
                                    <a:gd name="T64" fmla="*/ 340 w 349"/>
                                    <a:gd name="T65" fmla="*/ 176 h 244"/>
                                    <a:gd name="T66" fmla="*/ 337 w 349"/>
                                    <a:gd name="T67" fmla="*/ 160 h 244"/>
                                    <a:gd name="T68" fmla="*/ 330 w 349"/>
                                    <a:gd name="T69" fmla="*/ 148 h 244"/>
                                    <a:gd name="T70" fmla="*/ 324 w 349"/>
                                    <a:gd name="T71" fmla="*/ 133 h 244"/>
                                    <a:gd name="T72" fmla="*/ 318 w 349"/>
                                    <a:gd name="T73" fmla="*/ 120 h 244"/>
                                    <a:gd name="T74" fmla="*/ 309 w 349"/>
                                    <a:gd name="T75" fmla="*/ 107 h 244"/>
                                    <a:gd name="T76" fmla="*/ 299 w 349"/>
                                    <a:gd name="T77" fmla="*/ 95 h 244"/>
                                    <a:gd name="T78" fmla="*/ 290 w 349"/>
                                    <a:gd name="T79" fmla="*/ 82 h 244"/>
                                    <a:gd name="T80" fmla="*/ 268 w 349"/>
                                    <a:gd name="T81" fmla="*/ 66 h 244"/>
                                    <a:gd name="T82" fmla="*/ 255 w 349"/>
                                    <a:gd name="T83" fmla="*/ 53 h 244"/>
                                    <a:gd name="T84" fmla="*/ 240 w 349"/>
                                    <a:gd name="T85" fmla="*/ 44 h 244"/>
                                    <a:gd name="T86" fmla="*/ 228 w 349"/>
                                    <a:gd name="T87" fmla="*/ 34 h 244"/>
                                    <a:gd name="T88" fmla="*/ 211 w 349"/>
                                    <a:gd name="T89" fmla="*/ 25 h 244"/>
                                    <a:gd name="T90" fmla="*/ 196 w 349"/>
                                    <a:gd name="T91" fmla="*/ 19 h 244"/>
                                    <a:gd name="T92" fmla="*/ 181 w 349"/>
                                    <a:gd name="T93" fmla="*/ 13 h 244"/>
                                    <a:gd name="T94" fmla="*/ 168 w 349"/>
                                    <a:gd name="T95" fmla="*/ 10 h 244"/>
                                    <a:gd name="T96" fmla="*/ 152 w 349"/>
                                    <a:gd name="T97" fmla="*/ 7 h 244"/>
                                    <a:gd name="T98" fmla="*/ 136 w 349"/>
                                    <a:gd name="T99" fmla="*/ 0 h 244"/>
                                    <a:gd name="T100" fmla="*/ 117 w 349"/>
                                    <a:gd name="T101" fmla="*/ 0 h 244"/>
                                    <a:gd name="T102" fmla="*/ 81 w 349"/>
                                    <a:gd name="T103" fmla="*/ 0 h 244"/>
                                    <a:gd name="T104" fmla="*/ 65 w 349"/>
                                    <a:gd name="T105" fmla="*/ 3 h 244"/>
                                    <a:gd name="T106" fmla="*/ 53 w 349"/>
                                    <a:gd name="T107" fmla="*/ 7 h 244"/>
                                    <a:gd name="T108" fmla="*/ 38 w 349"/>
                                    <a:gd name="T109" fmla="*/ 10 h 244"/>
                                    <a:gd name="T110" fmla="*/ 25 w 349"/>
                                    <a:gd name="T111" fmla="*/ 15 h 244"/>
                                    <a:gd name="T112" fmla="*/ 13 w 349"/>
                                    <a:gd name="T113" fmla="*/ 19 h 244"/>
                                    <a:gd name="T114" fmla="*/ 3 w 349"/>
                                    <a:gd name="T115" fmla="*/ 25 h 2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349" h="244">
                                      <a:moveTo>
                                        <a:pt x="3" y="25"/>
                                      </a:moveTo>
                                      <a:lnTo>
                                        <a:pt x="0" y="32"/>
                                      </a:lnTo>
                                      <a:lnTo>
                                        <a:pt x="3" y="28"/>
                                      </a:lnTo>
                                      <a:lnTo>
                                        <a:pt x="9" y="28"/>
                                      </a:lnTo>
                                      <a:lnTo>
                                        <a:pt x="9" y="25"/>
                                      </a:lnTo>
                                      <a:lnTo>
                                        <a:pt x="13" y="25"/>
                                      </a:lnTo>
                                      <a:lnTo>
                                        <a:pt x="16" y="22"/>
                                      </a:lnTo>
                                      <a:lnTo>
                                        <a:pt x="18" y="19"/>
                                      </a:lnTo>
                                      <a:lnTo>
                                        <a:pt x="21" y="19"/>
                                      </a:lnTo>
                                      <a:lnTo>
                                        <a:pt x="25" y="15"/>
                                      </a:lnTo>
                                      <a:lnTo>
                                        <a:pt x="28" y="15"/>
                                      </a:lnTo>
                                      <a:lnTo>
                                        <a:pt x="31" y="15"/>
                                      </a:lnTo>
                                      <a:lnTo>
                                        <a:pt x="38" y="13"/>
                                      </a:lnTo>
                                      <a:lnTo>
                                        <a:pt x="41" y="13"/>
                                      </a:lnTo>
                                      <a:lnTo>
                                        <a:pt x="43" y="10"/>
                                      </a:lnTo>
                                      <a:lnTo>
                                        <a:pt x="46" y="10"/>
                                      </a:lnTo>
                                      <a:lnTo>
                                        <a:pt x="50" y="10"/>
                                      </a:lnTo>
                                      <a:lnTo>
                                        <a:pt x="53" y="10"/>
                                      </a:lnTo>
                                      <a:lnTo>
                                        <a:pt x="56" y="7"/>
                                      </a:lnTo>
                                      <a:lnTo>
                                        <a:pt x="60" y="7"/>
                                      </a:lnTo>
                                      <a:lnTo>
                                        <a:pt x="63" y="7"/>
                                      </a:lnTo>
                                      <a:lnTo>
                                        <a:pt x="68" y="7"/>
                                      </a:lnTo>
                                      <a:lnTo>
                                        <a:pt x="72" y="3"/>
                                      </a:lnTo>
                                      <a:lnTo>
                                        <a:pt x="75" y="3"/>
                                      </a:lnTo>
                                      <a:lnTo>
                                        <a:pt x="78" y="3"/>
                                      </a:lnTo>
                                      <a:lnTo>
                                        <a:pt x="81" y="3"/>
                                      </a:lnTo>
                                      <a:lnTo>
                                        <a:pt x="85" y="3"/>
                                      </a:lnTo>
                                      <a:lnTo>
                                        <a:pt x="114" y="3"/>
                                      </a:lnTo>
                                      <a:lnTo>
                                        <a:pt x="117" y="3"/>
                                      </a:lnTo>
                                      <a:lnTo>
                                        <a:pt x="127" y="3"/>
                                      </a:lnTo>
                                      <a:lnTo>
                                        <a:pt x="131" y="3"/>
                                      </a:lnTo>
                                      <a:lnTo>
                                        <a:pt x="134" y="3"/>
                                      </a:lnTo>
                                      <a:lnTo>
                                        <a:pt x="136" y="7"/>
                                      </a:lnTo>
                                      <a:lnTo>
                                        <a:pt x="143" y="7"/>
                                      </a:lnTo>
                                      <a:lnTo>
                                        <a:pt x="146" y="7"/>
                                      </a:lnTo>
                                      <a:lnTo>
                                        <a:pt x="149" y="7"/>
                                      </a:lnTo>
                                      <a:lnTo>
                                        <a:pt x="152" y="10"/>
                                      </a:lnTo>
                                      <a:lnTo>
                                        <a:pt x="156" y="10"/>
                                      </a:lnTo>
                                      <a:lnTo>
                                        <a:pt x="161" y="10"/>
                                      </a:lnTo>
                                      <a:lnTo>
                                        <a:pt x="164" y="10"/>
                                      </a:lnTo>
                                      <a:lnTo>
                                        <a:pt x="168" y="13"/>
                                      </a:lnTo>
                                      <a:lnTo>
                                        <a:pt x="174" y="13"/>
                                      </a:lnTo>
                                      <a:lnTo>
                                        <a:pt x="178" y="15"/>
                                      </a:lnTo>
                                      <a:lnTo>
                                        <a:pt x="181" y="15"/>
                                      </a:lnTo>
                                      <a:lnTo>
                                        <a:pt x="183" y="19"/>
                                      </a:lnTo>
                                      <a:lnTo>
                                        <a:pt x="186" y="19"/>
                                      </a:lnTo>
                                      <a:lnTo>
                                        <a:pt x="193" y="19"/>
                                      </a:lnTo>
                                      <a:lnTo>
                                        <a:pt x="196" y="22"/>
                                      </a:lnTo>
                                      <a:lnTo>
                                        <a:pt x="199" y="25"/>
                                      </a:lnTo>
                                      <a:lnTo>
                                        <a:pt x="203" y="25"/>
                                      </a:lnTo>
                                      <a:lnTo>
                                        <a:pt x="205" y="28"/>
                                      </a:lnTo>
                                      <a:lnTo>
                                        <a:pt x="211" y="28"/>
                                      </a:lnTo>
                                      <a:lnTo>
                                        <a:pt x="215" y="32"/>
                                      </a:lnTo>
                                      <a:lnTo>
                                        <a:pt x="218" y="32"/>
                                      </a:lnTo>
                                      <a:lnTo>
                                        <a:pt x="221" y="34"/>
                                      </a:lnTo>
                                      <a:lnTo>
                                        <a:pt x="224" y="37"/>
                                      </a:lnTo>
                                      <a:lnTo>
                                        <a:pt x="228" y="37"/>
                                      </a:lnTo>
                                      <a:lnTo>
                                        <a:pt x="233" y="41"/>
                                      </a:lnTo>
                                      <a:lnTo>
                                        <a:pt x="236" y="44"/>
                                      </a:lnTo>
                                      <a:lnTo>
                                        <a:pt x="240" y="47"/>
                                      </a:lnTo>
                                      <a:lnTo>
                                        <a:pt x="243" y="47"/>
                                      </a:lnTo>
                                      <a:lnTo>
                                        <a:pt x="246" y="49"/>
                                      </a:lnTo>
                                      <a:lnTo>
                                        <a:pt x="250" y="53"/>
                                      </a:lnTo>
                                      <a:lnTo>
                                        <a:pt x="252" y="56"/>
                                      </a:lnTo>
                                      <a:lnTo>
                                        <a:pt x="255" y="59"/>
                                      </a:lnTo>
                                      <a:lnTo>
                                        <a:pt x="258" y="59"/>
                                      </a:lnTo>
                                      <a:lnTo>
                                        <a:pt x="262" y="62"/>
                                      </a:lnTo>
                                      <a:lnTo>
                                        <a:pt x="265" y="66"/>
                                      </a:lnTo>
                                      <a:lnTo>
                                        <a:pt x="268" y="68"/>
                                      </a:lnTo>
                                      <a:lnTo>
                                        <a:pt x="271" y="71"/>
                                      </a:lnTo>
                                      <a:lnTo>
                                        <a:pt x="275" y="75"/>
                                      </a:lnTo>
                                      <a:lnTo>
                                        <a:pt x="283" y="82"/>
                                      </a:lnTo>
                                      <a:lnTo>
                                        <a:pt x="287" y="86"/>
                                      </a:lnTo>
                                      <a:lnTo>
                                        <a:pt x="290" y="89"/>
                                      </a:lnTo>
                                      <a:lnTo>
                                        <a:pt x="290" y="89"/>
                                      </a:lnTo>
                                      <a:lnTo>
                                        <a:pt x="293" y="95"/>
                                      </a:lnTo>
                                      <a:lnTo>
                                        <a:pt x="297" y="95"/>
                                      </a:lnTo>
                                      <a:lnTo>
                                        <a:pt x="299" y="99"/>
                                      </a:lnTo>
                                      <a:lnTo>
                                        <a:pt x="302" y="104"/>
                                      </a:lnTo>
                                      <a:lnTo>
                                        <a:pt x="305" y="107"/>
                                      </a:lnTo>
                                      <a:lnTo>
                                        <a:pt x="305" y="107"/>
                                      </a:lnTo>
                                      <a:lnTo>
                                        <a:pt x="309" y="114"/>
                                      </a:lnTo>
                                      <a:lnTo>
                                        <a:pt x="312" y="117"/>
                                      </a:lnTo>
                                      <a:lnTo>
                                        <a:pt x="312" y="120"/>
                                      </a:lnTo>
                                      <a:lnTo>
                                        <a:pt x="315" y="123"/>
                                      </a:lnTo>
                                      <a:lnTo>
                                        <a:pt x="318" y="126"/>
                                      </a:lnTo>
                                      <a:lnTo>
                                        <a:pt x="318" y="129"/>
                                      </a:lnTo>
                                      <a:lnTo>
                                        <a:pt x="322" y="133"/>
                                      </a:lnTo>
                                      <a:lnTo>
                                        <a:pt x="322" y="135"/>
                                      </a:lnTo>
                                      <a:lnTo>
                                        <a:pt x="324" y="138"/>
                                      </a:lnTo>
                                      <a:lnTo>
                                        <a:pt x="327" y="141"/>
                                      </a:lnTo>
                                      <a:lnTo>
                                        <a:pt x="327" y="145"/>
                                      </a:lnTo>
                                      <a:lnTo>
                                        <a:pt x="327" y="148"/>
                                      </a:lnTo>
                                      <a:lnTo>
                                        <a:pt x="330" y="154"/>
                                      </a:lnTo>
                                      <a:lnTo>
                                        <a:pt x="330" y="157"/>
                                      </a:lnTo>
                                      <a:lnTo>
                                        <a:pt x="334" y="160"/>
                                      </a:lnTo>
                                      <a:lnTo>
                                        <a:pt x="334" y="163"/>
                                      </a:lnTo>
                                      <a:lnTo>
                                        <a:pt x="337" y="167"/>
                                      </a:lnTo>
                                      <a:lnTo>
                                        <a:pt x="337" y="170"/>
                                      </a:lnTo>
                                      <a:lnTo>
                                        <a:pt x="337" y="172"/>
                                      </a:lnTo>
                                      <a:lnTo>
                                        <a:pt x="340" y="176"/>
                                      </a:lnTo>
                                      <a:lnTo>
                                        <a:pt x="340" y="179"/>
                                      </a:lnTo>
                                      <a:lnTo>
                                        <a:pt x="340" y="185"/>
                                      </a:lnTo>
                                      <a:lnTo>
                                        <a:pt x="340" y="188"/>
                                      </a:lnTo>
                                      <a:lnTo>
                                        <a:pt x="344" y="191"/>
                                      </a:lnTo>
                                      <a:lnTo>
                                        <a:pt x="344" y="194"/>
                                      </a:lnTo>
                                      <a:lnTo>
                                        <a:pt x="344" y="197"/>
                                      </a:lnTo>
                                      <a:lnTo>
                                        <a:pt x="344" y="201"/>
                                      </a:lnTo>
                                      <a:lnTo>
                                        <a:pt x="344" y="204"/>
                                      </a:lnTo>
                                      <a:lnTo>
                                        <a:pt x="346" y="210"/>
                                      </a:lnTo>
                                      <a:lnTo>
                                        <a:pt x="346" y="216"/>
                                      </a:lnTo>
                                      <a:lnTo>
                                        <a:pt x="346" y="219"/>
                                      </a:lnTo>
                                      <a:lnTo>
                                        <a:pt x="346" y="225"/>
                                      </a:lnTo>
                                      <a:lnTo>
                                        <a:pt x="346" y="228"/>
                                      </a:lnTo>
                                      <a:lnTo>
                                        <a:pt x="346" y="238"/>
                                      </a:lnTo>
                                      <a:lnTo>
                                        <a:pt x="344" y="240"/>
                                      </a:lnTo>
                                      <a:lnTo>
                                        <a:pt x="344" y="244"/>
                                      </a:lnTo>
                                      <a:lnTo>
                                        <a:pt x="344" y="244"/>
                                      </a:lnTo>
                                      <a:lnTo>
                                        <a:pt x="346" y="244"/>
                                      </a:lnTo>
                                      <a:lnTo>
                                        <a:pt x="346" y="238"/>
                                      </a:lnTo>
                                      <a:lnTo>
                                        <a:pt x="349" y="235"/>
                                      </a:lnTo>
                                      <a:lnTo>
                                        <a:pt x="349" y="210"/>
                                      </a:lnTo>
                                      <a:lnTo>
                                        <a:pt x="346" y="206"/>
                                      </a:lnTo>
                                      <a:lnTo>
                                        <a:pt x="346" y="204"/>
                                      </a:lnTo>
                                      <a:lnTo>
                                        <a:pt x="346" y="201"/>
                                      </a:lnTo>
                                      <a:lnTo>
                                        <a:pt x="346" y="197"/>
                                      </a:lnTo>
                                      <a:lnTo>
                                        <a:pt x="346" y="194"/>
                                      </a:lnTo>
                                      <a:lnTo>
                                        <a:pt x="346" y="188"/>
                                      </a:lnTo>
                                      <a:lnTo>
                                        <a:pt x="344" y="185"/>
                                      </a:lnTo>
                                      <a:lnTo>
                                        <a:pt x="344" y="182"/>
                                      </a:lnTo>
                                      <a:lnTo>
                                        <a:pt x="344" y="179"/>
                                      </a:lnTo>
                                      <a:lnTo>
                                        <a:pt x="340" y="176"/>
                                      </a:lnTo>
                                      <a:lnTo>
                                        <a:pt x="340" y="170"/>
                                      </a:lnTo>
                                      <a:lnTo>
                                        <a:pt x="340" y="170"/>
                                      </a:lnTo>
                                      <a:lnTo>
                                        <a:pt x="337" y="163"/>
                                      </a:lnTo>
                                      <a:lnTo>
                                        <a:pt x="337" y="160"/>
                                      </a:lnTo>
                                      <a:lnTo>
                                        <a:pt x="337" y="157"/>
                                      </a:lnTo>
                                      <a:lnTo>
                                        <a:pt x="334" y="154"/>
                                      </a:lnTo>
                                      <a:lnTo>
                                        <a:pt x="334" y="151"/>
                                      </a:lnTo>
                                      <a:lnTo>
                                        <a:pt x="330" y="148"/>
                                      </a:lnTo>
                                      <a:lnTo>
                                        <a:pt x="330" y="145"/>
                                      </a:lnTo>
                                      <a:lnTo>
                                        <a:pt x="327" y="138"/>
                                      </a:lnTo>
                                      <a:lnTo>
                                        <a:pt x="327" y="135"/>
                                      </a:lnTo>
                                      <a:lnTo>
                                        <a:pt x="324" y="133"/>
                                      </a:lnTo>
                                      <a:lnTo>
                                        <a:pt x="324" y="129"/>
                                      </a:lnTo>
                                      <a:lnTo>
                                        <a:pt x="322" y="126"/>
                                      </a:lnTo>
                                      <a:lnTo>
                                        <a:pt x="318" y="123"/>
                                      </a:lnTo>
                                      <a:lnTo>
                                        <a:pt x="318" y="120"/>
                                      </a:lnTo>
                                      <a:lnTo>
                                        <a:pt x="315" y="117"/>
                                      </a:lnTo>
                                      <a:lnTo>
                                        <a:pt x="312" y="114"/>
                                      </a:lnTo>
                                      <a:lnTo>
                                        <a:pt x="312" y="111"/>
                                      </a:lnTo>
                                      <a:lnTo>
                                        <a:pt x="309" y="107"/>
                                      </a:lnTo>
                                      <a:lnTo>
                                        <a:pt x="305" y="104"/>
                                      </a:lnTo>
                                      <a:lnTo>
                                        <a:pt x="305" y="101"/>
                                      </a:lnTo>
                                      <a:lnTo>
                                        <a:pt x="302" y="99"/>
                                      </a:lnTo>
                                      <a:lnTo>
                                        <a:pt x="299" y="95"/>
                                      </a:lnTo>
                                      <a:lnTo>
                                        <a:pt x="297" y="92"/>
                                      </a:lnTo>
                                      <a:lnTo>
                                        <a:pt x="293" y="89"/>
                                      </a:lnTo>
                                      <a:lnTo>
                                        <a:pt x="290" y="86"/>
                                      </a:lnTo>
                                      <a:lnTo>
                                        <a:pt x="290" y="82"/>
                                      </a:lnTo>
                                      <a:lnTo>
                                        <a:pt x="277" y="71"/>
                                      </a:lnTo>
                                      <a:lnTo>
                                        <a:pt x="275" y="71"/>
                                      </a:lnTo>
                                      <a:lnTo>
                                        <a:pt x="271" y="66"/>
                                      </a:lnTo>
                                      <a:lnTo>
                                        <a:pt x="268" y="66"/>
                                      </a:lnTo>
                                      <a:lnTo>
                                        <a:pt x="265" y="62"/>
                                      </a:lnTo>
                                      <a:lnTo>
                                        <a:pt x="262" y="59"/>
                                      </a:lnTo>
                                      <a:lnTo>
                                        <a:pt x="258" y="56"/>
                                      </a:lnTo>
                                      <a:lnTo>
                                        <a:pt x="255" y="53"/>
                                      </a:lnTo>
                                      <a:lnTo>
                                        <a:pt x="252" y="49"/>
                                      </a:lnTo>
                                      <a:lnTo>
                                        <a:pt x="246" y="47"/>
                                      </a:lnTo>
                                      <a:lnTo>
                                        <a:pt x="243" y="47"/>
                                      </a:lnTo>
                                      <a:lnTo>
                                        <a:pt x="240" y="44"/>
                                      </a:lnTo>
                                      <a:lnTo>
                                        <a:pt x="236" y="41"/>
                                      </a:lnTo>
                                      <a:lnTo>
                                        <a:pt x="233" y="37"/>
                                      </a:lnTo>
                                      <a:lnTo>
                                        <a:pt x="230" y="37"/>
                                      </a:lnTo>
                                      <a:lnTo>
                                        <a:pt x="228" y="34"/>
                                      </a:lnTo>
                                      <a:lnTo>
                                        <a:pt x="224" y="32"/>
                                      </a:lnTo>
                                      <a:lnTo>
                                        <a:pt x="218" y="32"/>
                                      </a:lnTo>
                                      <a:lnTo>
                                        <a:pt x="215" y="28"/>
                                      </a:lnTo>
                                      <a:lnTo>
                                        <a:pt x="211" y="25"/>
                                      </a:lnTo>
                                      <a:lnTo>
                                        <a:pt x="208" y="25"/>
                                      </a:lnTo>
                                      <a:lnTo>
                                        <a:pt x="205" y="22"/>
                                      </a:lnTo>
                                      <a:lnTo>
                                        <a:pt x="203" y="22"/>
                                      </a:lnTo>
                                      <a:lnTo>
                                        <a:pt x="196" y="19"/>
                                      </a:lnTo>
                                      <a:lnTo>
                                        <a:pt x="193" y="19"/>
                                      </a:lnTo>
                                      <a:lnTo>
                                        <a:pt x="190" y="15"/>
                                      </a:lnTo>
                                      <a:lnTo>
                                        <a:pt x="183" y="15"/>
                                      </a:lnTo>
                                      <a:lnTo>
                                        <a:pt x="181" y="13"/>
                                      </a:lnTo>
                                      <a:lnTo>
                                        <a:pt x="178" y="13"/>
                                      </a:lnTo>
                                      <a:lnTo>
                                        <a:pt x="174" y="10"/>
                                      </a:lnTo>
                                      <a:lnTo>
                                        <a:pt x="171" y="10"/>
                                      </a:lnTo>
                                      <a:lnTo>
                                        <a:pt x="168" y="10"/>
                                      </a:lnTo>
                                      <a:lnTo>
                                        <a:pt x="161" y="7"/>
                                      </a:lnTo>
                                      <a:lnTo>
                                        <a:pt x="158" y="7"/>
                                      </a:lnTo>
                                      <a:lnTo>
                                        <a:pt x="156" y="7"/>
                                      </a:lnTo>
                                      <a:lnTo>
                                        <a:pt x="152" y="7"/>
                                      </a:lnTo>
                                      <a:lnTo>
                                        <a:pt x="146" y="3"/>
                                      </a:lnTo>
                                      <a:lnTo>
                                        <a:pt x="143" y="3"/>
                                      </a:lnTo>
                                      <a:lnTo>
                                        <a:pt x="139" y="3"/>
                                      </a:lnTo>
                                      <a:lnTo>
                                        <a:pt x="136" y="0"/>
                                      </a:lnTo>
                                      <a:lnTo>
                                        <a:pt x="131" y="0"/>
                                      </a:lnTo>
                                      <a:lnTo>
                                        <a:pt x="124" y="0"/>
                                      </a:lnTo>
                                      <a:lnTo>
                                        <a:pt x="121" y="0"/>
                                      </a:lnTo>
                                      <a:lnTo>
                                        <a:pt x="117" y="0"/>
                                      </a:lnTo>
                                      <a:lnTo>
                                        <a:pt x="111" y="0"/>
                                      </a:lnTo>
                                      <a:lnTo>
                                        <a:pt x="88" y="0"/>
                                      </a:lnTo>
                                      <a:lnTo>
                                        <a:pt x="85" y="0"/>
                                      </a:lnTo>
                                      <a:lnTo>
                                        <a:pt x="81" y="0"/>
                                      </a:lnTo>
                                      <a:lnTo>
                                        <a:pt x="78" y="0"/>
                                      </a:lnTo>
                                      <a:lnTo>
                                        <a:pt x="75" y="0"/>
                                      </a:lnTo>
                                      <a:lnTo>
                                        <a:pt x="68" y="0"/>
                                      </a:lnTo>
                                      <a:lnTo>
                                        <a:pt x="65" y="3"/>
                                      </a:lnTo>
                                      <a:lnTo>
                                        <a:pt x="63" y="3"/>
                                      </a:lnTo>
                                      <a:lnTo>
                                        <a:pt x="60" y="3"/>
                                      </a:lnTo>
                                      <a:lnTo>
                                        <a:pt x="56" y="3"/>
                                      </a:lnTo>
                                      <a:lnTo>
                                        <a:pt x="53" y="7"/>
                                      </a:lnTo>
                                      <a:lnTo>
                                        <a:pt x="50" y="7"/>
                                      </a:lnTo>
                                      <a:lnTo>
                                        <a:pt x="43" y="7"/>
                                      </a:lnTo>
                                      <a:lnTo>
                                        <a:pt x="41" y="10"/>
                                      </a:lnTo>
                                      <a:lnTo>
                                        <a:pt x="38" y="10"/>
                                      </a:lnTo>
                                      <a:lnTo>
                                        <a:pt x="34" y="10"/>
                                      </a:lnTo>
                                      <a:lnTo>
                                        <a:pt x="31" y="13"/>
                                      </a:lnTo>
                                      <a:lnTo>
                                        <a:pt x="28" y="13"/>
                                      </a:lnTo>
                                      <a:lnTo>
                                        <a:pt x="25" y="15"/>
                                      </a:lnTo>
                                      <a:lnTo>
                                        <a:pt x="21" y="15"/>
                                      </a:lnTo>
                                      <a:lnTo>
                                        <a:pt x="18" y="15"/>
                                      </a:lnTo>
                                      <a:lnTo>
                                        <a:pt x="16" y="19"/>
                                      </a:lnTo>
                                      <a:lnTo>
                                        <a:pt x="13" y="19"/>
                                      </a:lnTo>
                                      <a:lnTo>
                                        <a:pt x="9" y="22"/>
                                      </a:lnTo>
                                      <a:lnTo>
                                        <a:pt x="6" y="25"/>
                                      </a:lnTo>
                                      <a:lnTo>
                                        <a:pt x="3" y="25"/>
                                      </a:lnTo>
                                      <a:lnTo>
                                        <a:pt x="3" y="2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39"/>
                              <wps:cNvSpPr>
                                <a:spLocks/>
                              </wps:cNvSpPr>
                              <wps:spPr bwMode="auto">
                                <a:xfrm>
                                  <a:off x="21" y="40"/>
                                  <a:ext cx="425" cy="427"/>
                                </a:xfrm>
                                <a:custGeom>
                                  <a:avLst/>
                                  <a:gdLst>
                                    <a:gd name="T0" fmla="*/ 290 w 425"/>
                                    <a:gd name="T1" fmla="*/ 18 h 427"/>
                                    <a:gd name="T2" fmla="*/ 252 w 425"/>
                                    <a:gd name="T3" fmla="*/ 8 h 427"/>
                                    <a:gd name="T4" fmla="*/ 180 w 425"/>
                                    <a:gd name="T5" fmla="*/ 6 h 427"/>
                                    <a:gd name="T6" fmla="*/ 144 w 425"/>
                                    <a:gd name="T7" fmla="*/ 15 h 427"/>
                                    <a:gd name="T8" fmla="*/ 107 w 425"/>
                                    <a:gd name="T9" fmla="*/ 30 h 427"/>
                                    <a:gd name="T10" fmla="*/ 75 w 425"/>
                                    <a:gd name="T11" fmla="*/ 55 h 427"/>
                                    <a:gd name="T12" fmla="*/ 43 w 425"/>
                                    <a:gd name="T13" fmla="*/ 86 h 427"/>
                                    <a:gd name="T14" fmla="*/ 25 w 425"/>
                                    <a:gd name="T15" fmla="*/ 119 h 427"/>
                                    <a:gd name="T16" fmla="*/ 10 w 425"/>
                                    <a:gd name="T17" fmla="*/ 156 h 427"/>
                                    <a:gd name="T18" fmla="*/ 3 w 425"/>
                                    <a:gd name="T19" fmla="*/ 203 h 427"/>
                                    <a:gd name="T20" fmla="*/ 10 w 425"/>
                                    <a:gd name="T21" fmla="*/ 267 h 427"/>
                                    <a:gd name="T22" fmla="*/ 22 w 425"/>
                                    <a:gd name="T23" fmla="*/ 305 h 427"/>
                                    <a:gd name="T24" fmla="*/ 43 w 425"/>
                                    <a:gd name="T25" fmla="*/ 339 h 427"/>
                                    <a:gd name="T26" fmla="*/ 72 w 425"/>
                                    <a:gd name="T27" fmla="*/ 370 h 427"/>
                                    <a:gd name="T28" fmla="*/ 103 w 425"/>
                                    <a:gd name="T29" fmla="*/ 393 h 427"/>
                                    <a:gd name="T30" fmla="*/ 141 w 425"/>
                                    <a:gd name="T31" fmla="*/ 412 h 427"/>
                                    <a:gd name="T32" fmla="*/ 178 w 425"/>
                                    <a:gd name="T33" fmla="*/ 422 h 427"/>
                                    <a:gd name="T34" fmla="*/ 250 w 425"/>
                                    <a:gd name="T35" fmla="*/ 422 h 427"/>
                                    <a:gd name="T36" fmla="*/ 287 w 425"/>
                                    <a:gd name="T37" fmla="*/ 409 h 427"/>
                                    <a:gd name="T38" fmla="*/ 321 w 425"/>
                                    <a:gd name="T39" fmla="*/ 393 h 427"/>
                                    <a:gd name="T40" fmla="*/ 359 w 425"/>
                                    <a:gd name="T41" fmla="*/ 364 h 427"/>
                                    <a:gd name="T42" fmla="*/ 387 w 425"/>
                                    <a:gd name="T43" fmla="*/ 330 h 427"/>
                                    <a:gd name="T44" fmla="*/ 406 w 425"/>
                                    <a:gd name="T45" fmla="*/ 292 h 427"/>
                                    <a:gd name="T46" fmla="*/ 418 w 425"/>
                                    <a:gd name="T47" fmla="*/ 255 h 427"/>
                                    <a:gd name="T48" fmla="*/ 418 w 425"/>
                                    <a:gd name="T49" fmla="*/ 190 h 427"/>
                                    <a:gd name="T50" fmla="*/ 413 w 425"/>
                                    <a:gd name="T51" fmla="*/ 150 h 427"/>
                                    <a:gd name="T52" fmla="*/ 396 w 425"/>
                                    <a:gd name="T53" fmla="*/ 113 h 427"/>
                                    <a:gd name="T54" fmla="*/ 374 w 425"/>
                                    <a:gd name="T55" fmla="*/ 80 h 427"/>
                                    <a:gd name="T56" fmla="*/ 337 w 425"/>
                                    <a:gd name="T57" fmla="*/ 46 h 427"/>
                                    <a:gd name="T58" fmla="*/ 309 w 425"/>
                                    <a:gd name="T59" fmla="*/ 24 h 427"/>
                                    <a:gd name="T60" fmla="*/ 272 w 425"/>
                                    <a:gd name="T61" fmla="*/ 8 h 427"/>
                                    <a:gd name="T62" fmla="*/ 233 w 425"/>
                                    <a:gd name="T63" fmla="*/ 0 h 427"/>
                                    <a:gd name="T64" fmla="*/ 166 w 425"/>
                                    <a:gd name="T65" fmla="*/ 3 h 427"/>
                                    <a:gd name="T66" fmla="*/ 129 w 425"/>
                                    <a:gd name="T67" fmla="*/ 18 h 427"/>
                                    <a:gd name="T68" fmla="*/ 94 w 425"/>
                                    <a:gd name="T69" fmla="*/ 37 h 427"/>
                                    <a:gd name="T70" fmla="*/ 57 w 425"/>
                                    <a:gd name="T71" fmla="*/ 68 h 427"/>
                                    <a:gd name="T72" fmla="*/ 31 w 425"/>
                                    <a:gd name="T73" fmla="*/ 102 h 427"/>
                                    <a:gd name="T74" fmla="*/ 13 w 425"/>
                                    <a:gd name="T75" fmla="*/ 134 h 427"/>
                                    <a:gd name="T76" fmla="*/ 3 w 425"/>
                                    <a:gd name="T77" fmla="*/ 175 h 427"/>
                                    <a:gd name="T78" fmla="*/ 0 w 425"/>
                                    <a:gd name="T79" fmla="*/ 243 h 427"/>
                                    <a:gd name="T80" fmla="*/ 10 w 425"/>
                                    <a:gd name="T81" fmla="*/ 280 h 427"/>
                                    <a:gd name="T82" fmla="*/ 25 w 425"/>
                                    <a:gd name="T83" fmla="*/ 320 h 427"/>
                                    <a:gd name="T84" fmla="*/ 50 w 425"/>
                                    <a:gd name="T85" fmla="*/ 352 h 427"/>
                                    <a:gd name="T86" fmla="*/ 85 w 425"/>
                                    <a:gd name="T87" fmla="*/ 389 h 427"/>
                                    <a:gd name="T88" fmla="*/ 119 w 425"/>
                                    <a:gd name="T89" fmla="*/ 406 h 427"/>
                                    <a:gd name="T90" fmla="*/ 157 w 425"/>
                                    <a:gd name="T91" fmla="*/ 422 h 427"/>
                                    <a:gd name="T92" fmla="*/ 205 w 425"/>
                                    <a:gd name="T93" fmla="*/ 427 h 427"/>
                                    <a:gd name="T94" fmla="*/ 255 w 425"/>
                                    <a:gd name="T95" fmla="*/ 424 h 427"/>
                                    <a:gd name="T96" fmla="*/ 293 w 425"/>
                                    <a:gd name="T97" fmla="*/ 409 h 427"/>
                                    <a:gd name="T98" fmla="*/ 327 w 425"/>
                                    <a:gd name="T99" fmla="*/ 391 h 427"/>
                                    <a:gd name="T100" fmla="*/ 366 w 425"/>
                                    <a:gd name="T101" fmla="*/ 361 h 427"/>
                                    <a:gd name="T102" fmla="*/ 393 w 425"/>
                                    <a:gd name="T103" fmla="*/ 327 h 427"/>
                                    <a:gd name="T104" fmla="*/ 413 w 425"/>
                                    <a:gd name="T105" fmla="*/ 289 h 427"/>
                                    <a:gd name="T106" fmla="*/ 421 w 425"/>
                                    <a:gd name="T107" fmla="*/ 250 h 427"/>
                                    <a:gd name="T108" fmla="*/ 421 w 425"/>
                                    <a:gd name="T109" fmla="*/ 181 h 427"/>
                                    <a:gd name="T110" fmla="*/ 413 w 425"/>
                                    <a:gd name="T111" fmla="*/ 141 h 427"/>
                                    <a:gd name="T112" fmla="*/ 396 w 425"/>
                                    <a:gd name="T113" fmla="*/ 107 h 427"/>
                                    <a:gd name="T114" fmla="*/ 371 w 425"/>
                                    <a:gd name="T115" fmla="*/ 74 h 427"/>
                                    <a:gd name="T116" fmla="*/ 337 w 425"/>
                                    <a:gd name="T117" fmla="*/ 42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25" h="427">
                                      <a:moveTo>
                                        <a:pt x="321" y="34"/>
                                      </a:moveTo>
                                      <a:lnTo>
                                        <a:pt x="319" y="34"/>
                                      </a:lnTo>
                                      <a:lnTo>
                                        <a:pt x="319" y="30"/>
                                      </a:lnTo>
                                      <a:lnTo>
                                        <a:pt x="315" y="30"/>
                                      </a:lnTo>
                                      <a:lnTo>
                                        <a:pt x="312" y="27"/>
                                      </a:lnTo>
                                      <a:lnTo>
                                        <a:pt x="309" y="27"/>
                                      </a:lnTo>
                                      <a:lnTo>
                                        <a:pt x="305" y="24"/>
                                      </a:lnTo>
                                      <a:lnTo>
                                        <a:pt x="302" y="24"/>
                                      </a:lnTo>
                                      <a:lnTo>
                                        <a:pt x="299" y="21"/>
                                      </a:lnTo>
                                      <a:lnTo>
                                        <a:pt x="297" y="21"/>
                                      </a:lnTo>
                                      <a:lnTo>
                                        <a:pt x="293" y="21"/>
                                      </a:lnTo>
                                      <a:lnTo>
                                        <a:pt x="290" y="18"/>
                                      </a:lnTo>
                                      <a:lnTo>
                                        <a:pt x="287" y="18"/>
                                      </a:lnTo>
                                      <a:lnTo>
                                        <a:pt x="284" y="15"/>
                                      </a:lnTo>
                                      <a:lnTo>
                                        <a:pt x="280" y="15"/>
                                      </a:lnTo>
                                      <a:lnTo>
                                        <a:pt x="277" y="15"/>
                                      </a:lnTo>
                                      <a:lnTo>
                                        <a:pt x="274" y="12"/>
                                      </a:lnTo>
                                      <a:lnTo>
                                        <a:pt x="272" y="12"/>
                                      </a:lnTo>
                                      <a:lnTo>
                                        <a:pt x="268" y="12"/>
                                      </a:lnTo>
                                      <a:lnTo>
                                        <a:pt x="265" y="8"/>
                                      </a:lnTo>
                                      <a:lnTo>
                                        <a:pt x="262" y="8"/>
                                      </a:lnTo>
                                      <a:lnTo>
                                        <a:pt x="259" y="8"/>
                                      </a:lnTo>
                                      <a:lnTo>
                                        <a:pt x="255" y="8"/>
                                      </a:lnTo>
                                      <a:lnTo>
                                        <a:pt x="252" y="8"/>
                                      </a:lnTo>
                                      <a:lnTo>
                                        <a:pt x="250" y="6"/>
                                      </a:lnTo>
                                      <a:lnTo>
                                        <a:pt x="247" y="6"/>
                                      </a:lnTo>
                                      <a:lnTo>
                                        <a:pt x="243" y="6"/>
                                      </a:lnTo>
                                      <a:lnTo>
                                        <a:pt x="237" y="6"/>
                                      </a:lnTo>
                                      <a:lnTo>
                                        <a:pt x="237" y="3"/>
                                      </a:lnTo>
                                      <a:lnTo>
                                        <a:pt x="227" y="3"/>
                                      </a:lnTo>
                                      <a:lnTo>
                                        <a:pt x="221" y="3"/>
                                      </a:lnTo>
                                      <a:lnTo>
                                        <a:pt x="200" y="3"/>
                                      </a:lnTo>
                                      <a:lnTo>
                                        <a:pt x="196" y="3"/>
                                      </a:lnTo>
                                      <a:lnTo>
                                        <a:pt x="186" y="3"/>
                                      </a:lnTo>
                                      <a:lnTo>
                                        <a:pt x="183" y="6"/>
                                      </a:lnTo>
                                      <a:lnTo>
                                        <a:pt x="180" y="6"/>
                                      </a:lnTo>
                                      <a:lnTo>
                                        <a:pt x="178" y="6"/>
                                      </a:lnTo>
                                      <a:lnTo>
                                        <a:pt x="174" y="6"/>
                                      </a:lnTo>
                                      <a:lnTo>
                                        <a:pt x="171" y="6"/>
                                      </a:lnTo>
                                      <a:lnTo>
                                        <a:pt x="169" y="8"/>
                                      </a:lnTo>
                                      <a:lnTo>
                                        <a:pt x="166" y="8"/>
                                      </a:lnTo>
                                      <a:lnTo>
                                        <a:pt x="159" y="8"/>
                                      </a:lnTo>
                                      <a:lnTo>
                                        <a:pt x="159" y="8"/>
                                      </a:lnTo>
                                      <a:lnTo>
                                        <a:pt x="157" y="12"/>
                                      </a:lnTo>
                                      <a:lnTo>
                                        <a:pt x="150" y="12"/>
                                      </a:lnTo>
                                      <a:lnTo>
                                        <a:pt x="147" y="12"/>
                                      </a:lnTo>
                                      <a:lnTo>
                                        <a:pt x="144" y="15"/>
                                      </a:lnTo>
                                      <a:lnTo>
                                        <a:pt x="144" y="15"/>
                                      </a:lnTo>
                                      <a:lnTo>
                                        <a:pt x="141" y="15"/>
                                      </a:lnTo>
                                      <a:lnTo>
                                        <a:pt x="137" y="18"/>
                                      </a:lnTo>
                                      <a:lnTo>
                                        <a:pt x="132" y="18"/>
                                      </a:lnTo>
                                      <a:lnTo>
                                        <a:pt x="132" y="21"/>
                                      </a:lnTo>
                                      <a:lnTo>
                                        <a:pt x="129" y="21"/>
                                      </a:lnTo>
                                      <a:lnTo>
                                        <a:pt x="122" y="21"/>
                                      </a:lnTo>
                                      <a:lnTo>
                                        <a:pt x="122" y="24"/>
                                      </a:lnTo>
                                      <a:lnTo>
                                        <a:pt x="119" y="24"/>
                                      </a:lnTo>
                                      <a:lnTo>
                                        <a:pt x="115" y="27"/>
                                      </a:lnTo>
                                      <a:lnTo>
                                        <a:pt x="112" y="27"/>
                                      </a:lnTo>
                                      <a:lnTo>
                                        <a:pt x="110" y="30"/>
                                      </a:lnTo>
                                      <a:lnTo>
                                        <a:pt x="107" y="30"/>
                                      </a:lnTo>
                                      <a:lnTo>
                                        <a:pt x="103" y="34"/>
                                      </a:lnTo>
                                      <a:lnTo>
                                        <a:pt x="100" y="34"/>
                                      </a:lnTo>
                                      <a:lnTo>
                                        <a:pt x="97" y="37"/>
                                      </a:lnTo>
                                      <a:lnTo>
                                        <a:pt x="94" y="37"/>
                                      </a:lnTo>
                                      <a:lnTo>
                                        <a:pt x="94" y="40"/>
                                      </a:lnTo>
                                      <a:lnTo>
                                        <a:pt x="90" y="42"/>
                                      </a:lnTo>
                                      <a:lnTo>
                                        <a:pt x="87" y="42"/>
                                      </a:lnTo>
                                      <a:lnTo>
                                        <a:pt x="85" y="46"/>
                                      </a:lnTo>
                                      <a:lnTo>
                                        <a:pt x="82" y="49"/>
                                      </a:lnTo>
                                      <a:lnTo>
                                        <a:pt x="78" y="49"/>
                                      </a:lnTo>
                                      <a:lnTo>
                                        <a:pt x="78" y="52"/>
                                      </a:lnTo>
                                      <a:lnTo>
                                        <a:pt x="75" y="55"/>
                                      </a:lnTo>
                                      <a:lnTo>
                                        <a:pt x="69" y="59"/>
                                      </a:lnTo>
                                      <a:lnTo>
                                        <a:pt x="65" y="61"/>
                                      </a:lnTo>
                                      <a:lnTo>
                                        <a:pt x="65" y="64"/>
                                      </a:lnTo>
                                      <a:lnTo>
                                        <a:pt x="63" y="68"/>
                                      </a:lnTo>
                                      <a:lnTo>
                                        <a:pt x="60" y="68"/>
                                      </a:lnTo>
                                      <a:lnTo>
                                        <a:pt x="57" y="71"/>
                                      </a:lnTo>
                                      <a:lnTo>
                                        <a:pt x="57" y="74"/>
                                      </a:lnTo>
                                      <a:lnTo>
                                        <a:pt x="53" y="74"/>
                                      </a:lnTo>
                                      <a:lnTo>
                                        <a:pt x="50" y="76"/>
                                      </a:lnTo>
                                      <a:lnTo>
                                        <a:pt x="50" y="80"/>
                                      </a:lnTo>
                                      <a:lnTo>
                                        <a:pt x="47" y="83"/>
                                      </a:lnTo>
                                      <a:lnTo>
                                        <a:pt x="43" y="86"/>
                                      </a:lnTo>
                                      <a:lnTo>
                                        <a:pt x="43" y="89"/>
                                      </a:lnTo>
                                      <a:lnTo>
                                        <a:pt x="40" y="93"/>
                                      </a:lnTo>
                                      <a:lnTo>
                                        <a:pt x="40" y="95"/>
                                      </a:lnTo>
                                      <a:lnTo>
                                        <a:pt x="38" y="98"/>
                                      </a:lnTo>
                                      <a:lnTo>
                                        <a:pt x="35" y="98"/>
                                      </a:lnTo>
                                      <a:lnTo>
                                        <a:pt x="35" y="102"/>
                                      </a:lnTo>
                                      <a:lnTo>
                                        <a:pt x="31" y="104"/>
                                      </a:lnTo>
                                      <a:lnTo>
                                        <a:pt x="31" y="107"/>
                                      </a:lnTo>
                                      <a:lnTo>
                                        <a:pt x="28" y="109"/>
                                      </a:lnTo>
                                      <a:lnTo>
                                        <a:pt x="28" y="113"/>
                                      </a:lnTo>
                                      <a:lnTo>
                                        <a:pt x="25" y="116"/>
                                      </a:lnTo>
                                      <a:lnTo>
                                        <a:pt x="25" y="119"/>
                                      </a:lnTo>
                                      <a:lnTo>
                                        <a:pt x="22" y="122"/>
                                      </a:lnTo>
                                      <a:lnTo>
                                        <a:pt x="22" y="126"/>
                                      </a:lnTo>
                                      <a:lnTo>
                                        <a:pt x="18" y="128"/>
                                      </a:lnTo>
                                      <a:lnTo>
                                        <a:pt x="18" y="131"/>
                                      </a:lnTo>
                                      <a:lnTo>
                                        <a:pt x="18" y="134"/>
                                      </a:lnTo>
                                      <a:lnTo>
                                        <a:pt x="16" y="138"/>
                                      </a:lnTo>
                                      <a:lnTo>
                                        <a:pt x="16" y="141"/>
                                      </a:lnTo>
                                      <a:lnTo>
                                        <a:pt x="13" y="144"/>
                                      </a:lnTo>
                                      <a:lnTo>
                                        <a:pt x="13" y="147"/>
                                      </a:lnTo>
                                      <a:lnTo>
                                        <a:pt x="13" y="150"/>
                                      </a:lnTo>
                                      <a:lnTo>
                                        <a:pt x="10" y="153"/>
                                      </a:lnTo>
                                      <a:lnTo>
                                        <a:pt x="10" y="156"/>
                                      </a:lnTo>
                                      <a:lnTo>
                                        <a:pt x="10" y="160"/>
                                      </a:lnTo>
                                      <a:lnTo>
                                        <a:pt x="6" y="162"/>
                                      </a:lnTo>
                                      <a:lnTo>
                                        <a:pt x="6" y="165"/>
                                      </a:lnTo>
                                      <a:lnTo>
                                        <a:pt x="6" y="168"/>
                                      </a:lnTo>
                                      <a:lnTo>
                                        <a:pt x="6" y="172"/>
                                      </a:lnTo>
                                      <a:lnTo>
                                        <a:pt x="6" y="175"/>
                                      </a:lnTo>
                                      <a:lnTo>
                                        <a:pt x="3" y="178"/>
                                      </a:lnTo>
                                      <a:lnTo>
                                        <a:pt x="3" y="181"/>
                                      </a:lnTo>
                                      <a:lnTo>
                                        <a:pt x="3" y="187"/>
                                      </a:lnTo>
                                      <a:lnTo>
                                        <a:pt x="3" y="190"/>
                                      </a:lnTo>
                                      <a:lnTo>
                                        <a:pt x="3" y="199"/>
                                      </a:lnTo>
                                      <a:lnTo>
                                        <a:pt x="3" y="203"/>
                                      </a:lnTo>
                                      <a:lnTo>
                                        <a:pt x="3" y="228"/>
                                      </a:lnTo>
                                      <a:lnTo>
                                        <a:pt x="3" y="231"/>
                                      </a:lnTo>
                                      <a:lnTo>
                                        <a:pt x="3" y="233"/>
                                      </a:lnTo>
                                      <a:lnTo>
                                        <a:pt x="3" y="237"/>
                                      </a:lnTo>
                                      <a:lnTo>
                                        <a:pt x="3" y="246"/>
                                      </a:lnTo>
                                      <a:lnTo>
                                        <a:pt x="3" y="250"/>
                                      </a:lnTo>
                                      <a:lnTo>
                                        <a:pt x="6" y="252"/>
                                      </a:lnTo>
                                      <a:lnTo>
                                        <a:pt x="6" y="255"/>
                                      </a:lnTo>
                                      <a:lnTo>
                                        <a:pt x="6" y="258"/>
                                      </a:lnTo>
                                      <a:lnTo>
                                        <a:pt x="6" y="262"/>
                                      </a:lnTo>
                                      <a:lnTo>
                                        <a:pt x="6" y="265"/>
                                      </a:lnTo>
                                      <a:lnTo>
                                        <a:pt x="10" y="267"/>
                                      </a:lnTo>
                                      <a:lnTo>
                                        <a:pt x="10" y="271"/>
                                      </a:lnTo>
                                      <a:lnTo>
                                        <a:pt x="10" y="274"/>
                                      </a:lnTo>
                                      <a:lnTo>
                                        <a:pt x="13" y="277"/>
                                      </a:lnTo>
                                      <a:lnTo>
                                        <a:pt x="13" y="280"/>
                                      </a:lnTo>
                                      <a:lnTo>
                                        <a:pt x="13" y="284"/>
                                      </a:lnTo>
                                      <a:lnTo>
                                        <a:pt x="16" y="286"/>
                                      </a:lnTo>
                                      <a:lnTo>
                                        <a:pt x="16" y="289"/>
                                      </a:lnTo>
                                      <a:lnTo>
                                        <a:pt x="16" y="292"/>
                                      </a:lnTo>
                                      <a:lnTo>
                                        <a:pt x="18" y="296"/>
                                      </a:lnTo>
                                      <a:lnTo>
                                        <a:pt x="18" y="299"/>
                                      </a:lnTo>
                                      <a:lnTo>
                                        <a:pt x="22" y="302"/>
                                      </a:lnTo>
                                      <a:lnTo>
                                        <a:pt x="22" y="305"/>
                                      </a:lnTo>
                                      <a:lnTo>
                                        <a:pt x="22" y="308"/>
                                      </a:lnTo>
                                      <a:lnTo>
                                        <a:pt x="25" y="311"/>
                                      </a:lnTo>
                                      <a:lnTo>
                                        <a:pt x="28" y="314"/>
                                      </a:lnTo>
                                      <a:lnTo>
                                        <a:pt x="28" y="318"/>
                                      </a:lnTo>
                                      <a:lnTo>
                                        <a:pt x="31" y="320"/>
                                      </a:lnTo>
                                      <a:lnTo>
                                        <a:pt x="31" y="323"/>
                                      </a:lnTo>
                                      <a:lnTo>
                                        <a:pt x="35" y="327"/>
                                      </a:lnTo>
                                      <a:lnTo>
                                        <a:pt x="35" y="330"/>
                                      </a:lnTo>
                                      <a:lnTo>
                                        <a:pt x="38" y="330"/>
                                      </a:lnTo>
                                      <a:lnTo>
                                        <a:pt x="38" y="333"/>
                                      </a:lnTo>
                                      <a:lnTo>
                                        <a:pt x="40" y="336"/>
                                      </a:lnTo>
                                      <a:lnTo>
                                        <a:pt x="43" y="339"/>
                                      </a:lnTo>
                                      <a:lnTo>
                                        <a:pt x="43" y="342"/>
                                      </a:lnTo>
                                      <a:lnTo>
                                        <a:pt x="47" y="345"/>
                                      </a:lnTo>
                                      <a:lnTo>
                                        <a:pt x="50" y="348"/>
                                      </a:lnTo>
                                      <a:lnTo>
                                        <a:pt x="50" y="348"/>
                                      </a:lnTo>
                                      <a:lnTo>
                                        <a:pt x="53" y="352"/>
                                      </a:lnTo>
                                      <a:lnTo>
                                        <a:pt x="57" y="357"/>
                                      </a:lnTo>
                                      <a:lnTo>
                                        <a:pt x="60" y="361"/>
                                      </a:lnTo>
                                      <a:lnTo>
                                        <a:pt x="63" y="361"/>
                                      </a:lnTo>
                                      <a:lnTo>
                                        <a:pt x="65" y="364"/>
                                      </a:lnTo>
                                      <a:lnTo>
                                        <a:pt x="65" y="367"/>
                                      </a:lnTo>
                                      <a:lnTo>
                                        <a:pt x="69" y="370"/>
                                      </a:lnTo>
                                      <a:lnTo>
                                        <a:pt x="72" y="370"/>
                                      </a:lnTo>
                                      <a:lnTo>
                                        <a:pt x="72" y="373"/>
                                      </a:lnTo>
                                      <a:lnTo>
                                        <a:pt x="78" y="376"/>
                                      </a:lnTo>
                                      <a:lnTo>
                                        <a:pt x="78" y="379"/>
                                      </a:lnTo>
                                      <a:lnTo>
                                        <a:pt x="82" y="379"/>
                                      </a:lnTo>
                                      <a:lnTo>
                                        <a:pt x="85" y="382"/>
                                      </a:lnTo>
                                      <a:lnTo>
                                        <a:pt x="87" y="386"/>
                                      </a:lnTo>
                                      <a:lnTo>
                                        <a:pt x="90" y="386"/>
                                      </a:lnTo>
                                      <a:lnTo>
                                        <a:pt x="94" y="389"/>
                                      </a:lnTo>
                                      <a:lnTo>
                                        <a:pt x="94" y="389"/>
                                      </a:lnTo>
                                      <a:lnTo>
                                        <a:pt x="97" y="391"/>
                                      </a:lnTo>
                                      <a:lnTo>
                                        <a:pt x="100" y="393"/>
                                      </a:lnTo>
                                      <a:lnTo>
                                        <a:pt x="103" y="393"/>
                                      </a:lnTo>
                                      <a:lnTo>
                                        <a:pt x="107" y="397"/>
                                      </a:lnTo>
                                      <a:lnTo>
                                        <a:pt x="110" y="397"/>
                                      </a:lnTo>
                                      <a:lnTo>
                                        <a:pt x="112" y="400"/>
                                      </a:lnTo>
                                      <a:lnTo>
                                        <a:pt x="115" y="400"/>
                                      </a:lnTo>
                                      <a:lnTo>
                                        <a:pt x="119" y="403"/>
                                      </a:lnTo>
                                      <a:lnTo>
                                        <a:pt x="122" y="403"/>
                                      </a:lnTo>
                                      <a:lnTo>
                                        <a:pt x="122" y="403"/>
                                      </a:lnTo>
                                      <a:lnTo>
                                        <a:pt x="129" y="406"/>
                                      </a:lnTo>
                                      <a:lnTo>
                                        <a:pt x="129" y="409"/>
                                      </a:lnTo>
                                      <a:lnTo>
                                        <a:pt x="132" y="409"/>
                                      </a:lnTo>
                                      <a:lnTo>
                                        <a:pt x="137" y="409"/>
                                      </a:lnTo>
                                      <a:lnTo>
                                        <a:pt x="141" y="412"/>
                                      </a:lnTo>
                                      <a:lnTo>
                                        <a:pt x="141" y="412"/>
                                      </a:lnTo>
                                      <a:lnTo>
                                        <a:pt x="144" y="412"/>
                                      </a:lnTo>
                                      <a:lnTo>
                                        <a:pt x="147" y="415"/>
                                      </a:lnTo>
                                      <a:lnTo>
                                        <a:pt x="150" y="415"/>
                                      </a:lnTo>
                                      <a:lnTo>
                                        <a:pt x="154" y="415"/>
                                      </a:lnTo>
                                      <a:lnTo>
                                        <a:pt x="157" y="419"/>
                                      </a:lnTo>
                                      <a:lnTo>
                                        <a:pt x="159" y="419"/>
                                      </a:lnTo>
                                      <a:lnTo>
                                        <a:pt x="166" y="419"/>
                                      </a:lnTo>
                                      <a:lnTo>
                                        <a:pt x="169" y="419"/>
                                      </a:lnTo>
                                      <a:lnTo>
                                        <a:pt x="171" y="422"/>
                                      </a:lnTo>
                                      <a:lnTo>
                                        <a:pt x="174" y="422"/>
                                      </a:lnTo>
                                      <a:lnTo>
                                        <a:pt x="178" y="422"/>
                                      </a:lnTo>
                                      <a:lnTo>
                                        <a:pt x="180" y="422"/>
                                      </a:lnTo>
                                      <a:lnTo>
                                        <a:pt x="183" y="422"/>
                                      </a:lnTo>
                                      <a:lnTo>
                                        <a:pt x="186" y="424"/>
                                      </a:lnTo>
                                      <a:lnTo>
                                        <a:pt x="190" y="424"/>
                                      </a:lnTo>
                                      <a:lnTo>
                                        <a:pt x="193" y="424"/>
                                      </a:lnTo>
                                      <a:lnTo>
                                        <a:pt x="227" y="424"/>
                                      </a:lnTo>
                                      <a:lnTo>
                                        <a:pt x="230" y="424"/>
                                      </a:lnTo>
                                      <a:lnTo>
                                        <a:pt x="237" y="424"/>
                                      </a:lnTo>
                                      <a:lnTo>
                                        <a:pt x="237" y="422"/>
                                      </a:lnTo>
                                      <a:lnTo>
                                        <a:pt x="243" y="422"/>
                                      </a:lnTo>
                                      <a:lnTo>
                                        <a:pt x="247" y="422"/>
                                      </a:lnTo>
                                      <a:lnTo>
                                        <a:pt x="250" y="422"/>
                                      </a:lnTo>
                                      <a:lnTo>
                                        <a:pt x="252" y="422"/>
                                      </a:lnTo>
                                      <a:lnTo>
                                        <a:pt x="255" y="419"/>
                                      </a:lnTo>
                                      <a:lnTo>
                                        <a:pt x="259" y="419"/>
                                      </a:lnTo>
                                      <a:lnTo>
                                        <a:pt x="262" y="419"/>
                                      </a:lnTo>
                                      <a:lnTo>
                                        <a:pt x="265" y="419"/>
                                      </a:lnTo>
                                      <a:lnTo>
                                        <a:pt x="268" y="415"/>
                                      </a:lnTo>
                                      <a:lnTo>
                                        <a:pt x="272" y="415"/>
                                      </a:lnTo>
                                      <a:lnTo>
                                        <a:pt x="274" y="415"/>
                                      </a:lnTo>
                                      <a:lnTo>
                                        <a:pt x="277" y="412"/>
                                      </a:lnTo>
                                      <a:lnTo>
                                        <a:pt x="280" y="412"/>
                                      </a:lnTo>
                                      <a:lnTo>
                                        <a:pt x="284" y="412"/>
                                      </a:lnTo>
                                      <a:lnTo>
                                        <a:pt x="287" y="409"/>
                                      </a:lnTo>
                                      <a:lnTo>
                                        <a:pt x="290" y="409"/>
                                      </a:lnTo>
                                      <a:lnTo>
                                        <a:pt x="293" y="409"/>
                                      </a:lnTo>
                                      <a:lnTo>
                                        <a:pt x="297" y="406"/>
                                      </a:lnTo>
                                      <a:lnTo>
                                        <a:pt x="299" y="406"/>
                                      </a:lnTo>
                                      <a:lnTo>
                                        <a:pt x="302" y="403"/>
                                      </a:lnTo>
                                      <a:lnTo>
                                        <a:pt x="305" y="403"/>
                                      </a:lnTo>
                                      <a:lnTo>
                                        <a:pt x="309" y="400"/>
                                      </a:lnTo>
                                      <a:lnTo>
                                        <a:pt x="312" y="400"/>
                                      </a:lnTo>
                                      <a:lnTo>
                                        <a:pt x="315" y="397"/>
                                      </a:lnTo>
                                      <a:lnTo>
                                        <a:pt x="319" y="397"/>
                                      </a:lnTo>
                                      <a:lnTo>
                                        <a:pt x="319" y="393"/>
                                      </a:lnTo>
                                      <a:lnTo>
                                        <a:pt x="321" y="393"/>
                                      </a:lnTo>
                                      <a:lnTo>
                                        <a:pt x="324" y="391"/>
                                      </a:lnTo>
                                      <a:lnTo>
                                        <a:pt x="327" y="389"/>
                                      </a:lnTo>
                                      <a:lnTo>
                                        <a:pt x="331" y="389"/>
                                      </a:lnTo>
                                      <a:lnTo>
                                        <a:pt x="334" y="386"/>
                                      </a:lnTo>
                                      <a:lnTo>
                                        <a:pt x="334" y="386"/>
                                      </a:lnTo>
                                      <a:lnTo>
                                        <a:pt x="337" y="382"/>
                                      </a:lnTo>
                                      <a:lnTo>
                                        <a:pt x="340" y="379"/>
                                      </a:lnTo>
                                      <a:lnTo>
                                        <a:pt x="344" y="379"/>
                                      </a:lnTo>
                                      <a:lnTo>
                                        <a:pt x="346" y="376"/>
                                      </a:lnTo>
                                      <a:lnTo>
                                        <a:pt x="352" y="370"/>
                                      </a:lnTo>
                                      <a:lnTo>
                                        <a:pt x="352" y="370"/>
                                      </a:lnTo>
                                      <a:lnTo>
                                        <a:pt x="359" y="364"/>
                                      </a:lnTo>
                                      <a:lnTo>
                                        <a:pt x="362" y="361"/>
                                      </a:lnTo>
                                      <a:lnTo>
                                        <a:pt x="366" y="357"/>
                                      </a:lnTo>
                                      <a:lnTo>
                                        <a:pt x="366" y="354"/>
                                      </a:lnTo>
                                      <a:lnTo>
                                        <a:pt x="371" y="352"/>
                                      </a:lnTo>
                                      <a:lnTo>
                                        <a:pt x="374" y="348"/>
                                      </a:lnTo>
                                      <a:lnTo>
                                        <a:pt x="374" y="345"/>
                                      </a:lnTo>
                                      <a:lnTo>
                                        <a:pt x="378" y="342"/>
                                      </a:lnTo>
                                      <a:lnTo>
                                        <a:pt x="381" y="339"/>
                                      </a:lnTo>
                                      <a:lnTo>
                                        <a:pt x="381" y="336"/>
                                      </a:lnTo>
                                      <a:lnTo>
                                        <a:pt x="384" y="336"/>
                                      </a:lnTo>
                                      <a:lnTo>
                                        <a:pt x="384" y="333"/>
                                      </a:lnTo>
                                      <a:lnTo>
                                        <a:pt x="387" y="330"/>
                                      </a:lnTo>
                                      <a:lnTo>
                                        <a:pt x="391" y="327"/>
                                      </a:lnTo>
                                      <a:lnTo>
                                        <a:pt x="391" y="323"/>
                                      </a:lnTo>
                                      <a:lnTo>
                                        <a:pt x="393" y="320"/>
                                      </a:lnTo>
                                      <a:lnTo>
                                        <a:pt x="393" y="318"/>
                                      </a:lnTo>
                                      <a:lnTo>
                                        <a:pt x="396" y="314"/>
                                      </a:lnTo>
                                      <a:lnTo>
                                        <a:pt x="396" y="311"/>
                                      </a:lnTo>
                                      <a:lnTo>
                                        <a:pt x="399" y="308"/>
                                      </a:lnTo>
                                      <a:lnTo>
                                        <a:pt x="399" y="305"/>
                                      </a:lnTo>
                                      <a:lnTo>
                                        <a:pt x="403" y="302"/>
                                      </a:lnTo>
                                      <a:lnTo>
                                        <a:pt x="403" y="299"/>
                                      </a:lnTo>
                                      <a:lnTo>
                                        <a:pt x="403" y="296"/>
                                      </a:lnTo>
                                      <a:lnTo>
                                        <a:pt x="406" y="292"/>
                                      </a:lnTo>
                                      <a:lnTo>
                                        <a:pt x="406" y="289"/>
                                      </a:lnTo>
                                      <a:lnTo>
                                        <a:pt x="409" y="286"/>
                                      </a:lnTo>
                                      <a:lnTo>
                                        <a:pt x="409" y="284"/>
                                      </a:lnTo>
                                      <a:lnTo>
                                        <a:pt x="409" y="280"/>
                                      </a:lnTo>
                                      <a:lnTo>
                                        <a:pt x="413" y="277"/>
                                      </a:lnTo>
                                      <a:lnTo>
                                        <a:pt x="413" y="274"/>
                                      </a:lnTo>
                                      <a:lnTo>
                                        <a:pt x="413" y="271"/>
                                      </a:lnTo>
                                      <a:lnTo>
                                        <a:pt x="415" y="267"/>
                                      </a:lnTo>
                                      <a:lnTo>
                                        <a:pt x="415" y="265"/>
                                      </a:lnTo>
                                      <a:lnTo>
                                        <a:pt x="415" y="262"/>
                                      </a:lnTo>
                                      <a:lnTo>
                                        <a:pt x="415" y="258"/>
                                      </a:lnTo>
                                      <a:lnTo>
                                        <a:pt x="418" y="255"/>
                                      </a:lnTo>
                                      <a:lnTo>
                                        <a:pt x="418" y="252"/>
                                      </a:lnTo>
                                      <a:lnTo>
                                        <a:pt x="418" y="250"/>
                                      </a:lnTo>
                                      <a:lnTo>
                                        <a:pt x="418" y="246"/>
                                      </a:lnTo>
                                      <a:lnTo>
                                        <a:pt x="418" y="243"/>
                                      </a:lnTo>
                                      <a:lnTo>
                                        <a:pt x="418" y="240"/>
                                      </a:lnTo>
                                      <a:lnTo>
                                        <a:pt x="421" y="237"/>
                                      </a:lnTo>
                                      <a:lnTo>
                                        <a:pt x="421" y="224"/>
                                      </a:lnTo>
                                      <a:lnTo>
                                        <a:pt x="421" y="221"/>
                                      </a:lnTo>
                                      <a:lnTo>
                                        <a:pt x="421" y="206"/>
                                      </a:lnTo>
                                      <a:lnTo>
                                        <a:pt x="421" y="203"/>
                                      </a:lnTo>
                                      <a:lnTo>
                                        <a:pt x="421" y="194"/>
                                      </a:lnTo>
                                      <a:lnTo>
                                        <a:pt x="418" y="190"/>
                                      </a:lnTo>
                                      <a:lnTo>
                                        <a:pt x="418" y="187"/>
                                      </a:lnTo>
                                      <a:lnTo>
                                        <a:pt x="418" y="181"/>
                                      </a:lnTo>
                                      <a:lnTo>
                                        <a:pt x="418" y="178"/>
                                      </a:lnTo>
                                      <a:lnTo>
                                        <a:pt x="418" y="175"/>
                                      </a:lnTo>
                                      <a:lnTo>
                                        <a:pt x="418" y="172"/>
                                      </a:lnTo>
                                      <a:lnTo>
                                        <a:pt x="415" y="168"/>
                                      </a:lnTo>
                                      <a:lnTo>
                                        <a:pt x="415" y="165"/>
                                      </a:lnTo>
                                      <a:lnTo>
                                        <a:pt x="415" y="162"/>
                                      </a:lnTo>
                                      <a:lnTo>
                                        <a:pt x="415" y="160"/>
                                      </a:lnTo>
                                      <a:lnTo>
                                        <a:pt x="413" y="156"/>
                                      </a:lnTo>
                                      <a:lnTo>
                                        <a:pt x="413" y="153"/>
                                      </a:lnTo>
                                      <a:lnTo>
                                        <a:pt x="413" y="150"/>
                                      </a:lnTo>
                                      <a:lnTo>
                                        <a:pt x="409" y="147"/>
                                      </a:lnTo>
                                      <a:lnTo>
                                        <a:pt x="409" y="144"/>
                                      </a:lnTo>
                                      <a:lnTo>
                                        <a:pt x="409" y="141"/>
                                      </a:lnTo>
                                      <a:lnTo>
                                        <a:pt x="406" y="138"/>
                                      </a:lnTo>
                                      <a:lnTo>
                                        <a:pt x="406" y="134"/>
                                      </a:lnTo>
                                      <a:lnTo>
                                        <a:pt x="403" y="131"/>
                                      </a:lnTo>
                                      <a:lnTo>
                                        <a:pt x="403" y="128"/>
                                      </a:lnTo>
                                      <a:lnTo>
                                        <a:pt x="403" y="126"/>
                                      </a:lnTo>
                                      <a:lnTo>
                                        <a:pt x="399" y="122"/>
                                      </a:lnTo>
                                      <a:lnTo>
                                        <a:pt x="399" y="119"/>
                                      </a:lnTo>
                                      <a:lnTo>
                                        <a:pt x="396" y="116"/>
                                      </a:lnTo>
                                      <a:lnTo>
                                        <a:pt x="396" y="113"/>
                                      </a:lnTo>
                                      <a:lnTo>
                                        <a:pt x="393" y="109"/>
                                      </a:lnTo>
                                      <a:lnTo>
                                        <a:pt x="393" y="107"/>
                                      </a:lnTo>
                                      <a:lnTo>
                                        <a:pt x="391" y="104"/>
                                      </a:lnTo>
                                      <a:lnTo>
                                        <a:pt x="391" y="102"/>
                                      </a:lnTo>
                                      <a:lnTo>
                                        <a:pt x="387" y="98"/>
                                      </a:lnTo>
                                      <a:lnTo>
                                        <a:pt x="384" y="98"/>
                                      </a:lnTo>
                                      <a:lnTo>
                                        <a:pt x="384" y="95"/>
                                      </a:lnTo>
                                      <a:lnTo>
                                        <a:pt x="381" y="93"/>
                                      </a:lnTo>
                                      <a:lnTo>
                                        <a:pt x="381" y="89"/>
                                      </a:lnTo>
                                      <a:lnTo>
                                        <a:pt x="378" y="86"/>
                                      </a:lnTo>
                                      <a:lnTo>
                                        <a:pt x="374" y="83"/>
                                      </a:lnTo>
                                      <a:lnTo>
                                        <a:pt x="374" y="80"/>
                                      </a:lnTo>
                                      <a:lnTo>
                                        <a:pt x="368" y="76"/>
                                      </a:lnTo>
                                      <a:lnTo>
                                        <a:pt x="368" y="74"/>
                                      </a:lnTo>
                                      <a:lnTo>
                                        <a:pt x="366" y="71"/>
                                      </a:lnTo>
                                      <a:lnTo>
                                        <a:pt x="362" y="68"/>
                                      </a:lnTo>
                                      <a:lnTo>
                                        <a:pt x="362" y="68"/>
                                      </a:lnTo>
                                      <a:lnTo>
                                        <a:pt x="359" y="64"/>
                                      </a:lnTo>
                                      <a:lnTo>
                                        <a:pt x="356" y="61"/>
                                      </a:lnTo>
                                      <a:lnTo>
                                        <a:pt x="352" y="59"/>
                                      </a:lnTo>
                                      <a:lnTo>
                                        <a:pt x="349" y="55"/>
                                      </a:lnTo>
                                      <a:lnTo>
                                        <a:pt x="344" y="49"/>
                                      </a:lnTo>
                                      <a:lnTo>
                                        <a:pt x="340" y="49"/>
                                      </a:lnTo>
                                      <a:lnTo>
                                        <a:pt x="337" y="46"/>
                                      </a:lnTo>
                                      <a:lnTo>
                                        <a:pt x="337" y="42"/>
                                      </a:lnTo>
                                      <a:lnTo>
                                        <a:pt x="334" y="42"/>
                                      </a:lnTo>
                                      <a:lnTo>
                                        <a:pt x="331" y="40"/>
                                      </a:lnTo>
                                      <a:lnTo>
                                        <a:pt x="327" y="40"/>
                                      </a:lnTo>
                                      <a:lnTo>
                                        <a:pt x="324" y="37"/>
                                      </a:lnTo>
                                      <a:lnTo>
                                        <a:pt x="321" y="34"/>
                                      </a:lnTo>
                                      <a:lnTo>
                                        <a:pt x="324" y="34"/>
                                      </a:lnTo>
                                      <a:lnTo>
                                        <a:pt x="321" y="30"/>
                                      </a:lnTo>
                                      <a:lnTo>
                                        <a:pt x="319" y="27"/>
                                      </a:lnTo>
                                      <a:lnTo>
                                        <a:pt x="315" y="27"/>
                                      </a:lnTo>
                                      <a:lnTo>
                                        <a:pt x="312" y="24"/>
                                      </a:lnTo>
                                      <a:lnTo>
                                        <a:pt x="309" y="24"/>
                                      </a:lnTo>
                                      <a:lnTo>
                                        <a:pt x="305" y="21"/>
                                      </a:lnTo>
                                      <a:lnTo>
                                        <a:pt x="302" y="21"/>
                                      </a:lnTo>
                                      <a:lnTo>
                                        <a:pt x="299" y="21"/>
                                      </a:lnTo>
                                      <a:lnTo>
                                        <a:pt x="297" y="18"/>
                                      </a:lnTo>
                                      <a:lnTo>
                                        <a:pt x="293" y="18"/>
                                      </a:lnTo>
                                      <a:lnTo>
                                        <a:pt x="290" y="15"/>
                                      </a:lnTo>
                                      <a:lnTo>
                                        <a:pt x="287" y="15"/>
                                      </a:lnTo>
                                      <a:lnTo>
                                        <a:pt x="284" y="12"/>
                                      </a:lnTo>
                                      <a:lnTo>
                                        <a:pt x="280" y="12"/>
                                      </a:lnTo>
                                      <a:lnTo>
                                        <a:pt x="277" y="12"/>
                                      </a:lnTo>
                                      <a:lnTo>
                                        <a:pt x="274" y="8"/>
                                      </a:lnTo>
                                      <a:lnTo>
                                        <a:pt x="272" y="8"/>
                                      </a:lnTo>
                                      <a:lnTo>
                                        <a:pt x="268" y="8"/>
                                      </a:lnTo>
                                      <a:lnTo>
                                        <a:pt x="265" y="6"/>
                                      </a:lnTo>
                                      <a:lnTo>
                                        <a:pt x="262" y="6"/>
                                      </a:lnTo>
                                      <a:lnTo>
                                        <a:pt x="259" y="6"/>
                                      </a:lnTo>
                                      <a:lnTo>
                                        <a:pt x="255" y="6"/>
                                      </a:lnTo>
                                      <a:lnTo>
                                        <a:pt x="252" y="3"/>
                                      </a:lnTo>
                                      <a:lnTo>
                                        <a:pt x="250" y="3"/>
                                      </a:lnTo>
                                      <a:lnTo>
                                        <a:pt x="247" y="3"/>
                                      </a:lnTo>
                                      <a:lnTo>
                                        <a:pt x="243" y="3"/>
                                      </a:lnTo>
                                      <a:lnTo>
                                        <a:pt x="240" y="3"/>
                                      </a:lnTo>
                                      <a:lnTo>
                                        <a:pt x="237" y="3"/>
                                      </a:lnTo>
                                      <a:lnTo>
                                        <a:pt x="233" y="0"/>
                                      </a:lnTo>
                                      <a:lnTo>
                                        <a:pt x="227" y="0"/>
                                      </a:lnTo>
                                      <a:lnTo>
                                        <a:pt x="221" y="0"/>
                                      </a:lnTo>
                                      <a:lnTo>
                                        <a:pt x="200" y="0"/>
                                      </a:lnTo>
                                      <a:lnTo>
                                        <a:pt x="196" y="0"/>
                                      </a:lnTo>
                                      <a:lnTo>
                                        <a:pt x="190" y="0"/>
                                      </a:lnTo>
                                      <a:lnTo>
                                        <a:pt x="186" y="3"/>
                                      </a:lnTo>
                                      <a:lnTo>
                                        <a:pt x="183" y="3"/>
                                      </a:lnTo>
                                      <a:lnTo>
                                        <a:pt x="180" y="3"/>
                                      </a:lnTo>
                                      <a:lnTo>
                                        <a:pt x="178" y="3"/>
                                      </a:lnTo>
                                      <a:lnTo>
                                        <a:pt x="171" y="3"/>
                                      </a:lnTo>
                                      <a:lnTo>
                                        <a:pt x="169" y="3"/>
                                      </a:lnTo>
                                      <a:lnTo>
                                        <a:pt x="166" y="3"/>
                                      </a:lnTo>
                                      <a:lnTo>
                                        <a:pt x="166" y="6"/>
                                      </a:lnTo>
                                      <a:lnTo>
                                        <a:pt x="159" y="6"/>
                                      </a:lnTo>
                                      <a:lnTo>
                                        <a:pt x="157" y="6"/>
                                      </a:lnTo>
                                      <a:lnTo>
                                        <a:pt x="154" y="8"/>
                                      </a:lnTo>
                                      <a:lnTo>
                                        <a:pt x="150" y="8"/>
                                      </a:lnTo>
                                      <a:lnTo>
                                        <a:pt x="147" y="8"/>
                                      </a:lnTo>
                                      <a:lnTo>
                                        <a:pt x="144" y="12"/>
                                      </a:lnTo>
                                      <a:lnTo>
                                        <a:pt x="141" y="12"/>
                                      </a:lnTo>
                                      <a:lnTo>
                                        <a:pt x="137" y="12"/>
                                      </a:lnTo>
                                      <a:lnTo>
                                        <a:pt x="134" y="15"/>
                                      </a:lnTo>
                                      <a:lnTo>
                                        <a:pt x="132" y="15"/>
                                      </a:lnTo>
                                      <a:lnTo>
                                        <a:pt x="129" y="18"/>
                                      </a:lnTo>
                                      <a:lnTo>
                                        <a:pt x="125" y="18"/>
                                      </a:lnTo>
                                      <a:lnTo>
                                        <a:pt x="122" y="21"/>
                                      </a:lnTo>
                                      <a:lnTo>
                                        <a:pt x="119" y="21"/>
                                      </a:lnTo>
                                      <a:lnTo>
                                        <a:pt x="115" y="21"/>
                                      </a:lnTo>
                                      <a:lnTo>
                                        <a:pt x="112" y="24"/>
                                      </a:lnTo>
                                      <a:lnTo>
                                        <a:pt x="110" y="24"/>
                                      </a:lnTo>
                                      <a:lnTo>
                                        <a:pt x="107" y="27"/>
                                      </a:lnTo>
                                      <a:lnTo>
                                        <a:pt x="107" y="27"/>
                                      </a:lnTo>
                                      <a:lnTo>
                                        <a:pt x="103" y="30"/>
                                      </a:lnTo>
                                      <a:lnTo>
                                        <a:pt x="100" y="34"/>
                                      </a:lnTo>
                                      <a:lnTo>
                                        <a:pt x="97" y="34"/>
                                      </a:lnTo>
                                      <a:lnTo>
                                        <a:pt x="94" y="37"/>
                                      </a:lnTo>
                                      <a:lnTo>
                                        <a:pt x="90" y="37"/>
                                      </a:lnTo>
                                      <a:lnTo>
                                        <a:pt x="87" y="40"/>
                                      </a:lnTo>
                                      <a:lnTo>
                                        <a:pt x="85" y="42"/>
                                      </a:lnTo>
                                      <a:lnTo>
                                        <a:pt x="82" y="42"/>
                                      </a:lnTo>
                                      <a:lnTo>
                                        <a:pt x="82" y="46"/>
                                      </a:lnTo>
                                      <a:lnTo>
                                        <a:pt x="78" y="46"/>
                                      </a:lnTo>
                                      <a:lnTo>
                                        <a:pt x="72" y="52"/>
                                      </a:lnTo>
                                      <a:lnTo>
                                        <a:pt x="69" y="55"/>
                                      </a:lnTo>
                                      <a:lnTo>
                                        <a:pt x="65" y="59"/>
                                      </a:lnTo>
                                      <a:lnTo>
                                        <a:pt x="63" y="61"/>
                                      </a:lnTo>
                                      <a:lnTo>
                                        <a:pt x="60" y="64"/>
                                      </a:lnTo>
                                      <a:lnTo>
                                        <a:pt x="57" y="68"/>
                                      </a:lnTo>
                                      <a:lnTo>
                                        <a:pt x="53" y="71"/>
                                      </a:lnTo>
                                      <a:lnTo>
                                        <a:pt x="50" y="74"/>
                                      </a:lnTo>
                                      <a:lnTo>
                                        <a:pt x="50" y="76"/>
                                      </a:lnTo>
                                      <a:lnTo>
                                        <a:pt x="47" y="76"/>
                                      </a:lnTo>
                                      <a:lnTo>
                                        <a:pt x="43" y="80"/>
                                      </a:lnTo>
                                      <a:lnTo>
                                        <a:pt x="43" y="83"/>
                                      </a:lnTo>
                                      <a:lnTo>
                                        <a:pt x="40" y="86"/>
                                      </a:lnTo>
                                      <a:lnTo>
                                        <a:pt x="38" y="89"/>
                                      </a:lnTo>
                                      <a:lnTo>
                                        <a:pt x="35" y="93"/>
                                      </a:lnTo>
                                      <a:lnTo>
                                        <a:pt x="35" y="95"/>
                                      </a:lnTo>
                                      <a:lnTo>
                                        <a:pt x="31" y="98"/>
                                      </a:lnTo>
                                      <a:lnTo>
                                        <a:pt x="31" y="102"/>
                                      </a:lnTo>
                                      <a:lnTo>
                                        <a:pt x="28" y="104"/>
                                      </a:lnTo>
                                      <a:lnTo>
                                        <a:pt x="28" y="107"/>
                                      </a:lnTo>
                                      <a:lnTo>
                                        <a:pt x="25" y="109"/>
                                      </a:lnTo>
                                      <a:lnTo>
                                        <a:pt x="25" y="113"/>
                                      </a:lnTo>
                                      <a:lnTo>
                                        <a:pt x="22" y="116"/>
                                      </a:lnTo>
                                      <a:lnTo>
                                        <a:pt x="22" y="119"/>
                                      </a:lnTo>
                                      <a:lnTo>
                                        <a:pt x="18" y="119"/>
                                      </a:lnTo>
                                      <a:lnTo>
                                        <a:pt x="18" y="122"/>
                                      </a:lnTo>
                                      <a:lnTo>
                                        <a:pt x="16" y="126"/>
                                      </a:lnTo>
                                      <a:lnTo>
                                        <a:pt x="16" y="128"/>
                                      </a:lnTo>
                                      <a:lnTo>
                                        <a:pt x="16" y="131"/>
                                      </a:lnTo>
                                      <a:lnTo>
                                        <a:pt x="13" y="134"/>
                                      </a:lnTo>
                                      <a:lnTo>
                                        <a:pt x="13" y="141"/>
                                      </a:lnTo>
                                      <a:lnTo>
                                        <a:pt x="13" y="141"/>
                                      </a:lnTo>
                                      <a:lnTo>
                                        <a:pt x="10" y="147"/>
                                      </a:lnTo>
                                      <a:lnTo>
                                        <a:pt x="10" y="150"/>
                                      </a:lnTo>
                                      <a:lnTo>
                                        <a:pt x="6" y="153"/>
                                      </a:lnTo>
                                      <a:lnTo>
                                        <a:pt x="6" y="156"/>
                                      </a:lnTo>
                                      <a:lnTo>
                                        <a:pt x="6" y="160"/>
                                      </a:lnTo>
                                      <a:lnTo>
                                        <a:pt x="6" y="162"/>
                                      </a:lnTo>
                                      <a:lnTo>
                                        <a:pt x="3" y="165"/>
                                      </a:lnTo>
                                      <a:lnTo>
                                        <a:pt x="3" y="168"/>
                                      </a:lnTo>
                                      <a:lnTo>
                                        <a:pt x="3" y="172"/>
                                      </a:lnTo>
                                      <a:lnTo>
                                        <a:pt x="3" y="175"/>
                                      </a:lnTo>
                                      <a:lnTo>
                                        <a:pt x="0" y="178"/>
                                      </a:lnTo>
                                      <a:lnTo>
                                        <a:pt x="0" y="181"/>
                                      </a:lnTo>
                                      <a:lnTo>
                                        <a:pt x="0" y="184"/>
                                      </a:lnTo>
                                      <a:lnTo>
                                        <a:pt x="0" y="187"/>
                                      </a:lnTo>
                                      <a:lnTo>
                                        <a:pt x="0" y="190"/>
                                      </a:lnTo>
                                      <a:lnTo>
                                        <a:pt x="0" y="199"/>
                                      </a:lnTo>
                                      <a:lnTo>
                                        <a:pt x="0" y="203"/>
                                      </a:lnTo>
                                      <a:lnTo>
                                        <a:pt x="0" y="228"/>
                                      </a:lnTo>
                                      <a:lnTo>
                                        <a:pt x="0" y="231"/>
                                      </a:lnTo>
                                      <a:lnTo>
                                        <a:pt x="0" y="237"/>
                                      </a:lnTo>
                                      <a:lnTo>
                                        <a:pt x="0" y="240"/>
                                      </a:lnTo>
                                      <a:lnTo>
                                        <a:pt x="0" y="243"/>
                                      </a:lnTo>
                                      <a:lnTo>
                                        <a:pt x="0" y="246"/>
                                      </a:lnTo>
                                      <a:lnTo>
                                        <a:pt x="0" y="250"/>
                                      </a:lnTo>
                                      <a:lnTo>
                                        <a:pt x="3" y="252"/>
                                      </a:lnTo>
                                      <a:lnTo>
                                        <a:pt x="3" y="255"/>
                                      </a:lnTo>
                                      <a:lnTo>
                                        <a:pt x="3" y="258"/>
                                      </a:lnTo>
                                      <a:lnTo>
                                        <a:pt x="3" y="262"/>
                                      </a:lnTo>
                                      <a:lnTo>
                                        <a:pt x="3" y="265"/>
                                      </a:lnTo>
                                      <a:lnTo>
                                        <a:pt x="6" y="267"/>
                                      </a:lnTo>
                                      <a:lnTo>
                                        <a:pt x="6" y="271"/>
                                      </a:lnTo>
                                      <a:lnTo>
                                        <a:pt x="6" y="274"/>
                                      </a:lnTo>
                                      <a:lnTo>
                                        <a:pt x="10" y="277"/>
                                      </a:lnTo>
                                      <a:lnTo>
                                        <a:pt x="10" y="280"/>
                                      </a:lnTo>
                                      <a:lnTo>
                                        <a:pt x="10" y="286"/>
                                      </a:lnTo>
                                      <a:lnTo>
                                        <a:pt x="13" y="289"/>
                                      </a:lnTo>
                                      <a:lnTo>
                                        <a:pt x="13" y="289"/>
                                      </a:lnTo>
                                      <a:lnTo>
                                        <a:pt x="16" y="296"/>
                                      </a:lnTo>
                                      <a:lnTo>
                                        <a:pt x="16" y="299"/>
                                      </a:lnTo>
                                      <a:lnTo>
                                        <a:pt x="16" y="302"/>
                                      </a:lnTo>
                                      <a:lnTo>
                                        <a:pt x="18" y="305"/>
                                      </a:lnTo>
                                      <a:lnTo>
                                        <a:pt x="18" y="308"/>
                                      </a:lnTo>
                                      <a:lnTo>
                                        <a:pt x="22" y="311"/>
                                      </a:lnTo>
                                      <a:lnTo>
                                        <a:pt x="22" y="311"/>
                                      </a:lnTo>
                                      <a:lnTo>
                                        <a:pt x="25" y="314"/>
                                      </a:lnTo>
                                      <a:lnTo>
                                        <a:pt x="25" y="320"/>
                                      </a:lnTo>
                                      <a:lnTo>
                                        <a:pt x="28" y="320"/>
                                      </a:lnTo>
                                      <a:lnTo>
                                        <a:pt x="28" y="327"/>
                                      </a:lnTo>
                                      <a:lnTo>
                                        <a:pt x="31" y="327"/>
                                      </a:lnTo>
                                      <a:lnTo>
                                        <a:pt x="31" y="330"/>
                                      </a:lnTo>
                                      <a:lnTo>
                                        <a:pt x="35" y="333"/>
                                      </a:lnTo>
                                      <a:lnTo>
                                        <a:pt x="35" y="336"/>
                                      </a:lnTo>
                                      <a:lnTo>
                                        <a:pt x="38" y="339"/>
                                      </a:lnTo>
                                      <a:lnTo>
                                        <a:pt x="40" y="342"/>
                                      </a:lnTo>
                                      <a:lnTo>
                                        <a:pt x="40" y="345"/>
                                      </a:lnTo>
                                      <a:lnTo>
                                        <a:pt x="43" y="348"/>
                                      </a:lnTo>
                                      <a:lnTo>
                                        <a:pt x="47" y="348"/>
                                      </a:lnTo>
                                      <a:lnTo>
                                        <a:pt x="50" y="352"/>
                                      </a:lnTo>
                                      <a:lnTo>
                                        <a:pt x="50" y="354"/>
                                      </a:lnTo>
                                      <a:lnTo>
                                        <a:pt x="53" y="357"/>
                                      </a:lnTo>
                                      <a:lnTo>
                                        <a:pt x="57" y="361"/>
                                      </a:lnTo>
                                      <a:lnTo>
                                        <a:pt x="60" y="364"/>
                                      </a:lnTo>
                                      <a:lnTo>
                                        <a:pt x="63" y="367"/>
                                      </a:lnTo>
                                      <a:lnTo>
                                        <a:pt x="65" y="370"/>
                                      </a:lnTo>
                                      <a:lnTo>
                                        <a:pt x="65" y="370"/>
                                      </a:lnTo>
                                      <a:lnTo>
                                        <a:pt x="75" y="379"/>
                                      </a:lnTo>
                                      <a:lnTo>
                                        <a:pt x="78" y="379"/>
                                      </a:lnTo>
                                      <a:lnTo>
                                        <a:pt x="78" y="382"/>
                                      </a:lnTo>
                                      <a:lnTo>
                                        <a:pt x="82" y="386"/>
                                      </a:lnTo>
                                      <a:lnTo>
                                        <a:pt x="85" y="389"/>
                                      </a:lnTo>
                                      <a:lnTo>
                                        <a:pt x="87" y="389"/>
                                      </a:lnTo>
                                      <a:lnTo>
                                        <a:pt x="90" y="391"/>
                                      </a:lnTo>
                                      <a:lnTo>
                                        <a:pt x="94" y="391"/>
                                      </a:lnTo>
                                      <a:lnTo>
                                        <a:pt x="97" y="393"/>
                                      </a:lnTo>
                                      <a:lnTo>
                                        <a:pt x="100" y="397"/>
                                      </a:lnTo>
                                      <a:lnTo>
                                        <a:pt x="103" y="397"/>
                                      </a:lnTo>
                                      <a:lnTo>
                                        <a:pt x="103" y="400"/>
                                      </a:lnTo>
                                      <a:lnTo>
                                        <a:pt x="107" y="400"/>
                                      </a:lnTo>
                                      <a:lnTo>
                                        <a:pt x="110" y="403"/>
                                      </a:lnTo>
                                      <a:lnTo>
                                        <a:pt x="112" y="403"/>
                                      </a:lnTo>
                                      <a:lnTo>
                                        <a:pt x="115" y="406"/>
                                      </a:lnTo>
                                      <a:lnTo>
                                        <a:pt x="119" y="406"/>
                                      </a:lnTo>
                                      <a:lnTo>
                                        <a:pt x="122" y="409"/>
                                      </a:lnTo>
                                      <a:lnTo>
                                        <a:pt x="125" y="409"/>
                                      </a:lnTo>
                                      <a:lnTo>
                                        <a:pt x="129" y="409"/>
                                      </a:lnTo>
                                      <a:lnTo>
                                        <a:pt x="132" y="412"/>
                                      </a:lnTo>
                                      <a:lnTo>
                                        <a:pt x="134" y="412"/>
                                      </a:lnTo>
                                      <a:lnTo>
                                        <a:pt x="137" y="415"/>
                                      </a:lnTo>
                                      <a:lnTo>
                                        <a:pt x="141" y="415"/>
                                      </a:lnTo>
                                      <a:lnTo>
                                        <a:pt x="144" y="415"/>
                                      </a:lnTo>
                                      <a:lnTo>
                                        <a:pt x="147" y="419"/>
                                      </a:lnTo>
                                      <a:lnTo>
                                        <a:pt x="150" y="419"/>
                                      </a:lnTo>
                                      <a:lnTo>
                                        <a:pt x="154" y="419"/>
                                      </a:lnTo>
                                      <a:lnTo>
                                        <a:pt x="157" y="422"/>
                                      </a:lnTo>
                                      <a:lnTo>
                                        <a:pt x="159" y="422"/>
                                      </a:lnTo>
                                      <a:lnTo>
                                        <a:pt x="162" y="422"/>
                                      </a:lnTo>
                                      <a:lnTo>
                                        <a:pt x="166" y="424"/>
                                      </a:lnTo>
                                      <a:lnTo>
                                        <a:pt x="169" y="424"/>
                                      </a:lnTo>
                                      <a:lnTo>
                                        <a:pt x="171" y="424"/>
                                      </a:lnTo>
                                      <a:lnTo>
                                        <a:pt x="178" y="424"/>
                                      </a:lnTo>
                                      <a:lnTo>
                                        <a:pt x="180" y="424"/>
                                      </a:lnTo>
                                      <a:lnTo>
                                        <a:pt x="180" y="424"/>
                                      </a:lnTo>
                                      <a:lnTo>
                                        <a:pt x="186" y="427"/>
                                      </a:lnTo>
                                      <a:lnTo>
                                        <a:pt x="193" y="427"/>
                                      </a:lnTo>
                                      <a:lnTo>
                                        <a:pt x="196" y="427"/>
                                      </a:lnTo>
                                      <a:lnTo>
                                        <a:pt x="205" y="427"/>
                                      </a:lnTo>
                                      <a:lnTo>
                                        <a:pt x="208" y="427"/>
                                      </a:lnTo>
                                      <a:lnTo>
                                        <a:pt x="215" y="427"/>
                                      </a:lnTo>
                                      <a:lnTo>
                                        <a:pt x="218" y="427"/>
                                      </a:lnTo>
                                      <a:lnTo>
                                        <a:pt x="227" y="427"/>
                                      </a:lnTo>
                                      <a:lnTo>
                                        <a:pt x="230" y="427"/>
                                      </a:lnTo>
                                      <a:lnTo>
                                        <a:pt x="237" y="427"/>
                                      </a:lnTo>
                                      <a:lnTo>
                                        <a:pt x="237" y="424"/>
                                      </a:lnTo>
                                      <a:lnTo>
                                        <a:pt x="243" y="424"/>
                                      </a:lnTo>
                                      <a:lnTo>
                                        <a:pt x="247" y="424"/>
                                      </a:lnTo>
                                      <a:lnTo>
                                        <a:pt x="250" y="424"/>
                                      </a:lnTo>
                                      <a:lnTo>
                                        <a:pt x="252" y="424"/>
                                      </a:lnTo>
                                      <a:lnTo>
                                        <a:pt x="255" y="424"/>
                                      </a:lnTo>
                                      <a:lnTo>
                                        <a:pt x="259" y="422"/>
                                      </a:lnTo>
                                      <a:lnTo>
                                        <a:pt x="262" y="422"/>
                                      </a:lnTo>
                                      <a:lnTo>
                                        <a:pt x="265" y="422"/>
                                      </a:lnTo>
                                      <a:lnTo>
                                        <a:pt x="268" y="419"/>
                                      </a:lnTo>
                                      <a:lnTo>
                                        <a:pt x="272" y="419"/>
                                      </a:lnTo>
                                      <a:lnTo>
                                        <a:pt x="274" y="419"/>
                                      </a:lnTo>
                                      <a:lnTo>
                                        <a:pt x="277" y="415"/>
                                      </a:lnTo>
                                      <a:lnTo>
                                        <a:pt x="280" y="415"/>
                                      </a:lnTo>
                                      <a:lnTo>
                                        <a:pt x="284" y="415"/>
                                      </a:lnTo>
                                      <a:lnTo>
                                        <a:pt x="287" y="412"/>
                                      </a:lnTo>
                                      <a:lnTo>
                                        <a:pt x="290" y="412"/>
                                      </a:lnTo>
                                      <a:lnTo>
                                        <a:pt x="293" y="409"/>
                                      </a:lnTo>
                                      <a:lnTo>
                                        <a:pt x="297" y="409"/>
                                      </a:lnTo>
                                      <a:lnTo>
                                        <a:pt x="299" y="409"/>
                                      </a:lnTo>
                                      <a:lnTo>
                                        <a:pt x="302" y="406"/>
                                      </a:lnTo>
                                      <a:lnTo>
                                        <a:pt x="305" y="406"/>
                                      </a:lnTo>
                                      <a:lnTo>
                                        <a:pt x="309" y="403"/>
                                      </a:lnTo>
                                      <a:lnTo>
                                        <a:pt x="312" y="403"/>
                                      </a:lnTo>
                                      <a:lnTo>
                                        <a:pt x="315" y="400"/>
                                      </a:lnTo>
                                      <a:lnTo>
                                        <a:pt x="319" y="400"/>
                                      </a:lnTo>
                                      <a:lnTo>
                                        <a:pt x="321" y="397"/>
                                      </a:lnTo>
                                      <a:lnTo>
                                        <a:pt x="324" y="397"/>
                                      </a:lnTo>
                                      <a:lnTo>
                                        <a:pt x="324" y="393"/>
                                      </a:lnTo>
                                      <a:lnTo>
                                        <a:pt x="327" y="391"/>
                                      </a:lnTo>
                                      <a:lnTo>
                                        <a:pt x="331" y="391"/>
                                      </a:lnTo>
                                      <a:lnTo>
                                        <a:pt x="334" y="389"/>
                                      </a:lnTo>
                                      <a:lnTo>
                                        <a:pt x="337" y="389"/>
                                      </a:lnTo>
                                      <a:lnTo>
                                        <a:pt x="340" y="386"/>
                                      </a:lnTo>
                                      <a:lnTo>
                                        <a:pt x="344" y="382"/>
                                      </a:lnTo>
                                      <a:lnTo>
                                        <a:pt x="346" y="379"/>
                                      </a:lnTo>
                                      <a:lnTo>
                                        <a:pt x="346" y="379"/>
                                      </a:lnTo>
                                      <a:lnTo>
                                        <a:pt x="352" y="373"/>
                                      </a:lnTo>
                                      <a:lnTo>
                                        <a:pt x="356" y="373"/>
                                      </a:lnTo>
                                      <a:lnTo>
                                        <a:pt x="359" y="367"/>
                                      </a:lnTo>
                                      <a:lnTo>
                                        <a:pt x="362" y="364"/>
                                      </a:lnTo>
                                      <a:lnTo>
                                        <a:pt x="366" y="361"/>
                                      </a:lnTo>
                                      <a:lnTo>
                                        <a:pt x="368" y="357"/>
                                      </a:lnTo>
                                      <a:lnTo>
                                        <a:pt x="374" y="352"/>
                                      </a:lnTo>
                                      <a:lnTo>
                                        <a:pt x="374" y="348"/>
                                      </a:lnTo>
                                      <a:lnTo>
                                        <a:pt x="378" y="348"/>
                                      </a:lnTo>
                                      <a:lnTo>
                                        <a:pt x="381" y="345"/>
                                      </a:lnTo>
                                      <a:lnTo>
                                        <a:pt x="384" y="342"/>
                                      </a:lnTo>
                                      <a:lnTo>
                                        <a:pt x="384" y="339"/>
                                      </a:lnTo>
                                      <a:lnTo>
                                        <a:pt x="387" y="336"/>
                                      </a:lnTo>
                                      <a:lnTo>
                                        <a:pt x="387" y="333"/>
                                      </a:lnTo>
                                      <a:lnTo>
                                        <a:pt x="391" y="330"/>
                                      </a:lnTo>
                                      <a:lnTo>
                                        <a:pt x="393" y="327"/>
                                      </a:lnTo>
                                      <a:lnTo>
                                        <a:pt x="393" y="327"/>
                                      </a:lnTo>
                                      <a:lnTo>
                                        <a:pt x="396" y="320"/>
                                      </a:lnTo>
                                      <a:lnTo>
                                        <a:pt x="396" y="320"/>
                                      </a:lnTo>
                                      <a:lnTo>
                                        <a:pt x="399" y="314"/>
                                      </a:lnTo>
                                      <a:lnTo>
                                        <a:pt x="399" y="311"/>
                                      </a:lnTo>
                                      <a:lnTo>
                                        <a:pt x="403" y="311"/>
                                      </a:lnTo>
                                      <a:lnTo>
                                        <a:pt x="403" y="308"/>
                                      </a:lnTo>
                                      <a:lnTo>
                                        <a:pt x="403" y="305"/>
                                      </a:lnTo>
                                      <a:lnTo>
                                        <a:pt x="406" y="302"/>
                                      </a:lnTo>
                                      <a:lnTo>
                                        <a:pt x="406" y="299"/>
                                      </a:lnTo>
                                      <a:lnTo>
                                        <a:pt x="409" y="296"/>
                                      </a:lnTo>
                                      <a:lnTo>
                                        <a:pt x="409" y="292"/>
                                      </a:lnTo>
                                      <a:lnTo>
                                        <a:pt x="413" y="289"/>
                                      </a:lnTo>
                                      <a:lnTo>
                                        <a:pt x="413" y="286"/>
                                      </a:lnTo>
                                      <a:lnTo>
                                        <a:pt x="413" y="284"/>
                                      </a:lnTo>
                                      <a:lnTo>
                                        <a:pt x="415" y="280"/>
                                      </a:lnTo>
                                      <a:lnTo>
                                        <a:pt x="415" y="277"/>
                                      </a:lnTo>
                                      <a:lnTo>
                                        <a:pt x="415" y="271"/>
                                      </a:lnTo>
                                      <a:lnTo>
                                        <a:pt x="418" y="267"/>
                                      </a:lnTo>
                                      <a:lnTo>
                                        <a:pt x="418" y="265"/>
                                      </a:lnTo>
                                      <a:lnTo>
                                        <a:pt x="418" y="262"/>
                                      </a:lnTo>
                                      <a:lnTo>
                                        <a:pt x="418" y="258"/>
                                      </a:lnTo>
                                      <a:lnTo>
                                        <a:pt x="421" y="255"/>
                                      </a:lnTo>
                                      <a:lnTo>
                                        <a:pt x="421" y="252"/>
                                      </a:lnTo>
                                      <a:lnTo>
                                        <a:pt x="421" y="250"/>
                                      </a:lnTo>
                                      <a:lnTo>
                                        <a:pt x="421" y="246"/>
                                      </a:lnTo>
                                      <a:lnTo>
                                        <a:pt x="421" y="243"/>
                                      </a:lnTo>
                                      <a:lnTo>
                                        <a:pt x="421" y="237"/>
                                      </a:lnTo>
                                      <a:lnTo>
                                        <a:pt x="425" y="231"/>
                                      </a:lnTo>
                                      <a:lnTo>
                                        <a:pt x="425" y="221"/>
                                      </a:lnTo>
                                      <a:lnTo>
                                        <a:pt x="425" y="218"/>
                                      </a:lnTo>
                                      <a:lnTo>
                                        <a:pt x="425" y="206"/>
                                      </a:lnTo>
                                      <a:lnTo>
                                        <a:pt x="425" y="203"/>
                                      </a:lnTo>
                                      <a:lnTo>
                                        <a:pt x="425" y="197"/>
                                      </a:lnTo>
                                      <a:lnTo>
                                        <a:pt x="421" y="190"/>
                                      </a:lnTo>
                                      <a:lnTo>
                                        <a:pt x="421" y="187"/>
                                      </a:lnTo>
                                      <a:lnTo>
                                        <a:pt x="421" y="181"/>
                                      </a:lnTo>
                                      <a:lnTo>
                                        <a:pt x="421" y="178"/>
                                      </a:lnTo>
                                      <a:lnTo>
                                        <a:pt x="421" y="175"/>
                                      </a:lnTo>
                                      <a:lnTo>
                                        <a:pt x="421" y="172"/>
                                      </a:lnTo>
                                      <a:lnTo>
                                        <a:pt x="418" y="168"/>
                                      </a:lnTo>
                                      <a:lnTo>
                                        <a:pt x="418" y="165"/>
                                      </a:lnTo>
                                      <a:lnTo>
                                        <a:pt x="418" y="162"/>
                                      </a:lnTo>
                                      <a:lnTo>
                                        <a:pt x="418" y="160"/>
                                      </a:lnTo>
                                      <a:lnTo>
                                        <a:pt x="415" y="156"/>
                                      </a:lnTo>
                                      <a:lnTo>
                                        <a:pt x="415" y="153"/>
                                      </a:lnTo>
                                      <a:lnTo>
                                        <a:pt x="415" y="150"/>
                                      </a:lnTo>
                                      <a:lnTo>
                                        <a:pt x="413" y="147"/>
                                      </a:lnTo>
                                      <a:lnTo>
                                        <a:pt x="413" y="141"/>
                                      </a:lnTo>
                                      <a:lnTo>
                                        <a:pt x="413" y="141"/>
                                      </a:lnTo>
                                      <a:lnTo>
                                        <a:pt x="409" y="134"/>
                                      </a:lnTo>
                                      <a:lnTo>
                                        <a:pt x="409" y="131"/>
                                      </a:lnTo>
                                      <a:lnTo>
                                        <a:pt x="409" y="128"/>
                                      </a:lnTo>
                                      <a:lnTo>
                                        <a:pt x="406" y="126"/>
                                      </a:lnTo>
                                      <a:lnTo>
                                        <a:pt x="403" y="122"/>
                                      </a:lnTo>
                                      <a:lnTo>
                                        <a:pt x="403" y="119"/>
                                      </a:lnTo>
                                      <a:lnTo>
                                        <a:pt x="403" y="119"/>
                                      </a:lnTo>
                                      <a:lnTo>
                                        <a:pt x="399" y="116"/>
                                      </a:lnTo>
                                      <a:lnTo>
                                        <a:pt x="399" y="113"/>
                                      </a:lnTo>
                                      <a:lnTo>
                                        <a:pt x="396" y="109"/>
                                      </a:lnTo>
                                      <a:lnTo>
                                        <a:pt x="396" y="107"/>
                                      </a:lnTo>
                                      <a:lnTo>
                                        <a:pt x="393" y="104"/>
                                      </a:lnTo>
                                      <a:lnTo>
                                        <a:pt x="393" y="102"/>
                                      </a:lnTo>
                                      <a:lnTo>
                                        <a:pt x="391" y="98"/>
                                      </a:lnTo>
                                      <a:lnTo>
                                        <a:pt x="387" y="95"/>
                                      </a:lnTo>
                                      <a:lnTo>
                                        <a:pt x="387" y="93"/>
                                      </a:lnTo>
                                      <a:lnTo>
                                        <a:pt x="384" y="89"/>
                                      </a:lnTo>
                                      <a:lnTo>
                                        <a:pt x="384" y="86"/>
                                      </a:lnTo>
                                      <a:lnTo>
                                        <a:pt x="381" y="83"/>
                                      </a:lnTo>
                                      <a:lnTo>
                                        <a:pt x="378" y="83"/>
                                      </a:lnTo>
                                      <a:lnTo>
                                        <a:pt x="378" y="80"/>
                                      </a:lnTo>
                                      <a:lnTo>
                                        <a:pt x="374" y="76"/>
                                      </a:lnTo>
                                      <a:lnTo>
                                        <a:pt x="371" y="74"/>
                                      </a:lnTo>
                                      <a:lnTo>
                                        <a:pt x="371" y="71"/>
                                      </a:lnTo>
                                      <a:lnTo>
                                        <a:pt x="368" y="68"/>
                                      </a:lnTo>
                                      <a:lnTo>
                                        <a:pt x="366" y="68"/>
                                      </a:lnTo>
                                      <a:lnTo>
                                        <a:pt x="362" y="64"/>
                                      </a:lnTo>
                                      <a:lnTo>
                                        <a:pt x="362" y="61"/>
                                      </a:lnTo>
                                      <a:lnTo>
                                        <a:pt x="359" y="59"/>
                                      </a:lnTo>
                                      <a:lnTo>
                                        <a:pt x="352" y="55"/>
                                      </a:lnTo>
                                      <a:lnTo>
                                        <a:pt x="352" y="52"/>
                                      </a:lnTo>
                                      <a:lnTo>
                                        <a:pt x="346" y="46"/>
                                      </a:lnTo>
                                      <a:lnTo>
                                        <a:pt x="344" y="46"/>
                                      </a:lnTo>
                                      <a:lnTo>
                                        <a:pt x="340" y="42"/>
                                      </a:lnTo>
                                      <a:lnTo>
                                        <a:pt x="337" y="42"/>
                                      </a:lnTo>
                                      <a:lnTo>
                                        <a:pt x="334" y="40"/>
                                      </a:lnTo>
                                      <a:lnTo>
                                        <a:pt x="331" y="37"/>
                                      </a:lnTo>
                                      <a:lnTo>
                                        <a:pt x="331" y="37"/>
                                      </a:lnTo>
                                      <a:lnTo>
                                        <a:pt x="327" y="34"/>
                                      </a:lnTo>
                                      <a:lnTo>
                                        <a:pt x="324" y="34"/>
                                      </a:lnTo>
                                      <a:lnTo>
                                        <a:pt x="321" y="3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 name="Freeform 40"/>
                              <wps:cNvSpPr>
                                <a:spLocks/>
                              </wps:cNvSpPr>
                              <wps:spPr bwMode="auto">
                                <a:xfrm>
                                  <a:off x="21" y="43"/>
                                  <a:ext cx="337" cy="421"/>
                                </a:xfrm>
                                <a:custGeom>
                                  <a:avLst/>
                                  <a:gdLst>
                                    <a:gd name="T0" fmla="*/ 297 w 337"/>
                                    <a:gd name="T1" fmla="*/ 18 h 421"/>
                                    <a:gd name="T2" fmla="*/ 277 w 337"/>
                                    <a:gd name="T3" fmla="*/ 9 h 421"/>
                                    <a:gd name="T4" fmla="*/ 247 w 337"/>
                                    <a:gd name="T5" fmla="*/ 3 h 421"/>
                                    <a:gd name="T6" fmla="*/ 186 w 337"/>
                                    <a:gd name="T7" fmla="*/ 0 h 421"/>
                                    <a:gd name="T8" fmla="*/ 159 w 337"/>
                                    <a:gd name="T9" fmla="*/ 5 h 421"/>
                                    <a:gd name="T10" fmla="*/ 122 w 337"/>
                                    <a:gd name="T11" fmla="*/ 18 h 421"/>
                                    <a:gd name="T12" fmla="*/ 90 w 337"/>
                                    <a:gd name="T13" fmla="*/ 37 h 421"/>
                                    <a:gd name="T14" fmla="*/ 72 w 337"/>
                                    <a:gd name="T15" fmla="*/ 49 h 421"/>
                                    <a:gd name="T16" fmla="*/ 53 w 337"/>
                                    <a:gd name="T17" fmla="*/ 71 h 421"/>
                                    <a:gd name="T18" fmla="*/ 40 w 337"/>
                                    <a:gd name="T19" fmla="*/ 83 h 421"/>
                                    <a:gd name="T20" fmla="*/ 22 w 337"/>
                                    <a:gd name="T21" fmla="*/ 116 h 421"/>
                                    <a:gd name="T22" fmla="*/ 10 w 337"/>
                                    <a:gd name="T23" fmla="*/ 150 h 421"/>
                                    <a:gd name="T24" fmla="*/ 3 w 337"/>
                                    <a:gd name="T25" fmla="*/ 172 h 421"/>
                                    <a:gd name="T26" fmla="*/ 0 w 337"/>
                                    <a:gd name="T27" fmla="*/ 225 h 421"/>
                                    <a:gd name="T28" fmla="*/ 10 w 337"/>
                                    <a:gd name="T29" fmla="*/ 271 h 421"/>
                                    <a:gd name="T30" fmla="*/ 18 w 337"/>
                                    <a:gd name="T31" fmla="*/ 293 h 421"/>
                                    <a:gd name="T32" fmla="*/ 25 w 337"/>
                                    <a:gd name="T33" fmla="*/ 311 h 421"/>
                                    <a:gd name="T34" fmla="*/ 47 w 337"/>
                                    <a:gd name="T35" fmla="*/ 345 h 421"/>
                                    <a:gd name="T36" fmla="*/ 69 w 337"/>
                                    <a:gd name="T37" fmla="*/ 367 h 421"/>
                                    <a:gd name="T38" fmla="*/ 90 w 337"/>
                                    <a:gd name="T39" fmla="*/ 383 h 421"/>
                                    <a:gd name="T40" fmla="*/ 110 w 337"/>
                                    <a:gd name="T41" fmla="*/ 394 h 421"/>
                                    <a:gd name="T42" fmla="*/ 132 w 337"/>
                                    <a:gd name="T43" fmla="*/ 406 h 421"/>
                                    <a:gd name="T44" fmla="*/ 174 w 337"/>
                                    <a:gd name="T45" fmla="*/ 419 h 421"/>
                                    <a:gd name="T46" fmla="*/ 193 w 337"/>
                                    <a:gd name="T47" fmla="*/ 421 h 421"/>
                                    <a:gd name="T48" fmla="*/ 265 w 337"/>
                                    <a:gd name="T49" fmla="*/ 416 h 421"/>
                                    <a:gd name="T50" fmla="*/ 297 w 337"/>
                                    <a:gd name="T51" fmla="*/ 403 h 421"/>
                                    <a:gd name="T52" fmla="*/ 315 w 337"/>
                                    <a:gd name="T53" fmla="*/ 394 h 421"/>
                                    <a:gd name="T54" fmla="*/ 334 w 337"/>
                                    <a:gd name="T55" fmla="*/ 383 h 421"/>
                                    <a:gd name="T56" fmla="*/ 315 w 337"/>
                                    <a:gd name="T57" fmla="*/ 394 h 421"/>
                                    <a:gd name="T58" fmla="*/ 293 w 337"/>
                                    <a:gd name="T59" fmla="*/ 403 h 421"/>
                                    <a:gd name="T60" fmla="*/ 250 w 337"/>
                                    <a:gd name="T61" fmla="*/ 419 h 421"/>
                                    <a:gd name="T62" fmla="*/ 227 w 337"/>
                                    <a:gd name="T63" fmla="*/ 421 h 421"/>
                                    <a:gd name="T64" fmla="*/ 147 w 337"/>
                                    <a:gd name="T65" fmla="*/ 412 h 421"/>
                                    <a:gd name="T66" fmla="*/ 129 w 337"/>
                                    <a:gd name="T67" fmla="*/ 403 h 421"/>
                                    <a:gd name="T68" fmla="*/ 107 w 337"/>
                                    <a:gd name="T69" fmla="*/ 390 h 421"/>
                                    <a:gd name="T70" fmla="*/ 78 w 337"/>
                                    <a:gd name="T71" fmla="*/ 373 h 421"/>
                                    <a:gd name="T72" fmla="*/ 63 w 337"/>
                                    <a:gd name="T73" fmla="*/ 358 h 421"/>
                                    <a:gd name="T74" fmla="*/ 43 w 337"/>
                                    <a:gd name="T75" fmla="*/ 339 h 421"/>
                                    <a:gd name="T76" fmla="*/ 28 w 337"/>
                                    <a:gd name="T77" fmla="*/ 315 h 421"/>
                                    <a:gd name="T78" fmla="*/ 22 w 337"/>
                                    <a:gd name="T79" fmla="*/ 296 h 421"/>
                                    <a:gd name="T80" fmla="*/ 13 w 337"/>
                                    <a:gd name="T81" fmla="*/ 274 h 421"/>
                                    <a:gd name="T82" fmla="*/ 3 w 337"/>
                                    <a:gd name="T83" fmla="*/ 243 h 421"/>
                                    <a:gd name="T84" fmla="*/ 3 w 337"/>
                                    <a:gd name="T85" fmla="*/ 196 h 421"/>
                                    <a:gd name="T86" fmla="*/ 10 w 337"/>
                                    <a:gd name="T87" fmla="*/ 159 h 421"/>
                                    <a:gd name="T88" fmla="*/ 16 w 337"/>
                                    <a:gd name="T89" fmla="*/ 138 h 421"/>
                                    <a:gd name="T90" fmla="*/ 22 w 337"/>
                                    <a:gd name="T91" fmla="*/ 119 h 421"/>
                                    <a:gd name="T92" fmla="*/ 40 w 337"/>
                                    <a:gd name="T93" fmla="*/ 92 h 421"/>
                                    <a:gd name="T94" fmla="*/ 60 w 337"/>
                                    <a:gd name="T95" fmla="*/ 68 h 421"/>
                                    <a:gd name="T96" fmla="*/ 82 w 337"/>
                                    <a:gd name="T97" fmla="*/ 46 h 421"/>
                                    <a:gd name="T98" fmla="*/ 112 w 337"/>
                                    <a:gd name="T99" fmla="*/ 24 h 421"/>
                                    <a:gd name="T100" fmla="*/ 132 w 337"/>
                                    <a:gd name="T101" fmla="*/ 15 h 421"/>
                                    <a:gd name="T102" fmla="*/ 159 w 337"/>
                                    <a:gd name="T103" fmla="*/ 5 h 421"/>
                                    <a:gd name="T104" fmla="*/ 221 w 337"/>
                                    <a:gd name="T105" fmla="*/ 0 h 421"/>
                                    <a:gd name="T106" fmla="*/ 250 w 337"/>
                                    <a:gd name="T107" fmla="*/ 5 h 421"/>
                                    <a:gd name="T108" fmla="*/ 280 w 337"/>
                                    <a:gd name="T109" fmla="*/ 12 h 421"/>
                                    <a:gd name="T110" fmla="*/ 305 w 337"/>
                                    <a:gd name="T111" fmla="*/ 24 h 421"/>
                                    <a:gd name="T112" fmla="*/ 321 w 337"/>
                                    <a:gd name="T113" fmla="*/ 31 h 4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337" h="421">
                                      <a:moveTo>
                                        <a:pt x="321" y="31"/>
                                      </a:moveTo>
                                      <a:lnTo>
                                        <a:pt x="321" y="31"/>
                                      </a:lnTo>
                                      <a:lnTo>
                                        <a:pt x="319" y="31"/>
                                      </a:lnTo>
                                      <a:lnTo>
                                        <a:pt x="319" y="27"/>
                                      </a:lnTo>
                                      <a:lnTo>
                                        <a:pt x="315" y="24"/>
                                      </a:lnTo>
                                      <a:lnTo>
                                        <a:pt x="309" y="21"/>
                                      </a:lnTo>
                                      <a:lnTo>
                                        <a:pt x="305" y="21"/>
                                      </a:lnTo>
                                      <a:lnTo>
                                        <a:pt x="305" y="21"/>
                                      </a:lnTo>
                                      <a:lnTo>
                                        <a:pt x="297" y="18"/>
                                      </a:lnTo>
                                      <a:lnTo>
                                        <a:pt x="293" y="15"/>
                                      </a:lnTo>
                                      <a:lnTo>
                                        <a:pt x="293" y="15"/>
                                      </a:lnTo>
                                      <a:lnTo>
                                        <a:pt x="290" y="15"/>
                                      </a:lnTo>
                                      <a:lnTo>
                                        <a:pt x="287" y="15"/>
                                      </a:lnTo>
                                      <a:lnTo>
                                        <a:pt x="287" y="15"/>
                                      </a:lnTo>
                                      <a:lnTo>
                                        <a:pt x="284" y="12"/>
                                      </a:lnTo>
                                      <a:lnTo>
                                        <a:pt x="284" y="12"/>
                                      </a:lnTo>
                                      <a:lnTo>
                                        <a:pt x="280" y="12"/>
                                      </a:lnTo>
                                      <a:lnTo>
                                        <a:pt x="277" y="9"/>
                                      </a:lnTo>
                                      <a:lnTo>
                                        <a:pt x="274" y="9"/>
                                      </a:lnTo>
                                      <a:lnTo>
                                        <a:pt x="274" y="9"/>
                                      </a:lnTo>
                                      <a:lnTo>
                                        <a:pt x="272" y="9"/>
                                      </a:lnTo>
                                      <a:lnTo>
                                        <a:pt x="272" y="9"/>
                                      </a:lnTo>
                                      <a:lnTo>
                                        <a:pt x="268" y="5"/>
                                      </a:lnTo>
                                      <a:lnTo>
                                        <a:pt x="255" y="3"/>
                                      </a:lnTo>
                                      <a:lnTo>
                                        <a:pt x="252" y="3"/>
                                      </a:lnTo>
                                      <a:lnTo>
                                        <a:pt x="250" y="3"/>
                                      </a:lnTo>
                                      <a:lnTo>
                                        <a:pt x="247" y="3"/>
                                      </a:lnTo>
                                      <a:lnTo>
                                        <a:pt x="243" y="3"/>
                                      </a:lnTo>
                                      <a:lnTo>
                                        <a:pt x="237" y="0"/>
                                      </a:lnTo>
                                      <a:lnTo>
                                        <a:pt x="237" y="0"/>
                                      </a:lnTo>
                                      <a:lnTo>
                                        <a:pt x="227" y="0"/>
                                      </a:lnTo>
                                      <a:lnTo>
                                        <a:pt x="221" y="0"/>
                                      </a:lnTo>
                                      <a:lnTo>
                                        <a:pt x="200" y="0"/>
                                      </a:lnTo>
                                      <a:lnTo>
                                        <a:pt x="196" y="0"/>
                                      </a:lnTo>
                                      <a:lnTo>
                                        <a:pt x="196" y="0"/>
                                      </a:lnTo>
                                      <a:lnTo>
                                        <a:pt x="186" y="0"/>
                                      </a:lnTo>
                                      <a:lnTo>
                                        <a:pt x="183" y="0"/>
                                      </a:lnTo>
                                      <a:lnTo>
                                        <a:pt x="178" y="3"/>
                                      </a:lnTo>
                                      <a:lnTo>
                                        <a:pt x="180" y="3"/>
                                      </a:lnTo>
                                      <a:lnTo>
                                        <a:pt x="178" y="3"/>
                                      </a:lnTo>
                                      <a:lnTo>
                                        <a:pt x="174" y="3"/>
                                      </a:lnTo>
                                      <a:lnTo>
                                        <a:pt x="174" y="3"/>
                                      </a:lnTo>
                                      <a:lnTo>
                                        <a:pt x="171" y="3"/>
                                      </a:lnTo>
                                      <a:lnTo>
                                        <a:pt x="159" y="5"/>
                                      </a:lnTo>
                                      <a:lnTo>
                                        <a:pt x="159" y="5"/>
                                      </a:lnTo>
                                      <a:lnTo>
                                        <a:pt x="147" y="9"/>
                                      </a:lnTo>
                                      <a:lnTo>
                                        <a:pt x="144" y="9"/>
                                      </a:lnTo>
                                      <a:lnTo>
                                        <a:pt x="144" y="12"/>
                                      </a:lnTo>
                                      <a:lnTo>
                                        <a:pt x="137" y="12"/>
                                      </a:lnTo>
                                      <a:lnTo>
                                        <a:pt x="134" y="15"/>
                                      </a:lnTo>
                                      <a:lnTo>
                                        <a:pt x="132" y="15"/>
                                      </a:lnTo>
                                      <a:lnTo>
                                        <a:pt x="129" y="15"/>
                                      </a:lnTo>
                                      <a:lnTo>
                                        <a:pt x="125" y="18"/>
                                      </a:lnTo>
                                      <a:lnTo>
                                        <a:pt x="122" y="18"/>
                                      </a:lnTo>
                                      <a:lnTo>
                                        <a:pt x="122" y="18"/>
                                      </a:lnTo>
                                      <a:lnTo>
                                        <a:pt x="112" y="24"/>
                                      </a:lnTo>
                                      <a:lnTo>
                                        <a:pt x="110" y="24"/>
                                      </a:lnTo>
                                      <a:lnTo>
                                        <a:pt x="107" y="27"/>
                                      </a:lnTo>
                                      <a:lnTo>
                                        <a:pt x="103" y="31"/>
                                      </a:lnTo>
                                      <a:lnTo>
                                        <a:pt x="103" y="31"/>
                                      </a:lnTo>
                                      <a:lnTo>
                                        <a:pt x="100" y="31"/>
                                      </a:lnTo>
                                      <a:lnTo>
                                        <a:pt x="97" y="34"/>
                                      </a:lnTo>
                                      <a:lnTo>
                                        <a:pt x="90" y="37"/>
                                      </a:lnTo>
                                      <a:lnTo>
                                        <a:pt x="87" y="39"/>
                                      </a:lnTo>
                                      <a:lnTo>
                                        <a:pt x="87" y="39"/>
                                      </a:lnTo>
                                      <a:lnTo>
                                        <a:pt x="85" y="43"/>
                                      </a:lnTo>
                                      <a:lnTo>
                                        <a:pt x="82" y="43"/>
                                      </a:lnTo>
                                      <a:lnTo>
                                        <a:pt x="82" y="43"/>
                                      </a:lnTo>
                                      <a:lnTo>
                                        <a:pt x="78" y="46"/>
                                      </a:lnTo>
                                      <a:lnTo>
                                        <a:pt x="75" y="49"/>
                                      </a:lnTo>
                                      <a:lnTo>
                                        <a:pt x="75" y="49"/>
                                      </a:lnTo>
                                      <a:lnTo>
                                        <a:pt x="72" y="49"/>
                                      </a:lnTo>
                                      <a:lnTo>
                                        <a:pt x="69" y="56"/>
                                      </a:lnTo>
                                      <a:lnTo>
                                        <a:pt x="69" y="56"/>
                                      </a:lnTo>
                                      <a:lnTo>
                                        <a:pt x="65" y="58"/>
                                      </a:lnTo>
                                      <a:lnTo>
                                        <a:pt x="63" y="58"/>
                                      </a:lnTo>
                                      <a:lnTo>
                                        <a:pt x="63" y="61"/>
                                      </a:lnTo>
                                      <a:lnTo>
                                        <a:pt x="63" y="61"/>
                                      </a:lnTo>
                                      <a:lnTo>
                                        <a:pt x="60" y="65"/>
                                      </a:lnTo>
                                      <a:lnTo>
                                        <a:pt x="57" y="68"/>
                                      </a:lnTo>
                                      <a:lnTo>
                                        <a:pt x="53" y="71"/>
                                      </a:lnTo>
                                      <a:lnTo>
                                        <a:pt x="53" y="71"/>
                                      </a:lnTo>
                                      <a:lnTo>
                                        <a:pt x="50" y="73"/>
                                      </a:lnTo>
                                      <a:lnTo>
                                        <a:pt x="50" y="73"/>
                                      </a:lnTo>
                                      <a:lnTo>
                                        <a:pt x="50" y="77"/>
                                      </a:lnTo>
                                      <a:lnTo>
                                        <a:pt x="50" y="77"/>
                                      </a:lnTo>
                                      <a:lnTo>
                                        <a:pt x="47" y="80"/>
                                      </a:lnTo>
                                      <a:lnTo>
                                        <a:pt x="43" y="83"/>
                                      </a:lnTo>
                                      <a:lnTo>
                                        <a:pt x="43" y="83"/>
                                      </a:lnTo>
                                      <a:lnTo>
                                        <a:pt x="40" y="83"/>
                                      </a:lnTo>
                                      <a:lnTo>
                                        <a:pt x="40" y="90"/>
                                      </a:lnTo>
                                      <a:lnTo>
                                        <a:pt x="38" y="92"/>
                                      </a:lnTo>
                                      <a:lnTo>
                                        <a:pt x="38" y="90"/>
                                      </a:lnTo>
                                      <a:lnTo>
                                        <a:pt x="35" y="92"/>
                                      </a:lnTo>
                                      <a:lnTo>
                                        <a:pt x="35" y="95"/>
                                      </a:lnTo>
                                      <a:lnTo>
                                        <a:pt x="31" y="99"/>
                                      </a:lnTo>
                                      <a:lnTo>
                                        <a:pt x="28" y="106"/>
                                      </a:lnTo>
                                      <a:lnTo>
                                        <a:pt x="25" y="113"/>
                                      </a:lnTo>
                                      <a:lnTo>
                                        <a:pt x="22" y="116"/>
                                      </a:lnTo>
                                      <a:lnTo>
                                        <a:pt x="22" y="119"/>
                                      </a:lnTo>
                                      <a:lnTo>
                                        <a:pt x="18" y="123"/>
                                      </a:lnTo>
                                      <a:lnTo>
                                        <a:pt x="18" y="125"/>
                                      </a:lnTo>
                                      <a:lnTo>
                                        <a:pt x="18" y="128"/>
                                      </a:lnTo>
                                      <a:lnTo>
                                        <a:pt x="16" y="131"/>
                                      </a:lnTo>
                                      <a:lnTo>
                                        <a:pt x="13" y="138"/>
                                      </a:lnTo>
                                      <a:lnTo>
                                        <a:pt x="13" y="141"/>
                                      </a:lnTo>
                                      <a:lnTo>
                                        <a:pt x="13" y="147"/>
                                      </a:lnTo>
                                      <a:lnTo>
                                        <a:pt x="10" y="150"/>
                                      </a:lnTo>
                                      <a:lnTo>
                                        <a:pt x="10" y="153"/>
                                      </a:lnTo>
                                      <a:lnTo>
                                        <a:pt x="10" y="157"/>
                                      </a:lnTo>
                                      <a:lnTo>
                                        <a:pt x="10" y="157"/>
                                      </a:lnTo>
                                      <a:lnTo>
                                        <a:pt x="6" y="159"/>
                                      </a:lnTo>
                                      <a:lnTo>
                                        <a:pt x="6" y="162"/>
                                      </a:lnTo>
                                      <a:lnTo>
                                        <a:pt x="6" y="165"/>
                                      </a:lnTo>
                                      <a:lnTo>
                                        <a:pt x="6" y="165"/>
                                      </a:lnTo>
                                      <a:lnTo>
                                        <a:pt x="6" y="169"/>
                                      </a:lnTo>
                                      <a:lnTo>
                                        <a:pt x="3" y="172"/>
                                      </a:lnTo>
                                      <a:lnTo>
                                        <a:pt x="3" y="175"/>
                                      </a:lnTo>
                                      <a:lnTo>
                                        <a:pt x="3" y="178"/>
                                      </a:lnTo>
                                      <a:lnTo>
                                        <a:pt x="3" y="184"/>
                                      </a:lnTo>
                                      <a:lnTo>
                                        <a:pt x="3" y="184"/>
                                      </a:lnTo>
                                      <a:lnTo>
                                        <a:pt x="3" y="187"/>
                                      </a:lnTo>
                                      <a:lnTo>
                                        <a:pt x="3" y="196"/>
                                      </a:lnTo>
                                      <a:lnTo>
                                        <a:pt x="3" y="194"/>
                                      </a:lnTo>
                                      <a:lnTo>
                                        <a:pt x="0" y="200"/>
                                      </a:lnTo>
                                      <a:lnTo>
                                        <a:pt x="0" y="225"/>
                                      </a:lnTo>
                                      <a:lnTo>
                                        <a:pt x="3" y="228"/>
                                      </a:lnTo>
                                      <a:lnTo>
                                        <a:pt x="3" y="230"/>
                                      </a:lnTo>
                                      <a:lnTo>
                                        <a:pt x="3" y="234"/>
                                      </a:lnTo>
                                      <a:lnTo>
                                        <a:pt x="3" y="243"/>
                                      </a:lnTo>
                                      <a:lnTo>
                                        <a:pt x="3" y="247"/>
                                      </a:lnTo>
                                      <a:lnTo>
                                        <a:pt x="6" y="255"/>
                                      </a:lnTo>
                                      <a:lnTo>
                                        <a:pt x="6" y="259"/>
                                      </a:lnTo>
                                      <a:lnTo>
                                        <a:pt x="6" y="262"/>
                                      </a:lnTo>
                                      <a:lnTo>
                                        <a:pt x="10" y="271"/>
                                      </a:lnTo>
                                      <a:lnTo>
                                        <a:pt x="13" y="274"/>
                                      </a:lnTo>
                                      <a:lnTo>
                                        <a:pt x="13" y="274"/>
                                      </a:lnTo>
                                      <a:lnTo>
                                        <a:pt x="13" y="277"/>
                                      </a:lnTo>
                                      <a:lnTo>
                                        <a:pt x="13" y="281"/>
                                      </a:lnTo>
                                      <a:lnTo>
                                        <a:pt x="13" y="283"/>
                                      </a:lnTo>
                                      <a:lnTo>
                                        <a:pt x="16" y="286"/>
                                      </a:lnTo>
                                      <a:lnTo>
                                        <a:pt x="16" y="286"/>
                                      </a:lnTo>
                                      <a:lnTo>
                                        <a:pt x="16" y="289"/>
                                      </a:lnTo>
                                      <a:lnTo>
                                        <a:pt x="18" y="293"/>
                                      </a:lnTo>
                                      <a:lnTo>
                                        <a:pt x="18" y="293"/>
                                      </a:lnTo>
                                      <a:lnTo>
                                        <a:pt x="18" y="296"/>
                                      </a:lnTo>
                                      <a:lnTo>
                                        <a:pt x="18" y="299"/>
                                      </a:lnTo>
                                      <a:lnTo>
                                        <a:pt x="18" y="299"/>
                                      </a:lnTo>
                                      <a:lnTo>
                                        <a:pt x="22" y="302"/>
                                      </a:lnTo>
                                      <a:lnTo>
                                        <a:pt x="22" y="302"/>
                                      </a:lnTo>
                                      <a:lnTo>
                                        <a:pt x="22" y="305"/>
                                      </a:lnTo>
                                      <a:lnTo>
                                        <a:pt x="25" y="308"/>
                                      </a:lnTo>
                                      <a:lnTo>
                                        <a:pt x="25" y="311"/>
                                      </a:lnTo>
                                      <a:lnTo>
                                        <a:pt x="28" y="315"/>
                                      </a:lnTo>
                                      <a:lnTo>
                                        <a:pt x="28" y="317"/>
                                      </a:lnTo>
                                      <a:lnTo>
                                        <a:pt x="31" y="324"/>
                                      </a:lnTo>
                                      <a:lnTo>
                                        <a:pt x="35" y="327"/>
                                      </a:lnTo>
                                      <a:lnTo>
                                        <a:pt x="38" y="330"/>
                                      </a:lnTo>
                                      <a:lnTo>
                                        <a:pt x="40" y="333"/>
                                      </a:lnTo>
                                      <a:lnTo>
                                        <a:pt x="43" y="339"/>
                                      </a:lnTo>
                                      <a:lnTo>
                                        <a:pt x="47" y="342"/>
                                      </a:lnTo>
                                      <a:lnTo>
                                        <a:pt x="47" y="345"/>
                                      </a:lnTo>
                                      <a:lnTo>
                                        <a:pt x="50" y="349"/>
                                      </a:lnTo>
                                      <a:lnTo>
                                        <a:pt x="53" y="349"/>
                                      </a:lnTo>
                                      <a:lnTo>
                                        <a:pt x="57" y="354"/>
                                      </a:lnTo>
                                      <a:lnTo>
                                        <a:pt x="60" y="358"/>
                                      </a:lnTo>
                                      <a:lnTo>
                                        <a:pt x="63" y="361"/>
                                      </a:lnTo>
                                      <a:lnTo>
                                        <a:pt x="63" y="361"/>
                                      </a:lnTo>
                                      <a:lnTo>
                                        <a:pt x="65" y="364"/>
                                      </a:lnTo>
                                      <a:lnTo>
                                        <a:pt x="69" y="367"/>
                                      </a:lnTo>
                                      <a:lnTo>
                                        <a:pt x="69" y="367"/>
                                      </a:lnTo>
                                      <a:lnTo>
                                        <a:pt x="72" y="370"/>
                                      </a:lnTo>
                                      <a:lnTo>
                                        <a:pt x="72" y="370"/>
                                      </a:lnTo>
                                      <a:lnTo>
                                        <a:pt x="75" y="373"/>
                                      </a:lnTo>
                                      <a:lnTo>
                                        <a:pt x="75" y="373"/>
                                      </a:lnTo>
                                      <a:lnTo>
                                        <a:pt x="78" y="376"/>
                                      </a:lnTo>
                                      <a:lnTo>
                                        <a:pt x="85" y="379"/>
                                      </a:lnTo>
                                      <a:lnTo>
                                        <a:pt x="85" y="379"/>
                                      </a:lnTo>
                                      <a:lnTo>
                                        <a:pt x="85" y="383"/>
                                      </a:lnTo>
                                      <a:lnTo>
                                        <a:pt x="90" y="383"/>
                                      </a:lnTo>
                                      <a:lnTo>
                                        <a:pt x="94" y="386"/>
                                      </a:lnTo>
                                      <a:lnTo>
                                        <a:pt x="90" y="386"/>
                                      </a:lnTo>
                                      <a:lnTo>
                                        <a:pt x="94" y="388"/>
                                      </a:lnTo>
                                      <a:lnTo>
                                        <a:pt x="97" y="388"/>
                                      </a:lnTo>
                                      <a:lnTo>
                                        <a:pt x="100" y="390"/>
                                      </a:lnTo>
                                      <a:lnTo>
                                        <a:pt x="103" y="390"/>
                                      </a:lnTo>
                                      <a:lnTo>
                                        <a:pt x="103" y="390"/>
                                      </a:lnTo>
                                      <a:lnTo>
                                        <a:pt x="107" y="394"/>
                                      </a:lnTo>
                                      <a:lnTo>
                                        <a:pt x="110" y="394"/>
                                      </a:lnTo>
                                      <a:lnTo>
                                        <a:pt x="112" y="397"/>
                                      </a:lnTo>
                                      <a:lnTo>
                                        <a:pt x="115" y="397"/>
                                      </a:lnTo>
                                      <a:lnTo>
                                        <a:pt x="115" y="400"/>
                                      </a:lnTo>
                                      <a:lnTo>
                                        <a:pt x="122" y="403"/>
                                      </a:lnTo>
                                      <a:lnTo>
                                        <a:pt x="122" y="403"/>
                                      </a:lnTo>
                                      <a:lnTo>
                                        <a:pt x="122" y="403"/>
                                      </a:lnTo>
                                      <a:lnTo>
                                        <a:pt x="125" y="403"/>
                                      </a:lnTo>
                                      <a:lnTo>
                                        <a:pt x="129" y="406"/>
                                      </a:lnTo>
                                      <a:lnTo>
                                        <a:pt x="132" y="406"/>
                                      </a:lnTo>
                                      <a:lnTo>
                                        <a:pt x="132" y="406"/>
                                      </a:lnTo>
                                      <a:lnTo>
                                        <a:pt x="134" y="409"/>
                                      </a:lnTo>
                                      <a:lnTo>
                                        <a:pt x="137" y="409"/>
                                      </a:lnTo>
                                      <a:lnTo>
                                        <a:pt x="141" y="409"/>
                                      </a:lnTo>
                                      <a:lnTo>
                                        <a:pt x="144" y="412"/>
                                      </a:lnTo>
                                      <a:lnTo>
                                        <a:pt x="144" y="409"/>
                                      </a:lnTo>
                                      <a:lnTo>
                                        <a:pt x="147" y="412"/>
                                      </a:lnTo>
                                      <a:lnTo>
                                        <a:pt x="150" y="412"/>
                                      </a:lnTo>
                                      <a:lnTo>
                                        <a:pt x="174" y="419"/>
                                      </a:lnTo>
                                      <a:lnTo>
                                        <a:pt x="178" y="419"/>
                                      </a:lnTo>
                                      <a:lnTo>
                                        <a:pt x="178" y="419"/>
                                      </a:lnTo>
                                      <a:lnTo>
                                        <a:pt x="178" y="421"/>
                                      </a:lnTo>
                                      <a:lnTo>
                                        <a:pt x="183" y="421"/>
                                      </a:lnTo>
                                      <a:lnTo>
                                        <a:pt x="183" y="421"/>
                                      </a:lnTo>
                                      <a:lnTo>
                                        <a:pt x="186" y="421"/>
                                      </a:lnTo>
                                      <a:lnTo>
                                        <a:pt x="190" y="421"/>
                                      </a:lnTo>
                                      <a:lnTo>
                                        <a:pt x="190" y="421"/>
                                      </a:lnTo>
                                      <a:lnTo>
                                        <a:pt x="193" y="421"/>
                                      </a:lnTo>
                                      <a:lnTo>
                                        <a:pt x="227" y="421"/>
                                      </a:lnTo>
                                      <a:lnTo>
                                        <a:pt x="230" y="421"/>
                                      </a:lnTo>
                                      <a:lnTo>
                                        <a:pt x="237" y="421"/>
                                      </a:lnTo>
                                      <a:lnTo>
                                        <a:pt x="237" y="421"/>
                                      </a:lnTo>
                                      <a:lnTo>
                                        <a:pt x="243" y="421"/>
                                      </a:lnTo>
                                      <a:lnTo>
                                        <a:pt x="247" y="419"/>
                                      </a:lnTo>
                                      <a:lnTo>
                                        <a:pt x="250" y="419"/>
                                      </a:lnTo>
                                      <a:lnTo>
                                        <a:pt x="262" y="416"/>
                                      </a:lnTo>
                                      <a:lnTo>
                                        <a:pt x="265" y="416"/>
                                      </a:lnTo>
                                      <a:lnTo>
                                        <a:pt x="274" y="412"/>
                                      </a:lnTo>
                                      <a:lnTo>
                                        <a:pt x="277" y="409"/>
                                      </a:lnTo>
                                      <a:lnTo>
                                        <a:pt x="277" y="412"/>
                                      </a:lnTo>
                                      <a:lnTo>
                                        <a:pt x="287" y="409"/>
                                      </a:lnTo>
                                      <a:lnTo>
                                        <a:pt x="290" y="406"/>
                                      </a:lnTo>
                                      <a:lnTo>
                                        <a:pt x="290" y="406"/>
                                      </a:lnTo>
                                      <a:lnTo>
                                        <a:pt x="293" y="406"/>
                                      </a:lnTo>
                                      <a:lnTo>
                                        <a:pt x="297" y="403"/>
                                      </a:lnTo>
                                      <a:lnTo>
                                        <a:pt x="297" y="403"/>
                                      </a:lnTo>
                                      <a:lnTo>
                                        <a:pt x="299" y="403"/>
                                      </a:lnTo>
                                      <a:lnTo>
                                        <a:pt x="299" y="403"/>
                                      </a:lnTo>
                                      <a:lnTo>
                                        <a:pt x="302" y="400"/>
                                      </a:lnTo>
                                      <a:lnTo>
                                        <a:pt x="302" y="400"/>
                                      </a:lnTo>
                                      <a:lnTo>
                                        <a:pt x="305" y="400"/>
                                      </a:lnTo>
                                      <a:lnTo>
                                        <a:pt x="309" y="397"/>
                                      </a:lnTo>
                                      <a:lnTo>
                                        <a:pt x="309" y="400"/>
                                      </a:lnTo>
                                      <a:lnTo>
                                        <a:pt x="312" y="397"/>
                                      </a:lnTo>
                                      <a:lnTo>
                                        <a:pt x="315" y="394"/>
                                      </a:lnTo>
                                      <a:lnTo>
                                        <a:pt x="315" y="394"/>
                                      </a:lnTo>
                                      <a:lnTo>
                                        <a:pt x="319" y="394"/>
                                      </a:lnTo>
                                      <a:lnTo>
                                        <a:pt x="319" y="390"/>
                                      </a:lnTo>
                                      <a:lnTo>
                                        <a:pt x="321" y="390"/>
                                      </a:lnTo>
                                      <a:lnTo>
                                        <a:pt x="321" y="390"/>
                                      </a:lnTo>
                                      <a:lnTo>
                                        <a:pt x="324" y="388"/>
                                      </a:lnTo>
                                      <a:lnTo>
                                        <a:pt x="327" y="388"/>
                                      </a:lnTo>
                                      <a:lnTo>
                                        <a:pt x="337" y="383"/>
                                      </a:lnTo>
                                      <a:lnTo>
                                        <a:pt x="334" y="383"/>
                                      </a:lnTo>
                                      <a:lnTo>
                                        <a:pt x="334" y="383"/>
                                      </a:lnTo>
                                      <a:lnTo>
                                        <a:pt x="327" y="386"/>
                                      </a:lnTo>
                                      <a:lnTo>
                                        <a:pt x="327" y="386"/>
                                      </a:lnTo>
                                      <a:lnTo>
                                        <a:pt x="324" y="388"/>
                                      </a:lnTo>
                                      <a:lnTo>
                                        <a:pt x="324" y="388"/>
                                      </a:lnTo>
                                      <a:lnTo>
                                        <a:pt x="321" y="388"/>
                                      </a:lnTo>
                                      <a:lnTo>
                                        <a:pt x="319" y="390"/>
                                      </a:lnTo>
                                      <a:lnTo>
                                        <a:pt x="315" y="394"/>
                                      </a:lnTo>
                                      <a:lnTo>
                                        <a:pt x="315" y="394"/>
                                      </a:lnTo>
                                      <a:lnTo>
                                        <a:pt x="312" y="394"/>
                                      </a:lnTo>
                                      <a:lnTo>
                                        <a:pt x="309" y="397"/>
                                      </a:lnTo>
                                      <a:lnTo>
                                        <a:pt x="312" y="397"/>
                                      </a:lnTo>
                                      <a:lnTo>
                                        <a:pt x="309" y="397"/>
                                      </a:lnTo>
                                      <a:lnTo>
                                        <a:pt x="305" y="400"/>
                                      </a:lnTo>
                                      <a:lnTo>
                                        <a:pt x="302" y="400"/>
                                      </a:lnTo>
                                      <a:lnTo>
                                        <a:pt x="299" y="400"/>
                                      </a:lnTo>
                                      <a:lnTo>
                                        <a:pt x="297" y="403"/>
                                      </a:lnTo>
                                      <a:lnTo>
                                        <a:pt x="293" y="403"/>
                                      </a:lnTo>
                                      <a:lnTo>
                                        <a:pt x="290" y="406"/>
                                      </a:lnTo>
                                      <a:lnTo>
                                        <a:pt x="287" y="406"/>
                                      </a:lnTo>
                                      <a:lnTo>
                                        <a:pt x="277" y="409"/>
                                      </a:lnTo>
                                      <a:lnTo>
                                        <a:pt x="274" y="412"/>
                                      </a:lnTo>
                                      <a:lnTo>
                                        <a:pt x="274" y="412"/>
                                      </a:lnTo>
                                      <a:lnTo>
                                        <a:pt x="265" y="412"/>
                                      </a:lnTo>
                                      <a:lnTo>
                                        <a:pt x="262" y="416"/>
                                      </a:lnTo>
                                      <a:lnTo>
                                        <a:pt x="250" y="419"/>
                                      </a:lnTo>
                                      <a:lnTo>
                                        <a:pt x="250" y="419"/>
                                      </a:lnTo>
                                      <a:lnTo>
                                        <a:pt x="243" y="419"/>
                                      </a:lnTo>
                                      <a:lnTo>
                                        <a:pt x="240" y="419"/>
                                      </a:lnTo>
                                      <a:lnTo>
                                        <a:pt x="243" y="419"/>
                                      </a:lnTo>
                                      <a:lnTo>
                                        <a:pt x="237" y="419"/>
                                      </a:lnTo>
                                      <a:lnTo>
                                        <a:pt x="237" y="419"/>
                                      </a:lnTo>
                                      <a:lnTo>
                                        <a:pt x="237" y="419"/>
                                      </a:lnTo>
                                      <a:lnTo>
                                        <a:pt x="230" y="419"/>
                                      </a:lnTo>
                                      <a:lnTo>
                                        <a:pt x="227" y="421"/>
                                      </a:lnTo>
                                      <a:lnTo>
                                        <a:pt x="227" y="421"/>
                                      </a:lnTo>
                                      <a:lnTo>
                                        <a:pt x="193" y="421"/>
                                      </a:lnTo>
                                      <a:lnTo>
                                        <a:pt x="190" y="419"/>
                                      </a:lnTo>
                                      <a:lnTo>
                                        <a:pt x="186" y="419"/>
                                      </a:lnTo>
                                      <a:lnTo>
                                        <a:pt x="183" y="419"/>
                                      </a:lnTo>
                                      <a:lnTo>
                                        <a:pt x="180" y="419"/>
                                      </a:lnTo>
                                      <a:lnTo>
                                        <a:pt x="178" y="419"/>
                                      </a:lnTo>
                                      <a:lnTo>
                                        <a:pt x="174" y="419"/>
                                      </a:lnTo>
                                      <a:lnTo>
                                        <a:pt x="150" y="412"/>
                                      </a:lnTo>
                                      <a:lnTo>
                                        <a:pt x="147" y="412"/>
                                      </a:lnTo>
                                      <a:lnTo>
                                        <a:pt x="150" y="412"/>
                                      </a:lnTo>
                                      <a:lnTo>
                                        <a:pt x="144" y="409"/>
                                      </a:lnTo>
                                      <a:lnTo>
                                        <a:pt x="141" y="409"/>
                                      </a:lnTo>
                                      <a:lnTo>
                                        <a:pt x="141" y="406"/>
                                      </a:lnTo>
                                      <a:lnTo>
                                        <a:pt x="137" y="406"/>
                                      </a:lnTo>
                                      <a:lnTo>
                                        <a:pt x="137" y="406"/>
                                      </a:lnTo>
                                      <a:lnTo>
                                        <a:pt x="132" y="406"/>
                                      </a:lnTo>
                                      <a:lnTo>
                                        <a:pt x="129" y="403"/>
                                      </a:lnTo>
                                      <a:lnTo>
                                        <a:pt x="129" y="403"/>
                                      </a:lnTo>
                                      <a:lnTo>
                                        <a:pt x="129" y="403"/>
                                      </a:lnTo>
                                      <a:lnTo>
                                        <a:pt x="122" y="400"/>
                                      </a:lnTo>
                                      <a:lnTo>
                                        <a:pt x="122" y="400"/>
                                      </a:lnTo>
                                      <a:lnTo>
                                        <a:pt x="122" y="400"/>
                                      </a:lnTo>
                                      <a:lnTo>
                                        <a:pt x="119" y="400"/>
                                      </a:lnTo>
                                      <a:lnTo>
                                        <a:pt x="115" y="397"/>
                                      </a:lnTo>
                                      <a:lnTo>
                                        <a:pt x="112" y="394"/>
                                      </a:lnTo>
                                      <a:lnTo>
                                        <a:pt x="110" y="394"/>
                                      </a:lnTo>
                                      <a:lnTo>
                                        <a:pt x="107" y="390"/>
                                      </a:lnTo>
                                      <a:lnTo>
                                        <a:pt x="103" y="390"/>
                                      </a:lnTo>
                                      <a:lnTo>
                                        <a:pt x="100" y="388"/>
                                      </a:lnTo>
                                      <a:lnTo>
                                        <a:pt x="97" y="388"/>
                                      </a:lnTo>
                                      <a:lnTo>
                                        <a:pt x="97" y="386"/>
                                      </a:lnTo>
                                      <a:lnTo>
                                        <a:pt x="94" y="383"/>
                                      </a:lnTo>
                                      <a:lnTo>
                                        <a:pt x="90" y="383"/>
                                      </a:lnTo>
                                      <a:lnTo>
                                        <a:pt x="87" y="379"/>
                                      </a:lnTo>
                                      <a:lnTo>
                                        <a:pt x="85" y="376"/>
                                      </a:lnTo>
                                      <a:lnTo>
                                        <a:pt x="78" y="373"/>
                                      </a:lnTo>
                                      <a:lnTo>
                                        <a:pt x="78" y="373"/>
                                      </a:lnTo>
                                      <a:lnTo>
                                        <a:pt x="75" y="370"/>
                                      </a:lnTo>
                                      <a:lnTo>
                                        <a:pt x="75" y="370"/>
                                      </a:lnTo>
                                      <a:lnTo>
                                        <a:pt x="72" y="367"/>
                                      </a:lnTo>
                                      <a:lnTo>
                                        <a:pt x="69" y="364"/>
                                      </a:lnTo>
                                      <a:lnTo>
                                        <a:pt x="65" y="364"/>
                                      </a:lnTo>
                                      <a:lnTo>
                                        <a:pt x="65" y="361"/>
                                      </a:lnTo>
                                      <a:lnTo>
                                        <a:pt x="63" y="358"/>
                                      </a:lnTo>
                                      <a:lnTo>
                                        <a:pt x="63" y="358"/>
                                      </a:lnTo>
                                      <a:lnTo>
                                        <a:pt x="60" y="354"/>
                                      </a:lnTo>
                                      <a:lnTo>
                                        <a:pt x="60" y="354"/>
                                      </a:lnTo>
                                      <a:lnTo>
                                        <a:pt x="53" y="349"/>
                                      </a:lnTo>
                                      <a:lnTo>
                                        <a:pt x="53" y="349"/>
                                      </a:lnTo>
                                      <a:lnTo>
                                        <a:pt x="50" y="345"/>
                                      </a:lnTo>
                                      <a:lnTo>
                                        <a:pt x="50" y="342"/>
                                      </a:lnTo>
                                      <a:lnTo>
                                        <a:pt x="50" y="342"/>
                                      </a:lnTo>
                                      <a:lnTo>
                                        <a:pt x="47" y="342"/>
                                      </a:lnTo>
                                      <a:lnTo>
                                        <a:pt x="43" y="339"/>
                                      </a:lnTo>
                                      <a:lnTo>
                                        <a:pt x="43" y="339"/>
                                      </a:lnTo>
                                      <a:lnTo>
                                        <a:pt x="40" y="333"/>
                                      </a:lnTo>
                                      <a:lnTo>
                                        <a:pt x="40" y="333"/>
                                      </a:lnTo>
                                      <a:lnTo>
                                        <a:pt x="38" y="330"/>
                                      </a:lnTo>
                                      <a:lnTo>
                                        <a:pt x="38" y="330"/>
                                      </a:lnTo>
                                      <a:lnTo>
                                        <a:pt x="35" y="324"/>
                                      </a:lnTo>
                                      <a:lnTo>
                                        <a:pt x="35" y="320"/>
                                      </a:lnTo>
                                      <a:lnTo>
                                        <a:pt x="31" y="317"/>
                                      </a:lnTo>
                                      <a:lnTo>
                                        <a:pt x="28" y="315"/>
                                      </a:lnTo>
                                      <a:lnTo>
                                        <a:pt x="28" y="311"/>
                                      </a:lnTo>
                                      <a:lnTo>
                                        <a:pt x="25" y="308"/>
                                      </a:lnTo>
                                      <a:lnTo>
                                        <a:pt x="25" y="305"/>
                                      </a:lnTo>
                                      <a:lnTo>
                                        <a:pt x="25" y="305"/>
                                      </a:lnTo>
                                      <a:lnTo>
                                        <a:pt x="22" y="302"/>
                                      </a:lnTo>
                                      <a:lnTo>
                                        <a:pt x="22" y="299"/>
                                      </a:lnTo>
                                      <a:lnTo>
                                        <a:pt x="22" y="299"/>
                                      </a:lnTo>
                                      <a:lnTo>
                                        <a:pt x="22" y="296"/>
                                      </a:lnTo>
                                      <a:lnTo>
                                        <a:pt x="22" y="296"/>
                                      </a:lnTo>
                                      <a:lnTo>
                                        <a:pt x="18" y="293"/>
                                      </a:lnTo>
                                      <a:lnTo>
                                        <a:pt x="18" y="289"/>
                                      </a:lnTo>
                                      <a:lnTo>
                                        <a:pt x="18" y="289"/>
                                      </a:lnTo>
                                      <a:lnTo>
                                        <a:pt x="16" y="286"/>
                                      </a:lnTo>
                                      <a:lnTo>
                                        <a:pt x="16" y="283"/>
                                      </a:lnTo>
                                      <a:lnTo>
                                        <a:pt x="16" y="283"/>
                                      </a:lnTo>
                                      <a:lnTo>
                                        <a:pt x="16" y="281"/>
                                      </a:lnTo>
                                      <a:lnTo>
                                        <a:pt x="13" y="277"/>
                                      </a:lnTo>
                                      <a:lnTo>
                                        <a:pt x="13" y="274"/>
                                      </a:lnTo>
                                      <a:lnTo>
                                        <a:pt x="10" y="271"/>
                                      </a:lnTo>
                                      <a:lnTo>
                                        <a:pt x="13" y="271"/>
                                      </a:lnTo>
                                      <a:lnTo>
                                        <a:pt x="10" y="262"/>
                                      </a:lnTo>
                                      <a:lnTo>
                                        <a:pt x="10" y="262"/>
                                      </a:lnTo>
                                      <a:lnTo>
                                        <a:pt x="6" y="259"/>
                                      </a:lnTo>
                                      <a:lnTo>
                                        <a:pt x="6" y="259"/>
                                      </a:lnTo>
                                      <a:lnTo>
                                        <a:pt x="6" y="255"/>
                                      </a:lnTo>
                                      <a:lnTo>
                                        <a:pt x="6" y="243"/>
                                      </a:lnTo>
                                      <a:lnTo>
                                        <a:pt x="3" y="243"/>
                                      </a:lnTo>
                                      <a:lnTo>
                                        <a:pt x="3" y="243"/>
                                      </a:lnTo>
                                      <a:lnTo>
                                        <a:pt x="3" y="234"/>
                                      </a:lnTo>
                                      <a:lnTo>
                                        <a:pt x="3" y="230"/>
                                      </a:lnTo>
                                      <a:lnTo>
                                        <a:pt x="3" y="230"/>
                                      </a:lnTo>
                                      <a:lnTo>
                                        <a:pt x="3" y="228"/>
                                      </a:lnTo>
                                      <a:lnTo>
                                        <a:pt x="3" y="225"/>
                                      </a:lnTo>
                                      <a:lnTo>
                                        <a:pt x="3" y="225"/>
                                      </a:lnTo>
                                      <a:lnTo>
                                        <a:pt x="3" y="200"/>
                                      </a:lnTo>
                                      <a:lnTo>
                                        <a:pt x="3" y="196"/>
                                      </a:lnTo>
                                      <a:lnTo>
                                        <a:pt x="3" y="187"/>
                                      </a:lnTo>
                                      <a:lnTo>
                                        <a:pt x="3" y="184"/>
                                      </a:lnTo>
                                      <a:lnTo>
                                        <a:pt x="3" y="178"/>
                                      </a:lnTo>
                                      <a:lnTo>
                                        <a:pt x="6" y="175"/>
                                      </a:lnTo>
                                      <a:lnTo>
                                        <a:pt x="6" y="172"/>
                                      </a:lnTo>
                                      <a:lnTo>
                                        <a:pt x="6" y="169"/>
                                      </a:lnTo>
                                      <a:lnTo>
                                        <a:pt x="6" y="165"/>
                                      </a:lnTo>
                                      <a:lnTo>
                                        <a:pt x="6" y="162"/>
                                      </a:lnTo>
                                      <a:lnTo>
                                        <a:pt x="10" y="159"/>
                                      </a:lnTo>
                                      <a:lnTo>
                                        <a:pt x="10" y="159"/>
                                      </a:lnTo>
                                      <a:lnTo>
                                        <a:pt x="10" y="157"/>
                                      </a:lnTo>
                                      <a:lnTo>
                                        <a:pt x="10" y="153"/>
                                      </a:lnTo>
                                      <a:lnTo>
                                        <a:pt x="13" y="150"/>
                                      </a:lnTo>
                                      <a:lnTo>
                                        <a:pt x="10" y="150"/>
                                      </a:lnTo>
                                      <a:lnTo>
                                        <a:pt x="13" y="147"/>
                                      </a:lnTo>
                                      <a:lnTo>
                                        <a:pt x="16" y="141"/>
                                      </a:lnTo>
                                      <a:lnTo>
                                        <a:pt x="16" y="138"/>
                                      </a:lnTo>
                                      <a:lnTo>
                                        <a:pt x="16" y="138"/>
                                      </a:lnTo>
                                      <a:lnTo>
                                        <a:pt x="18" y="131"/>
                                      </a:lnTo>
                                      <a:lnTo>
                                        <a:pt x="18" y="131"/>
                                      </a:lnTo>
                                      <a:lnTo>
                                        <a:pt x="18" y="128"/>
                                      </a:lnTo>
                                      <a:lnTo>
                                        <a:pt x="18" y="128"/>
                                      </a:lnTo>
                                      <a:lnTo>
                                        <a:pt x="22" y="125"/>
                                      </a:lnTo>
                                      <a:lnTo>
                                        <a:pt x="22" y="125"/>
                                      </a:lnTo>
                                      <a:lnTo>
                                        <a:pt x="22" y="123"/>
                                      </a:lnTo>
                                      <a:lnTo>
                                        <a:pt x="22" y="123"/>
                                      </a:lnTo>
                                      <a:lnTo>
                                        <a:pt x="22" y="119"/>
                                      </a:lnTo>
                                      <a:lnTo>
                                        <a:pt x="25" y="116"/>
                                      </a:lnTo>
                                      <a:lnTo>
                                        <a:pt x="25" y="116"/>
                                      </a:lnTo>
                                      <a:lnTo>
                                        <a:pt x="25" y="113"/>
                                      </a:lnTo>
                                      <a:lnTo>
                                        <a:pt x="25" y="113"/>
                                      </a:lnTo>
                                      <a:lnTo>
                                        <a:pt x="28" y="106"/>
                                      </a:lnTo>
                                      <a:lnTo>
                                        <a:pt x="35" y="101"/>
                                      </a:lnTo>
                                      <a:lnTo>
                                        <a:pt x="35" y="95"/>
                                      </a:lnTo>
                                      <a:lnTo>
                                        <a:pt x="38" y="95"/>
                                      </a:lnTo>
                                      <a:lnTo>
                                        <a:pt x="40" y="92"/>
                                      </a:lnTo>
                                      <a:lnTo>
                                        <a:pt x="40" y="90"/>
                                      </a:lnTo>
                                      <a:lnTo>
                                        <a:pt x="43" y="86"/>
                                      </a:lnTo>
                                      <a:lnTo>
                                        <a:pt x="47" y="83"/>
                                      </a:lnTo>
                                      <a:lnTo>
                                        <a:pt x="47" y="80"/>
                                      </a:lnTo>
                                      <a:lnTo>
                                        <a:pt x="50" y="77"/>
                                      </a:lnTo>
                                      <a:lnTo>
                                        <a:pt x="50" y="77"/>
                                      </a:lnTo>
                                      <a:lnTo>
                                        <a:pt x="53" y="73"/>
                                      </a:lnTo>
                                      <a:lnTo>
                                        <a:pt x="57" y="71"/>
                                      </a:lnTo>
                                      <a:lnTo>
                                        <a:pt x="60" y="68"/>
                                      </a:lnTo>
                                      <a:lnTo>
                                        <a:pt x="60" y="65"/>
                                      </a:lnTo>
                                      <a:lnTo>
                                        <a:pt x="63" y="65"/>
                                      </a:lnTo>
                                      <a:lnTo>
                                        <a:pt x="65" y="61"/>
                                      </a:lnTo>
                                      <a:lnTo>
                                        <a:pt x="65" y="58"/>
                                      </a:lnTo>
                                      <a:lnTo>
                                        <a:pt x="69" y="56"/>
                                      </a:lnTo>
                                      <a:lnTo>
                                        <a:pt x="75" y="52"/>
                                      </a:lnTo>
                                      <a:lnTo>
                                        <a:pt x="78" y="49"/>
                                      </a:lnTo>
                                      <a:lnTo>
                                        <a:pt x="78" y="46"/>
                                      </a:lnTo>
                                      <a:lnTo>
                                        <a:pt x="82" y="46"/>
                                      </a:lnTo>
                                      <a:lnTo>
                                        <a:pt x="85" y="43"/>
                                      </a:lnTo>
                                      <a:lnTo>
                                        <a:pt x="87" y="43"/>
                                      </a:lnTo>
                                      <a:lnTo>
                                        <a:pt x="90" y="39"/>
                                      </a:lnTo>
                                      <a:lnTo>
                                        <a:pt x="97" y="34"/>
                                      </a:lnTo>
                                      <a:lnTo>
                                        <a:pt x="100" y="34"/>
                                      </a:lnTo>
                                      <a:lnTo>
                                        <a:pt x="103" y="31"/>
                                      </a:lnTo>
                                      <a:lnTo>
                                        <a:pt x="107" y="27"/>
                                      </a:lnTo>
                                      <a:lnTo>
                                        <a:pt x="110" y="27"/>
                                      </a:lnTo>
                                      <a:lnTo>
                                        <a:pt x="112" y="24"/>
                                      </a:lnTo>
                                      <a:lnTo>
                                        <a:pt x="122" y="21"/>
                                      </a:lnTo>
                                      <a:lnTo>
                                        <a:pt x="122" y="21"/>
                                      </a:lnTo>
                                      <a:lnTo>
                                        <a:pt x="122" y="21"/>
                                      </a:lnTo>
                                      <a:lnTo>
                                        <a:pt x="125" y="21"/>
                                      </a:lnTo>
                                      <a:lnTo>
                                        <a:pt x="129" y="18"/>
                                      </a:lnTo>
                                      <a:lnTo>
                                        <a:pt x="129" y="18"/>
                                      </a:lnTo>
                                      <a:lnTo>
                                        <a:pt x="132" y="18"/>
                                      </a:lnTo>
                                      <a:lnTo>
                                        <a:pt x="134" y="15"/>
                                      </a:lnTo>
                                      <a:lnTo>
                                        <a:pt x="132" y="15"/>
                                      </a:lnTo>
                                      <a:lnTo>
                                        <a:pt x="137" y="15"/>
                                      </a:lnTo>
                                      <a:lnTo>
                                        <a:pt x="141" y="12"/>
                                      </a:lnTo>
                                      <a:lnTo>
                                        <a:pt x="141" y="15"/>
                                      </a:lnTo>
                                      <a:lnTo>
                                        <a:pt x="144" y="12"/>
                                      </a:lnTo>
                                      <a:lnTo>
                                        <a:pt x="144" y="12"/>
                                      </a:lnTo>
                                      <a:lnTo>
                                        <a:pt x="150" y="9"/>
                                      </a:lnTo>
                                      <a:lnTo>
                                        <a:pt x="147" y="9"/>
                                      </a:lnTo>
                                      <a:lnTo>
                                        <a:pt x="159" y="9"/>
                                      </a:lnTo>
                                      <a:lnTo>
                                        <a:pt x="159" y="5"/>
                                      </a:lnTo>
                                      <a:lnTo>
                                        <a:pt x="171" y="5"/>
                                      </a:lnTo>
                                      <a:lnTo>
                                        <a:pt x="174" y="5"/>
                                      </a:lnTo>
                                      <a:lnTo>
                                        <a:pt x="178" y="3"/>
                                      </a:lnTo>
                                      <a:lnTo>
                                        <a:pt x="180" y="3"/>
                                      </a:lnTo>
                                      <a:lnTo>
                                        <a:pt x="183" y="3"/>
                                      </a:lnTo>
                                      <a:lnTo>
                                        <a:pt x="186" y="3"/>
                                      </a:lnTo>
                                      <a:lnTo>
                                        <a:pt x="196" y="3"/>
                                      </a:lnTo>
                                      <a:lnTo>
                                        <a:pt x="200" y="0"/>
                                      </a:lnTo>
                                      <a:lnTo>
                                        <a:pt x="221" y="0"/>
                                      </a:lnTo>
                                      <a:lnTo>
                                        <a:pt x="221" y="0"/>
                                      </a:lnTo>
                                      <a:lnTo>
                                        <a:pt x="225" y="3"/>
                                      </a:lnTo>
                                      <a:lnTo>
                                        <a:pt x="237" y="3"/>
                                      </a:lnTo>
                                      <a:lnTo>
                                        <a:pt x="237" y="3"/>
                                      </a:lnTo>
                                      <a:lnTo>
                                        <a:pt x="237" y="3"/>
                                      </a:lnTo>
                                      <a:lnTo>
                                        <a:pt x="243" y="3"/>
                                      </a:lnTo>
                                      <a:lnTo>
                                        <a:pt x="247" y="3"/>
                                      </a:lnTo>
                                      <a:lnTo>
                                        <a:pt x="243" y="3"/>
                                      </a:lnTo>
                                      <a:lnTo>
                                        <a:pt x="250" y="5"/>
                                      </a:lnTo>
                                      <a:lnTo>
                                        <a:pt x="252" y="5"/>
                                      </a:lnTo>
                                      <a:lnTo>
                                        <a:pt x="255" y="5"/>
                                      </a:lnTo>
                                      <a:lnTo>
                                        <a:pt x="255" y="5"/>
                                      </a:lnTo>
                                      <a:lnTo>
                                        <a:pt x="268" y="9"/>
                                      </a:lnTo>
                                      <a:lnTo>
                                        <a:pt x="272" y="9"/>
                                      </a:lnTo>
                                      <a:lnTo>
                                        <a:pt x="272" y="9"/>
                                      </a:lnTo>
                                      <a:lnTo>
                                        <a:pt x="274" y="12"/>
                                      </a:lnTo>
                                      <a:lnTo>
                                        <a:pt x="277" y="12"/>
                                      </a:lnTo>
                                      <a:lnTo>
                                        <a:pt x="280" y="12"/>
                                      </a:lnTo>
                                      <a:lnTo>
                                        <a:pt x="284" y="15"/>
                                      </a:lnTo>
                                      <a:lnTo>
                                        <a:pt x="284" y="12"/>
                                      </a:lnTo>
                                      <a:lnTo>
                                        <a:pt x="287" y="15"/>
                                      </a:lnTo>
                                      <a:lnTo>
                                        <a:pt x="290" y="15"/>
                                      </a:lnTo>
                                      <a:lnTo>
                                        <a:pt x="290" y="15"/>
                                      </a:lnTo>
                                      <a:lnTo>
                                        <a:pt x="293" y="18"/>
                                      </a:lnTo>
                                      <a:lnTo>
                                        <a:pt x="297" y="18"/>
                                      </a:lnTo>
                                      <a:lnTo>
                                        <a:pt x="297" y="18"/>
                                      </a:lnTo>
                                      <a:lnTo>
                                        <a:pt x="305" y="24"/>
                                      </a:lnTo>
                                      <a:lnTo>
                                        <a:pt x="309" y="24"/>
                                      </a:lnTo>
                                      <a:lnTo>
                                        <a:pt x="309" y="24"/>
                                      </a:lnTo>
                                      <a:lnTo>
                                        <a:pt x="312" y="27"/>
                                      </a:lnTo>
                                      <a:lnTo>
                                        <a:pt x="315" y="27"/>
                                      </a:lnTo>
                                      <a:lnTo>
                                        <a:pt x="315" y="27"/>
                                      </a:lnTo>
                                      <a:lnTo>
                                        <a:pt x="319" y="31"/>
                                      </a:lnTo>
                                      <a:lnTo>
                                        <a:pt x="319" y="31"/>
                                      </a:lnTo>
                                      <a:lnTo>
                                        <a:pt x="321" y="34"/>
                                      </a:lnTo>
                                      <a:lnTo>
                                        <a:pt x="321"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Freeform 41"/>
                              <wps:cNvSpPr>
                                <a:spLocks/>
                              </wps:cNvSpPr>
                              <wps:spPr bwMode="auto">
                                <a:xfrm>
                                  <a:off x="17" y="40"/>
                                  <a:ext cx="425" cy="386"/>
                                </a:xfrm>
                                <a:custGeom>
                                  <a:avLst/>
                                  <a:gdLst>
                                    <a:gd name="T0" fmla="*/ 370 w 425"/>
                                    <a:gd name="T1" fmla="*/ 357 h 386"/>
                                    <a:gd name="T2" fmla="*/ 395 w 425"/>
                                    <a:gd name="T3" fmla="*/ 323 h 386"/>
                                    <a:gd name="T4" fmla="*/ 407 w 425"/>
                                    <a:gd name="T5" fmla="*/ 302 h 386"/>
                                    <a:gd name="T6" fmla="*/ 413 w 425"/>
                                    <a:gd name="T7" fmla="*/ 286 h 386"/>
                                    <a:gd name="T8" fmla="*/ 422 w 425"/>
                                    <a:gd name="T9" fmla="*/ 258 h 386"/>
                                    <a:gd name="T10" fmla="*/ 425 w 425"/>
                                    <a:gd name="T11" fmla="*/ 203 h 386"/>
                                    <a:gd name="T12" fmla="*/ 422 w 425"/>
                                    <a:gd name="T13" fmla="*/ 168 h 386"/>
                                    <a:gd name="T14" fmla="*/ 413 w 425"/>
                                    <a:gd name="T15" fmla="*/ 144 h 386"/>
                                    <a:gd name="T16" fmla="*/ 407 w 425"/>
                                    <a:gd name="T17" fmla="*/ 128 h 386"/>
                                    <a:gd name="T18" fmla="*/ 395 w 425"/>
                                    <a:gd name="T19" fmla="*/ 104 h 386"/>
                                    <a:gd name="T20" fmla="*/ 378 w 425"/>
                                    <a:gd name="T21" fmla="*/ 80 h 386"/>
                                    <a:gd name="T22" fmla="*/ 363 w 425"/>
                                    <a:gd name="T23" fmla="*/ 61 h 386"/>
                                    <a:gd name="T24" fmla="*/ 331 w 425"/>
                                    <a:gd name="T25" fmla="*/ 37 h 386"/>
                                    <a:gd name="T26" fmla="*/ 316 w 425"/>
                                    <a:gd name="T27" fmla="*/ 24 h 386"/>
                                    <a:gd name="T28" fmla="*/ 288 w 425"/>
                                    <a:gd name="T29" fmla="*/ 12 h 386"/>
                                    <a:gd name="T30" fmla="*/ 266 w 425"/>
                                    <a:gd name="T31" fmla="*/ 6 h 386"/>
                                    <a:gd name="T32" fmla="*/ 200 w 425"/>
                                    <a:gd name="T33" fmla="*/ 0 h 386"/>
                                    <a:gd name="T34" fmla="*/ 173 w 425"/>
                                    <a:gd name="T35" fmla="*/ 3 h 386"/>
                                    <a:gd name="T36" fmla="*/ 151 w 425"/>
                                    <a:gd name="T37" fmla="*/ 8 h 386"/>
                                    <a:gd name="T38" fmla="*/ 116 w 425"/>
                                    <a:gd name="T39" fmla="*/ 24 h 386"/>
                                    <a:gd name="T40" fmla="*/ 94 w 425"/>
                                    <a:gd name="T41" fmla="*/ 37 h 386"/>
                                    <a:gd name="T42" fmla="*/ 73 w 425"/>
                                    <a:gd name="T43" fmla="*/ 52 h 386"/>
                                    <a:gd name="T44" fmla="*/ 51 w 425"/>
                                    <a:gd name="T45" fmla="*/ 74 h 386"/>
                                    <a:gd name="T46" fmla="*/ 39 w 425"/>
                                    <a:gd name="T47" fmla="*/ 93 h 386"/>
                                    <a:gd name="T48" fmla="*/ 22 w 425"/>
                                    <a:gd name="T49" fmla="*/ 116 h 386"/>
                                    <a:gd name="T50" fmla="*/ 14 w 425"/>
                                    <a:gd name="T51" fmla="*/ 144 h 386"/>
                                    <a:gd name="T52" fmla="*/ 4 w 425"/>
                                    <a:gd name="T53" fmla="*/ 181 h 386"/>
                                    <a:gd name="T54" fmla="*/ 4 w 425"/>
                                    <a:gd name="T55" fmla="*/ 231 h 386"/>
                                    <a:gd name="T56" fmla="*/ 4 w 425"/>
                                    <a:gd name="T57" fmla="*/ 199 h 386"/>
                                    <a:gd name="T58" fmla="*/ 10 w 425"/>
                                    <a:gd name="T59" fmla="*/ 162 h 386"/>
                                    <a:gd name="T60" fmla="*/ 17 w 425"/>
                                    <a:gd name="T61" fmla="*/ 138 h 386"/>
                                    <a:gd name="T62" fmla="*/ 26 w 425"/>
                                    <a:gd name="T63" fmla="*/ 119 h 386"/>
                                    <a:gd name="T64" fmla="*/ 42 w 425"/>
                                    <a:gd name="T65" fmla="*/ 93 h 386"/>
                                    <a:gd name="T66" fmla="*/ 61 w 425"/>
                                    <a:gd name="T67" fmla="*/ 68 h 386"/>
                                    <a:gd name="T68" fmla="*/ 91 w 425"/>
                                    <a:gd name="T69" fmla="*/ 40 h 386"/>
                                    <a:gd name="T70" fmla="*/ 116 w 425"/>
                                    <a:gd name="T71" fmla="*/ 27 h 386"/>
                                    <a:gd name="T72" fmla="*/ 136 w 425"/>
                                    <a:gd name="T73" fmla="*/ 15 h 386"/>
                                    <a:gd name="T74" fmla="*/ 163 w 425"/>
                                    <a:gd name="T75" fmla="*/ 6 h 386"/>
                                    <a:gd name="T76" fmla="*/ 187 w 425"/>
                                    <a:gd name="T77" fmla="*/ 3 h 386"/>
                                    <a:gd name="T78" fmla="*/ 234 w 425"/>
                                    <a:gd name="T79" fmla="*/ 3 h 386"/>
                                    <a:gd name="T80" fmla="*/ 269 w 425"/>
                                    <a:gd name="T81" fmla="*/ 6 h 386"/>
                                    <a:gd name="T82" fmla="*/ 291 w 425"/>
                                    <a:gd name="T83" fmla="*/ 15 h 386"/>
                                    <a:gd name="T84" fmla="*/ 319 w 425"/>
                                    <a:gd name="T85" fmla="*/ 27 h 386"/>
                                    <a:gd name="T86" fmla="*/ 331 w 425"/>
                                    <a:gd name="T87" fmla="*/ 40 h 386"/>
                                    <a:gd name="T88" fmla="*/ 353 w 425"/>
                                    <a:gd name="T89" fmla="*/ 59 h 386"/>
                                    <a:gd name="T90" fmla="*/ 372 w 425"/>
                                    <a:gd name="T91" fmla="*/ 76 h 386"/>
                                    <a:gd name="T92" fmla="*/ 397 w 425"/>
                                    <a:gd name="T93" fmla="*/ 107 h 386"/>
                                    <a:gd name="T94" fmla="*/ 407 w 425"/>
                                    <a:gd name="T95" fmla="*/ 128 h 386"/>
                                    <a:gd name="T96" fmla="*/ 413 w 425"/>
                                    <a:gd name="T97" fmla="*/ 150 h 386"/>
                                    <a:gd name="T98" fmla="*/ 422 w 425"/>
                                    <a:gd name="T99" fmla="*/ 178 h 386"/>
                                    <a:gd name="T100" fmla="*/ 422 w 425"/>
                                    <a:gd name="T101" fmla="*/ 237 h 386"/>
                                    <a:gd name="T102" fmla="*/ 419 w 425"/>
                                    <a:gd name="T103" fmla="*/ 262 h 386"/>
                                    <a:gd name="T104" fmla="*/ 410 w 425"/>
                                    <a:gd name="T105" fmla="*/ 289 h 386"/>
                                    <a:gd name="T106" fmla="*/ 397 w 425"/>
                                    <a:gd name="T107" fmla="*/ 318 h 386"/>
                                    <a:gd name="T108" fmla="*/ 382 w 425"/>
                                    <a:gd name="T109" fmla="*/ 342 h 386"/>
                                    <a:gd name="T110" fmla="*/ 363 w 425"/>
                                    <a:gd name="T111" fmla="*/ 361 h 386"/>
                                    <a:gd name="T112" fmla="*/ 341 w 425"/>
                                    <a:gd name="T113" fmla="*/ 386 h 3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25" h="386">
                                      <a:moveTo>
                                        <a:pt x="341" y="386"/>
                                      </a:moveTo>
                                      <a:lnTo>
                                        <a:pt x="344" y="382"/>
                                      </a:lnTo>
                                      <a:lnTo>
                                        <a:pt x="344" y="379"/>
                                      </a:lnTo>
                                      <a:lnTo>
                                        <a:pt x="350" y="376"/>
                                      </a:lnTo>
                                      <a:lnTo>
                                        <a:pt x="356" y="373"/>
                                      </a:lnTo>
                                      <a:lnTo>
                                        <a:pt x="356" y="370"/>
                                      </a:lnTo>
                                      <a:lnTo>
                                        <a:pt x="366" y="364"/>
                                      </a:lnTo>
                                      <a:lnTo>
                                        <a:pt x="366" y="361"/>
                                      </a:lnTo>
                                      <a:lnTo>
                                        <a:pt x="370" y="357"/>
                                      </a:lnTo>
                                      <a:lnTo>
                                        <a:pt x="372" y="354"/>
                                      </a:lnTo>
                                      <a:lnTo>
                                        <a:pt x="375" y="352"/>
                                      </a:lnTo>
                                      <a:lnTo>
                                        <a:pt x="378" y="348"/>
                                      </a:lnTo>
                                      <a:lnTo>
                                        <a:pt x="382" y="345"/>
                                      </a:lnTo>
                                      <a:lnTo>
                                        <a:pt x="382" y="342"/>
                                      </a:lnTo>
                                      <a:lnTo>
                                        <a:pt x="385" y="339"/>
                                      </a:lnTo>
                                      <a:lnTo>
                                        <a:pt x="391" y="333"/>
                                      </a:lnTo>
                                      <a:lnTo>
                                        <a:pt x="391" y="330"/>
                                      </a:lnTo>
                                      <a:lnTo>
                                        <a:pt x="395" y="323"/>
                                      </a:lnTo>
                                      <a:lnTo>
                                        <a:pt x="397" y="320"/>
                                      </a:lnTo>
                                      <a:lnTo>
                                        <a:pt x="400" y="318"/>
                                      </a:lnTo>
                                      <a:lnTo>
                                        <a:pt x="400" y="314"/>
                                      </a:lnTo>
                                      <a:lnTo>
                                        <a:pt x="400" y="314"/>
                                      </a:lnTo>
                                      <a:lnTo>
                                        <a:pt x="400" y="311"/>
                                      </a:lnTo>
                                      <a:lnTo>
                                        <a:pt x="400" y="311"/>
                                      </a:lnTo>
                                      <a:lnTo>
                                        <a:pt x="403" y="308"/>
                                      </a:lnTo>
                                      <a:lnTo>
                                        <a:pt x="403" y="305"/>
                                      </a:lnTo>
                                      <a:lnTo>
                                        <a:pt x="407" y="302"/>
                                      </a:lnTo>
                                      <a:lnTo>
                                        <a:pt x="407" y="299"/>
                                      </a:lnTo>
                                      <a:lnTo>
                                        <a:pt x="407" y="299"/>
                                      </a:lnTo>
                                      <a:lnTo>
                                        <a:pt x="410" y="296"/>
                                      </a:lnTo>
                                      <a:lnTo>
                                        <a:pt x="410" y="292"/>
                                      </a:lnTo>
                                      <a:lnTo>
                                        <a:pt x="410" y="292"/>
                                      </a:lnTo>
                                      <a:lnTo>
                                        <a:pt x="410" y="289"/>
                                      </a:lnTo>
                                      <a:lnTo>
                                        <a:pt x="413" y="289"/>
                                      </a:lnTo>
                                      <a:lnTo>
                                        <a:pt x="413" y="286"/>
                                      </a:lnTo>
                                      <a:lnTo>
                                        <a:pt x="413" y="286"/>
                                      </a:lnTo>
                                      <a:lnTo>
                                        <a:pt x="413" y="284"/>
                                      </a:lnTo>
                                      <a:lnTo>
                                        <a:pt x="417" y="277"/>
                                      </a:lnTo>
                                      <a:lnTo>
                                        <a:pt x="417" y="274"/>
                                      </a:lnTo>
                                      <a:lnTo>
                                        <a:pt x="417" y="271"/>
                                      </a:lnTo>
                                      <a:lnTo>
                                        <a:pt x="417" y="271"/>
                                      </a:lnTo>
                                      <a:lnTo>
                                        <a:pt x="419" y="267"/>
                                      </a:lnTo>
                                      <a:lnTo>
                                        <a:pt x="419" y="265"/>
                                      </a:lnTo>
                                      <a:lnTo>
                                        <a:pt x="419" y="262"/>
                                      </a:lnTo>
                                      <a:lnTo>
                                        <a:pt x="422" y="258"/>
                                      </a:lnTo>
                                      <a:lnTo>
                                        <a:pt x="422" y="252"/>
                                      </a:lnTo>
                                      <a:lnTo>
                                        <a:pt x="422" y="250"/>
                                      </a:lnTo>
                                      <a:lnTo>
                                        <a:pt x="425" y="243"/>
                                      </a:lnTo>
                                      <a:lnTo>
                                        <a:pt x="425" y="240"/>
                                      </a:lnTo>
                                      <a:lnTo>
                                        <a:pt x="425" y="237"/>
                                      </a:lnTo>
                                      <a:lnTo>
                                        <a:pt x="425" y="224"/>
                                      </a:lnTo>
                                      <a:lnTo>
                                        <a:pt x="425" y="221"/>
                                      </a:lnTo>
                                      <a:lnTo>
                                        <a:pt x="425" y="206"/>
                                      </a:lnTo>
                                      <a:lnTo>
                                        <a:pt x="425" y="203"/>
                                      </a:lnTo>
                                      <a:lnTo>
                                        <a:pt x="425" y="203"/>
                                      </a:lnTo>
                                      <a:lnTo>
                                        <a:pt x="425" y="194"/>
                                      </a:lnTo>
                                      <a:lnTo>
                                        <a:pt x="425" y="187"/>
                                      </a:lnTo>
                                      <a:lnTo>
                                        <a:pt x="425" y="190"/>
                                      </a:lnTo>
                                      <a:lnTo>
                                        <a:pt x="425" y="184"/>
                                      </a:lnTo>
                                      <a:lnTo>
                                        <a:pt x="422" y="178"/>
                                      </a:lnTo>
                                      <a:lnTo>
                                        <a:pt x="422" y="178"/>
                                      </a:lnTo>
                                      <a:lnTo>
                                        <a:pt x="422" y="175"/>
                                      </a:lnTo>
                                      <a:lnTo>
                                        <a:pt x="422" y="168"/>
                                      </a:lnTo>
                                      <a:lnTo>
                                        <a:pt x="419" y="165"/>
                                      </a:lnTo>
                                      <a:lnTo>
                                        <a:pt x="419" y="165"/>
                                      </a:lnTo>
                                      <a:lnTo>
                                        <a:pt x="419" y="162"/>
                                      </a:lnTo>
                                      <a:lnTo>
                                        <a:pt x="419" y="160"/>
                                      </a:lnTo>
                                      <a:lnTo>
                                        <a:pt x="417" y="156"/>
                                      </a:lnTo>
                                      <a:lnTo>
                                        <a:pt x="417" y="156"/>
                                      </a:lnTo>
                                      <a:lnTo>
                                        <a:pt x="417" y="153"/>
                                      </a:lnTo>
                                      <a:lnTo>
                                        <a:pt x="417" y="150"/>
                                      </a:lnTo>
                                      <a:lnTo>
                                        <a:pt x="413" y="144"/>
                                      </a:lnTo>
                                      <a:lnTo>
                                        <a:pt x="413" y="141"/>
                                      </a:lnTo>
                                      <a:lnTo>
                                        <a:pt x="413" y="141"/>
                                      </a:lnTo>
                                      <a:lnTo>
                                        <a:pt x="413" y="138"/>
                                      </a:lnTo>
                                      <a:lnTo>
                                        <a:pt x="410" y="134"/>
                                      </a:lnTo>
                                      <a:lnTo>
                                        <a:pt x="410" y="134"/>
                                      </a:lnTo>
                                      <a:lnTo>
                                        <a:pt x="410" y="131"/>
                                      </a:lnTo>
                                      <a:lnTo>
                                        <a:pt x="410" y="131"/>
                                      </a:lnTo>
                                      <a:lnTo>
                                        <a:pt x="407" y="128"/>
                                      </a:lnTo>
                                      <a:lnTo>
                                        <a:pt x="407" y="128"/>
                                      </a:lnTo>
                                      <a:lnTo>
                                        <a:pt x="407" y="126"/>
                                      </a:lnTo>
                                      <a:lnTo>
                                        <a:pt x="403" y="122"/>
                                      </a:lnTo>
                                      <a:lnTo>
                                        <a:pt x="403" y="119"/>
                                      </a:lnTo>
                                      <a:lnTo>
                                        <a:pt x="403" y="119"/>
                                      </a:lnTo>
                                      <a:lnTo>
                                        <a:pt x="403" y="116"/>
                                      </a:lnTo>
                                      <a:lnTo>
                                        <a:pt x="400" y="113"/>
                                      </a:lnTo>
                                      <a:lnTo>
                                        <a:pt x="400" y="109"/>
                                      </a:lnTo>
                                      <a:lnTo>
                                        <a:pt x="397" y="107"/>
                                      </a:lnTo>
                                      <a:lnTo>
                                        <a:pt x="395" y="104"/>
                                      </a:lnTo>
                                      <a:lnTo>
                                        <a:pt x="395" y="102"/>
                                      </a:lnTo>
                                      <a:lnTo>
                                        <a:pt x="391" y="98"/>
                                      </a:lnTo>
                                      <a:lnTo>
                                        <a:pt x="391" y="95"/>
                                      </a:lnTo>
                                      <a:lnTo>
                                        <a:pt x="391" y="95"/>
                                      </a:lnTo>
                                      <a:lnTo>
                                        <a:pt x="385" y="93"/>
                                      </a:lnTo>
                                      <a:lnTo>
                                        <a:pt x="385" y="86"/>
                                      </a:lnTo>
                                      <a:lnTo>
                                        <a:pt x="382" y="86"/>
                                      </a:lnTo>
                                      <a:lnTo>
                                        <a:pt x="382" y="86"/>
                                      </a:lnTo>
                                      <a:lnTo>
                                        <a:pt x="378" y="80"/>
                                      </a:lnTo>
                                      <a:lnTo>
                                        <a:pt x="372" y="74"/>
                                      </a:lnTo>
                                      <a:lnTo>
                                        <a:pt x="372" y="76"/>
                                      </a:lnTo>
                                      <a:lnTo>
                                        <a:pt x="372" y="74"/>
                                      </a:lnTo>
                                      <a:lnTo>
                                        <a:pt x="370" y="71"/>
                                      </a:lnTo>
                                      <a:lnTo>
                                        <a:pt x="366" y="68"/>
                                      </a:lnTo>
                                      <a:lnTo>
                                        <a:pt x="366" y="68"/>
                                      </a:lnTo>
                                      <a:lnTo>
                                        <a:pt x="366" y="64"/>
                                      </a:lnTo>
                                      <a:lnTo>
                                        <a:pt x="366" y="64"/>
                                      </a:lnTo>
                                      <a:lnTo>
                                        <a:pt x="363" y="61"/>
                                      </a:lnTo>
                                      <a:lnTo>
                                        <a:pt x="360" y="61"/>
                                      </a:lnTo>
                                      <a:lnTo>
                                        <a:pt x="356" y="55"/>
                                      </a:lnTo>
                                      <a:lnTo>
                                        <a:pt x="353" y="55"/>
                                      </a:lnTo>
                                      <a:lnTo>
                                        <a:pt x="348" y="49"/>
                                      </a:lnTo>
                                      <a:lnTo>
                                        <a:pt x="344" y="46"/>
                                      </a:lnTo>
                                      <a:lnTo>
                                        <a:pt x="341" y="42"/>
                                      </a:lnTo>
                                      <a:lnTo>
                                        <a:pt x="338" y="42"/>
                                      </a:lnTo>
                                      <a:lnTo>
                                        <a:pt x="335" y="40"/>
                                      </a:lnTo>
                                      <a:lnTo>
                                        <a:pt x="331" y="37"/>
                                      </a:lnTo>
                                      <a:lnTo>
                                        <a:pt x="328" y="37"/>
                                      </a:lnTo>
                                      <a:lnTo>
                                        <a:pt x="325" y="34"/>
                                      </a:lnTo>
                                      <a:lnTo>
                                        <a:pt x="325" y="37"/>
                                      </a:lnTo>
                                      <a:lnTo>
                                        <a:pt x="328" y="30"/>
                                      </a:lnTo>
                                      <a:lnTo>
                                        <a:pt x="325" y="30"/>
                                      </a:lnTo>
                                      <a:lnTo>
                                        <a:pt x="323" y="27"/>
                                      </a:lnTo>
                                      <a:lnTo>
                                        <a:pt x="319" y="27"/>
                                      </a:lnTo>
                                      <a:lnTo>
                                        <a:pt x="319" y="27"/>
                                      </a:lnTo>
                                      <a:lnTo>
                                        <a:pt x="316" y="24"/>
                                      </a:lnTo>
                                      <a:lnTo>
                                        <a:pt x="306" y="21"/>
                                      </a:lnTo>
                                      <a:lnTo>
                                        <a:pt x="303" y="18"/>
                                      </a:lnTo>
                                      <a:lnTo>
                                        <a:pt x="303" y="18"/>
                                      </a:lnTo>
                                      <a:lnTo>
                                        <a:pt x="303" y="18"/>
                                      </a:lnTo>
                                      <a:lnTo>
                                        <a:pt x="297" y="15"/>
                                      </a:lnTo>
                                      <a:lnTo>
                                        <a:pt x="294" y="15"/>
                                      </a:lnTo>
                                      <a:lnTo>
                                        <a:pt x="294" y="15"/>
                                      </a:lnTo>
                                      <a:lnTo>
                                        <a:pt x="291" y="12"/>
                                      </a:lnTo>
                                      <a:lnTo>
                                        <a:pt x="288" y="12"/>
                                      </a:lnTo>
                                      <a:lnTo>
                                        <a:pt x="291" y="12"/>
                                      </a:lnTo>
                                      <a:lnTo>
                                        <a:pt x="284" y="12"/>
                                      </a:lnTo>
                                      <a:lnTo>
                                        <a:pt x="281" y="8"/>
                                      </a:lnTo>
                                      <a:lnTo>
                                        <a:pt x="278" y="8"/>
                                      </a:lnTo>
                                      <a:lnTo>
                                        <a:pt x="276" y="8"/>
                                      </a:lnTo>
                                      <a:lnTo>
                                        <a:pt x="272" y="8"/>
                                      </a:lnTo>
                                      <a:lnTo>
                                        <a:pt x="276" y="8"/>
                                      </a:lnTo>
                                      <a:lnTo>
                                        <a:pt x="269" y="6"/>
                                      </a:lnTo>
                                      <a:lnTo>
                                        <a:pt x="266" y="6"/>
                                      </a:lnTo>
                                      <a:lnTo>
                                        <a:pt x="251" y="3"/>
                                      </a:lnTo>
                                      <a:lnTo>
                                        <a:pt x="247" y="3"/>
                                      </a:lnTo>
                                      <a:lnTo>
                                        <a:pt x="244" y="0"/>
                                      </a:lnTo>
                                      <a:lnTo>
                                        <a:pt x="241" y="0"/>
                                      </a:lnTo>
                                      <a:lnTo>
                                        <a:pt x="237" y="0"/>
                                      </a:lnTo>
                                      <a:lnTo>
                                        <a:pt x="231" y="0"/>
                                      </a:lnTo>
                                      <a:lnTo>
                                        <a:pt x="225" y="0"/>
                                      </a:lnTo>
                                      <a:lnTo>
                                        <a:pt x="204" y="0"/>
                                      </a:lnTo>
                                      <a:lnTo>
                                        <a:pt x="200" y="0"/>
                                      </a:lnTo>
                                      <a:lnTo>
                                        <a:pt x="200" y="0"/>
                                      </a:lnTo>
                                      <a:lnTo>
                                        <a:pt x="194" y="0"/>
                                      </a:lnTo>
                                      <a:lnTo>
                                        <a:pt x="190" y="0"/>
                                      </a:lnTo>
                                      <a:lnTo>
                                        <a:pt x="190" y="0"/>
                                      </a:lnTo>
                                      <a:lnTo>
                                        <a:pt x="187" y="0"/>
                                      </a:lnTo>
                                      <a:lnTo>
                                        <a:pt x="182" y="3"/>
                                      </a:lnTo>
                                      <a:lnTo>
                                        <a:pt x="184" y="3"/>
                                      </a:lnTo>
                                      <a:lnTo>
                                        <a:pt x="178" y="3"/>
                                      </a:lnTo>
                                      <a:lnTo>
                                        <a:pt x="173" y="3"/>
                                      </a:lnTo>
                                      <a:lnTo>
                                        <a:pt x="173" y="3"/>
                                      </a:lnTo>
                                      <a:lnTo>
                                        <a:pt x="170" y="3"/>
                                      </a:lnTo>
                                      <a:lnTo>
                                        <a:pt x="166" y="6"/>
                                      </a:lnTo>
                                      <a:lnTo>
                                        <a:pt x="163" y="6"/>
                                      </a:lnTo>
                                      <a:lnTo>
                                        <a:pt x="163" y="6"/>
                                      </a:lnTo>
                                      <a:lnTo>
                                        <a:pt x="161" y="6"/>
                                      </a:lnTo>
                                      <a:lnTo>
                                        <a:pt x="158" y="8"/>
                                      </a:lnTo>
                                      <a:lnTo>
                                        <a:pt x="154" y="8"/>
                                      </a:lnTo>
                                      <a:lnTo>
                                        <a:pt x="151" y="8"/>
                                      </a:lnTo>
                                      <a:lnTo>
                                        <a:pt x="145" y="12"/>
                                      </a:lnTo>
                                      <a:lnTo>
                                        <a:pt x="141" y="12"/>
                                      </a:lnTo>
                                      <a:lnTo>
                                        <a:pt x="138" y="12"/>
                                      </a:lnTo>
                                      <a:lnTo>
                                        <a:pt x="136" y="15"/>
                                      </a:lnTo>
                                      <a:lnTo>
                                        <a:pt x="133" y="15"/>
                                      </a:lnTo>
                                      <a:lnTo>
                                        <a:pt x="126" y="18"/>
                                      </a:lnTo>
                                      <a:lnTo>
                                        <a:pt x="123" y="21"/>
                                      </a:lnTo>
                                      <a:lnTo>
                                        <a:pt x="119" y="21"/>
                                      </a:lnTo>
                                      <a:lnTo>
                                        <a:pt x="116" y="24"/>
                                      </a:lnTo>
                                      <a:lnTo>
                                        <a:pt x="114" y="24"/>
                                      </a:lnTo>
                                      <a:lnTo>
                                        <a:pt x="111" y="27"/>
                                      </a:lnTo>
                                      <a:lnTo>
                                        <a:pt x="111" y="27"/>
                                      </a:lnTo>
                                      <a:lnTo>
                                        <a:pt x="104" y="30"/>
                                      </a:lnTo>
                                      <a:lnTo>
                                        <a:pt x="104" y="30"/>
                                      </a:lnTo>
                                      <a:lnTo>
                                        <a:pt x="104" y="30"/>
                                      </a:lnTo>
                                      <a:lnTo>
                                        <a:pt x="101" y="34"/>
                                      </a:lnTo>
                                      <a:lnTo>
                                        <a:pt x="94" y="37"/>
                                      </a:lnTo>
                                      <a:lnTo>
                                        <a:pt x="94" y="37"/>
                                      </a:lnTo>
                                      <a:lnTo>
                                        <a:pt x="91" y="40"/>
                                      </a:lnTo>
                                      <a:lnTo>
                                        <a:pt x="91" y="40"/>
                                      </a:lnTo>
                                      <a:lnTo>
                                        <a:pt x="86" y="42"/>
                                      </a:lnTo>
                                      <a:lnTo>
                                        <a:pt x="82" y="46"/>
                                      </a:lnTo>
                                      <a:lnTo>
                                        <a:pt x="82" y="46"/>
                                      </a:lnTo>
                                      <a:lnTo>
                                        <a:pt x="82" y="46"/>
                                      </a:lnTo>
                                      <a:lnTo>
                                        <a:pt x="76" y="52"/>
                                      </a:lnTo>
                                      <a:lnTo>
                                        <a:pt x="76" y="52"/>
                                      </a:lnTo>
                                      <a:lnTo>
                                        <a:pt x="73" y="52"/>
                                      </a:lnTo>
                                      <a:lnTo>
                                        <a:pt x="69" y="59"/>
                                      </a:lnTo>
                                      <a:lnTo>
                                        <a:pt x="69" y="59"/>
                                      </a:lnTo>
                                      <a:lnTo>
                                        <a:pt x="67" y="61"/>
                                      </a:lnTo>
                                      <a:lnTo>
                                        <a:pt x="64" y="61"/>
                                      </a:lnTo>
                                      <a:lnTo>
                                        <a:pt x="57" y="68"/>
                                      </a:lnTo>
                                      <a:lnTo>
                                        <a:pt x="57" y="71"/>
                                      </a:lnTo>
                                      <a:lnTo>
                                        <a:pt x="57" y="71"/>
                                      </a:lnTo>
                                      <a:lnTo>
                                        <a:pt x="54" y="74"/>
                                      </a:lnTo>
                                      <a:lnTo>
                                        <a:pt x="51" y="74"/>
                                      </a:lnTo>
                                      <a:lnTo>
                                        <a:pt x="51" y="76"/>
                                      </a:lnTo>
                                      <a:lnTo>
                                        <a:pt x="51" y="76"/>
                                      </a:lnTo>
                                      <a:lnTo>
                                        <a:pt x="47" y="80"/>
                                      </a:lnTo>
                                      <a:lnTo>
                                        <a:pt x="44" y="83"/>
                                      </a:lnTo>
                                      <a:lnTo>
                                        <a:pt x="44" y="83"/>
                                      </a:lnTo>
                                      <a:lnTo>
                                        <a:pt x="44" y="86"/>
                                      </a:lnTo>
                                      <a:lnTo>
                                        <a:pt x="42" y="89"/>
                                      </a:lnTo>
                                      <a:lnTo>
                                        <a:pt x="42" y="89"/>
                                      </a:lnTo>
                                      <a:lnTo>
                                        <a:pt x="39" y="93"/>
                                      </a:lnTo>
                                      <a:lnTo>
                                        <a:pt x="39" y="95"/>
                                      </a:lnTo>
                                      <a:lnTo>
                                        <a:pt x="35" y="98"/>
                                      </a:lnTo>
                                      <a:lnTo>
                                        <a:pt x="35" y="102"/>
                                      </a:lnTo>
                                      <a:lnTo>
                                        <a:pt x="32" y="104"/>
                                      </a:lnTo>
                                      <a:lnTo>
                                        <a:pt x="32" y="107"/>
                                      </a:lnTo>
                                      <a:lnTo>
                                        <a:pt x="29" y="107"/>
                                      </a:lnTo>
                                      <a:lnTo>
                                        <a:pt x="26" y="113"/>
                                      </a:lnTo>
                                      <a:lnTo>
                                        <a:pt x="26" y="113"/>
                                      </a:lnTo>
                                      <a:lnTo>
                                        <a:pt x="22" y="116"/>
                                      </a:lnTo>
                                      <a:lnTo>
                                        <a:pt x="22" y="119"/>
                                      </a:lnTo>
                                      <a:lnTo>
                                        <a:pt x="22" y="122"/>
                                      </a:lnTo>
                                      <a:lnTo>
                                        <a:pt x="20" y="126"/>
                                      </a:lnTo>
                                      <a:lnTo>
                                        <a:pt x="20" y="128"/>
                                      </a:lnTo>
                                      <a:lnTo>
                                        <a:pt x="17" y="131"/>
                                      </a:lnTo>
                                      <a:lnTo>
                                        <a:pt x="17" y="134"/>
                                      </a:lnTo>
                                      <a:lnTo>
                                        <a:pt x="17" y="138"/>
                                      </a:lnTo>
                                      <a:lnTo>
                                        <a:pt x="14" y="141"/>
                                      </a:lnTo>
                                      <a:lnTo>
                                        <a:pt x="14" y="144"/>
                                      </a:lnTo>
                                      <a:lnTo>
                                        <a:pt x="10" y="156"/>
                                      </a:lnTo>
                                      <a:lnTo>
                                        <a:pt x="10" y="156"/>
                                      </a:lnTo>
                                      <a:lnTo>
                                        <a:pt x="7" y="162"/>
                                      </a:lnTo>
                                      <a:lnTo>
                                        <a:pt x="7" y="165"/>
                                      </a:lnTo>
                                      <a:lnTo>
                                        <a:pt x="7" y="168"/>
                                      </a:lnTo>
                                      <a:lnTo>
                                        <a:pt x="7" y="168"/>
                                      </a:lnTo>
                                      <a:lnTo>
                                        <a:pt x="4" y="178"/>
                                      </a:lnTo>
                                      <a:lnTo>
                                        <a:pt x="4" y="181"/>
                                      </a:lnTo>
                                      <a:lnTo>
                                        <a:pt x="4" y="181"/>
                                      </a:lnTo>
                                      <a:lnTo>
                                        <a:pt x="4" y="184"/>
                                      </a:lnTo>
                                      <a:lnTo>
                                        <a:pt x="4" y="187"/>
                                      </a:lnTo>
                                      <a:lnTo>
                                        <a:pt x="4" y="187"/>
                                      </a:lnTo>
                                      <a:lnTo>
                                        <a:pt x="4" y="190"/>
                                      </a:lnTo>
                                      <a:lnTo>
                                        <a:pt x="4" y="199"/>
                                      </a:lnTo>
                                      <a:lnTo>
                                        <a:pt x="4" y="197"/>
                                      </a:lnTo>
                                      <a:lnTo>
                                        <a:pt x="0" y="203"/>
                                      </a:lnTo>
                                      <a:lnTo>
                                        <a:pt x="0" y="228"/>
                                      </a:lnTo>
                                      <a:lnTo>
                                        <a:pt x="4" y="231"/>
                                      </a:lnTo>
                                      <a:lnTo>
                                        <a:pt x="4" y="237"/>
                                      </a:lnTo>
                                      <a:lnTo>
                                        <a:pt x="4" y="240"/>
                                      </a:lnTo>
                                      <a:lnTo>
                                        <a:pt x="4" y="233"/>
                                      </a:lnTo>
                                      <a:lnTo>
                                        <a:pt x="4" y="237"/>
                                      </a:lnTo>
                                      <a:lnTo>
                                        <a:pt x="4" y="231"/>
                                      </a:lnTo>
                                      <a:lnTo>
                                        <a:pt x="4" y="228"/>
                                      </a:lnTo>
                                      <a:lnTo>
                                        <a:pt x="4" y="228"/>
                                      </a:lnTo>
                                      <a:lnTo>
                                        <a:pt x="4" y="203"/>
                                      </a:lnTo>
                                      <a:lnTo>
                                        <a:pt x="4" y="199"/>
                                      </a:lnTo>
                                      <a:lnTo>
                                        <a:pt x="4" y="190"/>
                                      </a:lnTo>
                                      <a:lnTo>
                                        <a:pt x="4" y="187"/>
                                      </a:lnTo>
                                      <a:lnTo>
                                        <a:pt x="4" y="184"/>
                                      </a:lnTo>
                                      <a:lnTo>
                                        <a:pt x="7" y="181"/>
                                      </a:lnTo>
                                      <a:lnTo>
                                        <a:pt x="7" y="178"/>
                                      </a:lnTo>
                                      <a:lnTo>
                                        <a:pt x="7" y="168"/>
                                      </a:lnTo>
                                      <a:lnTo>
                                        <a:pt x="7" y="165"/>
                                      </a:lnTo>
                                      <a:lnTo>
                                        <a:pt x="7" y="165"/>
                                      </a:lnTo>
                                      <a:lnTo>
                                        <a:pt x="10" y="162"/>
                                      </a:lnTo>
                                      <a:lnTo>
                                        <a:pt x="10" y="160"/>
                                      </a:lnTo>
                                      <a:lnTo>
                                        <a:pt x="10" y="156"/>
                                      </a:lnTo>
                                      <a:lnTo>
                                        <a:pt x="14" y="147"/>
                                      </a:lnTo>
                                      <a:lnTo>
                                        <a:pt x="14" y="147"/>
                                      </a:lnTo>
                                      <a:lnTo>
                                        <a:pt x="17" y="144"/>
                                      </a:lnTo>
                                      <a:lnTo>
                                        <a:pt x="17" y="141"/>
                                      </a:lnTo>
                                      <a:lnTo>
                                        <a:pt x="17" y="141"/>
                                      </a:lnTo>
                                      <a:lnTo>
                                        <a:pt x="17" y="134"/>
                                      </a:lnTo>
                                      <a:lnTo>
                                        <a:pt x="17" y="138"/>
                                      </a:lnTo>
                                      <a:lnTo>
                                        <a:pt x="20" y="131"/>
                                      </a:lnTo>
                                      <a:lnTo>
                                        <a:pt x="20" y="128"/>
                                      </a:lnTo>
                                      <a:lnTo>
                                        <a:pt x="20" y="128"/>
                                      </a:lnTo>
                                      <a:lnTo>
                                        <a:pt x="22" y="128"/>
                                      </a:lnTo>
                                      <a:lnTo>
                                        <a:pt x="22" y="126"/>
                                      </a:lnTo>
                                      <a:lnTo>
                                        <a:pt x="22" y="122"/>
                                      </a:lnTo>
                                      <a:lnTo>
                                        <a:pt x="26" y="119"/>
                                      </a:lnTo>
                                      <a:lnTo>
                                        <a:pt x="26" y="119"/>
                                      </a:lnTo>
                                      <a:lnTo>
                                        <a:pt x="26" y="119"/>
                                      </a:lnTo>
                                      <a:lnTo>
                                        <a:pt x="26" y="116"/>
                                      </a:lnTo>
                                      <a:lnTo>
                                        <a:pt x="29" y="113"/>
                                      </a:lnTo>
                                      <a:lnTo>
                                        <a:pt x="29" y="109"/>
                                      </a:lnTo>
                                      <a:lnTo>
                                        <a:pt x="32" y="107"/>
                                      </a:lnTo>
                                      <a:lnTo>
                                        <a:pt x="32" y="104"/>
                                      </a:lnTo>
                                      <a:lnTo>
                                        <a:pt x="35" y="102"/>
                                      </a:lnTo>
                                      <a:lnTo>
                                        <a:pt x="39" y="98"/>
                                      </a:lnTo>
                                      <a:lnTo>
                                        <a:pt x="39" y="95"/>
                                      </a:lnTo>
                                      <a:lnTo>
                                        <a:pt x="42" y="93"/>
                                      </a:lnTo>
                                      <a:lnTo>
                                        <a:pt x="42" y="89"/>
                                      </a:lnTo>
                                      <a:lnTo>
                                        <a:pt x="44" y="86"/>
                                      </a:lnTo>
                                      <a:lnTo>
                                        <a:pt x="47" y="86"/>
                                      </a:lnTo>
                                      <a:lnTo>
                                        <a:pt x="47" y="80"/>
                                      </a:lnTo>
                                      <a:lnTo>
                                        <a:pt x="51" y="80"/>
                                      </a:lnTo>
                                      <a:lnTo>
                                        <a:pt x="54" y="76"/>
                                      </a:lnTo>
                                      <a:lnTo>
                                        <a:pt x="54" y="74"/>
                                      </a:lnTo>
                                      <a:lnTo>
                                        <a:pt x="57" y="71"/>
                                      </a:lnTo>
                                      <a:lnTo>
                                        <a:pt x="61" y="68"/>
                                      </a:lnTo>
                                      <a:lnTo>
                                        <a:pt x="64" y="64"/>
                                      </a:lnTo>
                                      <a:lnTo>
                                        <a:pt x="67" y="61"/>
                                      </a:lnTo>
                                      <a:lnTo>
                                        <a:pt x="69" y="59"/>
                                      </a:lnTo>
                                      <a:lnTo>
                                        <a:pt x="76" y="55"/>
                                      </a:lnTo>
                                      <a:lnTo>
                                        <a:pt x="76" y="52"/>
                                      </a:lnTo>
                                      <a:lnTo>
                                        <a:pt x="82" y="49"/>
                                      </a:lnTo>
                                      <a:lnTo>
                                        <a:pt x="86" y="46"/>
                                      </a:lnTo>
                                      <a:lnTo>
                                        <a:pt x="89" y="42"/>
                                      </a:lnTo>
                                      <a:lnTo>
                                        <a:pt x="91" y="40"/>
                                      </a:lnTo>
                                      <a:lnTo>
                                        <a:pt x="94" y="37"/>
                                      </a:lnTo>
                                      <a:lnTo>
                                        <a:pt x="101" y="34"/>
                                      </a:lnTo>
                                      <a:lnTo>
                                        <a:pt x="104" y="34"/>
                                      </a:lnTo>
                                      <a:lnTo>
                                        <a:pt x="107" y="30"/>
                                      </a:lnTo>
                                      <a:lnTo>
                                        <a:pt x="111" y="27"/>
                                      </a:lnTo>
                                      <a:lnTo>
                                        <a:pt x="111" y="27"/>
                                      </a:lnTo>
                                      <a:lnTo>
                                        <a:pt x="111" y="27"/>
                                      </a:lnTo>
                                      <a:lnTo>
                                        <a:pt x="111" y="27"/>
                                      </a:lnTo>
                                      <a:lnTo>
                                        <a:pt x="116" y="27"/>
                                      </a:lnTo>
                                      <a:lnTo>
                                        <a:pt x="116" y="24"/>
                                      </a:lnTo>
                                      <a:lnTo>
                                        <a:pt x="116" y="24"/>
                                      </a:lnTo>
                                      <a:lnTo>
                                        <a:pt x="119" y="24"/>
                                      </a:lnTo>
                                      <a:lnTo>
                                        <a:pt x="123" y="21"/>
                                      </a:lnTo>
                                      <a:lnTo>
                                        <a:pt x="123" y="21"/>
                                      </a:lnTo>
                                      <a:lnTo>
                                        <a:pt x="126" y="21"/>
                                      </a:lnTo>
                                      <a:lnTo>
                                        <a:pt x="133" y="18"/>
                                      </a:lnTo>
                                      <a:lnTo>
                                        <a:pt x="136" y="15"/>
                                      </a:lnTo>
                                      <a:lnTo>
                                        <a:pt x="136" y="15"/>
                                      </a:lnTo>
                                      <a:lnTo>
                                        <a:pt x="138" y="15"/>
                                      </a:lnTo>
                                      <a:lnTo>
                                        <a:pt x="141" y="15"/>
                                      </a:lnTo>
                                      <a:lnTo>
                                        <a:pt x="141" y="15"/>
                                      </a:lnTo>
                                      <a:lnTo>
                                        <a:pt x="145" y="12"/>
                                      </a:lnTo>
                                      <a:lnTo>
                                        <a:pt x="145" y="12"/>
                                      </a:lnTo>
                                      <a:lnTo>
                                        <a:pt x="151" y="12"/>
                                      </a:lnTo>
                                      <a:lnTo>
                                        <a:pt x="154" y="8"/>
                                      </a:lnTo>
                                      <a:lnTo>
                                        <a:pt x="158" y="8"/>
                                      </a:lnTo>
                                      <a:lnTo>
                                        <a:pt x="163" y="6"/>
                                      </a:lnTo>
                                      <a:lnTo>
                                        <a:pt x="161" y="8"/>
                                      </a:lnTo>
                                      <a:lnTo>
                                        <a:pt x="163" y="8"/>
                                      </a:lnTo>
                                      <a:lnTo>
                                        <a:pt x="170" y="6"/>
                                      </a:lnTo>
                                      <a:lnTo>
                                        <a:pt x="170" y="6"/>
                                      </a:lnTo>
                                      <a:lnTo>
                                        <a:pt x="170" y="6"/>
                                      </a:lnTo>
                                      <a:lnTo>
                                        <a:pt x="173" y="6"/>
                                      </a:lnTo>
                                      <a:lnTo>
                                        <a:pt x="182" y="3"/>
                                      </a:lnTo>
                                      <a:lnTo>
                                        <a:pt x="184" y="3"/>
                                      </a:lnTo>
                                      <a:lnTo>
                                        <a:pt x="187" y="3"/>
                                      </a:lnTo>
                                      <a:lnTo>
                                        <a:pt x="190" y="3"/>
                                      </a:lnTo>
                                      <a:lnTo>
                                        <a:pt x="194" y="3"/>
                                      </a:lnTo>
                                      <a:lnTo>
                                        <a:pt x="200" y="3"/>
                                      </a:lnTo>
                                      <a:lnTo>
                                        <a:pt x="204" y="0"/>
                                      </a:lnTo>
                                      <a:lnTo>
                                        <a:pt x="225" y="0"/>
                                      </a:lnTo>
                                      <a:lnTo>
                                        <a:pt x="225" y="0"/>
                                      </a:lnTo>
                                      <a:lnTo>
                                        <a:pt x="229" y="3"/>
                                      </a:lnTo>
                                      <a:lnTo>
                                        <a:pt x="237" y="3"/>
                                      </a:lnTo>
                                      <a:lnTo>
                                        <a:pt x="234" y="3"/>
                                      </a:lnTo>
                                      <a:lnTo>
                                        <a:pt x="241" y="3"/>
                                      </a:lnTo>
                                      <a:lnTo>
                                        <a:pt x="244" y="3"/>
                                      </a:lnTo>
                                      <a:lnTo>
                                        <a:pt x="244" y="3"/>
                                      </a:lnTo>
                                      <a:lnTo>
                                        <a:pt x="247" y="3"/>
                                      </a:lnTo>
                                      <a:lnTo>
                                        <a:pt x="251" y="3"/>
                                      </a:lnTo>
                                      <a:lnTo>
                                        <a:pt x="251" y="3"/>
                                      </a:lnTo>
                                      <a:lnTo>
                                        <a:pt x="266" y="8"/>
                                      </a:lnTo>
                                      <a:lnTo>
                                        <a:pt x="269" y="8"/>
                                      </a:lnTo>
                                      <a:lnTo>
                                        <a:pt x="269" y="6"/>
                                      </a:lnTo>
                                      <a:lnTo>
                                        <a:pt x="272" y="8"/>
                                      </a:lnTo>
                                      <a:lnTo>
                                        <a:pt x="276" y="8"/>
                                      </a:lnTo>
                                      <a:lnTo>
                                        <a:pt x="278" y="12"/>
                                      </a:lnTo>
                                      <a:lnTo>
                                        <a:pt x="281" y="12"/>
                                      </a:lnTo>
                                      <a:lnTo>
                                        <a:pt x="284" y="12"/>
                                      </a:lnTo>
                                      <a:lnTo>
                                        <a:pt x="284" y="12"/>
                                      </a:lnTo>
                                      <a:lnTo>
                                        <a:pt x="288" y="15"/>
                                      </a:lnTo>
                                      <a:lnTo>
                                        <a:pt x="291" y="15"/>
                                      </a:lnTo>
                                      <a:lnTo>
                                        <a:pt x="291" y="15"/>
                                      </a:lnTo>
                                      <a:lnTo>
                                        <a:pt x="294" y="15"/>
                                      </a:lnTo>
                                      <a:lnTo>
                                        <a:pt x="297" y="18"/>
                                      </a:lnTo>
                                      <a:lnTo>
                                        <a:pt x="297" y="18"/>
                                      </a:lnTo>
                                      <a:lnTo>
                                        <a:pt x="301" y="18"/>
                                      </a:lnTo>
                                      <a:lnTo>
                                        <a:pt x="303" y="21"/>
                                      </a:lnTo>
                                      <a:lnTo>
                                        <a:pt x="306" y="21"/>
                                      </a:lnTo>
                                      <a:lnTo>
                                        <a:pt x="306" y="21"/>
                                      </a:lnTo>
                                      <a:lnTo>
                                        <a:pt x="316" y="27"/>
                                      </a:lnTo>
                                      <a:lnTo>
                                        <a:pt x="319" y="27"/>
                                      </a:lnTo>
                                      <a:lnTo>
                                        <a:pt x="323" y="27"/>
                                      </a:lnTo>
                                      <a:lnTo>
                                        <a:pt x="323" y="27"/>
                                      </a:lnTo>
                                      <a:lnTo>
                                        <a:pt x="325" y="30"/>
                                      </a:lnTo>
                                      <a:lnTo>
                                        <a:pt x="328" y="34"/>
                                      </a:lnTo>
                                      <a:lnTo>
                                        <a:pt x="325" y="30"/>
                                      </a:lnTo>
                                      <a:lnTo>
                                        <a:pt x="325" y="34"/>
                                      </a:lnTo>
                                      <a:lnTo>
                                        <a:pt x="328" y="37"/>
                                      </a:lnTo>
                                      <a:lnTo>
                                        <a:pt x="328" y="37"/>
                                      </a:lnTo>
                                      <a:lnTo>
                                        <a:pt x="331" y="40"/>
                                      </a:lnTo>
                                      <a:lnTo>
                                        <a:pt x="335" y="40"/>
                                      </a:lnTo>
                                      <a:lnTo>
                                        <a:pt x="338" y="42"/>
                                      </a:lnTo>
                                      <a:lnTo>
                                        <a:pt x="341" y="46"/>
                                      </a:lnTo>
                                      <a:lnTo>
                                        <a:pt x="338" y="46"/>
                                      </a:lnTo>
                                      <a:lnTo>
                                        <a:pt x="341" y="46"/>
                                      </a:lnTo>
                                      <a:lnTo>
                                        <a:pt x="348" y="49"/>
                                      </a:lnTo>
                                      <a:lnTo>
                                        <a:pt x="348" y="49"/>
                                      </a:lnTo>
                                      <a:lnTo>
                                        <a:pt x="350" y="55"/>
                                      </a:lnTo>
                                      <a:lnTo>
                                        <a:pt x="353" y="59"/>
                                      </a:lnTo>
                                      <a:lnTo>
                                        <a:pt x="353" y="59"/>
                                      </a:lnTo>
                                      <a:lnTo>
                                        <a:pt x="360" y="61"/>
                                      </a:lnTo>
                                      <a:lnTo>
                                        <a:pt x="363" y="64"/>
                                      </a:lnTo>
                                      <a:lnTo>
                                        <a:pt x="363" y="64"/>
                                      </a:lnTo>
                                      <a:lnTo>
                                        <a:pt x="363" y="68"/>
                                      </a:lnTo>
                                      <a:lnTo>
                                        <a:pt x="366" y="68"/>
                                      </a:lnTo>
                                      <a:lnTo>
                                        <a:pt x="370" y="71"/>
                                      </a:lnTo>
                                      <a:lnTo>
                                        <a:pt x="370" y="74"/>
                                      </a:lnTo>
                                      <a:lnTo>
                                        <a:pt x="372" y="76"/>
                                      </a:lnTo>
                                      <a:lnTo>
                                        <a:pt x="378" y="80"/>
                                      </a:lnTo>
                                      <a:lnTo>
                                        <a:pt x="382" y="86"/>
                                      </a:lnTo>
                                      <a:lnTo>
                                        <a:pt x="385" y="89"/>
                                      </a:lnTo>
                                      <a:lnTo>
                                        <a:pt x="385" y="93"/>
                                      </a:lnTo>
                                      <a:lnTo>
                                        <a:pt x="388" y="98"/>
                                      </a:lnTo>
                                      <a:lnTo>
                                        <a:pt x="391" y="98"/>
                                      </a:lnTo>
                                      <a:lnTo>
                                        <a:pt x="391" y="104"/>
                                      </a:lnTo>
                                      <a:lnTo>
                                        <a:pt x="395" y="104"/>
                                      </a:lnTo>
                                      <a:lnTo>
                                        <a:pt x="397" y="107"/>
                                      </a:lnTo>
                                      <a:lnTo>
                                        <a:pt x="397" y="109"/>
                                      </a:lnTo>
                                      <a:lnTo>
                                        <a:pt x="400" y="113"/>
                                      </a:lnTo>
                                      <a:lnTo>
                                        <a:pt x="400" y="116"/>
                                      </a:lnTo>
                                      <a:lnTo>
                                        <a:pt x="400" y="116"/>
                                      </a:lnTo>
                                      <a:lnTo>
                                        <a:pt x="400" y="119"/>
                                      </a:lnTo>
                                      <a:lnTo>
                                        <a:pt x="403" y="122"/>
                                      </a:lnTo>
                                      <a:lnTo>
                                        <a:pt x="407" y="126"/>
                                      </a:lnTo>
                                      <a:lnTo>
                                        <a:pt x="407" y="126"/>
                                      </a:lnTo>
                                      <a:lnTo>
                                        <a:pt x="407" y="128"/>
                                      </a:lnTo>
                                      <a:lnTo>
                                        <a:pt x="407" y="131"/>
                                      </a:lnTo>
                                      <a:lnTo>
                                        <a:pt x="407" y="131"/>
                                      </a:lnTo>
                                      <a:lnTo>
                                        <a:pt x="410" y="134"/>
                                      </a:lnTo>
                                      <a:lnTo>
                                        <a:pt x="410" y="134"/>
                                      </a:lnTo>
                                      <a:lnTo>
                                        <a:pt x="410" y="138"/>
                                      </a:lnTo>
                                      <a:lnTo>
                                        <a:pt x="410" y="141"/>
                                      </a:lnTo>
                                      <a:lnTo>
                                        <a:pt x="413" y="144"/>
                                      </a:lnTo>
                                      <a:lnTo>
                                        <a:pt x="413" y="144"/>
                                      </a:lnTo>
                                      <a:lnTo>
                                        <a:pt x="413" y="150"/>
                                      </a:lnTo>
                                      <a:lnTo>
                                        <a:pt x="417" y="153"/>
                                      </a:lnTo>
                                      <a:lnTo>
                                        <a:pt x="417" y="156"/>
                                      </a:lnTo>
                                      <a:lnTo>
                                        <a:pt x="417" y="160"/>
                                      </a:lnTo>
                                      <a:lnTo>
                                        <a:pt x="417" y="160"/>
                                      </a:lnTo>
                                      <a:lnTo>
                                        <a:pt x="419" y="162"/>
                                      </a:lnTo>
                                      <a:lnTo>
                                        <a:pt x="419" y="165"/>
                                      </a:lnTo>
                                      <a:lnTo>
                                        <a:pt x="419" y="168"/>
                                      </a:lnTo>
                                      <a:lnTo>
                                        <a:pt x="422" y="175"/>
                                      </a:lnTo>
                                      <a:lnTo>
                                        <a:pt x="422" y="178"/>
                                      </a:lnTo>
                                      <a:lnTo>
                                        <a:pt x="422" y="187"/>
                                      </a:lnTo>
                                      <a:lnTo>
                                        <a:pt x="422" y="190"/>
                                      </a:lnTo>
                                      <a:lnTo>
                                        <a:pt x="422" y="194"/>
                                      </a:lnTo>
                                      <a:lnTo>
                                        <a:pt x="422" y="203"/>
                                      </a:lnTo>
                                      <a:lnTo>
                                        <a:pt x="425" y="206"/>
                                      </a:lnTo>
                                      <a:lnTo>
                                        <a:pt x="425" y="221"/>
                                      </a:lnTo>
                                      <a:lnTo>
                                        <a:pt x="425" y="221"/>
                                      </a:lnTo>
                                      <a:lnTo>
                                        <a:pt x="422" y="224"/>
                                      </a:lnTo>
                                      <a:lnTo>
                                        <a:pt x="422" y="237"/>
                                      </a:lnTo>
                                      <a:lnTo>
                                        <a:pt x="422" y="233"/>
                                      </a:lnTo>
                                      <a:lnTo>
                                        <a:pt x="422" y="237"/>
                                      </a:lnTo>
                                      <a:lnTo>
                                        <a:pt x="422" y="243"/>
                                      </a:lnTo>
                                      <a:lnTo>
                                        <a:pt x="422" y="243"/>
                                      </a:lnTo>
                                      <a:lnTo>
                                        <a:pt x="422" y="250"/>
                                      </a:lnTo>
                                      <a:lnTo>
                                        <a:pt x="422" y="252"/>
                                      </a:lnTo>
                                      <a:lnTo>
                                        <a:pt x="422" y="252"/>
                                      </a:lnTo>
                                      <a:lnTo>
                                        <a:pt x="419" y="258"/>
                                      </a:lnTo>
                                      <a:lnTo>
                                        <a:pt x="419" y="262"/>
                                      </a:lnTo>
                                      <a:lnTo>
                                        <a:pt x="419" y="265"/>
                                      </a:lnTo>
                                      <a:lnTo>
                                        <a:pt x="419" y="265"/>
                                      </a:lnTo>
                                      <a:lnTo>
                                        <a:pt x="417" y="267"/>
                                      </a:lnTo>
                                      <a:lnTo>
                                        <a:pt x="417" y="271"/>
                                      </a:lnTo>
                                      <a:lnTo>
                                        <a:pt x="417" y="274"/>
                                      </a:lnTo>
                                      <a:lnTo>
                                        <a:pt x="413" y="277"/>
                                      </a:lnTo>
                                      <a:lnTo>
                                        <a:pt x="413" y="284"/>
                                      </a:lnTo>
                                      <a:lnTo>
                                        <a:pt x="410" y="286"/>
                                      </a:lnTo>
                                      <a:lnTo>
                                        <a:pt x="410" y="289"/>
                                      </a:lnTo>
                                      <a:lnTo>
                                        <a:pt x="407" y="292"/>
                                      </a:lnTo>
                                      <a:lnTo>
                                        <a:pt x="407" y="296"/>
                                      </a:lnTo>
                                      <a:lnTo>
                                        <a:pt x="407" y="299"/>
                                      </a:lnTo>
                                      <a:lnTo>
                                        <a:pt x="407" y="302"/>
                                      </a:lnTo>
                                      <a:lnTo>
                                        <a:pt x="403" y="305"/>
                                      </a:lnTo>
                                      <a:lnTo>
                                        <a:pt x="400" y="308"/>
                                      </a:lnTo>
                                      <a:lnTo>
                                        <a:pt x="400" y="311"/>
                                      </a:lnTo>
                                      <a:lnTo>
                                        <a:pt x="400" y="314"/>
                                      </a:lnTo>
                                      <a:lnTo>
                                        <a:pt x="397" y="318"/>
                                      </a:lnTo>
                                      <a:lnTo>
                                        <a:pt x="397" y="320"/>
                                      </a:lnTo>
                                      <a:lnTo>
                                        <a:pt x="395" y="323"/>
                                      </a:lnTo>
                                      <a:lnTo>
                                        <a:pt x="391" y="327"/>
                                      </a:lnTo>
                                      <a:lnTo>
                                        <a:pt x="391" y="327"/>
                                      </a:lnTo>
                                      <a:lnTo>
                                        <a:pt x="388" y="330"/>
                                      </a:lnTo>
                                      <a:lnTo>
                                        <a:pt x="388" y="333"/>
                                      </a:lnTo>
                                      <a:lnTo>
                                        <a:pt x="385" y="339"/>
                                      </a:lnTo>
                                      <a:lnTo>
                                        <a:pt x="385" y="339"/>
                                      </a:lnTo>
                                      <a:lnTo>
                                        <a:pt x="382" y="342"/>
                                      </a:lnTo>
                                      <a:lnTo>
                                        <a:pt x="378" y="345"/>
                                      </a:lnTo>
                                      <a:lnTo>
                                        <a:pt x="378" y="345"/>
                                      </a:lnTo>
                                      <a:lnTo>
                                        <a:pt x="375" y="348"/>
                                      </a:lnTo>
                                      <a:lnTo>
                                        <a:pt x="375" y="352"/>
                                      </a:lnTo>
                                      <a:lnTo>
                                        <a:pt x="375" y="348"/>
                                      </a:lnTo>
                                      <a:lnTo>
                                        <a:pt x="370" y="354"/>
                                      </a:lnTo>
                                      <a:lnTo>
                                        <a:pt x="370" y="357"/>
                                      </a:lnTo>
                                      <a:lnTo>
                                        <a:pt x="366" y="361"/>
                                      </a:lnTo>
                                      <a:lnTo>
                                        <a:pt x="363" y="361"/>
                                      </a:lnTo>
                                      <a:lnTo>
                                        <a:pt x="356" y="370"/>
                                      </a:lnTo>
                                      <a:lnTo>
                                        <a:pt x="356" y="370"/>
                                      </a:lnTo>
                                      <a:lnTo>
                                        <a:pt x="353" y="370"/>
                                      </a:lnTo>
                                      <a:lnTo>
                                        <a:pt x="350" y="376"/>
                                      </a:lnTo>
                                      <a:lnTo>
                                        <a:pt x="350" y="376"/>
                                      </a:lnTo>
                                      <a:lnTo>
                                        <a:pt x="344" y="379"/>
                                      </a:lnTo>
                                      <a:lnTo>
                                        <a:pt x="341" y="382"/>
                                      </a:lnTo>
                                      <a:lnTo>
                                        <a:pt x="338" y="386"/>
                                      </a:lnTo>
                                      <a:lnTo>
                                        <a:pt x="341" y="3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Freeform 42"/>
                              <wps:cNvSpPr>
                                <a:spLocks/>
                              </wps:cNvSpPr>
                              <wps:spPr bwMode="auto">
                                <a:xfrm>
                                  <a:off x="21" y="70"/>
                                  <a:ext cx="425" cy="397"/>
                                </a:xfrm>
                                <a:custGeom>
                                  <a:avLst/>
                                  <a:gdLst>
                                    <a:gd name="T0" fmla="*/ 6 w 425"/>
                                    <a:gd name="T1" fmla="*/ 237 h 397"/>
                                    <a:gd name="T2" fmla="*/ 13 w 425"/>
                                    <a:gd name="T3" fmla="*/ 262 h 397"/>
                                    <a:gd name="T4" fmla="*/ 18 w 425"/>
                                    <a:gd name="T5" fmla="*/ 278 h 397"/>
                                    <a:gd name="T6" fmla="*/ 28 w 425"/>
                                    <a:gd name="T7" fmla="*/ 297 h 397"/>
                                    <a:gd name="T8" fmla="*/ 47 w 425"/>
                                    <a:gd name="T9" fmla="*/ 322 h 397"/>
                                    <a:gd name="T10" fmla="*/ 65 w 425"/>
                                    <a:gd name="T11" fmla="*/ 343 h 397"/>
                                    <a:gd name="T12" fmla="*/ 90 w 425"/>
                                    <a:gd name="T13" fmla="*/ 361 h 397"/>
                                    <a:gd name="T14" fmla="*/ 115 w 425"/>
                                    <a:gd name="T15" fmla="*/ 376 h 397"/>
                                    <a:gd name="T16" fmla="*/ 132 w 425"/>
                                    <a:gd name="T17" fmla="*/ 382 h 397"/>
                                    <a:gd name="T18" fmla="*/ 150 w 425"/>
                                    <a:gd name="T19" fmla="*/ 389 h 397"/>
                                    <a:gd name="T20" fmla="*/ 180 w 425"/>
                                    <a:gd name="T21" fmla="*/ 397 h 397"/>
                                    <a:gd name="T22" fmla="*/ 215 w 425"/>
                                    <a:gd name="T23" fmla="*/ 397 h 397"/>
                                    <a:gd name="T24" fmla="*/ 252 w 425"/>
                                    <a:gd name="T25" fmla="*/ 394 h 397"/>
                                    <a:gd name="T26" fmla="*/ 287 w 425"/>
                                    <a:gd name="T27" fmla="*/ 382 h 397"/>
                                    <a:gd name="T28" fmla="*/ 302 w 425"/>
                                    <a:gd name="T29" fmla="*/ 376 h 397"/>
                                    <a:gd name="T30" fmla="*/ 331 w 425"/>
                                    <a:gd name="T31" fmla="*/ 361 h 397"/>
                                    <a:gd name="T32" fmla="*/ 362 w 425"/>
                                    <a:gd name="T33" fmla="*/ 337 h 397"/>
                                    <a:gd name="T34" fmla="*/ 384 w 425"/>
                                    <a:gd name="T35" fmla="*/ 312 h 397"/>
                                    <a:gd name="T36" fmla="*/ 403 w 425"/>
                                    <a:gd name="T37" fmla="*/ 281 h 397"/>
                                    <a:gd name="T38" fmla="*/ 406 w 425"/>
                                    <a:gd name="T39" fmla="*/ 269 h 397"/>
                                    <a:gd name="T40" fmla="*/ 413 w 425"/>
                                    <a:gd name="T41" fmla="*/ 254 h 397"/>
                                    <a:gd name="T42" fmla="*/ 425 w 425"/>
                                    <a:gd name="T43" fmla="*/ 201 h 397"/>
                                    <a:gd name="T44" fmla="*/ 425 w 425"/>
                                    <a:gd name="T45" fmla="*/ 160 h 397"/>
                                    <a:gd name="T46" fmla="*/ 418 w 425"/>
                                    <a:gd name="T47" fmla="*/ 135 h 397"/>
                                    <a:gd name="T48" fmla="*/ 409 w 425"/>
                                    <a:gd name="T49" fmla="*/ 98 h 397"/>
                                    <a:gd name="T50" fmla="*/ 396 w 425"/>
                                    <a:gd name="T51" fmla="*/ 77 h 397"/>
                                    <a:gd name="T52" fmla="*/ 384 w 425"/>
                                    <a:gd name="T53" fmla="*/ 56 h 397"/>
                                    <a:gd name="T54" fmla="*/ 366 w 425"/>
                                    <a:gd name="T55" fmla="*/ 34 h 397"/>
                                    <a:gd name="T56" fmla="*/ 344 w 425"/>
                                    <a:gd name="T57" fmla="*/ 16 h 397"/>
                                    <a:gd name="T58" fmla="*/ 321 w 425"/>
                                    <a:gd name="T59" fmla="*/ 7 h 397"/>
                                    <a:gd name="T60" fmla="*/ 337 w 425"/>
                                    <a:gd name="T61" fmla="*/ 12 h 397"/>
                                    <a:gd name="T62" fmla="*/ 352 w 425"/>
                                    <a:gd name="T63" fmla="*/ 25 h 397"/>
                                    <a:gd name="T64" fmla="*/ 371 w 425"/>
                                    <a:gd name="T65" fmla="*/ 44 h 397"/>
                                    <a:gd name="T66" fmla="*/ 391 w 425"/>
                                    <a:gd name="T67" fmla="*/ 68 h 397"/>
                                    <a:gd name="T68" fmla="*/ 403 w 425"/>
                                    <a:gd name="T69" fmla="*/ 89 h 397"/>
                                    <a:gd name="T70" fmla="*/ 409 w 425"/>
                                    <a:gd name="T71" fmla="*/ 111 h 397"/>
                                    <a:gd name="T72" fmla="*/ 421 w 425"/>
                                    <a:gd name="T73" fmla="*/ 145 h 397"/>
                                    <a:gd name="T74" fmla="*/ 425 w 425"/>
                                    <a:gd name="T75" fmla="*/ 188 h 397"/>
                                    <a:gd name="T76" fmla="*/ 418 w 425"/>
                                    <a:gd name="T77" fmla="*/ 222 h 397"/>
                                    <a:gd name="T78" fmla="*/ 409 w 425"/>
                                    <a:gd name="T79" fmla="*/ 256 h 397"/>
                                    <a:gd name="T80" fmla="*/ 399 w 425"/>
                                    <a:gd name="T81" fmla="*/ 278 h 397"/>
                                    <a:gd name="T82" fmla="*/ 387 w 425"/>
                                    <a:gd name="T83" fmla="*/ 303 h 397"/>
                                    <a:gd name="T84" fmla="*/ 374 w 425"/>
                                    <a:gd name="T85" fmla="*/ 322 h 397"/>
                                    <a:gd name="T86" fmla="*/ 352 w 425"/>
                                    <a:gd name="T87" fmla="*/ 343 h 397"/>
                                    <a:gd name="T88" fmla="*/ 337 w 425"/>
                                    <a:gd name="T89" fmla="*/ 356 h 397"/>
                                    <a:gd name="T90" fmla="*/ 315 w 425"/>
                                    <a:gd name="T91" fmla="*/ 370 h 397"/>
                                    <a:gd name="T92" fmla="*/ 284 w 425"/>
                                    <a:gd name="T93" fmla="*/ 385 h 397"/>
                                    <a:gd name="T94" fmla="*/ 243 w 425"/>
                                    <a:gd name="T95" fmla="*/ 394 h 397"/>
                                    <a:gd name="T96" fmla="*/ 218 w 425"/>
                                    <a:gd name="T97" fmla="*/ 397 h 397"/>
                                    <a:gd name="T98" fmla="*/ 180 w 425"/>
                                    <a:gd name="T99" fmla="*/ 394 h 397"/>
                                    <a:gd name="T100" fmla="*/ 144 w 425"/>
                                    <a:gd name="T101" fmla="*/ 385 h 397"/>
                                    <a:gd name="T102" fmla="*/ 125 w 425"/>
                                    <a:gd name="T103" fmla="*/ 379 h 397"/>
                                    <a:gd name="T104" fmla="*/ 107 w 425"/>
                                    <a:gd name="T105" fmla="*/ 367 h 397"/>
                                    <a:gd name="T106" fmla="*/ 75 w 425"/>
                                    <a:gd name="T107" fmla="*/ 349 h 397"/>
                                    <a:gd name="T108" fmla="*/ 50 w 425"/>
                                    <a:gd name="T109" fmla="*/ 324 h 397"/>
                                    <a:gd name="T110" fmla="*/ 40 w 425"/>
                                    <a:gd name="T111" fmla="*/ 312 h 397"/>
                                    <a:gd name="T112" fmla="*/ 25 w 425"/>
                                    <a:gd name="T113" fmla="*/ 288 h 397"/>
                                    <a:gd name="T114" fmla="*/ 18 w 425"/>
                                    <a:gd name="T115" fmla="*/ 272 h 397"/>
                                    <a:gd name="T116" fmla="*/ 10 w 425"/>
                                    <a:gd name="T117" fmla="*/ 254 h 397"/>
                                    <a:gd name="T118" fmla="*/ 3 w 425"/>
                                    <a:gd name="T119" fmla="*/ 232 h 397"/>
                                    <a:gd name="T120" fmla="*/ 0 w 425"/>
                                    <a:gd name="T121" fmla="*/ 203 h 3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425" h="397">
                                      <a:moveTo>
                                        <a:pt x="0" y="210"/>
                                      </a:moveTo>
                                      <a:lnTo>
                                        <a:pt x="0" y="213"/>
                                      </a:lnTo>
                                      <a:lnTo>
                                        <a:pt x="0" y="216"/>
                                      </a:lnTo>
                                      <a:lnTo>
                                        <a:pt x="0" y="220"/>
                                      </a:lnTo>
                                      <a:lnTo>
                                        <a:pt x="3" y="228"/>
                                      </a:lnTo>
                                      <a:lnTo>
                                        <a:pt x="3" y="232"/>
                                      </a:lnTo>
                                      <a:lnTo>
                                        <a:pt x="3" y="235"/>
                                      </a:lnTo>
                                      <a:lnTo>
                                        <a:pt x="6" y="237"/>
                                      </a:lnTo>
                                      <a:lnTo>
                                        <a:pt x="6" y="237"/>
                                      </a:lnTo>
                                      <a:lnTo>
                                        <a:pt x="6" y="241"/>
                                      </a:lnTo>
                                      <a:lnTo>
                                        <a:pt x="6" y="244"/>
                                      </a:lnTo>
                                      <a:lnTo>
                                        <a:pt x="10" y="256"/>
                                      </a:lnTo>
                                      <a:lnTo>
                                        <a:pt x="13" y="259"/>
                                      </a:lnTo>
                                      <a:lnTo>
                                        <a:pt x="13" y="259"/>
                                      </a:lnTo>
                                      <a:lnTo>
                                        <a:pt x="13" y="259"/>
                                      </a:lnTo>
                                      <a:lnTo>
                                        <a:pt x="13" y="262"/>
                                      </a:lnTo>
                                      <a:lnTo>
                                        <a:pt x="13" y="266"/>
                                      </a:lnTo>
                                      <a:lnTo>
                                        <a:pt x="13" y="266"/>
                                      </a:lnTo>
                                      <a:lnTo>
                                        <a:pt x="16" y="269"/>
                                      </a:lnTo>
                                      <a:lnTo>
                                        <a:pt x="16" y="272"/>
                                      </a:lnTo>
                                      <a:lnTo>
                                        <a:pt x="16" y="272"/>
                                      </a:lnTo>
                                      <a:lnTo>
                                        <a:pt x="16" y="275"/>
                                      </a:lnTo>
                                      <a:lnTo>
                                        <a:pt x="16" y="275"/>
                                      </a:lnTo>
                                      <a:lnTo>
                                        <a:pt x="18" y="278"/>
                                      </a:lnTo>
                                      <a:lnTo>
                                        <a:pt x="18" y="278"/>
                                      </a:lnTo>
                                      <a:lnTo>
                                        <a:pt x="18" y="281"/>
                                      </a:lnTo>
                                      <a:lnTo>
                                        <a:pt x="22" y="284"/>
                                      </a:lnTo>
                                      <a:lnTo>
                                        <a:pt x="22" y="288"/>
                                      </a:lnTo>
                                      <a:lnTo>
                                        <a:pt x="22" y="284"/>
                                      </a:lnTo>
                                      <a:lnTo>
                                        <a:pt x="25" y="290"/>
                                      </a:lnTo>
                                      <a:lnTo>
                                        <a:pt x="28" y="293"/>
                                      </a:lnTo>
                                      <a:lnTo>
                                        <a:pt x="28" y="297"/>
                                      </a:lnTo>
                                      <a:lnTo>
                                        <a:pt x="35" y="303"/>
                                      </a:lnTo>
                                      <a:lnTo>
                                        <a:pt x="35" y="306"/>
                                      </a:lnTo>
                                      <a:lnTo>
                                        <a:pt x="38" y="309"/>
                                      </a:lnTo>
                                      <a:lnTo>
                                        <a:pt x="40" y="312"/>
                                      </a:lnTo>
                                      <a:lnTo>
                                        <a:pt x="40" y="315"/>
                                      </a:lnTo>
                                      <a:lnTo>
                                        <a:pt x="43" y="318"/>
                                      </a:lnTo>
                                      <a:lnTo>
                                        <a:pt x="43" y="322"/>
                                      </a:lnTo>
                                      <a:lnTo>
                                        <a:pt x="47" y="322"/>
                                      </a:lnTo>
                                      <a:lnTo>
                                        <a:pt x="50" y="324"/>
                                      </a:lnTo>
                                      <a:lnTo>
                                        <a:pt x="53" y="327"/>
                                      </a:lnTo>
                                      <a:lnTo>
                                        <a:pt x="53" y="331"/>
                                      </a:lnTo>
                                      <a:lnTo>
                                        <a:pt x="60" y="334"/>
                                      </a:lnTo>
                                      <a:lnTo>
                                        <a:pt x="63" y="337"/>
                                      </a:lnTo>
                                      <a:lnTo>
                                        <a:pt x="63" y="340"/>
                                      </a:lnTo>
                                      <a:lnTo>
                                        <a:pt x="65" y="343"/>
                                      </a:lnTo>
                                      <a:lnTo>
                                        <a:pt x="65" y="343"/>
                                      </a:lnTo>
                                      <a:lnTo>
                                        <a:pt x="72" y="349"/>
                                      </a:lnTo>
                                      <a:lnTo>
                                        <a:pt x="78" y="352"/>
                                      </a:lnTo>
                                      <a:lnTo>
                                        <a:pt x="78" y="352"/>
                                      </a:lnTo>
                                      <a:lnTo>
                                        <a:pt x="82" y="356"/>
                                      </a:lnTo>
                                      <a:lnTo>
                                        <a:pt x="85" y="359"/>
                                      </a:lnTo>
                                      <a:lnTo>
                                        <a:pt x="85" y="359"/>
                                      </a:lnTo>
                                      <a:lnTo>
                                        <a:pt x="94" y="361"/>
                                      </a:lnTo>
                                      <a:lnTo>
                                        <a:pt x="90" y="361"/>
                                      </a:lnTo>
                                      <a:lnTo>
                                        <a:pt x="94" y="363"/>
                                      </a:lnTo>
                                      <a:lnTo>
                                        <a:pt x="97" y="363"/>
                                      </a:lnTo>
                                      <a:lnTo>
                                        <a:pt x="97" y="367"/>
                                      </a:lnTo>
                                      <a:lnTo>
                                        <a:pt x="100" y="367"/>
                                      </a:lnTo>
                                      <a:lnTo>
                                        <a:pt x="103" y="370"/>
                                      </a:lnTo>
                                      <a:lnTo>
                                        <a:pt x="107" y="370"/>
                                      </a:lnTo>
                                      <a:lnTo>
                                        <a:pt x="112" y="373"/>
                                      </a:lnTo>
                                      <a:lnTo>
                                        <a:pt x="115" y="376"/>
                                      </a:lnTo>
                                      <a:lnTo>
                                        <a:pt x="115" y="376"/>
                                      </a:lnTo>
                                      <a:lnTo>
                                        <a:pt x="119" y="376"/>
                                      </a:lnTo>
                                      <a:lnTo>
                                        <a:pt x="119" y="376"/>
                                      </a:lnTo>
                                      <a:lnTo>
                                        <a:pt x="122" y="379"/>
                                      </a:lnTo>
                                      <a:lnTo>
                                        <a:pt x="125" y="379"/>
                                      </a:lnTo>
                                      <a:lnTo>
                                        <a:pt x="129" y="382"/>
                                      </a:lnTo>
                                      <a:lnTo>
                                        <a:pt x="129" y="382"/>
                                      </a:lnTo>
                                      <a:lnTo>
                                        <a:pt x="132" y="382"/>
                                      </a:lnTo>
                                      <a:lnTo>
                                        <a:pt x="132" y="382"/>
                                      </a:lnTo>
                                      <a:lnTo>
                                        <a:pt x="134" y="385"/>
                                      </a:lnTo>
                                      <a:lnTo>
                                        <a:pt x="134" y="382"/>
                                      </a:lnTo>
                                      <a:lnTo>
                                        <a:pt x="137" y="385"/>
                                      </a:lnTo>
                                      <a:lnTo>
                                        <a:pt x="144" y="389"/>
                                      </a:lnTo>
                                      <a:lnTo>
                                        <a:pt x="144" y="385"/>
                                      </a:lnTo>
                                      <a:lnTo>
                                        <a:pt x="147" y="389"/>
                                      </a:lnTo>
                                      <a:lnTo>
                                        <a:pt x="150" y="389"/>
                                      </a:lnTo>
                                      <a:lnTo>
                                        <a:pt x="150" y="389"/>
                                      </a:lnTo>
                                      <a:lnTo>
                                        <a:pt x="166" y="394"/>
                                      </a:lnTo>
                                      <a:lnTo>
                                        <a:pt x="169" y="394"/>
                                      </a:lnTo>
                                      <a:lnTo>
                                        <a:pt x="171" y="394"/>
                                      </a:lnTo>
                                      <a:lnTo>
                                        <a:pt x="171" y="394"/>
                                      </a:lnTo>
                                      <a:lnTo>
                                        <a:pt x="178" y="397"/>
                                      </a:lnTo>
                                      <a:lnTo>
                                        <a:pt x="180" y="397"/>
                                      </a:lnTo>
                                      <a:lnTo>
                                        <a:pt x="180" y="397"/>
                                      </a:lnTo>
                                      <a:lnTo>
                                        <a:pt x="183" y="397"/>
                                      </a:lnTo>
                                      <a:lnTo>
                                        <a:pt x="193" y="397"/>
                                      </a:lnTo>
                                      <a:lnTo>
                                        <a:pt x="193" y="397"/>
                                      </a:lnTo>
                                      <a:lnTo>
                                        <a:pt x="193" y="397"/>
                                      </a:lnTo>
                                      <a:lnTo>
                                        <a:pt x="205" y="397"/>
                                      </a:lnTo>
                                      <a:lnTo>
                                        <a:pt x="205" y="397"/>
                                      </a:lnTo>
                                      <a:lnTo>
                                        <a:pt x="208" y="397"/>
                                      </a:lnTo>
                                      <a:lnTo>
                                        <a:pt x="215" y="397"/>
                                      </a:lnTo>
                                      <a:lnTo>
                                        <a:pt x="218" y="397"/>
                                      </a:lnTo>
                                      <a:lnTo>
                                        <a:pt x="227" y="397"/>
                                      </a:lnTo>
                                      <a:lnTo>
                                        <a:pt x="230" y="397"/>
                                      </a:lnTo>
                                      <a:lnTo>
                                        <a:pt x="237" y="397"/>
                                      </a:lnTo>
                                      <a:lnTo>
                                        <a:pt x="237" y="397"/>
                                      </a:lnTo>
                                      <a:lnTo>
                                        <a:pt x="243" y="397"/>
                                      </a:lnTo>
                                      <a:lnTo>
                                        <a:pt x="250" y="394"/>
                                      </a:lnTo>
                                      <a:lnTo>
                                        <a:pt x="252" y="394"/>
                                      </a:lnTo>
                                      <a:lnTo>
                                        <a:pt x="272" y="389"/>
                                      </a:lnTo>
                                      <a:lnTo>
                                        <a:pt x="274" y="389"/>
                                      </a:lnTo>
                                      <a:lnTo>
                                        <a:pt x="277" y="385"/>
                                      </a:lnTo>
                                      <a:lnTo>
                                        <a:pt x="277" y="389"/>
                                      </a:lnTo>
                                      <a:lnTo>
                                        <a:pt x="280" y="385"/>
                                      </a:lnTo>
                                      <a:lnTo>
                                        <a:pt x="284" y="385"/>
                                      </a:lnTo>
                                      <a:lnTo>
                                        <a:pt x="284" y="385"/>
                                      </a:lnTo>
                                      <a:lnTo>
                                        <a:pt x="287" y="382"/>
                                      </a:lnTo>
                                      <a:lnTo>
                                        <a:pt x="287" y="385"/>
                                      </a:lnTo>
                                      <a:lnTo>
                                        <a:pt x="290" y="382"/>
                                      </a:lnTo>
                                      <a:lnTo>
                                        <a:pt x="293" y="382"/>
                                      </a:lnTo>
                                      <a:lnTo>
                                        <a:pt x="293" y="382"/>
                                      </a:lnTo>
                                      <a:lnTo>
                                        <a:pt x="297" y="379"/>
                                      </a:lnTo>
                                      <a:lnTo>
                                        <a:pt x="297" y="379"/>
                                      </a:lnTo>
                                      <a:lnTo>
                                        <a:pt x="299" y="379"/>
                                      </a:lnTo>
                                      <a:lnTo>
                                        <a:pt x="302" y="376"/>
                                      </a:lnTo>
                                      <a:lnTo>
                                        <a:pt x="302" y="376"/>
                                      </a:lnTo>
                                      <a:lnTo>
                                        <a:pt x="305" y="376"/>
                                      </a:lnTo>
                                      <a:lnTo>
                                        <a:pt x="315" y="370"/>
                                      </a:lnTo>
                                      <a:lnTo>
                                        <a:pt x="319" y="370"/>
                                      </a:lnTo>
                                      <a:lnTo>
                                        <a:pt x="321" y="367"/>
                                      </a:lnTo>
                                      <a:lnTo>
                                        <a:pt x="327" y="363"/>
                                      </a:lnTo>
                                      <a:lnTo>
                                        <a:pt x="327" y="361"/>
                                      </a:lnTo>
                                      <a:lnTo>
                                        <a:pt x="331" y="361"/>
                                      </a:lnTo>
                                      <a:lnTo>
                                        <a:pt x="337" y="359"/>
                                      </a:lnTo>
                                      <a:lnTo>
                                        <a:pt x="340" y="356"/>
                                      </a:lnTo>
                                      <a:lnTo>
                                        <a:pt x="344" y="352"/>
                                      </a:lnTo>
                                      <a:lnTo>
                                        <a:pt x="346" y="352"/>
                                      </a:lnTo>
                                      <a:lnTo>
                                        <a:pt x="349" y="349"/>
                                      </a:lnTo>
                                      <a:lnTo>
                                        <a:pt x="352" y="343"/>
                                      </a:lnTo>
                                      <a:lnTo>
                                        <a:pt x="356" y="343"/>
                                      </a:lnTo>
                                      <a:lnTo>
                                        <a:pt x="362" y="337"/>
                                      </a:lnTo>
                                      <a:lnTo>
                                        <a:pt x="362" y="334"/>
                                      </a:lnTo>
                                      <a:lnTo>
                                        <a:pt x="368" y="331"/>
                                      </a:lnTo>
                                      <a:lnTo>
                                        <a:pt x="368" y="327"/>
                                      </a:lnTo>
                                      <a:lnTo>
                                        <a:pt x="374" y="322"/>
                                      </a:lnTo>
                                      <a:lnTo>
                                        <a:pt x="378" y="322"/>
                                      </a:lnTo>
                                      <a:lnTo>
                                        <a:pt x="378" y="318"/>
                                      </a:lnTo>
                                      <a:lnTo>
                                        <a:pt x="381" y="315"/>
                                      </a:lnTo>
                                      <a:lnTo>
                                        <a:pt x="384" y="312"/>
                                      </a:lnTo>
                                      <a:lnTo>
                                        <a:pt x="384" y="309"/>
                                      </a:lnTo>
                                      <a:lnTo>
                                        <a:pt x="387" y="303"/>
                                      </a:lnTo>
                                      <a:lnTo>
                                        <a:pt x="391" y="300"/>
                                      </a:lnTo>
                                      <a:lnTo>
                                        <a:pt x="393" y="297"/>
                                      </a:lnTo>
                                      <a:lnTo>
                                        <a:pt x="396" y="293"/>
                                      </a:lnTo>
                                      <a:lnTo>
                                        <a:pt x="396" y="290"/>
                                      </a:lnTo>
                                      <a:lnTo>
                                        <a:pt x="399" y="284"/>
                                      </a:lnTo>
                                      <a:lnTo>
                                        <a:pt x="403" y="281"/>
                                      </a:lnTo>
                                      <a:lnTo>
                                        <a:pt x="403" y="281"/>
                                      </a:lnTo>
                                      <a:lnTo>
                                        <a:pt x="403" y="281"/>
                                      </a:lnTo>
                                      <a:lnTo>
                                        <a:pt x="403" y="278"/>
                                      </a:lnTo>
                                      <a:lnTo>
                                        <a:pt x="406" y="275"/>
                                      </a:lnTo>
                                      <a:lnTo>
                                        <a:pt x="406" y="275"/>
                                      </a:lnTo>
                                      <a:lnTo>
                                        <a:pt x="406" y="272"/>
                                      </a:lnTo>
                                      <a:lnTo>
                                        <a:pt x="409" y="269"/>
                                      </a:lnTo>
                                      <a:lnTo>
                                        <a:pt x="406" y="269"/>
                                      </a:lnTo>
                                      <a:lnTo>
                                        <a:pt x="409" y="266"/>
                                      </a:lnTo>
                                      <a:lnTo>
                                        <a:pt x="409" y="266"/>
                                      </a:lnTo>
                                      <a:lnTo>
                                        <a:pt x="409" y="262"/>
                                      </a:lnTo>
                                      <a:lnTo>
                                        <a:pt x="409" y="262"/>
                                      </a:lnTo>
                                      <a:lnTo>
                                        <a:pt x="413" y="259"/>
                                      </a:lnTo>
                                      <a:lnTo>
                                        <a:pt x="413" y="256"/>
                                      </a:lnTo>
                                      <a:lnTo>
                                        <a:pt x="413" y="254"/>
                                      </a:lnTo>
                                      <a:lnTo>
                                        <a:pt x="413" y="254"/>
                                      </a:lnTo>
                                      <a:lnTo>
                                        <a:pt x="415" y="250"/>
                                      </a:lnTo>
                                      <a:lnTo>
                                        <a:pt x="418" y="232"/>
                                      </a:lnTo>
                                      <a:lnTo>
                                        <a:pt x="421" y="228"/>
                                      </a:lnTo>
                                      <a:lnTo>
                                        <a:pt x="421" y="225"/>
                                      </a:lnTo>
                                      <a:lnTo>
                                        <a:pt x="421" y="222"/>
                                      </a:lnTo>
                                      <a:lnTo>
                                        <a:pt x="425" y="213"/>
                                      </a:lnTo>
                                      <a:lnTo>
                                        <a:pt x="425" y="207"/>
                                      </a:lnTo>
                                      <a:lnTo>
                                        <a:pt x="425" y="201"/>
                                      </a:lnTo>
                                      <a:lnTo>
                                        <a:pt x="425" y="191"/>
                                      </a:lnTo>
                                      <a:lnTo>
                                        <a:pt x="425" y="188"/>
                                      </a:lnTo>
                                      <a:lnTo>
                                        <a:pt x="425" y="176"/>
                                      </a:lnTo>
                                      <a:lnTo>
                                        <a:pt x="425" y="173"/>
                                      </a:lnTo>
                                      <a:lnTo>
                                        <a:pt x="425" y="173"/>
                                      </a:lnTo>
                                      <a:lnTo>
                                        <a:pt x="425" y="164"/>
                                      </a:lnTo>
                                      <a:lnTo>
                                        <a:pt x="425" y="160"/>
                                      </a:lnTo>
                                      <a:lnTo>
                                        <a:pt x="425" y="160"/>
                                      </a:lnTo>
                                      <a:lnTo>
                                        <a:pt x="425" y="154"/>
                                      </a:lnTo>
                                      <a:lnTo>
                                        <a:pt x="421" y="151"/>
                                      </a:lnTo>
                                      <a:lnTo>
                                        <a:pt x="421" y="148"/>
                                      </a:lnTo>
                                      <a:lnTo>
                                        <a:pt x="421" y="148"/>
                                      </a:lnTo>
                                      <a:lnTo>
                                        <a:pt x="421" y="145"/>
                                      </a:lnTo>
                                      <a:lnTo>
                                        <a:pt x="421" y="142"/>
                                      </a:lnTo>
                                      <a:lnTo>
                                        <a:pt x="421" y="138"/>
                                      </a:lnTo>
                                      <a:lnTo>
                                        <a:pt x="418" y="135"/>
                                      </a:lnTo>
                                      <a:lnTo>
                                        <a:pt x="415" y="114"/>
                                      </a:lnTo>
                                      <a:lnTo>
                                        <a:pt x="413" y="111"/>
                                      </a:lnTo>
                                      <a:lnTo>
                                        <a:pt x="413" y="111"/>
                                      </a:lnTo>
                                      <a:lnTo>
                                        <a:pt x="413" y="108"/>
                                      </a:lnTo>
                                      <a:lnTo>
                                        <a:pt x="413" y="104"/>
                                      </a:lnTo>
                                      <a:lnTo>
                                        <a:pt x="409" y="101"/>
                                      </a:lnTo>
                                      <a:lnTo>
                                        <a:pt x="409" y="101"/>
                                      </a:lnTo>
                                      <a:lnTo>
                                        <a:pt x="409" y="98"/>
                                      </a:lnTo>
                                      <a:lnTo>
                                        <a:pt x="406" y="96"/>
                                      </a:lnTo>
                                      <a:lnTo>
                                        <a:pt x="406" y="92"/>
                                      </a:lnTo>
                                      <a:lnTo>
                                        <a:pt x="406" y="92"/>
                                      </a:lnTo>
                                      <a:lnTo>
                                        <a:pt x="403" y="89"/>
                                      </a:lnTo>
                                      <a:lnTo>
                                        <a:pt x="403" y="86"/>
                                      </a:lnTo>
                                      <a:lnTo>
                                        <a:pt x="399" y="86"/>
                                      </a:lnTo>
                                      <a:lnTo>
                                        <a:pt x="396" y="77"/>
                                      </a:lnTo>
                                      <a:lnTo>
                                        <a:pt x="396" y="77"/>
                                      </a:lnTo>
                                      <a:lnTo>
                                        <a:pt x="393" y="74"/>
                                      </a:lnTo>
                                      <a:lnTo>
                                        <a:pt x="393" y="72"/>
                                      </a:lnTo>
                                      <a:lnTo>
                                        <a:pt x="391" y="68"/>
                                      </a:lnTo>
                                      <a:lnTo>
                                        <a:pt x="391" y="65"/>
                                      </a:lnTo>
                                      <a:lnTo>
                                        <a:pt x="387" y="63"/>
                                      </a:lnTo>
                                      <a:lnTo>
                                        <a:pt x="387" y="63"/>
                                      </a:lnTo>
                                      <a:lnTo>
                                        <a:pt x="384" y="59"/>
                                      </a:lnTo>
                                      <a:lnTo>
                                        <a:pt x="384" y="56"/>
                                      </a:lnTo>
                                      <a:lnTo>
                                        <a:pt x="381" y="53"/>
                                      </a:lnTo>
                                      <a:lnTo>
                                        <a:pt x="381" y="53"/>
                                      </a:lnTo>
                                      <a:lnTo>
                                        <a:pt x="378" y="46"/>
                                      </a:lnTo>
                                      <a:lnTo>
                                        <a:pt x="374" y="46"/>
                                      </a:lnTo>
                                      <a:lnTo>
                                        <a:pt x="371" y="44"/>
                                      </a:lnTo>
                                      <a:lnTo>
                                        <a:pt x="371" y="41"/>
                                      </a:lnTo>
                                      <a:lnTo>
                                        <a:pt x="368" y="38"/>
                                      </a:lnTo>
                                      <a:lnTo>
                                        <a:pt x="366" y="34"/>
                                      </a:lnTo>
                                      <a:lnTo>
                                        <a:pt x="366" y="34"/>
                                      </a:lnTo>
                                      <a:lnTo>
                                        <a:pt x="366" y="31"/>
                                      </a:lnTo>
                                      <a:lnTo>
                                        <a:pt x="362" y="31"/>
                                      </a:lnTo>
                                      <a:lnTo>
                                        <a:pt x="359" y="29"/>
                                      </a:lnTo>
                                      <a:lnTo>
                                        <a:pt x="352" y="22"/>
                                      </a:lnTo>
                                      <a:lnTo>
                                        <a:pt x="352" y="22"/>
                                      </a:lnTo>
                                      <a:lnTo>
                                        <a:pt x="346" y="16"/>
                                      </a:lnTo>
                                      <a:lnTo>
                                        <a:pt x="344" y="16"/>
                                      </a:lnTo>
                                      <a:lnTo>
                                        <a:pt x="340" y="12"/>
                                      </a:lnTo>
                                      <a:lnTo>
                                        <a:pt x="337" y="10"/>
                                      </a:lnTo>
                                      <a:lnTo>
                                        <a:pt x="337" y="10"/>
                                      </a:lnTo>
                                      <a:lnTo>
                                        <a:pt x="331" y="7"/>
                                      </a:lnTo>
                                      <a:lnTo>
                                        <a:pt x="327" y="4"/>
                                      </a:lnTo>
                                      <a:lnTo>
                                        <a:pt x="324" y="0"/>
                                      </a:lnTo>
                                      <a:lnTo>
                                        <a:pt x="321" y="4"/>
                                      </a:lnTo>
                                      <a:lnTo>
                                        <a:pt x="321" y="7"/>
                                      </a:lnTo>
                                      <a:lnTo>
                                        <a:pt x="324" y="4"/>
                                      </a:lnTo>
                                      <a:lnTo>
                                        <a:pt x="324" y="4"/>
                                      </a:lnTo>
                                      <a:lnTo>
                                        <a:pt x="327" y="4"/>
                                      </a:lnTo>
                                      <a:lnTo>
                                        <a:pt x="331" y="7"/>
                                      </a:lnTo>
                                      <a:lnTo>
                                        <a:pt x="331" y="7"/>
                                      </a:lnTo>
                                      <a:lnTo>
                                        <a:pt x="334" y="10"/>
                                      </a:lnTo>
                                      <a:lnTo>
                                        <a:pt x="334" y="10"/>
                                      </a:lnTo>
                                      <a:lnTo>
                                        <a:pt x="337" y="12"/>
                                      </a:lnTo>
                                      <a:lnTo>
                                        <a:pt x="337" y="12"/>
                                      </a:lnTo>
                                      <a:lnTo>
                                        <a:pt x="340" y="16"/>
                                      </a:lnTo>
                                      <a:lnTo>
                                        <a:pt x="344" y="16"/>
                                      </a:lnTo>
                                      <a:lnTo>
                                        <a:pt x="346" y="19"/>
                                      </a:lnTo>
                                      <a:lnTo>
                                        <a:pt x="346" y="19"/>
                                      </a:lnTo>
                                      <a:lnTo>
                                        <a:pt x="349" y="22"/>
                                      </a:lnTo>
                                      <a:lnTo>
                                        <a:pt x="352" y="25"/>
                                      </a:lnTo>
                                      <a:lnTo>
                                        <a:pt x="352" y="25"/>
                                      </a:lnTo>
                                      <a:lnTo>
                                        <a:pt x="359" y="29"/>
                                      </a:lnTo>
                                      <a:lnTo>
                                        <a:pt x="359" y="31"/>
                                      </a:lnTo>
                                      <a:lnTo>
                                        <a:pt x="362" y="34"/>
                                      </a:lnTo>
                                      <a:lnTo>
                                        <a:pt x="362" y="34"/>
                                      </a:lnTo>
                                      <a:lnTo>
                                        <a:pt x="366" y="38"/>
                                      </a:lnTo>
                                      <a:lnTo>
                                        <a:pt x="366" y="38"/>
                                      </a:lnTo>
                                      <a:lnTo>
                                        <a:pt x="368" y="41"/>
                                      </a:lnTo>
                                      <a:lnTo>
                                        <a:pt x="371" y="44"/>
                                      </a:lnTo>
                                      <a:lnTo>
                                        <a:pt x="374" y="46"/>
                                      </a:lnTo>
                                      <a:lnTo>
                                        <a:pt x="374" y="50"/>
                                      </a:lnTo>
                                      <a:lnTo>
                                        <a:pt x="381" y="56"/>
                                      </a:lnTo>
                                      <a:lnTo>
                                        <a:pt x="381" y="56"/>
                                      </a:lnTo>
                                      <a:lnTo>
                                        <a:pt x="384" y="59"/>
                                      </a:lnTo>
                                      <a:lnTo>
                                        <a:pt x="384" y="63"/>
                                      </a:lnTo>
                                      <a:lnTo>
                                        <a:pt x="387" y="65"/>
                                      </a:lnTo>
                                      <a:lnTo>
                                        <a:pt x="391" y="68"/>
                                      </a:lnTo>
                                      <a:lnTo>
                                        <a:pt x="391" y="72"/>
                                      </a:lnTo>
                                      <a:lnTo>
                                        <a:pt x="393" y="74"/>
                                      </a:lnTo>
                                      <a:lnTo>
                                        <a:pt x="393" y="77"/>
                                      </a:lnTo>
                                      <a:lnTo>
                                        <a:pt x="396" y="79"/>
                                      </a:lnTo>
                                      <a:lnTo>
                                        <a:pt x="399" y="86"/>
                                      </a:lnTo>
                                      <a:lnTo>
                                        <a:pt x="403" y="89"/>
                                      </a:lnTo>
                                      <a:lnTo>
                                        <a:pt x="403" y="89"/>
                                      </a:lnTo>
                                      <a:lnTo>
                                        <a:pt x="403" y="89"/>
                                      </a:lnTo>
                                      <a:lnTo>
                                        <a:pt x="403" y="92"/>
                                      </a:lnTo>
                                      <a:lnTo>
                                        <a:pt x="406" y="98"/>
                                      </a:lnTo>
                                      <a:lnTo>
                                        <a:pt x="406" y="98"/>
                                      </a:lnTo>
                                      <a:lnTo>
                                        <a:pt x="406" y="98"/>
                                      </a:lnTo>
                                      <a:lnTo>
                                        <a:pt x="409" y="101"/>
                                      </a:lnTo>
                                      <a:lnTo>
                                        <a:pt x="409" y="108"/>
                                      </a:lnTo>
                                      <a:lnTo>
                                        <a:pt x="409" y="104"/>
                                      </a:lnTo>
                                      <a:lnTo>
                                        <a:pt x="409" y="111"/>
                                      </a:lnTo>
                                      <a:lnTo>
                                        <a:pt x="413" y="111"/>
                                      </a:lnTo>
                                      <a:lnTo>
                                        <a:pt x="413" y="114"/>
                                      </a:lnTo>
                                      <a:lnTo>
                                        <a:pt x="413" y="117"/>
                                      </a:lnTo>
                                      <a:lnTo>
                                        <a:pt x="413" y="117"/>
                                      </a:lnTo>
                                      <a:lnTo>
                                        <a:pt x="418" y="135"/>
                                      </a:lnTo>
                                      <a:lnTo>
                                        <a:pt x="418" y="138"/>
                                      </a:lnTo>
                                      <a:lnTo>
                                        <a:pt x="418" y="142"/>
                                      </a:lnTo>
                                      <a:lnTo>
                                        <a:pt x="421" y="145"/>
                                      </a:lnTo>
                                      <a:lnTo>
                                        <a:pt x="421" y="148"/>
                                      </a:lnTo>
                                      <a:lnTo>
                                        <a:pt x="421" y="151"/>
                                      </a:lnTo>
                                      <a:lnTo>
                                        <a:pt x="421" y="157"/>
                                      </a:lnTo>
                                      <a:lnTo>
                                        <a:pt x="421" y="160"/>
                                      </a:lnTo>
                                      <a:lnTo>
                                        <a:pt x="421" y="167"/>
                                      </a:lnTo>
                                      <a:lnTo>
                                        <a:pt x="421" y="173"/>
                                      </a:lnTo>
                                      <a:lnTo>
                                        <a:pt x="425" y="176"/>
                                      </a:lnTo>
                                      <a:lnTo>
                                        <a:pt x="425" y="188"/>
                                      </a:lnTo>
                                      <a:lnTo>
                                        <a:pt x="425" y="188"/>
                                      </a:lnTo>
                                      <a:lnTo>
                                        <a:pt x="421" y="191"/>
                                      </a:lnTo>
                                      <a:lnTo>
                                        <a:pt x="421" y="201"/>
                                      </a:lnTo>
                                      <a:lnTo>
                                        <a:pt x="421" y="201"/>
                                      </a:lnTo>
                                      <a:lnTo>
                                        <a:pt x="421" y="207"/>
                                      </a:lnTo>
                                      <a:lnTo>
                                        <a:pt x="421" y="213"/>
                                      </a:lnTo>
                                      <a:lnTo>
                                        <a:pt x="421" y="213"/>
                                      </a:lnTo>
                                      <a:lnTo>
                                        <a:pt x="418" y="222"/>
                                      </a:lnTo>
                                      <a:lnTo>
                                        <a:pt x="418" y="225"/>
                                      </a:lnTo>
                                      <a:lnTo>
                                        <a:pt x="418" y="225"/>
                                      </a:lnTo>
                                      <a:lnTo>
                                        <a:pt x="418" y="228"/>
                                      </a:lnTo>
                                      <a:lnTo>
                                        <a:pt x="418" y="232"/>
                                      </a:lnTo>
                                      <a:lnTo>
                                        <a:pt x="413" y="247"/>
                                      </a:lnTo>
                                      <a:lnTo>
                                        <a:pt x="413" y="254"/>
                                      </a:lnTo>
                                      <a:lnTo>
                                        <a:pt x="413" y="254"/>
                                      </a:lnTo>
                                      <a:lnTo>
                                        <a:pt x="409" y="256"/>
                                      </a:lnTo>
                                      <a:lnTo>
                                        <a:pt x="409" y="262"/>
                                      </a:lnTo>
                                      <a:lnTo>
                                        <a:pt x="409" y="262"/>
                                      </a:lnTo>
                                      <a:lnTo>
                                        <a:pt x="406" y="266"/>
                                      </a:lnTo>
                                      <a:lnTo>
                                        <a:pt x="406" y="272"/>
                                      </a:lnTo>
                                      <a:lnTo>
                                        <a:pt x="403" y="275"/>
                                      </a:lnTo>
                                      <a:lnTo>
                                        <a:pt x="403" y="275"/>
                                      </a:lnTo>
                                      <a:lnTo>
                                        <a:pt x="403" y="275"/>
                                      </a:lnTo>
                                      <a:lnTo>
                                        <a:pt x="399" y="278"/>
                                      </a:lnTo>
                                      <a:lnTo>
                                        <a:pt x="399" y="281"/>
                                      </a:lnTo>
                                      <a:lnTo>
                                        <a:pt x="396" y="288"/>
                                      </a:lnTo>
                                      <a:lnTo>
                                        <a:pt x="393" y="290"/>
                                      </a:lnTo>
                                      <a:lnTo>
                                        <a:pt x="393" y="293"/>
                                      </a:lnTo>
                                      <a:lnTo>
                                        <a:pt x="391" y="300"/>
                                      </a:lnTo>
                                      <a:lnTo>
                                        <a:pt x="391" y="300"/>
                                      </a:lnTo>
                                      <a:lnTo>
                                        <a:pt x="387" y="303"/>
                                      </a:lnTo>
                                      <a:lnTo>
                                        <a:pt x="387" y="303"/>
                                      </a:lnTo>
                                      <a:lnTo>
                                        <a:pt x="384" y="309"/>
                                      </a:lnTo>
                                      <a:lnTo>
                                        <a:pt x="381" y="312"/>
                                      </a:lnTo>
                                      <a:lnTo>
                                        <a:pt x="381" y="312"/>
                                      </a:lnTo>
                                      <a:lnTo>
                                        <a:pt x="381" y="315"/>
                                      </a:lnTo>
                                      <a:lnTo>
                                        <a:pt x="378" y="315"/>
                                      </a:lnTo>
                                      <a:lnTo>
                                        <a:pt x="378" y="315"/>
                                      </a:lnTo>
                                      <a:lnTo>
                                        <a:pt x="374" y="318"/>
                                      </a:lnTo>
                                      <a:lnTo>
                                        <a:pt x="374" y="322"/>
                                      </a:lnTo>
                                      <a:lnTo>
                                        <a:pt x="374" y="322"/>
                                      </a:lnTo>
                                      <a:lnTo>
                                        <a:pt x="368" y="327"/>
                                      </a:lnTo>
                                      <a:lnTo>
                                        <a:pt x="366" y="331"/>
                                      </a:lnTo>
                                      <a:lnTo>
                                        <a:pt x="362" y="334"/>
                                      </a:lnTo>
                                      <a:lnTo>
                                        <a:pt x="359" y="337"/>
                                      </a:lnTo>
                                      <a:lnTo>
                                        <a:pt x="356" y="340"/>
                                      </a:lnTo>
                                      <a:lnTo>
                                        <a:pt x="356" y="340"/>
                                      </a:lnTo>
                                      <a:lnTo>
                                        <a:pt x="352" y="343"/>
                                      </a:lnTo>
                                      <a:lnTo>
                                        <a:pt x="346" y="349"/>
                                      </a:lnTo>
                                      <a:lnTo>
                                        <a:pt x="346" y="349"/>
                                      </a:lnTo>
                                      <a:lnTo>
                                        <a:pt x="344" y="349"/>
                                      </a:lnTo>
                                      <a:lnTo>
                                        <a:pt x="344" y="352"/>
                                      </a:lnTo>
                                      <a:lnTo>
                                        <a:pt x="344" y="352"/>
                                      </a:lnTo>
                                      <a:lnTo>
                                        <a:pt x="340" y="356"/>
                                      </a:lnTo>
                                      <a:lnTo>
                                        <a:pt x="340" y="356"/>
                                      </a:lnTo>
                                      <a:lnTo>
                                        <a:pt x="337" y="356"/>
                                      </a:lnTo>
                                      <a:lnTo>
                                        <a:pt x="337" y="356"/>
                                      </a:lnTo>
                                      <a:lnTo>
                                        <a:pt x="331" y="359"/>
                                      </a:lnTo>
                                      <a:lnTo>
                                        <a:pt x="327" y="361"/>
                                      </a:lnTo>
                                      <a:lnTo>
                                        <a:pt x="324" y="363"/>
                                      </a:lnTo>
                                      <a:lnTo>
                                        <a:pt x="324" y="363"/>
                                      </a:lnTo>
                                      <a:lnTo>
                                        <a:pt x="321" y="367"/>
                                      </a:lnTo>
                                      <a:lnTo>
                                        <a:pt x="319" y="367"/>
                                      </a:lnTo>
                                      <a:lnTo>
                                        <a:pt x="315" y="370"/>
                                      </a:lnTo>
                                      <a:lnTo>
                                        <a:pt x="305" y="373"/>
                                      </a:lnTo>
                                      <a:lnTo>
                                        <a:pt x="302" y="376"/>
                                      </a:lnTo>
                                      <a:lnTo>
                                        <a:pt x="299" y="376"/>
                                      </a:lnTo>
                                      <a:lnTo>
                                        <a:pt x="297" y="379"/>
                                      </a:lnTo>
                                      <a:lnTo>
                                        <a:pt x="293" y="379"/>
                                      </a:lnTo>
                                      <a:lnTo>
                                        <a:pt x="290" y="382"/>
                                      </a:lnTo>
                                      <a:lnTo>
                                        <a:pt x="287" y="382"/>
                                      </a:lnTo>
                                      <a:lnTo>
                                        <a:pt x="284" y="385"/>
                                      </a:lnTo>
                                      <a:lnTo>
                                        <a:pt x="280" y="385"/>
                                      </a:lnTo>
                                      <a:lnTo>
                                        <a:pt x="277" y="385"/>
                                      </a:lnTo>
                                      <a:lnTo>
                                        <a:pt x="274" y="389"/>
                                      </a:lnTo>
                                      <a:lnTo>
                                        <a:pt x="272" y="389"/>
                                      </a:lnTo>
                                      <a:lnTo>
                                        <a:pt x="252" y="394"/>
                                      </a:lnTo>
                                      <a:lnTo>
                                        <a:pt x="252" y="394"/>
                                      </a:lnTo>
                                      <a:lnTo>
                                        <a:pt x="250" y="394"/>
                                      </a:lnTo>
                                      <a:lnTo>
                                        <a:pt x="243" y="394"/>
                                      </a:lnTo>
                                      <a:lnTo>
                                        <a:pt x="243" y="394"/>
                                      </a:lnTo>
                                      <a:lnTo>
                                        <a:pt x="237" y="394"/>
                                      </a:lnTo>
                                      <a:lnTo>
                                        <a:pt x="237" y="394"/>
                                      </a:lnTo>
                                      <a:lnTo>
                                        <a:pt x="237" y="394"/>
                                      </a:lnTo>
                                      <a:lnTo>
                                        <a:pt x="230" y="394"/>
                                      </a:lnTo>
                                      <a:lnTo>
                                        <a:pt x="225" y="397"/>
                                      </a:lnTo>
                                      <a:lnTo>
                                        <a:pt x="227" y="397"/>
                                      </a:lnTo>
                                      <a:lnTo>
                                        <a:pt x="218" y="397"/>
                                      </a:lnTo>
                                      <a:lnTo>
                                        <a:pt x="215" y="397"/>
                                      </a:lnTo>
                                      <a:lnTo>
                                        <a:pt x="215" y="397"/>
                                      </a:lnTo>
                                      <a:lnTo>
                                        <a:pt x="208" y="397"/>
                                      </a:lnTo>
                                      <a:lnTo>
                                        <a:pt x="205" y="397"/>
                                      </a:lnTo>
                                      <a:lnTo>
                                        <a:pt x="196" y="397"/>
                                      </a:lnTo>
                                      <a:lnTo>
                                        <a:pt x="193" y="394"/>
                                      </a:lnTo>
                                      <a:lnTo>
                                        <a:pt x="186" y="394"/>
                                      </a:lnTo>
                                      <a:lnTo>
                                        <a:pt x="180" y="394"/>
                                      </a:lnTo>
                                      <a:lnTo>
                                        <a:pt x="180" y="394"/>
                                      </a:lnTo>
                                      <a:lnTo>
                                        <a:pt x="171" y="394"/>
                                      </a:lnTo>
                                      <a:lnTo>
                                        <a:pt x="169" y="394"/>
                                      </a:lnTo>
                                      <a:lnTo>
                                        <a:pt x="166" y="392"/>
                                      </a:lnTo>
                                      <a:lnTo>
                                        <a:pt x="150" y="389"/>
                                      </a:lnTo>
                                      <a:lnTo>
                                        <a:pt x="147" y="389"/>
                                      </a:lnTo>
                                      <a:lnTo>
                                        <a:pt x="147" y="389"/>
                                      </a:lnTo>
                                      <a:lnTo>
                                        <a:pt x="144" y="385"/>
                                      </a:lnTo>
                                      <a:lnTo>
                                        <a:pt x="137" y="385"/>
                                      </a:lnTo>
                                      <a:lnTo>
                                        <a:pt x="137" y="385"/>
                                      </a:lnTo>
                                      <a:lnTo>
                                        <a:pt x="134" y="382"/>
                                      </a:lnTo>
                                      <a:lnTo>
                                        <a:pt x="134" y="382"/>
                                      </a:lnTo>
                                      <a:lnTo>
                                        <a:pt x="132" y="382"/>
                                      </a:lnTo>
                                      <a:lnTo>
                                        <a:pt x="132" y="382"/>
                                      </a:lnTo>
                                      <a:lnTo>
                                        <a:pt x="129" y="379"/>
                                      </a:lnTo>
                                      <a:lnTo>
                                        <a:pt x="125" y="379"/>
                                      </a:lnTo>
                                      <a:lnTo>
                                        <a:pt x="125" y="379"/>
                                      </a:lnTo>
                                      <a:lnTo>
                                        <a:pt x="122" y="376"/>
                                      </a:lnTo>
                                      <a:lnTo>
                                        <a:pt x="119" y="376"/>
                                      </a:lnTo>
                                      <a:lnTo>
                                        <a:pt x="115" y="373"/>
                                      </a:lnTo>
                                      <a:lnTo>
                                        <a:pt x="112" y="373"/>
                                      </a:lnTo>
                                      <a:lnTo>
                                        <a:pt x="112" y="373"/>
                                      </a:lnTo>
                                      <a:lnTo>
                                        <a:pt x="107" y="370"/>
                                      </a:lnTo>
                                      <a:lnTo>
                                        <a:pt x="107" y="367"/>
                                      </a:lnTo>
                                      <a:lnTo>
                                        <a:pt x="103" y="367"/>
                                      </a:lnTo>
                                      <a:lnTo>
                                        <a:pt x="100" y="363"/>
                                      </a:lnTo>
                                      <a:lnTo>
                                        <a:pt x="97" y="363"/>
                                      </a:lnTo>
                                      <a:lnTo>
                                        <a:pt x="94" y="361"/>
                                      </a:lnTo>
                                      <a:lnTo>
                                        <a:pt x="85" y="356"/>
                                      </a:lnTo>
                                      <a:lnTo>
                                        <a:pt x="82" y="356"/>
                                      </a:lnTo>
                                      <a:lnTo>
                                        <a:pt x="78" y="352"/>
                                      </a:lnTo>
                                      <a:lnTo>
                                        <a:pt x="75" y="349"/>
                                      </a:lnTo>
                                      <a:lnTo>
                                        <a:pt x="65" y="340"/>
                                      </a:lnTo>
                                      <a:lnTo>
                                        <a:pt x="65" y="340"/>
                                      </a:lnTo>
                                      <a:lnTo>
                                        <a:pt x="63" y="337"/>
                                      </a:lnTo>
                                      <a:lnTo>
                                        <a:pt x="63" y="337"/>
                                      </a:lnTo>
                                      <a:lnTo>
                                        <a:pt x="60" y="334"/>
                                      </a:lnTo>
                                      <a:lnTo>
                                        <a:pt x="57" y="327"/>
                                      </a:lnTo>
                                      <a:lnTo>
                                        <a:pt x="53" y="327"/>
                                      </a:lnTo>
                                      <a:lnTo>
                                        <a:pt x="50" y="324"/>
                                      </a:lnTo>
                                      <a:lnTo>
                                        <a:pt x="50" y="324"/>
                                      </a:lnTo>
                                      <a:lnTo>
                                        <a:pt x="50" y="322"/>
                                      </a:lnTo>
                                      <a:lnTo>
                                        <a:pt x="47" y="318"/>
                                      </a:lnTo>
                                      <a:lnTo>
                                        <a:pt x="47" y="318"/>
                                      </a:lnTo>
                                      <a:lnTo>
                                        <a:pt x="43" y="315"/>
                                      </a:lnTo>
                                      <a:lnTo>
                                        <a:pt x="43" y="315"/>
                                      </a:lnTo>
                                      <a:lnTo>
                                        <a:pt x="43" y="315"/>
                                      </a:lnTo>
                                      <a:lnTo>
                                        <a:pt x="40" y="312"/>
                                      </a:lnTo>
                                      <a:lnTo>
                                        <a:pt x="38" y="309"/>
                                      </a:lnTo>
                                      <a:lnTo>
                                        <a:pt x="38" y="306"/>
                                      </a:lnTo>
                                      <a:lnTo>
                                        <a:pt x="38" y="306"/>
                                      </a:lnTo>
                                      <a:lnTo>
                                        <a:pt x="35" y="303"/>
                                      </a:lnTo>
                                      <a:lnTo>
                                        <a:pt x="28" y="293"/>
                                      </a:lnTo>
                                      <a:lnTo>
                                        <a:pt x="28" y="290"/>
                                      </a:lnTo>
                                      <a:lnTo>
                                        <a:pt x="25" y="288"/>
                                      </a:lnTo>
                                      <a:lnTo>
                                        <a:pt x="25" y="288"/>
                                      </a:lnTo>
                                      <a:lnTo>
                                        <a:pt x="25" y="284"/>
                                      </a:lnTo>
                                      <a:lnTo>
                                        <a:pt x="22" y="281"/>
                                      </a:lnTo>
                                      <a:lnTo>
                                        <a:pt x="22" y="278"/>
                                      </a:lnTo>
                                      <a:lnTo>
                                        <a:pt x="18" y="275"/>
                                      </a:lnTo>
                                      <a:lnTo>
                                        <a:pt x="18" y="272"/>
                                      </a:lnTo>
                                      <a:lnTo>
                                        <a:pt x="18" y="272"/>
                                      </a:lnTo>
                                      <a:lnTo>
                                        <a:pt x="18" y="272"/>
                                      </a:lnTo>
                                      <a:lnTo>
                                        <a:pt x="18" y="272"/>
                                      </a:lnTo>
                                      <a:lnTo>
                                        <a:pt x="16" y="266"/>
                                      </a:lnTo>
                                      <a:lnTo>
                                        <a:pt x="16" y="266"/>
                                      </a:lnTo>
                                      <a:lnTo>
                                        <a:pt x="16" y="262"/>
                                      </a:lnTo>
                                      <a:lnTo>
                                        <a:pt x="13" y="259"/>
                                      </a:lnTo>
                                      <a:lnTo>
                                        <a:pt x="13" y="259"/>
                                      </a:lnTo>
                                      <a:lnTo>
                                        <a:pt x="13" y="256"/>
                                      </a:lnTo>
                                      <a:lnTo>
                                        <a:pt x="13" y="256"/>
                                      </a:lnTo>
                                      <a:lnTo>
                                        <a:pt x="10" y="254"/>
                                      </a:lnTo>
                                      <a:lnTo>
                                        <a:pt x="13" y="254"/>
                                      </a:lnTo>
                                      <a:lnTo>
                                        <a:pt x="10" y="244"/>
                                      </a:lnTo>
                                      <a:lnTo>
                                        <a:pt x="6" y="241"/>
                                      </a:lnTo>
                                      <a:lnTo>
                                        <a:pt x="6" y="237"/>
                                      </a:lnTo>
                                      <a:lnTo>
                                        <a:pt x="6" y="235"/>
                                      </a:lnTo>
                                      <a:lnTo>
                                        <a:pt x="6" y="235"/>
                                      </a:lnTo>
                                      <a:lnTo>
                                        <a:pt x="3" y="232"/>
                                      </a:lnTo>
                                      <a:lnTo>
                                        <a:pt x="3" y="232"/>
                                      </a:lnTo>
                                      <a:lnTo>
                                        <a:pt x="3" y="228"/>
                                      </a:lnTo>
                                      <a:lnTo>
                                        <a:pt x="3" y="220"/>
                                      </a:lnTo>
                                      <a:lnTo>
                                        <a:pt x="3" y="220"/>
                                      </a:lnTo>
                                      <a:lnTo>
                                        <a:pt x="3" y="216"/>
                                      </a:lnTo>
                                      <a:lnTo>
                                        <a:pt x="0" y="213"/>
                                      </a:lnTo>
                                      <a:lnTo>
                                        <a:pt x="0" y="213"/>
                                      </a:lnTo>
                                      <a:lnTo>
                                        <a:pt x="0" y="207"/>
                                      </a:lnTo>
                                      <a:lnTo>
                                        <a:pt x="0" y="203"/>
                                      </a:lnTo>
                                      <a:lnTo>
                                        <a:pt x="0" y="2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Freeform 43"/>
                              <wps:cNvSpPr>
                                <a:spLocks/>
                              </wps:cNvSpPr>
                              <wps:spPr bwMode="auto">
                                <a:xfrm>
                                  <a:off x="68" y="99"/>
                                  <a:ext cx="366" cy="274"/>
                                </a:xfrm>
                                <a:custGeom>
                                  <a:avLst/>
                                  <a:gdLst>
                                    <a:gd name="T0" fmla="*/ 356 w 366"/>
                                    <a:gd name="T1" fmla="*/ 233 h 274"/>
                                    <a:gd name="T2" fmla="*/ 344 w 366"/>
                                    <a:gd name="T3" fmla="*/ 246 h 274"/>
                                    <a:gd name="T4" fmla="*/ 331 w 366"/>
                                    <a:gd name="T5" fmla="*/ 252 h 274"/>
                                    <a:gd name="T6" fmla="*/ 319 w 366"/>
                                    <a:gd name="T7" fmla="*/ 259 h 274"/>
                                    <a:gd name="T8" fmla="*/ 302 w 366"/>
                                    <a:gd name="T9" fmla="*/ 264 h 274"/>
                                    <a:gd name="T10" fmla="*/ 290 w 366"/>
                                    <a:gd name="T11" fmla="*/ 268 h 274"/>
                                    <a:gd name="T12" fmla="*/ 268 w 366"/>
                                    <a:gd name="T13" fmla="*/ 271 h 274"/>
                                    <a:gd name="T14" fmla="*/ 233 w 366"/>
                                    <a:gd name="T15" fmla="*/ 271 h 274"/>
                                    <a:gd name="T16" fmla="*/ 218 w 366"/>
                                    <a:gd name="T17" fmla="*/ 268 h 274"/>
                                    <a:gd name="T18" fmla="*/ 200 w 366"/>
                                    <a:gd name="T19" fmla="*/ 264 h 274"/>
                                    <a:gd name="T20" fmla="*/ 180 w 366"/>
                                    <a:gd name="T21" fmla="*/ 259 h 274"/>
                                    <a:gd name="T22" fmla="*/ 161 w 366"/>
                                    <a:gd name="T23" fmla="*/ 252 h 274"/>
                                    <a:gd name="T24" fmla="*/ 146 w 366"/>
                                    <a:gd name="T25" fmla="*/ 243 h 274"/>
                                    <a:gd name="T26" fmla="*/ 127 w 366"/>
                                    <a:gd name="T27" fmla="*/ 233 h 274"/>
                                    <a:gd name="T28" fmla="*/ 110 w 366"/>
                                    <a:gd name="T29" fmla="*/ 221 h 274"/>
                                    <a:gd name="T30" fmla="*/ 94 w 366"/>
                                    <a:gd name="T31" fmla="*/ 208 h 274"/>
                                    <a:gd name="T32" fmla="*/ 78 w 366"/>
                                    <a:gd name="T33" fmla="*/ 196 h 274"/>
                                    <a:gd name="T34" fmla="*/ 60 w 366"/>
                                    <a:gd name="T35" fmla="*/ 178 h 274"/>
                                    <a:gd name="T36" fmla="*/ 47 w 366"/>
                                    <a:gd name="T37" fmla="*/ 165 h 274"/>
                                    <a:gd name="T38" fmla="*/ 38 w 366"/>
                                    <a:gd name="T39" fmla="*/ 150 h 274"/>
                                    <a:gd name="T40" fmla="*/ 28 w 366"/>
                                    <a:gd name="T41" fmla="*/ 135 h 274"/>
                                    <a:gd name="T42" fmla="*/ 18 w 366"/>
                                    <a:gd name="T43" fmla="*/ 119 h 274"/>
                                    <a:gd name="T44" fmla="*/ 13 w 366"/>
                                    <a:gd name="T45" fmla="*/ 103 h 274"/>
                                    <a:gd name="T46" fmla="*/ 10 w 366"/>
                                    <a:gd name="T47" fmla="*/ 88 h 274"/>
                                    <a:gd name="T48" fmla="*/ 6 w 366"/>
                                    <a:gd name="T49" fmla="*/ 75 h 274"/>
                                    <a:gd name="T50" fmla="*/ 3 w 366"/>
                                    <a:gd name="T51" fmla="*/ 48 h 274"/>
                                    <a:gd name="T52" fmla="*/ 6 w 366"/>
                                    <a:gd name="T53" fmla="*/ 36 h 274"/>
                                    <a:gd name="T54" fmla="*/ 10 w 366"/>
                                    <a:gd name="T55" fmla="*/ 24 h 274"/>
                                    <a:gd name="T56" fmla="*/ 16 w 366"/>
                                    <a:gd name="T57" fmla="*/ 9 h 274"/>
                                    <a:gd name="T58" fmla="*/ 18 w 366"/>
                                    <a:gd name="T59" fmla="*/ 0 h 274"/>
                                    <a:gd name="T60" fmla="*/ 10 w 366"/>
                                    <a:gd name="T61" fmla="*/ 12 h 274"/>
                                    <a:gd name="T62" fmla="*/ 6 w 366"/>
                                    <a:gd name="T63" fmla="*/ 24 h 274"/>
                                    <a:gd name="T64" fmla="*/ 3 w 366"/>
                                    <a:gd name="T65" fmla="*/ 39 h 274"/>
                                    <a:gd name="T66" fmla="*/ 0 w 366"/>
                                    <a:gd name="T67" fmla="*/ 63 h 274"/>
                                    <a:gd name="T68" fmla="*/ 3 w 366"/>
                                    <a:gd name="T69" fmla="*/ 79 h 274"/>
                                    <a:gd name="T70" fmla="*/ 6 w 366"/>
                                    <a:gd name="T71" fmla="*/ 94 h 274"/>
                                    <a:gd name="T72" fmla="*/ 13 w 366"/>
                                    <a:gd name="T73" fmla="*/ 109 h 274"/>
                                    <a:gd name="T74" fmla="*/ 18 w 366"/>
                                    <a:gd name="T75" fmla="*/ 125 h 274"/>
                                    <a:gd name="T76" fmla="*/ 25 w 366"/>
                                    <a:gd name="T77" fmla="*/ 140 h 274"/>
                                    <a:gd name="T78" fmla="*/ 38 w 366"/>
                                    <a:gd name="T79" fmla="*/ 156 h 274"/>
                                    <a:gd name="T80" fmla="*/ 47 w 366"/>
                                    <a:gd name="T81" fmla="*/ 169 h 274"/>
                                    <a:gd name="T82" fmla="*/ 63 w 366"/>
                                    <a:gd name="T83" fmla="*/ 187 h 274"/>
                                    <a:gd name="T84" fmla="*/ 82 w 366"/>
                                    <a:gd name="T85" fmla="*/ 206 h 274"/>
                                    <a:gd name="T86" fmla="*/ 100 w 366"/>
                                    <a:gd name="T87" fmla="*/ 218 h 274"/>
                                    <a:gd name="T88" fmla="*/ 115 w 366"/>
                                    <a:gd name="T89" fmla="*/ 230 h 274"/>
                                    <a:gd name="T90" fmla="*/ 133 w 366"/>
                                    <a:gd name="T91" fmla="*/ 243 h 274"/>
                                    <a:gd name="T92" fmla="*/ 153 w 366"/>
                                    <a:gd name="T93" fmla="*/ 252 h 274"/>
                                    <a:gd name="T94" fmla="*/ 171 w 366"/>
                                    <a:gd name="T95" fmla="*/ 259 h 274"/>
                                    <a:gd name="T96" fmla="*/ 190 w 366"/>
                                    <a:gd name="T97" fmla="*/ 264 h 274"/>
                                    <a:gd name="T98" fmla="*/ 208 w 366"/>
                                    <a:gd name="T99" fmla="*/ 268 h 274"/>
                                    <a:gd name="T100" fmla="*/ 227 w 366"/>
                                    <a:gd name="T101" fmla="*/ 274 h 274"/>
                                    <a:gd name="T102" fmla="*/ 243 w 366"/>
                                    <a:gd name="T103" fmla="*/ 274 h 274"/>
                                    <a:gd name="T104" fmla="*/ 274 w 366"/>
                                    <a:gd name="T105" fmla="*/ 274 h 274"/>
                                    <a:gd name="T106" fmla="*/ 290 w 366"/>
                                    <a:gd name="T107" fmla="*/ 271 h 274"/>
                                    <a:gd name="T108" fmla="*/ 305 w 366"/>
                                    <a:gd name="T109" fmla="*/ 268 h 274"/>
                                    <a:gd name="T110" fmla="*/ 319 w 366"/>
                                    <a:gd name="T111" fmla="*/ 264 h 274"/>
                                    <a:gd name="T112" fmla="*/ 334 w 366"/>
                                    <a:gd name="T113" fmla="*/ 255 h 274"/>
                                    <a:gd name="T114" fmla="*/ 344 w 366"/>
                                    <a:gd name="T115" fmla="*/ 249 h 274"/>
                                    <a:gd name="T116" fmla="*/ 356 w 366"/>
                                    <a:gd name="T117" fmla="*/ 237 h 2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66" h="274">
                                      <a:moveTo>
                                        <a:pt x="362" y="225"/>
                                      </a:moveTo>
                                      <a:lnTo>
                                        <a:pt x="359" y="227"/>
                                      </a:lnTo>
                                      <a:lnTo>
                                        <a:pt x="356" y="230"/>
                                      </a:lnTo>
                                      <a:lnTo>
                                        <a:pt x="356" y="233"/>
                                      </a:lnTo>
                                      <a:lnTo>
                                        <a:pt x="349" y="240"/>
                                      </a:lnTo>
                                      <a:lnTo>
                                        <a:pt x="346" y="240"/>
                                      </a:lnTo>
                                      <a:lnTo>
                                        <a:pt x="344" y="243"/>
                                      </a:lnTo>
                                      <a:lnTo>
                                        <a:pt x="344" y="246"/>
                                      </a:lnTo>
                                      <a:lnTo>
                                        <a:pt x="340" y="249"/>
                                      </a:lnTo>
                                      <a:lnTo>
                                        <a:pt x="337" y="249"/>
                                      </a:lnTo>
                                      <a:lnTo>
                                        <a:pt x="334" y="252"/>
                                      </a:lnTo>
                                      <a:lnTo>
                                        <a:pt x="331" y="252"/>
                                      </a:lnTo>
                                      <a:lnTo>
                                        <a:pt x="327" y="255"/>
                                      </a:lnTo>
                                      <a:lnTo>
                                        <a:pt x="324" y="259"/>
                                      </a:lnTo>
                                      <a:lnTo>
                                        <a:pt x="321" y="259"/>
                                      </a:lnTo>
                                      <a:lnTo>
                                        <a:pt x="319" y="259"/>
                                      </a:lnTo>
                                      <a:lnTo>
                                        <a:pt x="315" y="261"/>
                                      </a:lnTo>
                                      <a:lnTo>
                                        <a:pt x="312" y="261"/>
                                      </a:lnTo>
                                      <a:lnTo>
                                        <a:pt x="305" y="264"/>
                                      </a:lnTo>
                                      <a:lnTo>
                                        <a:pt x="302" y="264"/>
                                      </a:lnTo>
                                      <a:lnTo>
                                        <a:pt x="299" y="264"/>
                                      </a:lnTo>
                                      <a:lnTo>
                                        <a:pt x="297" y="268"/>
                                      </a:lnTo>
                                      <a:lnTo>
                                        <a:pt x="293" y="268"/>
                                      </a:lnTo>
                                      <a:lnTo>
                                        <a:pt x="290" y="268"/>
                                      </a:lnTo>
                                      <a:lnTo>
                                        <a:pt x="284" y="268"/>
                                      </a:lnTo>
                                      <a:lnTo>
                                        <a:pt x="280" y="271"/>
                                      </a:lnTo>
                                      <a:lnTo>
                                        <a:pt x="277" y="271"/>
                                      </a:lnTo>
                                      <a:lnTo>
                                        <a:pt x="268" y="271"/>
                                      </a:lnTo>
                                      <a:lnTo>
                                        <a:pt x="265" y="271"/>
                                      </a:lnTo>
                                      <a:lnTo>
                                        <a:pt x="252" y="271"/>
                                      </a:lnTo>
                                      <a:lnTo>
                                        <a:pt x="250" y="271"/>
                                      </a:lnTo>
                                      <a:lnTo>
                                        <a:pt x="233" y="271"/>
                                      </a:lnTo>
                                      <a:lnTo>
                                        <a:pt x="230" y="271"/>
                                      </a:lnTo>
                                      <a:lnTo>
                                        <a:pt x="227" y="268"/>
                                      </a:lnTo>
                                      <a:lnTo>
                                        <a:pt x="221" y="268"/>
                                      </a:lnTo>
                                      <a:lnTo>
                                        <a:pt x="218" y="268"/>
                                      </a:lnTo>
                                      <a:lnTo>
                                        <a:pt x="212" y="268"/>
                                      </a:lnTo>
                                      <a:lnTo>
                                        <a:pt x="208" y="264"/>
                                      </a:lnTo>
                                      <a:lnTo>
                                        <a:pt x="205" y="264"/>
                                      </a:lnTo>
                                      <a:lnTo>
                                        <a:pt x="200" y="264"/>
                                      </a:lnTo>
                                      <a:lnTo>
                                        <a:pt x="196" y="261"/>
                                      </a:lnTo>
                                      <a:lnTo>
                                        <a:pt x="190" y="261"/>
                                      </a:lnTo>
                                      <a:lnTo>
                                        <a:pt x="186" y="259"/>
                                      </a:lnTo>
                                      <a:lnTo>
                                        <a:pt x="180" y="259"/>
                                      </a:lnTo>
                                      <a:lnTo>
                                        <a:pt x="178" y="255"/>
                                      </a:lnTo>
                                      <a:lnTo>
                                        <a:pt x="171" y="255"/>
                                      </a:lnTo>
                                      <a:lnTo>
                                        <a:pt x="168" y="252"/>
                                      </a:lnTo>
                                      <a:lnTo>
                                        <a:pt x="161" y="252"/>
                                      </a:lnTo>
                                      <a:lnTo>
                                        <a:pt x="158" y="249"/>
                                      </a:lnTo>
                                      <a:lnTo>
                                        <a:pt x="153" y="246"/>
                                      </a:lnTo>
                                      <a:lnTo>
                                        <a:pt x="149" y="246"/>
                                      </a:lnTo>
                                      <a:lnTo>
                                        <a:pt x="146" y="243"/>
                                      </a:lnTo>
                                      <a:lnTo>
                                        <a:pt x="139" y="240"/>
                                      </a:lnTo>
                                      <a:lnTo>
                                        <a:pt x="136" y="237"/>
                                      </a:lnTo>
                                      <a:lnTo>
                                        <a:pt x="131" y="237"/>
                                      </a:lnTo>
                                      <a:lnTo>
                                        <a:pt x="127" y="233"/>
                                      </a:lnTo>
                                      <a:lnTo>
                                        <a:pt x="122" y="230"/>
                                      </a:lnTo>
                                      <a:lnTo>
                                        <a:pt x="119" y="227"/>
                                      </a:lnTo>
                                      <a:lnTo>
                                        <a:pt x="112" y="225"/>
                                      </a:lnTo>
                                      <a:lnTo>
                                        <a:pt x="110" y="221"/>
                                      </a:lnTo>
                                      <a:lnTo>
                                        <a:pt x="107" y="218"/>
                                      </a:lnTo>
                                      <a:lnTo>
                                        <a:pt x="100" y="215"/>
                                      </a:lnTo>
                                      <a:lnTo>
                                        <a:pt x="97" y="212"/>
                                      </a:lnTo>
                                      <a:lnTo>
                                        <a:pt x="94" y="208"/>
                                      </a:lnTo>
                                      <a:lnTo>
                                        <a:pt x="90" y="206"/>
                                      </a:lnTo>
                                      <a:lnTo>
                                        <a:pt x="85" y="203"/>
                                      </a:lnTo>
                                      <a:lnTo>
                                        <a:pt x="82" y="199"/>
                                      </a:lnTo>
                                      <a:lnTo>
                                        <a:pt x="78" y="196"/>
                                      </a:lnTo>
                                      <a:lnTo>
                                        <a:pt x="75" y="193"/>
                                      </a:lnTo>
                                      <a:lnTo>
                                        <a:pt x="68" y="191"/>
                                      </a:lnTo>
                                      <a:lnTo>
                                        <a:pt x="65" y="187"/>
                                      </a:lnTo>
                                      <a:lnTo>
                                        <a:pt x="60" y="178"/>
                                      </a:lnTo>
                                      <a:lnTo>
                                        <a:pt x="56" y="174"/>
                                      </a:lnTo>
                                      <a:lnTo>
                                        <a:pt x="53" y="172"/>
                                      </a:lnTo>
                                      <a:lnTo>
                                        <a:pt x="50" y="169"/>
                                      </a:lnTo>
                                      <a:lnTo>
                                        <a:pt x="47" y="165"/>
                                      </a:lnTo>
                                      <a:lnTo>
                                        <a:pt x="43" y="162"/>
                                      </a:lnTo>
                                      <a:lnTo>
                                        <a:pt x="43" y="156"/>
                                      </a:lnTo>
                                      <a:lnTo>
                                        <a:pt x="40" y="153"/>
                                      </a:lnTo>
                                      <a:lnTo>
                                        <a:pt x="38" y="150"/>
                                      </a:lnTo>
                                      <a:lnTo>
                                        <a:pt x="35" y="147"/>
                                      </a:lnTo>
                                      <a:lnTo>
                                        <a:pt x="31" y="144"/>
                                      </a:lnTo>
                                      <a:lnTo>
                                        <a:pt x="31" y="138"/>
                                      </a:lnTo>
                                      <a:lnTo>
                                        <a:pt x="28" y="135"/>
                                      </a:lnTo>
                                      <a:lnTo>
                                        <a:pt x="25" y="131"/>
                                      </a:lnTo>
                                      <a:lnTo>
                                        <a:pt x="22" y="128"/>
                                      </a:lnTo>
                                      <a:lnTo>
                                        <a:pt x="22" y="125"/>
                                      </a:lnTo>
                                      <a:lnTo>
                                        <a:pt x="18" y="119"/>
                                      </a:lnTo>
                                      <a:lnTo>
                                        <a:pt x="18" y="116"/>
                                      </a:lnTo>
                                      <a:lnTo>
                                        <a:pt x="16" y="113"/>
                                      </a:lnTo>
                                      <a:lnTo>
                                        <a:pt x="16" y="109"/>
                                      </a:lnTo>
                                      <a:lnTo>
                                        <a:pt x="13" y="103"/>
                                      </a:lnTo>
                                      <a:lnTo>
                                        <a:pt x="13" y="101"/>
                                      </a:lnTo>
                                      <a:lnTo>
                                        <a:pt x="10" y="97"/>
                                      </a:lnTo>
                                      <a:lnTo>
                                        <a:pt x="10" y="94"/>
                                      </a:lnTo>
                                      <a:lnTo>
                                        <a:pt x="10" y="88"/>
                                      </a:lnTo>
                                      <a:lnTo>
                                        <a:pt x="6" y="85"/>
                                      </a:lnTo>
                                      <a:lnTo>
                                        <a:pt x="6" y="82"/>
                                      </a:lnTo>
                                      <a:lnTo>
                                        <a:pt x="6" y="79"/>
                                      </a:lnTo>
                                      <a:lnTo>
                                        <a:pt x="6" y="75"/>
                                      </a:lnTo>
                                      <a:lnTo>
                                        <a:pt x="6" y="69"/>
                                      </a:lnTo>
                                      <a:lnTo>
                                        <a:pt x="6" y="67"/>
                                      </a:lnTo>
                                      <a:lnTo>
                                        <a:pt x="3" y="63"/>
                                      </a:lnTo>
                                      <a:lnTo>
                                        <a:pt x="3" y="48"/>
                                      </a:lnTo>
                                      <a:lnTo>
                                        <a:pt x="6" y="45"/>
                                      </a:lnTo>
                                      <a:lnTo>
                                        <a:pt x="6" y="43"/>
                                      </a:lnTo>
                                      <a:lnTo>
                                        <a:pt x="6" y="39"/>
                                      </a:lnTo>
                                      <a:lnTo>
                                        <a:pt x="6" y="36"/>
                                      </a:lnTo>
                                      <a:lnTo>
                                        <a:pt x="6" y="34"/>
                                      </a:lnTo>
                                      <a:lnTo>
                                        <a:pt x="10" y="30"/>
                                      </a:lnTo>
                                      <a:lnTo>
                                        <a:pt x="10" y="27"/>
                                      </a:lnTo>
                                      <a:lnTo>
                                        <a:pt x="10" y="24"/>
                                      </a:lnTo>
                                      <a:lnTo>
                                        <a:pt x="10" y="17"/>
                                      </a:lnTo>
                                      <a:lnTo>
                                        <a:pt x="13" y="17"/>
                                      </a:lnTo>
                                      <a:lnTo>
                                        <a:pt x="16" y="15"/>
                                      </a:lnTo>
                                      <a:lnTo>
                                        <a:pt x="16" y="9"/>
                                      </a:lnTo>
                                      <a:lnTo>
                                        <a:pt x="18" y="5"/>
                                      </a:lnTo>
                                      <a:lnTo>
                                        <a:pt x="18" y="5"/>
                                      </a:lnTo>
                                      <a:lnTo>
                                        <a:pt x="22" y="2"/>
                                      </a:lnTo>
                                      <a:lnTo>
                                        <a:pt x="18" y="0"/>
                                      </a:lnTo>
                                      <a:lnTo>
                                        <a:pt x="16" y="2"/>
                                      </a:lnTo>
                                      <a:lnTo>
                                        <a:pt x="16" y="5"/>
                                      </a:lnTo>
                                      <a:lnTo>
                                        <a:pt x="13" y="9"/>
                                      </a:lnTo>
                                      <a:lnTo>
                                        <a:pt x="10" y="12"/>
                                      </a:lnTo>
                                      <a:lnTo>
                                        <a:pt x="10" y="15"/>
                                      </a:lnTo>
                                      <a:lnTo>
                                        <a:pt x="10" y="17"/>
                                      </a:lnTo>
                                      <a:lnTo>
                                        <a:pt x="6" y="21"/>
                                      </a:lnTo>
                                      <a:lnTo>
                                        <a:pt x="6" y="24"/>
                                      </a:lnTo>
                                      <a:lnTo>
                                        <a:pt x="6" y="27"/>
                                      </a:lnTo>
                                      <a:lnTo>
                                        <a:pt x="3" y="30"/>
                                      </a:lnTo>
                                      <a:lnTo>
                                        <a:pt x="3" y="36"/>
                                      </a:lnTo>
                                      <a:lnTo>
                                        <a:pt x="3" y="39"/>
                                      </a:lnTo>
                                      <a:lnTo>
                                        <a:pt x="3" y="43"/>
                                      </a:lnTo>
                                      <a:lnTo>
                                        <a:pt x="3" y="48"/>
                                      </a:lnTo>
                                      <a:lnTo>
                                        <a:pt x="0" y="54"/>
                                      </a:lnTo>
                                      <a:lnTo>
                                        <a:pt x="0" y="63"/>
                                      </a:lnTo>
                                      <a:lnTo>
                                        <a:pt x="3" y="67"/>
                                      </a:lnTo>
                                      <a:lnTo>
                                        <a:pt x="3" y="69"/>
                                      </a:lnTo>
                                      <a:lnTo>
                                        <a:pt x="3" y="75"/>
                                      </a:lnTo>
                                      <a:lnTo>
                                        <a:pt x="3" y="79"/>
                                      </a:lnTo>
                                      <a:lnTo>
                                        <a:pt x="3" y="82"/>
                                      </a:lnTo>
                                      <a:lnTo>
                                        <a:pt x="6" y="85"/>
                                      </a:lnTo>
                                      <a:lnTo>
                                        <a:pt x="6" y="91"/>
                                      </a:lnTo>
                                      <a:lnTo>
                                        <a:pt x="6" y="94"/>
                                      </a:lnTo>
                                      <a:lnTo>
                                        <a:pt x="6" y="97"/>
                                      </a:lnTo>
                                      <a:lnTo>
                                        <a:pt x="10" y="101"/>
                                      </a:lnTo>
                                      <a:lnTo>
                                        <a:pt x="10" y="106"/>
                                      </a:lnTo>
                                      <a:lnTo>
                                        <a:pt x="13" y="109"/>
                                      </a:lnTo>
                                      <a:lnTo>
                                        <a:pt x="13" y="113"/>
                                      </a:lnTo>
                                      <a:lnTo>
                                        <a:pt x="16" y="116"/>
                                      </a:lnTo>
                                      <a:lnTo>
                                        <a:pt x="16" y="119"/>
                                      </a:lnTo>
                                      <a:lnTo>
                                        <a:pt x="18" y="125"/>
                                      </a:lnTo>
                                      <a:lnTo>
                                        <a:pt x="22" y="128"/>
                                      </a:lnTo>
                                      <a:lnTo>
                                        <a:pt x="22" y="131"/>
                                      </a:lnTo>
                                      <a:lnTo>
                                        <a:pt x="25" y="138"/>
                                      </a:lnTo>
                                      <a:lnTo>
                                        <a:pt x="25" y="140"/>
                                      </a:lnTo>
                                      <a:lnTo>
                                        <a:pt x="28" y="144"/>
                                      </a:lnTo>
                                      <a:lnTo>
                                        <a:pt x="31" y="147"/>
                                      </a:lnTo>
                                      <a:lnTo>
                                        <a:pt x="35" y="153"/>
                                      </a:lnTo>
                                      <a:lnTo>
                                        <a:pt x="38" y="156"/>
                                      </a:lnTo>
                                      <a:lnTo>
                                        <a:pt x="40" y="159"/>
                                      </a:lnTo>
                                      <a:lnTo>
                                        <a:pt x="43" y="162"/>
                                      </a:lnTo>
                                      <a:lnTo>
                                        <a:pt x="47" y="165"/>
                                      </a:lnTo>
                                      <a:lnTo>
                                        <a:pt x="47" y="169"/>
                                      </a:lnTo>
                                      <a:lnTo>
                                        <a:pt x="50" y="174"/>
                                      </a:lnTo>
                                      <a:lnTo>
                                        <a:pt x="56" y="181"/>
                                      </a:lnTo>
                                      <a:lnTo>
                                        <a:pt x="60" y="184"/>
                                      </a:lnTo>
                                      <a:lnTo>
                                        <a:pt x="63" y="187"/>
                                      </a:lnTo>
                                      <a:lnTo>
                                        <a:pt x="68" y="193"/>
                                      </a:lnTo>
                                      <a:lnTo>
                                        <a:pt x="75" y="199"/>
                                      </a:lnTo>
                                      <a:lnTo>
                                        <a:pt x="78" y="203"/>
                                      </a:lnTo>
                                      <a:lnTo>
                                        <a:pt x="82" y="206"/>
                                      </a:lnTo>
                                      <a:lnTo>
                                        <a:pt x="87" y="208"/>
                                      </a:lnTo>
                                      <a:lnTo>
                                        <a:pt x="90" y="212"/>
                                      </a:lnTo>
                                      <a:lnTo>
                                        <a:pt x="94" y="215"/>
                                      </a:lnTo>
                                      <a:lnTo>
                                        <a:pt x="100" y="218"/>
                                      </a:lnTo>
                                      <a:lnTo>
                                        <a:pt x="103" y="221"/>
                                      </a:lnTo>
                                      <a:lnTo>
                                        <a:pt x="110" y="225"/>
                                      </a:lnTo>
                                      <a:lnTo>
                                        <a:pt x="112" y="227"/>
                                      </a:lnTo>
                                      <a:lnTo>
                                        <a:pt x="115" y="230"/>
                                      </a:lnTo>
                                      <a:lnTo>
                                        <a:pt x="122" y="233"/>
                                      </a:lnTo>
                                      <a:lnTo>
                                        <a:pt x="124" y="237"/>
                                      </a:lnTo>
                                      <a:lnTo>
                                        <a:pt x="131" y="240"/>
                                      </a:lnTo>
                                      <a:lnTo>
                                        <a:pt x="133" y="243"/>
                                      </a:lnTo>
                                      <a:lnTo>
                                        <a:pt x="139" y="243"/>
                                      </a:lnTo>
                                      <a:lnTo>
                                        <a:pt x="143" y="246"/>
                                      </a:lnTo>
                                      <a:lnTo>
                                        <a:pt x="149" y="249"/>
                                      </a:lnTo>
                                      <a:lnTo>
                                        <a:pt x="153" y="252"/>
                                      </a:lnTo>
                                      <a:lnTo>
                                        <a:pt x="158" y="252"/>
                                      </a:lnTo>
                                      <a:lnTo>
                                        <a:pt x="161" y="255"/>
                                      </a:lnTo>
                                      <a:lnTo>
                                        <a:pt x="168" y="255"/>
                                      </a:lnTo>
                                      <a:lnTo>
                                        <a:pt x="171" y="259"/>
                                      </a:lnTo>
                                      <a:lnTo>
                                        <a:pt x="174" y="259"/>
                                      </a:lnTo>
                                      <a:lnTo>
                                        <a:pt x="180" y="261"/>
                                      </a:lnTo>
                                      <a:lnTo>
                                        <a:pt x="183" y="264"/>
                                      </a:lnTo>
                                      <a:lnTo>
                                        <a:pt x="190" y="264"/>
                                      </a:lnTo>
                                      <a:lnTo>
                                        <a:pt x="193" y="264"/>
                                      </a:lnTo>
                                      <a:lnTo>
                                        <a:pt x="200" y="268"/>
                                      </a:lnTo>
                                      <a:lnTo>
                                        <a:pt x="205" y="268"/>
                                      </a:lnTo>
                                      <a:lnTo>
                                        <a:pt x="208" y="268"/>
                                      </a:lnTo>
                                      <a:lnTo>
                                        <a:pt x="212" y="271"/>
                                      </a:lnTo>
                                      <a:lnTo>
                                        <a:pt x="218" y="271"/>
                                      </a:lnTo>
                                      <a:lnTo>
                                        <a:pt x="221" y="271"/>
                                      </a:lnTo>
                                      <a:lnTo>
                                        <a:pt x="227" y="274"/>
                                      </a:lnTo>
                                      <a:lnTo>
                                        <a:pt x="230" y="274"/>
                                      </a:lnTo>
                                      <a:lnTo>
                                        <a:pt x="237" y="274"/>
                                      </a:lnTo>
                                      <a:lnTo>
                                        <a:pt x="240" y="274"/>
                                      </a:lnTo>
                                      <a:lnTo>
                                        <a:pt x="243" y="274"/>
                                      </a:lnTo>
                                      <a:lnTo>
                                        <a:pt x="250" y="274"/>
                                      </a:lnTo>
                                      <a:lnTo>
                                        <a:pt x="265" y="274"/>
                                      </a:lnTo>
                                      <a:lnTo>
                                        <a:pt x="268" y="274"/>
                                      </a:lnTo>
                                      <a:lnTo>
                                        <a:pt x="274" y="274"/>
                                      </a:lnTo>
                                      <a:lnTo>
                                        <a:pt x="277" y="274"/>
                                      </a:lnTo>
                                      <a:lnTo>
                                        <a:pt x="284" y="274"/>
                                      </a:lnTo>
                                      <a:lnTo>
                                        <a:pt x="287" y="274"/>
                                      </a:lnTo>
                                      <a:lnTo>
                                        <a:pt x="290" y="271"/>
                                      </a:lnTo>
                                      <a:lnTo>
                                        <a:pt x="293" y="271"/>
                                      </a:lnTo>
                                      <a:lnTo>
                                        <a:pt x="299" y="271"/>
                                      </a:lnTo>
                                      <a:lnTo>
                                        <a:pt x="302" y="268"/>
                                      </a:lnTo>
                                      <a:lnTo>
                                        <a:pt x="305" y="268"/>
                                      </a:lnTo>
                                      <a:lnTo>
                                        <a:pt x="309" y="268"/>
                                      </a:lnTo>
                                      <a:lnTo>
                                        <a:pt x="312" y="264"/>
                                      </a:lnTo>
                                      <a:lnTo>
                                        <a:pt x="315" y="264"/>
                                      </a:lnTo>
                                      <a:lnTo>
                                        <a:pt x="319" y="264"/>
                                      </a:lnTo>
                                      <a:lnTo>
                                        <a:pt x="324" y="261"/>
                                      </a:lnTo>
                                      <a:lnTo>
                                        <a:pt x="327" y="259"/>
                                      </a:lnTo>
                                      <a:lnTo>
                                        <a:pt x="331" y="259"/>
                                      </a:lnTo>
                                      <a:lnTo>
                                        <a:pt x="334" y="255"/>
                                      </a:lnTo>
                                      <a:lnTo>
                                        <a:pt x="337" y="255"/>
                                      </a:lnTo>
                                      <a:lnTo>
                                        <a:pt x="340" y="252"/>
                                      </a:lnTo>
                                      <a:lnTo>
                                        <a:pt x="340" y="252"/>
                                      </a:lnTo>
                                      <a:lnTo>
                                        <a:pt x="344" y="249"/>
                                      </a:lnTo>
                                      <a:lnTo>
                                        <a:pt x="349" y="243"/>
                                      </a:lnTo>
                                      <a:lnTo>
                                        <a:pt x="352" y="243"/>
                                      </a:lnTo>
                                      <a:lnTo>
                                        <a:pt x="356" y="240"/>
                                      </a:lnTo>
                                      <a:lnTo>
                                        <a:pt x="356" y="237"/>
                                      </a:lnTo>
                                      <a:lnTo>
                                        <a:pt x="362" y="230"/>
                                      </a:lnTo>
                                      <a:lnTo>
                                        <a:pt x="366" y="227"/>
                                      </a:lnTo>
                                      <a:lnTo>
                                        <a:pt x="362" y="22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 name="Freeform 44"/>
                              <wps:cNvSpPr>
                                <a:spLocks/>
                              </wps:cNvSpPr>
                              <wps:spPr bwMode="auto">
                                <a:xfrm>
                                  <a:off x="27" y="196"/>
                                  <a:ext cx="346" cy="244"/>
                                </a:xfrm>
                                <a:custGeom>
                                  <a:avLst/>
                                  <a:gdLst>
                                    <a:gd name="T0" fmla="*/ 338 w 346"/>
                                    <a:gd name="T1" fmla="*/ 220 h 244"/>
                                    <a:gd name="T2" fmla="*/ 325 w 346"/>
                                    <a:gd name="T3" fmla="*/ 226 h 244"/>
                                    <a:gd name="T4" fmla="*/ 313 w 346"/>
                                    <a:gd name="T5" fmla="*/ 230 h 244"/>
                                    <a:gd name="T6" fmla="*/ 299 w 346"/>
                                    <a:gd name="T7" fmla="*/ 235 h 244"/>
                                    <a:gd name="T8" fmla="*/ 284 w 346"/>
                                    <a:gd name="T9" fmla="*/ 237 h 244"/>
                                    <a:gd name="T10" fmla="*/ 268 w 346"/>
                                    <a:gd name="T11" fmla="*/ 241 h 244"/>
                                    <a:gd name="T12" fmla="*/ 221 w 346"/>
                                    <a:gd name="T13" fmla="*/ 241 h 244"/>
                                    <a:gd name="T14" fmla="*/ 206 w 346"/>
                                    <a:gd name="T15" fmla="*/ 237 h 244"/>
                                    <a:gd name="T16" fmla="*/ 190 w 346"/>
                                    <a:gd name="T17" fmla="*/ 235 h 244"/>
                                    <a:gd name="T18" fmla="*/ 174 w 346"/>
                                    <a:gd name="T19" fmla="*/ 230 h 244"/>
                                    <a:gd name="T20" fmla="*/ 160 w 346"/>
                                    <a:gd name="T21" fmla="*/ 226 h 244"/>
                                    <a:gd name="T22" fmla="*/ 144 w 346"/>
                                    <a:gd name="T23" fmla="*/ 217 h 244"/>
                                    <a:gd name="T24" fmla="*/ 128 w 346"/>
                                    <a:gd name="T25" fmla="*/ 211 h 244"/>
                                    <a:gd name="T26" fmla="*/ 113 w 346"/>
                                    <a:gd name="T27" fmla="*/ 201 h 244"/>
                                    <a:gd name="T28" fmla="*/ 101 w 346"/>
                                    <a:gd name="T29" fmla="*/ 192 h 244"/>
                                    <a:gd name="T30" fmla="*/ 88 w 346"/>
                                    <a:gd name="T31" fmla="*/ 183 h 244"/>
                                    <a:gd name="T32" fmla="*/ 72 w 346"/>
                                    <a:gd name="T33" fmla="*/ 171 h 244"/>
                                    <a:gd name="T34" fmla="*/ 63 w 346"/>
                                    <a:gd name="T35" fmla="*/ 158 h 244"/>
                                    <a:gd name="T36" fmla="*/ 51 w 346"/>
                                    <a:gd name="T37" fmla="*/ 143 h 244"/>
                                    <a:gd name="T38" fmla="*/ 41 w 346"/>
                                    <a:gd name="T39" fmla="*/ 130 h 244"/>
                                    <a:gd name="T40" fmla="*/ 32 w 346"/>
                                    <a:gd name="T41" fmla="*/ 118 h 244"/>
                                    <a:gd name="T42" fmla="*/ 22 w 346"/>
                                    <a:gd name="T43" fmla="*/ 102 h 244"/>
                                    <a:gd name="T44" fmla="*/ 16 w 346"/>
                                    <a:gd name="T45" fmla="*/ 90 h 244"/>
                                    <a:gd name="T46" fmla="*/ 12 w 346"/>
                                    <a:gd name="T47" fmla="*/ 75 h 244"/>
                                    <a:gd name="T48" fmla="*/ 7 w 346"/>
                                    <a:gd name="T49" fmla="*/ 59 h 244"/>
                                    <a:gd name="T50" fmla="*/ 4 w 346"/>
                                    <a:gd name="T51" fmla="*/ 47 h 244"/>
                                    <a:gd name="T52" fmla="*/ 4 w 346"/>
                                    <a:gd name="T53" fmla="*/ 9 h 244"/>
                                    <a:gd name="T54" fmla="*/ 0 w 346"/>
                                    <a:gd name="T55" fmla="*/ 12 h 244"/>
                                    <a:gd name="T56" fmla="*/ 0 w 346"/>
                                    <a:gd name="T57" fmla="*/ 34 h 244"/>
                                    <a:gd name="T58" fmla="*/ 4 w 346"/>
                                    <a:gd name="T59" fmla="*/ 53 h 244"/>
                                    <a:gd name="T60" fmla="*/ 7 w 346"/>
                                    <a:gd name="T61" fmla="*/ 68 h 244"/>
                                    <a:gd name="T62" fmla="*/ 12 w 346"/>
                                    <a:gd name="T63" fmla="*/ 84 h 244"/>
                                    <a:gd name="T64" fmla="*/ 16 w 346"/>
                                    <a:gd name="T65" fmla="*/ 96 h 244"/>
                                    <a:gd name="T66" fmla="*/ 25 w 346"/>
                                    <a:gd name="T67" fmla="*/ 111 h 244"/>
                                    <a:gd name="T68" fmla="*/ 32 w 346"/>
                                    <a:gd name="T69" fmla="*/ 128 h 244"/>
                                    <a:gd name="T70" fmla="*/ 41 w 346"/>
                                    <a:gd name="T71" fmla="*/ 140 h 244"/>
                                    <a:gd name="T72" fmla="*/ 54 w 346"/>
                                    <a:gd name="T73" fmla="*/ 152 h 244"/>
                                    <a:gd name="T74" fmla="*/ 76 w 346"/>
                                    <a:gd name="T75" fmla="*/ 177 h 244"/>
                                    <a:gd name="T76" fmla="*/ 91 w 346"/>
                                    <a:gd name="T77" fmla="*/ 189 h 244"/>
                                    <a:gd name="T78" fmla="*/ 106 w 346"/>
                                    <a:gd name="T79" fmla="*/ 201 h 244"/>
                                    <a:gd name="T80" fmla="*/ 119 w 346"/>
                                    <a:gd name="T81" fmla="*/ 211 h 244"/>
                                    <a:gd name="T82" fmla="*/ 135 w 346"/>
                                    <a:gd name="T83" fmla="*/ 217 h 244"/>
                                    <a:gd name="T84" fmla="*/ 151 w 346"/>
                                    <a:gd name="T85" fmla="*/ 226 h 244"/>
                                    <a:gd name="T86" fmla="*/ 165 w 346"/>
                                    <a:gd name="T87" fmla="*/ 233 h 244"/>
                                    <a:gd name="T88" fmla="*/ 180 w 346"/>
                                    <a:gd name="T89" fmla="*/ 235 h 244"/>
                                    <a:gd name="T90" fmla="*/ 199 w 346"/>
                                    <a:gd name="T91" fmla="*/ 241 h 244"/>
                                    <a:gd name="T92" fmla="*/ 215 w 346"/>
                                    <a:gd name="T93" fmla="*/ 241 h 244"/>
                                    <a:gd name="T94" fmla="*/ 237 w 346"/>
                                    <a:gd name="T95" fmla="*/ 244 h 244"/>
                                    <a:gd name="T96" fmla="*/ 274 w 346"/>
                                    <a:gd name="T97" fmla="*/ 244 h 244"/>
                                    <a:gd name="T98" fmla="*/ 291 w 346"/>
                                    <a:gd name="T99" fmla="*/ 241 h 244"/>
                                    <a:gd name="T100" fmla="*/ 306 w 346"/>
                                    <a:gd name="T101" fmla="*/ 235 h 244"/>
                                    <a:gd name="T102" fmla="*/ 318 w 346"/>
                                    <a:gd name="T103" fmla="*/ 233 h 244"/>
                                    <a:gd name="T104" fmla="*/ 331 w 346"/>
                                    <a:gd name="T105" fmla="*/ 226 h 244"/>
                                    <a:gd name="T106" fmla="*/ 343 w 346"/>
                                    <a:gd name="T107" fmla="*/ 220 h 2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46" h="244">
                                      <a:moveTo>
                                        <a:pt x="346" y="217"/>
                                      </a:moveTo>
                                      <a:lnTo>
                                        <a:pt x="346" y="214"/>
                                      </a:lnTo>
                                      <a:lnTo>
                                        <a:pt x="343" y="217"/>
                                      </a:lnTo>
                                      <a:lnTo>
                                        <a:pt x="340" y="217"/>
                                      </a:lnTo>
                                      <a:lnTo>
                                        <a:pt x="338" y="220"/>
                                      </a:lnTo>
                                      <a:lnTo>
                                        <a:pt x="338" y="220"/>
                                      </a:lnTo>
                                      <a:lnTo>
                                        <a:pt x="334" y="220"/>
                                      </a:lnTo>
                                      <a:lnTo>
                                        <a:pt x="331" y="223"/>
                                      </a:lnTo>
                                      <a:lnTo>
                                        <a:pt x="328" y="223"/>
                                      </a:lnTo>
                                      <a:lnTo>
                                        <a:pt x="325" y="226"/>
                                      </a:lnTo>
                                      <a:lnTo>
                                        <a:pt x="321" y="226"/>
                                      </a:lnTo>
                                      <a:lnTo>
                                        <a:pt x="321" y="230"/>
                                      </a:lnTo>
                                      <a:lnTo>
                                        <a:pt x="318" y="230"/>
                                      </a:lnTo>
                                      <a:lnTo>
                                        <a:pt x="315" y="230"/>
                                      </a:lnTo>
                                      <a:lnTo>
                                        <a:pt x="313" y="230"/>
                                      </a:lnTo>
                                      <a:lnTo>
                                        <a:pt x="309" y="233"/>
                                      </a:lnTo>
                                      <a:lnTo>
                                        <a:pt x="309" y="233"/>
                                      </a:lnTo>
                                      <a:lnTo>
                                        <a:pt x="303" y="233"/>
                                      </a:lnTo>
                                      <a:lnTo>
                                        <a:pt x="303" y="235"/>
                                      </a:lnTo>
                                      <a:lnTo>
                                        <a:pt x="299" y="235"/>
                                      </a:lnTo>
                                      <a:lnTo>
                                        <a:pt x="296" y="235"/>
                                      </a:lnTo>
                                      <a:lnTo>
                                        <a:pt x="293" y="235"/>
                                      </a:lnTo>
                                      <a:lnTo>
                                        <a:pt x="291" y="237"/>
                                      </a:lnTo>
                                      <a:lnTo>
                                        <a:pt x="287" y="237"/>
                                      </a:lnTo>
                                      <a:lnTo>
                                        <a:pt x="284" y="237"/>
                                      </a:lnTo>
                                      <a:lnTo>
                                        <a:pt x="281" y="237"/>
                                      </a:lnTo>
                                      <a:lnTo>
                                        <a:pt x="278" y="237"/>
                                      </a:lnTo>
                                      <a:lnTo>
                                        <a:pt x="274" y="241"/>
                                      </a:lnTo>
                                      <a:lnTo>
                                        <a:pt x="271" y="241"/>
                                      </a:lnTo>
                                      <a:lnTo>
                                        <a:pt x="268" y="241"/>
                                      </a:lnTo>
                                      <a:lnTo>
                                        <a:pt x="256" y="241"/>
                                      </a:lnTo>
                                      <a:lnTo>
                                        <a:pt x="253" y="241"/>
                                      </a:lnTo>
                                      <a:lnTo>
                                        <a:pt x="237" y="241"/>
                                      </a:lnTo>
                                      <a:lnTo>
                                        <a:pt x="234" y="241"/>
                                      </a:lnTo>
                                      <a:lnTo>
                                        <a:pt x="221" y="241"/>
                                      </a:lnTo>
                                      <a:lnTo>
                                        <a:pt x="219" y="241"/>
                                      </a:lnTo>
                                      <a:lnTo>
                                        <a:pt x="215" y="237"/>
                                      </a:lnTo>
                                      <a:lnTo>
                                        <a:pt x="212" y="237"/>
                                      </a:lnTo>
                                      <a:lnTo>
                                        <a:pt x="209" y="237"/>
                                      </a:lnTo>
                                      <a:lnTo>
                                        <a:pt x="206" y="237"/>
                                      </a:lnTo>
                                      <a:lnTo>
                                        <a:pt x="202" y="237"/>
                                      </a:lnTo>
                                      <a:lnTo>
                                        <a:pt x="199" y="237"/>
                                      </a:lnTo>
                                      <a:lnTo>
                                        <a:pt x="197" y="235"/>
                                      </a:lnTo>
                                      <a:lnTo>
                                        <a:pt x="194" y="235"/>
                                      </a:lnTo>
                                      <a:lnTo>
                                        <a:pt x="190" y="235"/>
                                      </a:lnTo>
                                      <a:lnTo>
                                        <a:pt x="187" y="233"/>
                                      </a:lnTo>
                                      <a:lnTo>
                                        <a:pt x="184" y="233"/>
                                      </a:lnTo>
                                      <a:lnTo>
                                        <a:pt x="180" y="233"/>
                                      </a:lnTo>
                                      <a:lnTo>
                                        <a:pt x="177" y="233"/>
                                      </a:lnTo>
                                      <a:lnTo>
                                        <a:pt x="174" y="230"/>
                                      </a:lnTo>
                                      <a:lnTo>
                                        <a:pt x="172" y="230"/>
                                      </a:lnTo>
                                      <a:lnTo>
                                        <a:pt x="168" y="230"/>
                                      </a:lnTo>
                                      <a:lnTo>
                                        <a:pt x="165" y="226"/>
                                      </a:lnTo>
                                      <a:lnTo>
                                        <a:pt x="163" y="226"/>
                                      </a:lnTo>
                                      <a:lnTo>
                                        <a:pt x="160" y="226"/>
                                      </a:lnTo>
                                      <a:lnTo>
                                        <a:pt x="156" y="223"/>
                                      </a:lnTo>
                                      <a:lnTo>
                                        <a:pt x="153" y="223"/>
                                      </a:lnTo>
                                      <a:lnTo>
                                        <a:pt x="151" y="220"/>
                                      </a:lnTo>
                                      <a:lnTo>
                                        <a:pt x="148" y="220"/>
                                      </a:lnTo>
                                      <a:lnTo>
                                        <a:pt x="144" y="217"/>
                                      </a:lnTo>
                                      <a:lnTo>
                                        <a:pt x="141" y="217"/>
                                      </a:lnTo>
                                      <a:lnTo>
                                        <a:pt x="138" y="217"/>
                                      </a:lnTo>
                                      <a:lnTo>
                                        <a:pt x="135" y="214"/>
                                      </a:lnTo>
                                      <a:lnTo>
                                        <a:pt x="131" y="211"/>
                                      </a:lnTo>
                                      <a:lnTo>
                                        <a:pt x="128" y="211"/>
                                      </a:lnTo>
                                      <a:lnTo>
                                        <a:pt x="126" y="208"/>
                                      </a:lnTo>
                                      <a:lnTo>
                                        <a:pt x="123" y="208"/>
                                      </a:lnTo>
                                      <a:lnTo>
                                        <a:pt x="119" y="205"/>
                                      </a:lnTo>
                                      <a:lnTo>
                                        <a:pt x="116" y="205"/>
                                      </a:lnTo>
                                      <a:lnTo>
                                        <a:pt x="113" y="201"/>
                                      </a:lnTo>
                                      <a:lnTo>
                                        <a:pt x="109" y="201"/>
                                      </a:lnTo>
                                      <a:lnTo>
                                        <a:pt x="109" y="198"/>
                                      </a:lnTo>
                                      <a:lnTo>
                                        <a:pt x="106" y="196"/>
                                      </a:lnTo>
                                      <a:lnTo>
                                        <a:pt x="104" y="196"/>
                                      </a:lnTo>
                                      <a:lnTo>
                                        <a:pt x="101" y="192"/>
                                      </a:lnTo>
                                      <a:lnTo>
                                        <a:pt x="97" y="189"/>
                                      </a:lnTo>
                                      <a:lnTo>
                                        <a:pt x="94" y="189"/>
                                      </a:lnTo>
                                      <a:lnTo>
                                        <a:pt x="91" y="186"/>
                                      </a:lnTo>
                                      <a:lnTo>
                                        <a:pt x="88" y="183"/>
                                      </a:lnTo>
                                      <a:lnTo>
                                        <a:pt x="88" y="183"/>
                                      </a:lnTo>
                                      <a:lnTo>
                                        <a:pt x="84" y="180"/>
                                      </a:lnTo>
                                      <a:lnTo>
                                        <a:pt x="81" y="177"/>
                                      </a:lnTo>
                                      <a:lnTo>
                                        <a:pt x="79" y="177"/>
                                      </a:lnTo>
                                      <a:lnTo>
                                        <a:pt x="76" y="174"/>
                                      </a:lnTo>
                                      <a:lnTo>
                                        <a:pt x="72" y="171"/>
                                      </a:lnTo>
                                      <a:lnTo>
                                        <a:pt x="72" y="167"/>
                                      </a:lnTo>
                                      <a:lnTo>
                                        <a:pt x="69" y="167"/>
                                      </a:lnTo>
                                      <a:lnTo>
                                        <a:pt x="66" y="164"/>
                                      </a:lnTo>
                                      <a:lnTo>
                                        <a:pt x="66" y="162"/>
                                      </a:lnTo>
                                      <a:lnTo>
                                        <a:pt x="63" y="158"/>
                                      </a:lnTo>
                                      <a:lnTo>
                                        <a:pt x="59" y="155"/>
                                      </a:lnTo>
                                      <a:lnTo>
                                        <a:pt x="57" y="152"/>
                                      </a:lnTo>
                                      <a:lnTo>
                                        <a:pt x="57" y="152"/>
                                      </a:lnTo>
                                      <a:lnTo>
                                        <a:pt x="54" y="149"/>
                                      </a:lnTo>
                                      <a:lnTo>
                                        <a:pt x="51" y="143"/>
                                      </a:lnTo>
                                      <a:lnTo>
                                        <a:pt x="47" y="140"/>
                                      </a:lnTo>
                                      <a:lnTo>
                                        <a:pt x="44" y="140"/>
                                      </a:lnTo>
                                      <a:lnTo>
                                        <a:pt x="44" y="136"/>
                                      </a:lnTo>
                                      <a:lnTo>
                                        <a:pt x="41" y="133"/>
                                      </a:lnTo>
                                      <a:lnTo>
                                        <a:pt x="41" y="130"/>
                                      </a:lnTo>
                                      <a:lnTo>
                                        <a:pt x="37" y="128"/>
                                      </a:lnTo>
                                      <a:lnTo>
                                        <a:pt x="34" y="124"/>
                                      </a:lnTo>
                                      <a:lnTo>
                                        <a:pt x="34" y="121"/>
                                      </a:lnTo>
                                      <a:lnTo>
                                        <a:pt x="32" y="121"/>
                                      </a:lnTo>
                                      <a:lnTo>
                                        <a:pt x="32" y="118"/>
                                      </a:lnTo>
                                      <a:lnTo>
                                        <a:pt x="29" y="115"/>
                                      </a:lnTo>
                                      <a:lnTo>
                                        <a:pt x="29" y="111"/>
                                      </a:lnTo>
                                      <a:lnTo>
                                        <a:pt x="25" y="109"/>
                                      </a:lnTo>
                                      <a:lnTo>
                                        <a:pt x="25" y="106"/>
                                      </a:lnTo>
                                      <a:lnTo>
                                        <a:pt x="22" y="102"/>
                                      </a:lnTo>
                                      <a:lnTo>
                                        <a:pt x="22" y="99"/>
                                      </a:lnTo>
                                      <a:lnTo>
                                        <a:pt x="22" y="96"/>
                                      </a:lnTo>
                                      <a:lnTo>
                                        <a:pt x="19" y="94"/>
                                      </a:lnTo>
                                      <a:lnTo>
                                        <a:pt x="19" y="90"/>
                                      </a:lnTo>
                                      <a:lnTo>
                                        <a:pt x="16" y="90"/>
                                      </a:lnTo>
                                      <a:lnTo>
                                        <a:pt x="16" y="87"/>
                                      </a:lnTo>
                                      <a:lnTo>
                                        <a:pt x="12" y="84"/>
                                      </a:lnTo>
                                      <a:lnTo>
                                        <a:pt x="12" y="81"/>
                                      </a:lnTo>
                                      <a:lnTo>
                                        <a:pt x="12" y="77"/>
                                      </a:lnTo>
                                      <a:lnTo>
                                        <a:pt x="12" y="75"/>
                                      </a:lnTo>
                                      <a:lnTo>
                                        <a:pt x="10" y="72"/>
                                      </a:lnTo>
                                      <a:lnTo>
                                        <a:pt x="10" y="68"/>
                                      </a:lnTo>
                                      <a:lnTo>
                                        <a:pt x="10" y="65"/>
                                      </a:lnTo>
                                      <a:lnTo>
                                        <a:pt x="7" y="62"/>
                                      </a:lnTo>
                                      <a:lnTo>
                                        <a:pt x="7" y="59"/>
                                      </a:lnTo>
                                      <a:lnTo>
                                        <a:pt x="7" y="56"/>
                                      </a:lnTo>
                                      <a:lnTo>
                                        <a:pt x="7" y="53"/>
                                      </a:lnTo>
                                      <a:lnTo>
                                        <a:pt x="7" y="50"/>
                                      </a:lnTo>
                                      <a:lnTo>
                                        <a:pt x="4" y="47"/>
                                      </a:lnTo>
                                      <a:lnTo>
                                        <a:pt x="4" y="47"/>
                                      </a:lnTo>
                                      <a:lnTo>
                                        <a:pt x="4" y="41"/>
                                      </a:lnTo>
                                      <a:lnTo>
                                        <a:pt x="4" y="41"/>
                                      </a:lnTo>
                                      <a:lnTo>
                                        <a:pt x="4" y="31"/>
                                      </a:lnTo>
                                      <a:lnTo>
                                        <a:pt x="4" y="28"/>
                                      </a:lnTo>
                                      <a:lnTo>
                                        <a:pt x="4" y="9"/>
                                      </a:lnTo>
                                      <a:lnTo>
                                        <a:pt x="4" y="6"/>
                                      </a:lnTo>
                                      <a:lnTo>
                                        <a:pt x="4" y="0"/>
                                      </a:lnTo>
                                      <a:lnTo>
                                        <a:pt x="0" y="0"/>
                                      </a:lnTo>
                                      <a:lnTo>
                                        <a:pt x="0" y="4"/>
                                      </a:lnTo>
                                      <a:lnTo>
                                        <a:pt x="0" y="12"/>
                                      </a:lnTo>
                                      <a:lnTo>
                                        <a:pt x="0" y="16"/>
                                      </a:lnTo>
                                      <a:lnTo>
                                        <a:pt x="0" y="22"/>
                                      </a:lnTo>
                                      <a:lnTo>
                                        <a:pt x="0" y="22"/>
                                      </a:lnTo>
                                      <a:lnTo>
                                        <a:pt x="0" y="31"/>
                                      </a:lnTo>
                                      <a:lnTo>
                                        <a:pt x="0" y="34"/>
                                      </a:lnTo>
                                      <a:lnTo>
                                        <a:pt x="0" y="41"/>
                                      </a:lnTo>
                                      <a:lnTo>
                                        <a:pt x="0" y="43"/>
                                      </a:lnTo>
                                      <a:lnTo>
                                        <a:pt x="0" y="47"/>
                                      </a:lnTo>
                                      <a:lnTo>
                                        <a:pt x="4" y="50"/>
                                      </a:lnTo>
                                      <a:lnTo>
                                        <a:pt x="4" y="53"/>
                                      </a:lnTo>
                                      <a:lnTo>
                                        <a:pt x="4" y="56"/>
                                      </a:lnTo>
                                      <a:lnTo>
                                        <a:pt x="4" y="59"/>
                                      </a:lnTo>
                                      <a:lnTo>
                                        <a:pt x="4" y="62"/>
                                      </a:lnTo>
                                      <a:lnTo>
                                        <a:pt x="7" y="65"/>
                                      </a:lnTo>
                                      <a:lnTo>
                                        <a:pt x="7" y="68"/>
                                      </a:lnTo>
                                      <a:lnTo>
                                        <a:pt x="7" y="72"/>
                                      </a:lnTo>
                                      <a:lnTo>
                                        <a:pt x="7" y="75"/>
                                      </a:lnTo>
                                      <a:lnTo>
                                        <a:pt x="10" y="77"/>
                                      </a:lnTo>
                                      <a:lnTo>
                                        <a:pt x="10" y="81"/>
                                      </a:lnTo>
                                      <a:lnTo>
                                        <a:pt x="12" y="84"/>
                                      </a:lnTo>
                                      <a:lnTo>
                                        <a:pt x="12" y="87"/>
                                      </a:lnTo>
                                      <a:lnTo>
                                        <a:pt x="12" y="90"/>
                                      </a:lnTo>
                                      <a:lnTo>
                                        <a:pt x="16" y="90"/>
                                      </a:lnTo>
                                      <a:lnTo>
                                        <a:pt x="16" y="96"/>
                                      </a:lnTo>
                                      <a:lnTo>
                                        <a:pt x="16" y="96"/>
                                      </a:lnTo>
                                      <a:lnTo>
                                        <a:pt x="19" y="99"/>
                                      </a:lnTo>
                                      <a:lnTo>
                                        <a:pt x="19" y="102"/>
                                      </a:lnTo>
                                      <a:lnTo>
                                        <a:pt x="22" y="106"/>
                                      </a:lnTo>
                                      <a:lnTo>
                                        <a:pt x="22" y="109"/>
                                      </a:lnTo>
                                      <a:lnTo>
                                        <a:pt x="25" y="111"/>
                                      </a:lnTo>
                                      <a:lnTo>
                                        <a:pt x="25" y="115"/>
                                      </a:lnTo>
                                      <a:lnTo>
                                        <a:pt x="29" y="118"/>
                                      </a:lnTo>
                                      <a:lnTo>
                                        <a:pt x="29" y="121"/>
                                      </a:lnTo>
                                      <a:lnTo>
                                        <a:pt x="32" y="124"/>
                                      </a:lnTo>
                                      <a:lnTo>
                                        <a:pt x="32" y="128"/>
                                      </a:lnTo>
                                      <a:lnTo>
                                        <a:pt x="34" y="130"/>
                                      </a:lnTo>
                                      <a:lnTo>
                                        <a:pt x="37" y="130"/>
                                      </a:lnTo>
                                      <a:lnTo>
                                        <a:pt x="37" y="133"/>
                                      </a:lnTo>
                                      <a:lnTo>
                                        <a:pt x="41" y="136"/>
                                      </a:lnTo>
                                      <a:lnTo>
                                        <a:pt x="41" y="140"/>
                                      </a:lnTo>
                                      <a:lnTo>
                                        <a:pt x="44" y="143"/>
                                      </a:lnTo>
                                      <a:lnTo>
                                        <a:pt x="47" y="146"/>
                                      </a:lnTo>
                                      <a:lnTo>
                                        <a:pt x="51" y="149"/>
                                      </a:lnTo>
                                      <a:lnTo>
                                        <a:pt x="51" y="149"/>
                                      </a:lnTo>
                                      <a:lnTo>
                                        <a:pt x="54" y="152"/>
                                      </a:lnTo>
                                      <a:lnTo>
                                        <a:pt x="59" y="162"/>
                                      </a:lnTo>
                                      <a:lnTo>
                                        <a:pt x="63" y="162"/>
                                      </a:lnTo>
                                      <a:lnTo>
                                        <a:pt x="72" y="174"/>
                                      </a:lnTo>
                                      <a:lnTo>
                                        <a:pt x="72" y="177"/>
                                      </a:lnTo>
                                      <a:lnTo>
                                        <a:pt x="76" y="177"/>
                                      </a:lnTo>
                                      <a:lnTo>
                                        <a:pt x="81" y="183"/>
                                      </a:lnTo>
                                      <a:lnTo>
                                        <a:pt x="84" y="183"/>
                                      </a:lnTo>
                                      <a:lnTo>
                                        <a:pt x="88" y="186"/>
                                      </a:lnTo>
                                      <a:lnTo>
                                        <a:pt x="88" y="189"/>
                                      </a:lnTo>
                                      <a:lnTo>
                                        <a:pt x="91" y="189"/>
                                      </a:lnTo>
                                      <a:lnTo>
                                        <a:pt x="94" y="192"/>
                                      </a:lnTo>
                                      <a:lnTo>
                                        <a:pt x="97" y="196"/>
                                      </a:lnTo>
                                      <a:lnTo>
                                        <a:pt x="101" y="198"/>
                                      </a:lnTo>
                                      <a:lnTo>
                                        <a:pt x="104" y="198"/>
                                      </a:lnTo>
                                      <a:lnTo>
                                        <a:pt x="106" y="201"/>
                                      </a:lnTo>
                                      <a:lnTo>
                                        <a:pt x="109" y="201"/>
                                      </a:lnTo>
                                      <a:lnTo>
                                        <a:pt x="113" y="205"/>
                                      </a:lnTo>
                                      <a:lnTo>
                                        <a:pt x="116" y="208"/>
                                      </a:lnTo>
                                      <a:lnTo>
                                        <a:pt x="116" y="208"/>
                                      </a:lnTo>
                                      <a:lnTo>
                                        <a:pt x="119" y="211"/>
                                      </a:lnTo>
                                      <a:lnTo>
                                        <a:pt x="123" y="211"/>
                                      </a:lnTo>
                                      <a:lnTo>
                                        <a:pt x="126" y="214"/>
                                      </a:lnTo>
                                      <a:lnTo>
                                        <a:pt x="128" y="214"/>
                                      </a:lnTo>
                                      <a:lnTo>
                                        <a:pt x="131" y="217"/>
                                      </a:lnTo>
                                      <a:lnTo>
                                        <a:pt x="135" y="217"/>
                                      </a:lnTo>
                                      <a:lnTo>
                                        <a:pt x="138" y="220"/>
                                      </a:lnTo>
                                      <a:lnTo>
                                        <a:pt x="141" y="220"/>
                                      </a:lnTo>
                                      <a:lnTo>
                                        <a:pt x="144" y="223"/>
                                      </a:lnTo>
                                      <a:lnTo>
                                        <a:pt x="148" y="223"/>
                                      </a:lnTo>
                                      <a:lnTo>
                                        <a:pt x="151" y="226"/>
                                      </a:lnTo>
                                      <a:lnTo>
                                        <a:pt x="153" y="226"/>
                                      </a:lnTo>
                                      <a:lnTo>
                                        <a:pt x="156" y="230"/>
                                      </a:lnTo>
                                      <a:lnTo>
                                        <a:pt x="160" y="230"/>
                                      </a:lnTo>
                                      <a:lnTo>
                                        <a:pt x="163" y="230"/>
                                      </a:lnTo>
                                      <a:lnTo>
                                        <a:pt x="165" y="233"/>
                                      </a:lnTo>
                                      <a:lnTo>
                                        <a:pt x="168" y="233"/>
                                      </a:lnTo>
                                      <a:lnTo>
                                        <a:pt x="172" y="233"/>
                                      </a:lnTo>
                                      <a:lnTo>
                                        <a:pt x="174" y="235"/>
                                      </a:lnTo>
                                      <a:lnTo>
                                        <a:pt x="177" y="235"/>
                                      </a:lnTo>
                                      <a:lnTo>
                                        <a:pt x="180" y="235"/>
                                      </a:lnTo>
                                      <a:lnTo>
                                        <a:pt x="187" y="237"/>
                                      </a:lnTo>
                                      <a:lnTo>
                                        <a:pt x="190" y="237"/>
                                      </a:lnTo>
                                      <a:lnTo>
                                        <a:pt x="194" y="237"/>
                                      </a:lnTo>
                                      <a:lnTo>
                                        <a:pt x="194" y="237"/>
                                      </a:lnTo>
                                      <a:lnTo>
                                        <a:pt x="199" y="241"/>
                                      </a:lnTo>
                                      <a:lnTo>
                                        <a:pt x="202" y="241"/>
                                      </a:lnTo>
                                      <a:lnTo>
                                        <a:pt x="206" y="241"/>
                                      </a:lnTo>
                                      <a:lnTo>
                                        <a:pt x="209" y="241"/>
                                      </a:lnTo>
                                      <a:lnTo>
                                        <a:pt x="212" y="241"/>
                                      </a:lnTo>
                                      <a:lnTo>
                                        <a:pt x="215" y="241"/>
                                      </a:lnTo>
                                      <a:lnTo>
                                        <a:pt x="219" y="244"/>
                                      </a:lnTo>
                                      <a:lnTo>
                                        <a:pt x="224" y="244"/>
                                      </a:lnTo>
                                      <a:lnTo>
                                        <a:pt x="227" y="244"/>
                                      </a:lnTo>
                                      <a:lnTo>
                                        <a:pt x="234" y="244"/>
                                      </a:lnTo>
                                      <a:lnTo>
                                        <a:pt x="237" y="244"/>
                                      </a:lnTo>
                                      <a:lnTo>
                                        <a:pt x="256" y="244"/>
                                      </a:lnTo>
                                      <a:lnTo>
                                        <a:pt x="259" y="244"/>
                                      </a:lnTo>
                                      <a:lnTo>
                                        <a:pt x="266" y="244"/>
                                      </a:lnTo>
                                      <a:lnTo>
                                        <a:pt x="268" y="244"/>
                                      </a:lnTo>
                                      <a:lnTo>
                                        <a:pt x="274" y="244"/>
                                      </a:lnTo>
                                      <a:lnTo>
                                        <a:pt x="278" y="241"/>
                                      </a:lnTo>
                                      <a:lnTo>
                                        <a:pt x="281" y="241"/>
                                      </a:lnTo>
                                      <a:lnTo>
                                        <a:pt x="284" y="241"/>
                                      </a:lnTo>
                                      <a:lnTo>
                                        <a:pt x="287" y="241"/>
                                      </a:lnTo>
                                      <a:lnTo>
                                        <a:pt x="291" y="241"/>
                                      </a:lnTo>
                                      <a:lnTo>
                                        <a:pt x="293" y="237"/>
                                      </a:lnTo>
                                      <a:lnTo>
                                        <a:pt x="296" y="237"/>
                                      </a:lnTo>
                                      <a:lnTo>
                                        <a:pt x="299" y="237"/>
                                      </a:lnTo>
                                      <a:lnTo>
                                        <a:pt x="303" y="237"/>
                                      </a:lnTo>
                                      <a:lnTo>
                                        <a:pt x="306" y="235"/>
                                      </a:lnTo>
                                      <a:lnTo>
                                        <a:pt x="309" y="235"/>
                                      </a:lnTo>
                                      <a:lnTo>
                                        <a:pt x="313" y="235"/>
                                      </a:lnTo>
                                      <a:lnTo>
                                        <a:pt x="313" y="233"/>
                                      </a:lnTo>
                                      <a:lnTo>
                                        <a:pt x="315" y="233"/>
                                      </a:lnTo>
                                      <a:lnTo>
                                        <a:pt x="318" y="233"/>
                                      </a:lnTo>
                                      <a:lnTo>
                                        <a:pt x="321" y="230"/>
                                      </a:lnTo>
                                      <a:lnTo>
                                        <a:pt x="325" y="230"/>
                                      </a:lnTo>
                                      <a:lnTo>
                                        <a:pt x="328" y="230"/>
                                      </a:lnTo>
                                      <a:lnTo>
                                        <a:pt x="328" y="226"/>
                                      </a:lnTo>
                                      <a:lnTo>
                                        <a:pt x="331" y="226"/>
                                      </a:lnTo>
                                      <a:lnTo>
                                        <a:pt x="334" y="226"/>
                                      </a:lnTo>
                                      <a:lnTo>
                                        <a:pt x="338" y="223"/>
                                      </a:lnTo>
                                      <a:lnTo>
                                        <a:pt x="340" y="223"/>
                                      </a:lnTo>
                                      <a:lnTo>
                                        <a:pt x="340" y="220"/>
                                      </a:lnTo>
                                      <a:lnTo>
                                        <a:pt x="343" y="220"/>
                                      </a:lnTo>
                                      <a:lnTo>
                                        <a:pt x="346" y="21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45"/>
                              <wps:cNvSpPr>
                                <a:spLocks/>
                              </wps:cNvSpPr>
                              <wps:spPr bwMode="auto">
                                <a:xfrm>
                                  <a:off x="64" y="2"/>
                                  <a:ext cx="382" cy="469"/>
                                </a:xfrm>
                                <a:custGeom>
                                  <a:avLst/>
                                  <a:gdLst>
                                    <a:gd name="T0" fmla="*/ 7 w 382"/>
                                    <a:gd name="T1" fmla="*/ 19 h 469"/>
                                    <a:gd name="T2" fmla="*/ 17 w 382"/>
                                    <a:gd name="T3" fmla="*/ 34 h 469"/>
                                    <a:gd name="T4" fmla="*/ 26 w 382"/>
                                    <a:gd name="T5" fmla="*/ 56 h 469"/>
                                    <a:gd name="T6" fmla="*/ 32 w 382"/>
                                    <a:gd name="T7" fmla="*/ 72 h 469"/>
                                    <a:gd name="T8" fmla="*/ 44 w 382"/>
                                    <a:gd name="T9" fmla="*/ 90 h 469"/>
                                    <a:gd name="T10" fmla="*/ 57 w 382"/>
                                    <a:gd name="T11" fmla="*/ 112 h 469"/>
                                    <a:gd name="T12" fmla="*/ 72 w 382"/>
                                    <a:gd name="T13" fmla="*/ 133 h 469"/>
                                    <a:gd name="T14" fmla="*/ 89 w 382"/>
                                    <a:gd name="T15" fmla="*/ 154 h 469"/>
                                    <a:gd name="T16" fmla="*/ 57 w 382"/>
                                    <a:gd name="T17" fmla="*/ 164 h 469"/>
                                    <a:gd name="T18" fmla="*/ 72 w 382"/>
                                    <a:gd name="T19" fmla="*/ 191 h 469"/>
                                    <a:gd name="T20" fmla="*/ 89 w 382"/>
                                    <a:gd name="T21" fmla="*/ 213 h 469"/>
                                    <a:gd name="T22" fmla="*/ 107 w 382"/>
                                    <a:gd name="T23" fmla="*/ 241 h 469"/>
                                    <a:gd name="T24" fmla="*/ 131 w 382"/>
                                    <a:gd name="T25" fmla="*/ 271 h 469"/>
                                    <a:gd name="T26" fmla="*/ 165 w 382"/>
                                    <a:gd name="T27" fmla="*/ 303 h 469"/>
                                    <a:gd name="T28" fmla="*/ 190 w 382"/>
                                    <a:gd name="T29" fmla="*/ 322 h 469"/>
                                    <a:gd name="T30" fmla="*/ 212 w 382"/>
                                    <a:gd name="T31" fmla="*/ 334 h 469"/>
                                    <a:gd name="T32" fmla="*/ 200 w 382"/>
                                    <a:gd name="T33" fmla="*/ 343 h 469"/>
                                    <a:gd name="T34" fmla="*/ 187 w 382"/>
                                    <a:gd name="T35" fmla="*/ 346 h 469"/>
                                    <a:gd name="T36" fmla="*/ 175 w 382"/>
                                    <a:gd name="T37" fmla="*/ 352 h 469"/>
                                    <a:gd name="T38" fmla="*/ 157 w 382"/>
                                    <a:gd name="T39" fmla="*/ 356 h 469"/>
                                    <a:gd name="T40" fmla="*/ 165 w 382"/>
                                    <a:gd name="T41" fmla="*/ 368 h 469"/>
                                    <a:gd name="T42" fmla="*/ 190 w 382"/>
                                    <a:gd name="T43" fmla="*/ 383 h 469"/>
                                    <a:gd name="T44" fmla="*/ 212 w 382"/>
                                    <a:gd name="T45" fmla="*/ 399 h 469"/>
                                    <a:gd name="T46" fmla="*/ 241 w 382"/>
                                    <a:gd name="T47" fmla="*/ 414 h 469"/>
                                    <a:gd name="T48" fmla="*/ 266 w 382"/>
                                    <a:gd name="T49" fmla="*/ 427 h 469"/>
                                    <a:gd name="T50" fmla="*/ 294 w 382"/>
                                    <a:gd name="T51" fmla="*/ 438 h 469"/>
                                    <a:gd name="T52" fmla="*/ 325 w 382"/>
                                    <a:gd name="T53" fmla="*/ 450 h 469"/>
                                    <a:gd name="T54" fmla="*/ 356 w 382"/>
                                    <a:gd name="T55" fmla="*/ 460 h 469"/>
                                    <a:gd name="T56" fmla="*/ 378 w 382"/>
                                    <a:gd name="T57" fmla="*/ 465 h 469"/>
                                    <a:gd name="T58" fmla="*/ 363 w 382"/>
                                    <a:gd name="T59" fmla="*/ 457 h 469"/>
                                    <a:gd name="T60" fmla="*/ 344 w 382"/>
                                    <a:gd name="T61" fmla="*/ 447 h 469"/>
                                    <a:gd name="T62" fmla="*/ 325 w 382"/>
                                    <a:gd name="T63" fmla="*/ 438 h 469"/>
                                    <a:gd name="T64" fmla="*/ 309 w 382"/>
                                    <a:gd name="T65" fmla="*/ 427 h 469"/>
                                    <a:gd name="T66" fmla="*/ 294 w 382"/>
                                    <a:gd name="T67" fmla="*/ 417 h 469"/>
                                    <a:gd name="T68" fmla="*/ 276 w 382"/>
                                    <a:gd name="T69" fmla="*/ 405 h 469"/>
                                    <a:gd name="T70" fmla="*/ 256 w 382"/>
                                    <a:gd name="T71" fmla="*/ 392 h 469"/>
                                    <a:gd name="T72" fmla="*/ 244 w 382"/>
                                    <a:gd name="T73" fmla="*/ 380 h 469"/>
                                    <a:gd name="T74" fmla="*/ 256 w 382"/>
                                    <a:gd name="T75" fmla="*/ 374 h 469"/>
                                    <a:gd name="T76" fmla="*/ 266 w 382"/>
                                    <a:gd name="T77" fmla="*/ 371 h 469"/>
                                    <a:gd name="T78" fmla="*/ 278 w 382"/>
                                    <a:gd name="T79" fmla="*/ 365 h 469"/>
                                    <a:gd name="T80" fmla="*/ 288 w 382"/>
                                    <a:gd name="T81" fmla="*/ 361 h 469"/>
                                    <a:gd name="T82" fmla="*/ 294 w 382"/>
                                    <a:gd name="T83" fmla="*/ 358 h 469"/>
                                    <a:gd name="T84" fmla="*/ 281 w 382"/>
                                    <a:gd name="T85" fmla="*/ 346 h 469"/>
                                    <a:gd name="T86" fmla="*/ 259 w 382"/>
                                    <a:gd name="T87" fmla="*/ 334 h 469"/>
                                    <a:gd name="T88" fmla="*/ 234 w 382"/>
                                    <a:gd name="T89" fmla="*/ 322 h 469"/>
                                    <a:gd name="T90" fmla="*/ 212 w 382"/>
                                    <a:gd name="T91" fmla="*/ 305 h 469"/>
                                    <a:gd name="T92" fmla="*/ 187 w 382"/>
                                    <a:gd name="T93" fmla="*/ 290 h 469"/>
                                    <a:gd name="T94" fmla="*/ 162 w 382"/>
                                    <a:gd name="T95" fmla="*/ 271 h 469"/>
                                    <a:gd name="T96" fmla="*/ 128 w 382"/>
                                    <a:gd name="T97" fmla="*/ 241 h 469"/>
                                    <a:gd name="T98" fmla="*/ 143 w 382"/>
                                    <a:gd name="T99" fmla="*/ 222 h 469"/>
                                    <a:gd name="T100" fmla="*/ 178 w 382"/>
                                    <a:gd name="T101" fmla="*/ 216 h 469"/>
                                    <a:gd name="T102" fmla="*/ 190 w 382"/>
                                    <a:gd name="T103" fmla="*/ 210 h 469"/>
                                    <a:gd name="T104" fmla="*/ 157 w 382"/>
                                    <a:gd name="T105" fmla="*/ 185 h 469"/>
                                    <a:gd name="T106" fmla="*/ 126 w 382"/>
                                    <a:gd name="T107" fmla="*/ 154 h 469"/>
                                    <a:gd name="T108" fmla="*/ 82 w 382"/>
                                    <a:gd name="T109" fmla="*/ 112 h 469"/>
                                    <a:gd name="T110" fmla="*/ 51 w 382"/>
                                    <a:gd name="T111" fmla="*/ 75 h 469"/>
                                    <a:gd name="T112" fmla="*/ 29 w 382"/>
                                    <a:gd name="T113" fmla="*/ 50 h 469"/>
                                    <a:gd name="T114" fmla="*/ 14 w 382"/>
                                    <a:gd name="T115" fmla="*/ 22 h 4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382" h="469">
                                      <a:moveTo>
                                        <a:pt x="0" y="0"/>
                                      </a:moveTo>
                                      <a:lnTo>
                                        <a:pt x="4" y="3"/>
                                      </a:lnTo>
                                      <a:lnTo>
                                        <a:pt x="4" y="3"/>
                                      </a:lnTo>
                                      <a:lnTo>
                                        <a:pt x="4" y="7"/>
                                      </a:lnTo>
                                      <a:lnTo>
                                        <a:pt x="4" y="7"/>
                                      </a:lnTo>
                                      <a:lnTo>
                                        <a:pt x="4" y="9"/>
                                      </a:lnTo>
                                      <a:lnTo>
                                        <a:pt x="4" y="9"/>
                                      </a:lnTo>
                                      <a:lnTo>
                                        <a:pt x="7" y="12"/>
                                      </a:lnTo>
                                      <a:lnTo>
                                        <a:pt x="7" y="16"/>
                                      </a:lnTo>
                                      <a:lnTo>
                                        <a:pt x="7" y="16"/>
                                      </a:lnTo>
                                      <a:lnTo>
                                        <a:pt x="7" y="19"/>
                                      </a:lnTo>
                                      <a:lnTo>
                                        <a:pt x="7" y="19"/>
                                      </a:lnTo>
                                      <a:lnTo>
                                        <a:pt x="10" y="22"/>
                                      </a:lnTo>
                                      <a:lnTo>
                                        <a:pt x="10" y="22"/>
                                      </a:lnTo>
                                      <a:lnTo>
                                        <a:pt x="10" y="25"/>
                                      </a:lnTo>
                                      <a:lnTo>
                                        <a:pt x="10" y="25"/>
                                      </a:lnTo>
                                      <a:lnTo>
                                        <a:pt x="14" y="28"/>
                                      </a:lnTo>
                                      <a:lnTo>
                                        <a:pt x="14" y="28"/>
                                      </a:lnTo>
                                      <a:lnTo>
                                        <a:pt x="14" y="31"/>
                                      </a:lnTo>
                                      <a:lnTo>
                                        <a:pt x="14" y="31"/>
                                      </a:lnTo>
                                      <a:lnTo>
                                        <a:pt x="14" y="34"/>
                                      </a:lnTo>
                                      <a:lnTo>
                                        <a:pt x="17" y="34"/>
                                      </a:lnTo>
                                      <a:lnTo>
                                        <a:pt x="17" y="38"/>
                                      </a:lnTo>
                                      <a:lnTo>
                                        <a:pt x="17" y="41"/>
                                      </a:lnTo>
                                      <a:lnTo>
                                        <a:pt x="17" y="41"/>
                                      </a:lnTo>
                                      <a:lnTo>
                                        <a:pt x="20" y="44"/>
                                      </a:lnTo>
                                      <a:lnTo>
                                        <a:pt x="20" y="44"/>
                                      </a:lnTo>
                                      <a:lnTo>
                                        <a:pt x="20" y="46"/>
                                      </a:lnTo>
                                      <a:lnTo>
                                        <a:pt x="20" y="46"/>
                                      </a:lnTo>
                                      <a:lnTo>
                                        <a:pt x="22" y="50"/>
                                      </a:lnTo>
                                      <a:lnTo>
                                        <a:pt x="22" y="50"/>
                                      </a:lnTo>
                                      <a:lnTo>
                                        <a:pt x="22" y="53"/>
                                      </a:lnTo>
                                      <a:lnTo>
                                        <a:pt x="26" y="56"/>
                                      </a:lnTo>
                                      <a:lnTo>
                                        <a:pt x="26" y="56"/>
                                      </a:lnTo>
                                      <a:lnTo>
                                        <a:pt x="26" y="59"/>
                                      </a:lnTo>
                                      <a:lnTo>
                                        <a:pt x="26" y="59"/>
                                      </a:lnTo>
                                      <a:lnTo>
                                        <a:pt x="29" y="62"/>
                                      </a:lnTo>
                                      <a:lnTo>
                                        <a:pt x="29" y="62"/>
                                      </a:lnTo>
                                      <a:lnTo>
                                        <a:pt x="29" y="65"/>
                                      </a:lnTo>
                                      <a:lnTo>
                                        <a:pt x="29" y="65"/>
                                      </a:lnTo>
                                      <a:lnTo>
                                        <a:pt x="32" y="68"/>
                                      </a:lnTo>
                                      <a:lnTo>
                                        <a:pt x="32" y="68"/>
                                      </a:lnTo>
                                      <a:lnTo>
                                        <a:pt x="32" y="72"/>
                                      </a:lnTo>
                                      <a:lnTo>
                                        <a:pt x="32" y="72"/>
                                      </a:lnTo>
                                      <a:lnTo>
                                        <a:pt x="35" y="75"/>
                                      </a:lnTo>
                                      <a:lnTo>
                                        <a:pt x="35" y="78"/>
                                      </a:lnTo>
                                      <a:lnTo>
                                        <a:pt x="35" y="78"/>
                                      </a:lnTo>
                                      <a:lnTo>
                                        <a:pt x="39" y="80"/>
                                      </a:lnTo>
                                      <a:lnTo>
                                        <a:pt x="39" y="80"/>
                                      </a:lnTo>
                                      <a:lnTo>
                                        <a:pt x="39" y="84"/>
                                      </a:lnTo>
                                      <a:lnTo>
                                        <a:pt x="42" y="84"/>
                                      </a:lnTo>
                                      <a:lnTo>
                                        <a:pt x="42" y="87"/>
                                      </a:lnTo>
                                      <a:lnTo>
                                        <a:pt x="42" y="87"/>
                                      </a:lnTo>
                                      <a:lnTo>
                                        <a:pt x="44" y="90"/>
                                      </a:lnTo>
                                      <a:lnTo>
                                        <a:pt x="44" y="90"/>
                                      </a:lnTo>
                                      <a:lnTo>
                                        <a:pt x="44" y="93"/>
                                      </a:lnTo>
                                      <a:lnTo>
                                        <a:pt x="47" y="97"/>
                                      </a:lnTo>
                                      <a:lnTo>
                                        <a:pt x="47" y="97"/>
                                      </a:lnTo>
                                      <a:lnTo>
                                        <a:pt x="51" y="99"/>
                                      </a:lnTo>
                                      <a:lnTo>
                                        <a:pt x="51" y="99"/>
                                      </a:lnTo>
                                      <a:lnTo>
                                        <a:pt x="51" y="102"/>
                                      </a:lnTo>
                                      <a:lnTo>
                                        <a:pt x="54" y="106"/>
                                      </a:lnTo>
                                      <a:lnTo>
                                        <a:pt x="54" y="106"/>
                                      </a:lnTo>
                                      <a:lnTo>
                                        <a:pt x="54" y="109"/>
                                      </a:lnTo>
                                      <a:lnTo>
                                        <a:pt x="57" y="109"/>
                                      </a:lnTo>
                                      <a:lnTo>
                                        <a:pt x="57" y="112"/>
                                      </a:lnTo>
                                      <a:lnTo>
                                        <a:pt x="57" y="112"/>
                                      </a:lnTo>
                                      <a:lnTo>
                                        <a:pt x="60" y="114"/>
                                      </a:lnTo>
                                      <a:lnTo>
                                        <a:pt x="60" y="114"/>
                                      </a:lnTo>
                                      <a:lnTo>
                                        <a:pt x="64" y="118"/>
                                      </a:lnTo>
                                      <a:lnTo>
                                        <a:pt x="64" y="121"/>
                                      </a:lnTo>
                                      <a:lnTo>
                                        <a:pt x="64" y="121"/>
                                      </a:lnTo>
                                      <a:lnTo>
                                        <a:pt x="67" y="124"/>
                                      </a:lnTo>
                                      <a:lnTo>
                                        <a:pt x="67" y="124"/>
                                      </a:lnTo>
                                      <a:lnTo>
                                        <a:pt x="69" y="127"/>
                                      </a:lnTo>
                                      <a:lnTo>
                                        <a:pt x="69" y="131"/>
                                      </a:lnTo>
                                      <a:lnTo>
                                        <a:pt x="72" y="133"/>
                                      </a:lnTo>
                                      <a:lnTo>
                                        <a:pt x="72" y="133"/>
                                      </a:lnTo>
                                      <a:lnTo>
                                        <a:pt x="76" y="136"/>
                                      </a:lnTo>
                                      <a:lnTo>
                                        <a:pt x="76" y="136"/>
                                      </a:lnTo>
                                      <a:lnTo>
                                        <a:pt x="79" y="140"/>
                                      </a:lnTo>
                                      <a:lnTo>
                                        <a:pt x="79" y="142"/>
                                      </a:lnTo>
                                      <a:lnTo>
                                        <a:pt x="82" y="145"/>
                                      </a:lnTo>
                                      <a:lnTo>
                                        <a:pt x="82" y="145"/>
                                      </a:lnTo>
                                      <a:lnTo>
                                        <a:pt x="86" y="147"/>
                                      </a:lnTo>
                                      <a:lnTo>
                                        <a:pt x="86" y="147"/>
                                      </a:lnTo>
                                      <a:lnTo>
                                        <a:pt x="89" y="151"/>
                                      </a:lnTo>
                                      <a:lnTo>
                                        <a:pt x="89" y="154"/>
                                      </a:lnTo>
                                      <a:lnTo>
                                        <a:pt x="94" y="160"/>
                                      </a:lnTo>
                                      <a:lnTo>
                                        <a:pt x="94" y="160"/>
                                      </a:lnTo>
                                      <a:lnTo>
                                        <a:pt x="94" y="160"/>
                                      </a:lnTo>
                                      <a:lnTo>
                                        <a:pt x="82" y="160"/>
                                      </a:lnTo>
                                      <a:lnTo>
                                        <a:pt x="82" y="164"/>
                                      </a:lnTo>
                                      <a:lnTo>
                                        <a:pt x="67" y="164"/>
                                      </a:lnTo>
                                      <a:lnTo>
                                        <a:pt x="67" y="160"/>
                                      </a:lnTo>
                                      <a:lnTo>
                                        <a:pt x="60" y="160"/>
                                      </a:lnTo>
                                      <a:lnTo>
                                        <a:pt x="57" y="160"/>
                                      </a:lnTo>
                                      <a:lnTo>
                                        <a:pt x="57" y="160"/>
                                      </a:lnTo>
                                      <a:lnTo>
                                        <a:pt x="57" y="164"/>
                                      </a:lnTo>
                                      <a:lnTo>
                                        <a:pt x="60" y="166"/>
                                      </a:lnTo>
                                      <a:lnTo>
                                        <a:pt x="60" y="169"/>
                                      </a:lnTo>
                                      <a:lnTo>
                                        <a:pt x="64" y="169"/>
                                      </a:lnTo>
                                      <a:lnTo>
                                        <a:pt x="64" y="172"/>
                                      </a:lnTo>
                                      <a:lnTo>
                                        <a:pt x="67" y="176"/>
                                      </a:lnTo>
                                      <a:lnTo>
                                        <a:pt x="67" y="179"/>
                                      </a:lnTo>
                                      <a:lnTo>
                                        <a:pt x="67" y="179"/>
                                      </a:lnTo>
                                      <a:lnTo>
                                        <a:pt x="69" y="182"/>
                                      </a:lnTo>
                                      <a:lnTo>
                                        <a:pt x="69" y="185"/>
                                      </a:lnTo>
                                      <a:lnTo>
                                        <a:pt x="72" y="188"/>
                                      </a:lnTo>
                                      <a:lnTo>
                                        <a:pt x="72" y="191"/>
                                      </a:lnTo>
                                      <a:lnTo>
                                        <a:pt x="76" y="191"/>
                                      </a:lnTo>
                                      <a:lnTo>
                                        <a:pt x="76" y="194"/>
                                      </a:lnTo>
                                      <a:lnTo>
                                        <a:pt x="76" y="198"/>
                                      </a:lnTo>
                                      <a:lnTo>
                                        <a:pt x="79" y="200"/>
                                      </a:lnTo>
                                      <a:lnTo>
                                        <a:pt x="79" y="200"/>
                                      </a:lnTo>
                                      <a:lnTo>
                                        <a:pt x="82" y="203"/>
                                      </a:lnTo>
                                      <a:lnTo>
                                        <a:pt x="82" y="206"/>
                                      </a:lnTo>
                                      <a:lnTo>
                                        <a:pt x="82" y="206"/>
                                      </a:lnTo>
                                      <a:lnTo>
                                        <a:pt x="86" y="210"/>
                                      </a:lnTo>
                                      <a:lnTo>
                                        <a:pt x="86" y="213"/>
                                      </a:lnTo>
                                      <a:lnTo>
                                        <a:pt x="89" y="213"/>
                                      </a:lnTo>
                                      <a:lnTo>
                                        <a:pt x="89" y="216"/>
                                      </a:lnTo>
                                      <a:lnTo>
                                        <a:pt x="91" y="219"/>
                                      </a:lnTo>
                                      <a:lnTo>
                                        <a:pt x="91" y="222"/>
                                      </a:lnTo>
                                      <a:lnTo>
                                        <a:pt x="94" y="225"/>
                                      </a:lnTo>
                                      <a:lnTo>
                                        <a:pt x="98" y="228"/>
                                      </a:lnTo>
                                      <a:lnTo>
                                        <a:pt x="98" y="228"/>
                                      </a:lnTo>
                                      <a:lnTo>
                                        <a:pt x="101" y="232"/>
                                      </a:lnTo>
                                      <a:lnTo>
                                        <a:pt x="101" y="235"/>
                                      </a:lnTo>
                                      <a:lnTo>
                                        <a:pt x="104" y="235"/>
                                      </a:lnTo>
                                      <a:lnTo>
                                        <a:pt x="104" y="237"/>
                                      </a:lnTo>
                                      <a:lnTo>
                                        <a:pt x="107" y="241"/>
                                      </a:lnTo>
                                      <a:lnTo>
                                        <a:pt x="107" y="241"/>
                                      </a:lnTo>
                                      <a:lnTo>
                                        <a:pt x="111" y="244"/>
                                      </a:lnTo>
                                      <a:lnTo>
                                        <a:pt x="114" y="247"/>
                                      </a:lnTo>
                                      <a:lnTo>
                                        <a:pt x="114" y="250"/>
                                      </a:lnTo>
                                      <a:lnTo>
                                        <a:pt x="116" y="253"/>
                                      </a:lnTo>
                                      <a:lnTo>
                                        <a:pt x="119" y="256"/>
                                      </a:lnTo>
                                      <a:lnTo>
                                        <a:pt x="123" y="259"/>
                                      </a:lnTo>
                                      <a:lnTo>
                                        <a:pt x="123" y="262"/>
                                      </a:lnTo>
                                      <a:lnTo>
                                        <a:pt x="128" y="266"/>
                                      </a:lnTo>
                                      <a:lnTo>
                                        <a:pt x="131" y="269"/>
                                      </a:lnTo>
                                      <a:lnTo>
                                        <a:pt x="131" y="271"/>
                                      </a:lnTo>
                                      <a:lnTo>
                                        <a:pt x="140" y="278"/>
                                      </a:lnTo>
                                      <a:lnTo>
                                        <a:pt x="143" y="281"/>
                                      </a:lnTo>
                                      <a:lnTo>
                                        <a:pt x="147" y="288"/>
                                      </a:lnTo>
                                      <a:lnTo>
                                        <a:pt x="150" y="288"/>
                                      </a:lnTo>
                                      <a:lnTo>
                                        <a:pt x="153" y="290"/>
                                      </a:lnTo>
                                      <a:lnTo>
                                        <a:pt x="153" y="290"/>
                                      </a:lnTo>
                                      <a:lnTo>
                                        <a:pt x="157" y="293"/>
                                      </a:lnTo>
                                      <a:lnTo>
                                        <a:pt x="157" y="293"/>
                                      </a:lnTo>
                                      <a:lnTo>
                                        <a:pt x="160" y="296"/>
                                      </a:lnTo>
                                      <a:lnTo>
                                        <a:pt x="162" y="300"/>
                                      </a:lnTo>
                                      <a:lnTo>
                                        <a:pt x="165" y="303"/>
                                      </a:lnTo>
                                      <a:lnTo>
                                        <a:pt x="169" y="305"/>
                                      </a:lnTo>
                                      <a:lnTo>
                                        <a:pt x="172" y="305"/>
                                      </a:lnTo>
                                      <a:lnTo>
                                        <a:pt x="172" y="309"/>
                                      </a:lnTo>
                                      <a:lnTo>
                                        <a:pt x="175" y="309"/>
                                      </a:lnTo>
                                      <a:lnTo>
                                        <a:pt x="175" y="312"/>
                                      </a:lnTo>
                                      <a:lnTo>
                                        <a:pt x="178" y="312"/>
                                      </a:lnTo>
                                      <a:lnTo>
                                        <a:pt x="182" y="315"/>
                                      </a:lnTo>
                                      <a:lnTo>
                                        <a:pt x="184" y="318"/>
                                      </a:lnTo>
                                      <a:lnTo>
                                        <a:pt x="187" y="318"/>
                                      </a:lnTo>
                                      <a:lnTo>
                                        <a:pt x="187" y="318"/>
                                      </a:lnTo>
                                      <a:lnTo>
                                        <a:pt x="190" y="322"/>
                                      </a:lnTo>
                                      <a:lnTo>
                                        <a:pt x="190" y="322"/>
                                      </a:lnTo>
                                      <a:lnTo>
                                        <a:pt x="194" y="324"/>
                                      </a:lnTo>
                                      <a:lnTo>
                                        <a:pt x="197" y="324"/>
                                      </a:lnTo>
                                      <a:lnTo>
                                        <a:pt x="197" y="324"/>
                                      </a:lnTo>
                                      <a:lnTo>
                                        <a:pt x="200" y="327"/>
                                      </a:lnTo>
                                      <a:lnTo>
                                        <a:pt x="204" y="330"/>
                                      </a:lnTo>
                                      <a:lnTo>
                                        <a:pt x="204" y="330"/>
                                      </a:lnTo>
                                      <a:lnTo>
                                        <a:pt x="207" y="330"/>
                                      </a:lnTo>
                                      <a:lnTo>
                                        <a:pt x="209" y="334"/>
                                      </a:lnTo>
                                      <a:lnTo>
                                        <a:pt x="209" y="334"/>
                                      </a:lnTo>
                                      <a:lnTo>
                                        <a:pt x="212" y="334"/>
                                      </a:lnTo>
                                      <a:lnTo>
                                        <a:pt x="209" y="337"/>
                                      </a:lnTo>
                                      <a:lnTo>
                                        <a:pt x="209" y="337"/>
                                      </a:lnTo>
                                      <a:lnTo>
                                        <a:pt x="207" y="337"/>
                                      </a:lnTo>
                                      <a:lnTo>
                                        <a:pt x="207" y="337"/>
                                      </a:lnTo>
                                      <a:lnTo>
                                        <a:pt x="204" y="340"/>
                                      </a:lnTo>
                                      <a:lnTo>
                                        <a:pt x="204" y="340"/>
                                      </a:lnTo>
                                      <a:lnTo>
                                        <a:pt x="204" y="340"/>
                                      </a:lnTo>
                                      <a:lnTo>
                                        <a:pt x="200" y="340"/>
                                      </a:lnTo>
                                      <a:lnTo>
                                        <a:pt x="200" y="340"/>
                                      </a:lnTo>
                                      <a:lnTo>
                                        <a:pt x="200" y="340"/>
                                      </a:lnTo>
                                      <a:lnTo>
                                        <a:pt x="200" y="343"/>
                                      </a:lnTo>
                                      <a:lnTo>
                                        <a:pt x="197" y="343"/>
                                      </a:lnTo>
                                      <a:lnTo>
                                        <a:pt x="197" y="343"/>
                                      </a:lnTo>
                                      <a:lnTo>
                                        <a:pt x="197" y="343"/>
                                      </a:lnTo>
                                      <a:lnTo>
                                        <a:pt x="194" y="343"/>
                                      </a:lnTo>
                                      <a:lnTo>
                                        <a:pt x="194" y="343"/>
                                      </a:lnTo>
                                      <a:lnTo>
                                        <a:pt x="194" y="343"/>
                                      </a:lnTo>
                                      <a:lnTo>
                                        <a:pt x="194" y="343"/>
                                      </a:lnTo>
                                      <a:lnTo>
                                        <a:pt x="190" y="346"/>
                                      </a:lnTo>
                                      <a:lnTo>
                                        <a:pt x="190" y="346"/>
                                      </a:lnTo>
                                      <a:lnTo>
                                        <a:pt x="187" y="346"/>
                                      </a:lnTo>
                                      <a:lnTo>
                                        <a:pt x="187" y="346"/>
                                      </a:lnTo>
                                      <a:lnTo>
                                        <a:pt x="187" y="346"/>
                                      </a:lnTo>
                                      <a:lnTo>
                                        <a:pt x="187" y="346"/>
                                      </a:lnTo>
                                      <a:lnTo>
                                        <a:pt x="184" y="349"/>
                                      </a:lnTo>
                                      <a:lnTo>
                                        <a:pt x="184" y="349"/>
                                      </a:lnTo>
                                      <a:lnTo>
                                        <a:pt x="182" y="349"/>
                                      </a:lnTo>
                                      <a:lnTo>
                                        <a:pt x="182" y="349"/>
                                      </a:lnTo>
                                      <a:lnTo>
                                        <a:pt x="182" y="349"/>
                                      </a:lnTo>
                                      <a:lnTo>
                                        <a:pt x="178" y="349"/>
                                      </a:lnTo>
                                      <a:lnTo>
                                        <a:pt x="178" y="349"/>
                                      </a:lnTo>
                                      <a:lnTo>
                                        <a:pt x="175" y="349"/>
                                      </a:lnTo>
                                      <a:lnTo>
                                        <a:pt x="175" y="352"/>
                                      </a:lnTo>
                                      <a:lnTo>
                                        <a:pt x="175" y="352"/>
                                      </a:lnTo>
                                      <a:lnTo>
                                        <a:pt x="172" y="352"/>
                                      </a:lnTo>
                                      <a:lnTo>
                                        <a:pt x="172" y="352"/>
                                      </a:lnTo>
                                      <a:lnTo>
                                        <a:pt x="169" y="352"/>
                                      </a:lnTo>
                                      <a:lnTo>
                                        <a:pt x="165" y="352"/>
                                      </a:lnTo>
                                      <a:lnTo>
                                        <a:pt x="165" y="352"/>
                                      </a:lnTo>
                                      <a:lnTo>
                                        <a:pt x="165" y="352"/>
                                      </a:lnTo>
                                      <a:lnTo>
                                        <a:pt x="162" y="356"/>
                                      </a:lnTo>
                                      <a:lnTo>
                                        <a:pt x="160" y="356"/>
                                      </a:lnTo>
                                      <a:lnTo>
                                        <a:pt x="160" y="356"/>
                                      </a:lnTo>
                                      <a:lnTo>
                                        <a:pt x="157" y="356"/>
                                      </a:lnTo>
                                      <a:lnTo>
                                        <a:pt x="157" y="356"/>
                                      </a:lnTo>
                                      <a:lnTo>
                                        <a:pt x="153" y="356"/>
                                      </a:lnTo>
                                      <a:lnTo>
                                        <a:pt x="153" y="358"/>
                                      </a:lnTo>
                                      <a:lnTo>
                                        <a:pt x="153" y="358"/>
                                      </a:lnTo>
                                      <a:lnTo>
                                        <a:pt x="153" y="358"/>
                                      </a:lnTo>
                                      <a:lnTo>
                                        <a:pt x="157" y="358"/>
                                      </a:lnTo>
                                      <a:lnTo>
                                        <a:pt x="157" y="361"/>
                                      </a:lnTo>
                                      <a:lnTo>
                                        <a:pt x="160" y="361"/>
                                      </a:lnTo>
                                      <a:lnTo>
                                        <a:pt x="162" y="365"/>
                                      </a:lnTo>
                                      <a:lnTo>
                                        <a:pt x="165" y="368"/>
                                      </a:lnTo>
                                      <a:lnTo>
                                        <a:pt x="165" y="368"/>
                                      </a:lnTo>
                                      <a:lnTo>
                                        <a:pt x="169" y="371"/>
                                      </a:lnTo>
                                      <a:lnTo>
                                        <a:pt x="172" y="371"/>
                                      </a:lnTo>
                                      <a:lnTo>
                                        <a:pt x="172" y="374"/>
                                      </a:lnTo>
                                      <a:lnTo>
                                        <a:pt x="175" y="374"/>
                                      </a:lnTo>
                                      <a:lnTo>
                                        <a:pt x="178" y="377"/>
                                      </a:lnTo>
                                      <a:lnTo>
                                        <a:pt x="178" y="377"/>
                                      </a:lnTo>
                                      <a:lnTo>
                                        <a:pt x="182" y="380"/>
                                      </a:lnTo>
                                      <a:lnTo>
                                        <a:pt x="184" y="380"/>
                                      </a:lnTo>
                                      <a:lnTo>
                                        <a:pt x="184" y="380"/>
                                      </a:lnTo>
                                      <a:lnTo>
                                        <a:pt x="187" y="383"/>
                                      </a:lnTo>
                                      <a:lnTo>
                                        <a:pt x="190" y="383"/>
                                      </a:lnTo>
                                      <a:lnTo>
                                        <a:pt x="190" y="386"/>
                                      </a:lnTo>
                                      <a:lnTo>
                                        <a:pt x="194" y="386"/>
                                      </a:lnTo>
                                      <a:lnTo>
                                        <a:pt x="197" y="390"/>
                                      </a:lnTo>
                                      <a:lnTo>
                                        <a:pt x="197" y="390"/>
                                      </a:lnTo>
                                      <a:lnTo>
                                        <a:pt x="200" y="392"/>
                                      </a:lnTo>
                                      <a:lnTo>
                                        <a:pt x="204" y="392"/>
                                      </a:lnTo>
                                      <a:lnTo>
                                        <a:pt x="204" y="392"/>
                                      </a:lnTo>
                                      <a:lnTo>
                                        <a:pt x="207" y="395"/>
                                      </a:lnTo>
                                      <a:lnTo>
                                        <a:pt x="209" y="399"/>
                                      </a:lnTo>
                                      <a:lnTo>
                                        <a:pt x="212" y="399"/>
                                      </a:lnTo>
                                      <a:lnTo>
                                        <a:pt x="212" y="399"/>
                                      </a:lnTo>
                                      <a:lnTo>
                                        <a:pt x="216" y="402"/>
                                      </a:lnTo>
                                      <a:lnTo>
                                        <a:pt x="219" y="402"/>
                                      </a:lnTo>
                                      <a:lnTo>
                                        <a:pt x="222" y="405"/>
                                      </a:lnTo>
                                      <a:lnTo>
                                        <a:pt x="222" y="405"/>
                                      </a:lnTo>
                                      <a:lnTo>
                                        <a:pt x="225" y="405"/>
                                      </a:lnTo>
                                      <a:lnTo>
                                        <a:pt x="229" y="408"/>
                                      </a:lnTo>
                                      <a:lnTo>
                                        <a:pt x="231" y="408"/>
                                      </a:lnTo>
                                      <a:lnTo>
                                        <a:pt x="234" y="411"/>
                                      </a:lnTo>
                                      <a:lnTo>
                                        <a:pt x="234" y="411"/>
                                      </a:lnTo>
                                      <a:lnTo>
                                        <a:pt x="237" y="411"/>
                                      </a:lnTo>
                                      <a:lnTo>
                                        <a:pt x="241" y="414"/>
                                      </a:lnTo>
                                      <a:lnTo>
                                        <a:pt x="244" y="414"/>
                                      </a:lnTo>
                                      <a:lnTo>
                                        <a:pt x="244" y="414"/>
                                      </a:lnTo>
                                      <a:lnTo>
                                        <a:pt x="247" y="417"/>
                                      </a:lnTo>
                                      <a:lnTo>
                                        <a:pt x="250" y="417"/>
                                      </a:lnTo>
                                      <a:lnTo>
                                        <a:pt x="254" y="420"/>
                                      </a:lnTo>
                                      <a:lnTo>
                                        <a:pt x="254" y="420"/>
                                      </a:lnTo>
                                      <a:lnTo>
                                        <a:pt x="256" y="420"/>
                                      </a:lnTo>
                                      <a:lnTo>
                                        <a:pt x="259" y="424"/>
                                      </a:lnTo>
                                      <a:lnTo>
                                        <a:pt x="259" y="424"/>
                                      </a:lnTo>
                                      <a:lnTo>
                                        <a:pt x="262" y="424"/>
                                      </a:lnTo>
                                      <a:lnTo>
                                        <a:pt x="266" y="427"/>
                                      </a:lnTo>
                                      <a:lnTo>
                                        <a:pt x="269" y="427"/>
                                      </a:lnTo>
                                      <a:lnTo>
                                        <a:pt x="272" y="429"/>
                                      </a:lnTo>
                                      <a:lnTo>
                                        <a:pt x="276" y="429"/>
                                      </a:lnTo>
                                      <a:lnTo>
                                        <a:pt x="276" y="429"/>
                                      </a:lnTo>
                                      <a:lnTo>
                                        <a:pt x="278" y="431"/>
                                      </a:lnTo>
                                      <a:lnTo>
                                        <a:pt x="281" y="431"/>
                                      </a:lnTo>
                                      <a:lnTo>
                                        <a:pt x="284" y="431"/>
                                      </a:lnTo>
                                      <a:lnTo>
                                        <a:pt x="288" y="435"/>
                                      </a:lnTo>
                                      <a:lnTo>
                                        <a:pt x="288" y="435"/>
                                      </a:lnTo>
                                      <a:lnTo>
                                        <a:pt x="291" y="438"/>
                                      </a:lnTo>
                                      <a:lnTo>
                                        <a:pt x="294" y="438"/>
                                      </a:lnTo>
                                      <a:lnTo>
                                        <a:pt x="297" y="438"/>
                                      </a:lnTo>
                                      <a:lnTo>
                                        <a:pt x="301" y="441"/>
                                      </a:lnTo>
                                      <a:lnTo>
                                        <a:pt x="303" y="441"/>
                                      </a:lnTo>
                                      <a:lnTo>
                                        <a:pt x="303" y="441"/>
                                      </a:lnTo>
                                      <a:lnTo>
                                        <a:pt x="309" y="444"/>
                                      </a:lnTo>
                                      <a:lnTo>
                                        <a:pt x="309" y="444"/>
                                      </a:lnTo>
                                      <a:lnTo>
                                        <a:pt x="313" y="444"/>
                                      </a:lnTo>
                                      <a:lnTo>
                                        <a:pt x="316" y="447"/>
                                      </a:lnTo>
                                      <a:lnTo>
                                        <a:pt x="319" y="447"/>
                                      </a:lnTo>
                                      <a:lnTo>
                                        <a:pt x="323" y="447"/>
                                      </a:lnTo>
                                      <a:lnTo>
                                        <a:pt x="325" y="450"/>
                                      </a:lnTo>
                                      <a:lnTo>
                                        <a:pt x="328" y="450"/>
                                      </a:lnTo>
                                      <a:lnTo>
                                        <a:pt x="331" y="450"/>
                                      </a:lnTo>
                                      <a:lnTo>
                                        <a:pt x="335" y="450"/>
                                      </a:lnTo>
                                      <a:lnTo>
                                        <a:pt x="338" y="453"/>
                                      </a:lnTo>
                                      <a:lnTo>
                                        <a:pt x="338" y="453"/>
                                      </a:lnTo>
                                      <a:lnTo>
                                        <a:pt x="344" y="453"/>
                                      </a:lnTo>
                                      <a:lnTo>
                                        <a:pt x="344" y="457"/>
                                      </a:lnTo>
                                      <a:lnTo>
                                        <a:pt x="348" y="457"/>
                                      </a:lnTo>
                                      <a:lnTo>
                                        <a:pt x="350" y="457"/>
                                      </a:lnTo>
                                      <a:lnTo>
                                        <a:pt x="353" y="460"/>
                                      </a:lnTo>
                                      <a:lnTo>
                                        <a:pt x="356" y="460"/>
                                      </a:lnTo>
                                      <a:lnTo>
                                        <a:pt x="360" y="460"/>
                                      </a:lnTo>
                                      <a:lnTo>
                                        <a:pt x="363" y="462"/>
                                      </a:lnTo>
                                      <a:lnTo>
                                        <a:pt x="366" y="462"/>
                                      </a:lnTo>
                                      <a:lnTo>
                                        <a:pt x="370" y="462"/>
                                      </a:lnTo>
                                      <a:lnTo>
                                        <a:pt x="372" y="462"/>
                                      </a:lnTo>
                                      <a:lnTo>
                                        <a:pt x="375" y="465"/>
                                      </a:lnTo>
                                      <a:lnTo>
                                        <a:pt x="378" y="465"/>
                                      </a:lnTo>
                                      <a:lnTo>
                                        <a:pt x="382" y="469"/>
                                      </a:lnTo>
                                      <a:lnTo>
                                        <a:pt x="382" y="469"/>
                                      </a:lnTo>
                                      <a:lnTo>
                                        <a:pt x="382" y="465"/>
                                      </a:lnTo>
                                      <a:lnTo>
                                        <a:pt x="378" y="465"/>
                                      </a:lnTo>
                                      <a:lnTo>
                                        <a:pt x="378" y="465"/>
                                      </a:lnTo>
                                      <a:lnTo>
                                        <a:pt x="375" y="462"/>
                                      </a:lnTo>
                                      <a:lnTo>
                                        <a:pt x="375" y="462"/>
                                      </a:lnTo>
                                      <a:lnTo>
                                        <a:pt x="372" y="462"/>
                                      </a:lnTo>
                                      <a:lnTo>
                                        <a:pt x="372" y="462"/>
                                      </a:lnTo>
                                      <a:lnTo>
                                        <a:pt x="370" y="460"/>
                                      </a:lnTo>
                                      <a:lnTo>
                                        <a:pt x="366" y="460"/>
                                      </a:lnTo>
                                      <a:lnTo>
                                        <a:pt x="366" y="460"/>
                                      </a:lnTo>
                                      <a:lnTo>
                                        <a:pt x="363" y="460"/>
                                      </a:lnTo>
                                      <a:lnTo>
                                        <a:pt x="363" y="457"/>
                                      </a:lnTo>
                                      <a:lnTo>
                                        <a:pt x="363" y="457"/>
                                      </a:lnTo>
                                      <a:lnTo>
                                        <a:pt x="360" y="457"/>
                                      </a:lnTo>
                                      <a:lnTo>
                                        <a:pt x="360" y="453"/>
                                      </a:lnTo>
                                      <a:lnTo>
                                        <a:pt x="356" y="453"/>
                                      </a:lnTo>
                                      <a:lnTo>
                                        <a:pt x="356" y="453"/>
                                      </a:lnTo>
                                      <a:lnTo>
                                        <a:pt x="353" y="450"/>
                                      </a:lnTo>
                                      <a:lnTo>
                                        <a:pt x="353" y="450"/>
                                      </a:lnTo>
                                      <a:lnTo>
                                        <a:pt x="350" y="450"/>
                                      </a:lnTo>
                                      <a:lnTo>
                                        <a:pt x="348" y="450"/>
                                      </a:lnTo>
                                      <a:lnTo>
                                        <a:pt x="348" y="447"/>
                                      </a:lnTo>
                                      <a:lnTo>
                                        <a:pt x="344" y="447"/>
                                      </a:lnTo>
                                      <a:lnTo>
                                        <a:pt x="344" y="447"/>
                                      </a:lnTo>
                                      <a:lnTo>
                                        <a:pt x="344" y="447"/>
                                      </a:lnTo>
                                      <a:lnTo>
                                        <a:pt x="341" y="444"/>
                                      </a:lnTo>
                                      <a:lnTo>
                                        <a:pt x="338" y="444"/>
                                      </a:lnTo>
                                      <a:lnTo>
                                        <a:pt x="338" y="444"/>
                                      </a:lnTo>
                                      <a:lnTo>
                                        <a:pt x="335" y="441"/>
                                      </a:lnTo>
                                      <a:lnTo>
                                        <a:pt x="335" y="441"/>
                                      </a:lnTo>
                                      <a:lnTo>
                                        <a:pt x="331" y="441"/>
                                      </a:lnTo>
                                      <a:lnTo>
                                        <a:pt x="331" y="438"/>
                                      </a:lnTo>
                                      <a:lnTo>
                                        <a:pt x="331" y="438"/>
                                      </a:lnTo>
                                      <a:lnTo>
                                        <a:pt x="328" y="438"/>
                                      </a:lnTo>
                                      <a:lnTo>
                                        <a:pt x="325" y="438"/>
                                      </a:lnTo>
                                      <a:lnTo>
                                        <a:pt x="325" y="435"/>
                                      </a:lnTo>
                                      <a:lnTo>
                                        <a:pt x="323" y="435"/>
                                      </a:lnTo>
                                      <a:lnTo>
                                        <a:pt x="323" y="435"/>
                                      </a:lnTo>
                                      <a:lnTo>
                                        <a:pt x="323" y="431"/>
                                      </a:lnTo>
                                      <a:lnTo>
                                        <a:pt x="319" y="431"/>
                                      </a:lnTo>
                                      <a:lnTo>
                                        <a:pt x="316" y="431"/>
                                      </a:lnTo>
                                      <a:lnTo>
                                        <a:pt x="316" y="429"/>
                                      </a:lnTo>
                                      <a:lnTo>
                                        <a:pt x="313" y="429"/>
                                      </a:lnTo>
                                      <a:lnTo>
                                        <a:pt x="313" y="429"/>
                                      </a:lnTo>
                                      <a:lnTo>
                                        <a:pt x="309" y="429"/>
                                      </a:lnTo>
                                      <a:lnTo>
                                        <a:pt x="309" y="427"/>
                                      </a:lnTo>
                                      <a:lnTo>
                                        <a:pt x="306" y="427"/>
                                      </a:lnTo>
                                      <a:lnTo>
                                        <a:pt x="306" y="424"/>
                                      </a:lnTo>
                                      <a:lnTo>
                                        <a:pt x="303" y="424"/>
                                      </a:lnTo>
                                      <a:lnTo>
                                        <a:pt x="303" y="424"/>
                                      </a:lnTo>
                                      <a:lnTo>
                                        <a:pt x="301" y="424"/>
                                      </a:lnTo>
                                      <a:lnTo>
                                        <a:pt x="301" y="420"/>
                                      </a:lnTo>
                                      <a:lnTo>
                                        <a:pt x="297" y="420"/>
                                      </a:lnTo>
                                      <a:lnTo>
                                        <a:pt x="297" y="420"/>
                                      </a:lnTo>
                                      <a:lnTo>
                                        <a:pt x="297" y="417"/>
                                      </a:lnTo>
                                      <a:lnTo>
                                        <a:pt x="294" y="417"/>
                                      </a:lnTo>
                                      <a:lnTo>
                                        <a:pt x="294" y="417"/>
                                      </a:lnTo>
                                      <a:lnTo>
                                        <a:pt x="291" y="414"/>
                                      </a:lnTo>
                                      <a:lnTo>
                                        <a:pt x="288" y="414"/>
                                      </a:lnTo>
                                      <a:lnTo>
                                        <a:pt x="288" y="414"/>
                                      </a:lnTo>
                                      <a:lnTo>
                                        <a:pt x="288" y="411"/>
                                      </a:lnTo>
                                      <a:lnTo>
                                        <a:pt x="284" y="411"/>
                                      </a:lnTo>
                                      <a:lnTo>
                                        <a:pt x="284" y="411"/>
                                      </a:lnTo>
                                      <a:lnTo>
                                        <a:pt x="281" y="408"/>
                                      </a:lnTo>
                                      <a:lnTo>
                                        <a:pt x="281" y="408"/>
                                      </a:lnTo>
                                      <a:lnTo>
                                        <a:pt x="278" y="405"/>
                                      </a:lnTo>
                                      <a:lnTo>
                                        <a:pt x="276" y="405"/>
                                      </a:lnTo>
                                      <a:lnTo>
                                        <a:pt x="276" y="405"/>
                                      </a:lnTo>
                                      <a:lnTo>
                                        <a:pt x="276" y="405"/>
                                      </a:lnTo>
                                      <a:lnTo>
                                        <a:pt x="272" y="402"/>
                                      </a:lnTo>
                                      <a:lnTo>
                                        <a:pt x="272" y="402"/>
                                      </a:lnTo>
                                      <a:lnTo>
                                        <a:pt x="269" y="402"/>
                                      </a:lnTo>
                                      <a:lnTo>
                                        <a:pt x="266" y="399"/>
                                      </a:lnTo>
                                      <a:lnTo>
                                        <a:pt x="266" y="399"/>
                                      </a:lnTo>
                                      <a:lnTo>
                                        <a:pt x="262" y="395"/>
                                      </a:lnTo>
                                      <a:lnTo>
                                        <a:pt x="259" y="395"/>
                                      </a:lnTo>
                                      <a:lnTo>
                                        <a:pt x="259" y="392"/>
                                      </a:lnTo>
                                      <a:lnTo>
                                        <a:pt x="256" y="392"/>
                                      </a:lnTo>
                                      <a:lnTo>
                                        <a:pt x="256" y="392"/>
                                      </a:lnTo>
                                      <a:lnTo>
                                        <a:pt x="254" y="390"/>
                                      </a:lnTo>
                                      <a:lnTo>
                                        <a:pt x="254" y="390"/>
                                      </a:lnTo>
                                      <a:lnTo>
                                        <a:pt x="250" y="386"/>
                                      </a:lnTo>
                                      <a:lnTo>
                                        <a:pt x="250" y="386"/>
                                      </a:lnTo>
                                      <a:lnTo>
                                        <a:pt x="247" y="386"/>
                                      </a:lnTo>
                                      <a:lnTo>
                                        <a:pt x="247" y="383"/>
                                      </a:lnTo>
                                      <a:lnTo>
                                        <a:pt x="247" y="383"/>
                                      </a:lnTo>
                                      <a:lnTo>
                                        <a:pt x="244" y="383"/>
                                      </a:lnTo>
                                      <a:lnTo>
                                        <a:pt x="244" y="380"/>
                                      </a:lnTo>
                                      <a:lnTo>
                                        <a:pt x="241" y="380"/>
                                      </a:lnTo>
                                      <a:lnTo>
                                        <a:pt x="244" y="380"/>
                                      </a:lnTo>
                                      <a:lnTo>
                                        <a:pt x="244" y="380"/>
                                      </a:lnTo>
                                      <a:lnTo>
                                        <a:pt x="247" y="380"/>
                                      </a:lnTo>
                                      <a:lnTo>
                                        <a:pt x="247" y="380"/>
                                      </a:lnTo>
                                      <a:lnTo>
                                        <a:pt x="247" y="380"/>
                                      </a:lnTo>
                                      <a:lnTo>
                                        <a:pt x="250" y="377"/>
                                      </a:lnTo>
                                      <a:lnTo>
                                        <a:pt x="250" y="377"/>
                                      </a:lnTo>
                                      <a:lnTo>
                                        <a:pt x="250" y="377"/>
                                      </a:lnTo>
                                      <a:lnTo>
                                        <a:pt x="254" y="377"/>
                                      </a:lnTo>
                                      <a:lnTo>
                                        <a:pt x="254" y="377"/>
                                      </a:lnTo>
                                      <a:lnTo>
                                        <a:pt x="254" y="377"/>
                                      </a:lnTo>
                                      <a:lnTo>
                                        <a:pt x="256" y="374"/>
                                      </a:lnTo>
                                      <a:lnTo>
                                        <a:pt x="256" y="374"/>
                                      </a:lnTo>
                                      <a:lnTo>
                                        <a:pt x="256" y="374"/>
                                      </a:lnTo>
                                      <a:lnTo>
                                        <a:pt x="259" y="374"/>
                                      </a:lnTo>
                                      <a:lnTo>
                                        <a:pt x="259" y="374"/>
                                      </a:lnTo>
                                      <a:lnTo>
                                        <a:pt x="262" y="374"/>
                                      </a:lnTo>
                                      <a:lnTo>
                                        <a:pt x="262" y="374"/>
                                      </a:lnTo>
                                      <a:lnTo>
                                        <a:pt x="262" y="374"/>
                                      </a:lnTo>
                                      <a:lnTo>
                                        <a:pt x="262" y="371"/>
                                      </a:lnTo>
                                      <a:lnTo>
                                        <a:pt x="266" y="371"/>
                                      </a:lnTo>
                                      <a:lnTo>
                                        <a:pt x="266" y="371"/>
                                      </a:lnTo>
                                      <a:lnTo>
                                        <a:pt x="266" y="371"/>
                                      </a:lnTo>
                                      <a:lnTo>
                                        <a:pt x="266" y="371"/>
                                      </a:lnTo>
                                      <a:lnTo>
                                        <a:pt x="269" y="371"/>
                                      </a:lnTo>
                                      <a:lnTo>
                                        <a:pt x="269" y="371"/>
                                      </a:lnTo>
                                      <a:lnTo>
                                        <a:pt x="272" y="371"/>
                                      </a:lnTo>
                                      <a:lnTo>
                                        <a:pt x="272" y="368"/>
                                      </a:lnTo>
                                      <a:lnTo>
                                        <a:pt x="272" y="368"/>
                                      </a:lnTo>
                                      <a:lnTo>
                                        <a:pt x="272" y="368"/>
                                      </a:lnTo>
                                      <a:lnTo>
                                        <a:pt x="276" y="368"/>
                                      </a:lnTo>
                                      <a:lnTo>
                                        <a:pt x="276" y="368"/>
                                      </a:lnTo>
                                      <a:lnTo>
                                        <a:pt x="276" y="368"/>
                                      </a:lnTo>
                                      <a:lnTo>
                                        <a:pt x="278" y="365"/>
                                      </a:lnTo>
                                      <a:lnTo>
                                        <a:pt x="278" y="365"/>
                                      </a:lnTo>
                                      <a:lnTo>
                                        <a:pt x="278" y="365"/>
                                      </a:lnTo>
                                      <a:lnTo>
                                        <a:pt x="281" y="365"/>
                                      </a:lnTo>
                                      <a:lnTo>
                                        <a:pt x="281" y="365"/>
                                      </a:lnTo>
                                      <a:lnTo>
                                        <a:pt x="281" y="365"/>
                                      </a:lnTo>
                                      <a:lnTo>
                                        <a:pt x="281" y="365"/>
                                      </a:lnTo>
                                      <a:lnTo>
                                        <a:pt x="284" y="365"/>
                                      </a:lnTo>
                                      <a:lnTo>
                                        <a:pt x="284" y="361"/>
                                      </a:lnTo>
                                      <a:lnTo>
                                        <a:pt x="284" y="361"/>
                                      </a:lnTo>
                                      <a:lnTo>
                                        <a:pt x="284" y="361"/>
                                      </a:lnTo>
                                      <a:lnTo>
                                        <a:pt x="288" y="361"/>
                                      </a:lnTo>
                                      <a:lnTo>
                                        <a:pt x="288" y="361"/>
                                      </a:lnTo>
                                      <a:lnTo>
                                        <a:pt x="288" y="361"/>
                                      </a:lnTo>
                                      <a:lnTo>
                                        <a:pt x="288" y="361"/>
                                      </a:lnTo>
                                      <a:lnTo>
                                        <a:pt x="288" y="358"/>
                                      </a:lnTo>
                                      <a:lnTo>
                                        <a:pt x="291" y="358"/>
                                      </a:lnTo>
                                      <a:lnTo>
                                        <a:pt x="291" y="358"/>
                                      </a:lnTo>
                                      <a:lnTo>
                                        <a:pt x="294" y="358"/>
                                      </a:lnTo>
                                      <a:lnTo>
                                        <a:pt x="294" y="358"/>
                                      </a:lnTo>
                                      <a:lnTo>
                                        <a:pt x="294" y="358"/>
                                      </a:lnTo>
                                      <a:lnTo>
                                        <a:pt x="294" y="358"/>
                                      </a:lnTo>
                                      <a:lnTo>
                                        <a:pt x="294" y="358"/>
                                      </a:lnTo>
                                      <a:lnTo>
                                        <a:pt x="297" y="356"/>
                                      </a:lnTo>
                                      <a:lnTo>
                                        <a:pt x="297" y="356"/>
                                      </a:lnTo>
                                      <a:lnTo>
                                        <a:pt x="297" y="356"/>
                                      </a:lnTo>
                                      <a:lnTo>
                                        <a:pt x="297" y="356"/>
                                      </a:lnTo>
                                      <a:lnTo>
                                        <a:pt x="297" y="352"/>
                                      </a:lnTo>
                                      <a:lnTo>
                                        <a:pt x="294" y="352"/>
                                      </a:lnTo>
                                      <a:lnTo>
                                        <a:pt x="291" y="352"/>
                                      </a:lnTo>
                                      <a:lnTo>
                                        <a:pt x="288" y="349"/>
                                      </a:lnTo>
                                      <a:lnTo>
                                        <a:pt x="288" y="349"/>
                                      </a:lnTo>
                                      <a:lnTo>
                                        <a:pt x="284" y="349"/>
                                      </a:lnTo>
                                      <a:lnTo>
                                        <a:pt x="281" y="346"/>
                                      </a:lnTo>
                                      <a:lnTo>
                                        <a:pt x="281" y="346"/>
                                      </a:lnTo>
                                      <a:lnTo>
                                        <a:pt x="278" y="343"/>
                                      </a:lnTo>
                                      <a:lnTo>
                                        <a:pt x="276" y="343"/>
                                      </a:lnTo>
                                      <a:lnTo>
                                        <a:pt x="276" y="343"/>
                                      </a:lnTo>
                                      <a:lnTo>
                                        <a:pt x="272" y="340"/>
                                      </a:lnTo>
                                      <a:lnTo>
                                        <a:pt x="269" y="340"/>
                                      </a:lnTo>
                                      <a:lnTo>
                                        <a:pt x="266" y="340"/>
                                      </a:lnTo>
                                      <a:lnTo>
                                        <a:pt x="266" y="337"/>
                                      </a:lnTo>
                                      <a:lnTo>
                                        <a:pt x="262" y="337"/>
                                      </a:lnTo>
                                      <a:lnTo>
                                        <a:pt x="259" y="334"/>
                                      </a:lnTo>
                                      <a:lnTo>
                                        <a:pt x="259" y="334"/>
                                      </a:lnTo>
                                      <a:lnTo>
                                        <a:pt x="256" y="334"/>
                                      </a:lnTo>
                                      <a:lnTo>
                                        <a:pt x="254" y="330"/>
                                      </a:lnTo>
                                      <a:lnTo>
                                        <a:pt x="250" y="330"/>
                                      </a:lnTo>
                                      <a:lnTo>
                                        <a:pt x="250" y="327"/>
                                      </a:lnTo>
                                      <a:lnTo>
                                        <a:pt x="247" y="327"/>
                                      </a:lnTo>
                                      <a:lnTo>
                                        <a:pt x="247" y="324"/>
                                      </a:lnTo>
                                      <a:lnTo>
                                        <a:pt x="244" y="324"/>
                                      </a:lnTo>
                                      <a:lnTo>
                                        <a:pt x="241" y="324"/>
                                      </a:lnTo>
                                      <a:lnTo>
                                        <a:pt x="237" y="322"/>
                                      </a:lnTo>
                                      <a:lnTo>
                                        <a:pt x="237" y="322"/>
                                      </a:lnTo>
                                      <a:lnTo>
                                        <a:pt x="234" y="322"/>
                                      </a:lnTo>
                                      <a:lnTo>
                                        <a:pt x="234" y="318"/>
                                      </a:lnTo>
                                      <a:lnTo>
                                        <a:pt x="231" y="318"/>
                                      </a:lnTo>
                                      <a:lnTo>
                                        <a:pt x="229" y="315"/>
                                      </a:lnTo>
                                      <a:lnTo>
                                        <a:pt x="225" y="315"/>
                                      </a:lnTo>
                                      <a:lnTo>
                                        <a:pt x="225" y="315"/>
                                      </a:lnTo>
                                      <a:lnTo>
                                        <a:pt x="222" y="312"/>
                                      </a:lnTo>
                                      <a:lnTo>
                                        <a:pt x="219" y="312"/>
                                      </a:lnTo>
                                      <a:lnTo>
                                        <a:pt x="219" y="309"/>
                                      </a:lnTo>
                                      <a:lnTo>
                                        <a:pt x="216" y="309"/>
                                      </a:lnTo>
                                      <a:lnTo>
                                        <a:pt x="212" y="309"/>
                                      </a:lnTo>
                                      <a:lnTo>
                                        <a:pt x="212" y="305"/>
                                      </a:lnTo>
                                      <a:lnTo>
                                        <a:pt x="209" y="303"/>
                                      </a:lnTo>
                                      <a:lnTo>
                                        <a:pt x="207" y="303"/>
                                      </a:lnTo>
                                      <a:lnTo>
                                        <a:pt x="204" y="300"/>
                                      </a:lnTo>
                                      <a:lnTo>
                                        <a:pt x="204" y="300"/>
                                      </a:lnTo>
                                      <a:lnTo>
                                        <a:pt x="200" y="296"/>
                                      </a:lnTo>
                                      <a:lnTo>
                                        <a:pt x="200" y="296"/>
                                      </a:lnTo>
                                      <a:lnTo>
                                        <a:pt x="197" y="293"/>
                                      </a:lnTo>
                                      <a:lnTo>
                                        <a:pt x="194" y="293"/>
                                      </a:lnTo>
                                      <a:lnTo>
                                        <a:pt x="194" y="293"/>
                                      </a:lnTo>
                                      <a:lnTo>
                                        <a:pt x="190" y="290"/>
                                      </a:lnTo>
                                      <a:lnTo>
                                        <a:pt x="187" y="290"/>
                                      </a:lnTo>
                                      <a:lnTo>
                                        <a:pt x="187" y="288"/>
                                      </a:lnTo>
                                      <a:lnTo>
                                        <a:pt x="184" y="288"/>
                                      </a:lnTo>
                                      <a:lnTo>
                                        <a:pt x="184" y="284"/>
                                      </a:lnTo>
                                      <a:lnTo>
                                        <a:pt x="178" y="281"/>
                                      </a:lnTo>
                                      <a:lnTo>
                                        <a:pt x="178" y="281"/>
                                      </a:lnTo>
                                      <a:lnTo>
                                        <a:pt x="175" y="281"/>
                                      </a:lnTo>
                                      <a:lnTo>
                                        <a:pt x="175" y="278"/>
                                      </a:lnTo>
                                      <a:lnTo>
                                        <a:pt x="172" y="278"/>
                                      </a:lnTo>
                                      <a:lnTo>
                                        <a:pt x="169" y="275"/>
                                      </a:lnTo>
                                      <a:lnTo>
                                        <a:pt x="165" y="271"/>
                                      </a:lnTo>
                                      <a:lnTo>
                                        <a:pt x="162" y="271"/>
                                      </a:lnTo>
                                      <a:lnTo>
                                        <a:pt x="160" y="269"/>
                                      </a:lnTo>
                                      <a:lnTo>
                                        <a:pt x="157" y="266"/>
                                      </a:lnTo>
                                      <a:lnTo>
                                        <a:pt x="157" y="262"/>
                                      </a:lnTo>
                                      <a:lnTo>
                                        <a:pt x="153" y="262"/>
                                      </a:lnTo>
                                      <a:lnTo>
                                        <a:pt x="153" y="262"/>
                                      </a:lnTo>
                                      <a:lnTo>
                                        <a:pt x="143" y="253"/>
                                      </a:lnTo>
                                      <a:lnTo>
                                        <a:pt x="140" y="253"/>
                                      </a:lnTo>
                                      <a:lnTo>
                                        <a:pt x="137" y="250"/>
                                      </a:lnTo>
                                      <a:lnTo>
                                        <a:pt x="137" y="247"/>
                                      </a:lnTo>
                                      <a:lnTo>
                                        <a:pt x="131" y="241"/>
                                      </a:lnTo>
                                      <a:lnTo>
                                        <a:pt x="128" y="241"/>
                                      </a:lnTo>
                                      <a:lnTo>
                                        <a:pt x="126" y="237"/>
                                      </a:lnTo>
                                      <a:lnTo>
                                        <a:pt x="119" y="232"/>
                                      </a:lnTo>
                                      <a:lnTo>
                                        <a:pt x="116" y="228"/>
                                      </a:lnTo>
                                      <a:lnTo>
                                        <a:pt x="114" y="225"/>
                                      </a:lnTo>
                                      <a:lnTo>
                                        <a:pt x="119" y="225"/>
                                      </a:lnTo>
                                      <a:lnTo>
                                        <a:pt x="123" y="225"/>
                                      </a:lnTo>
                                      <a:lnTo>
                                        <a:pt x="131" y="225"/>
                                      </a:lnTo>
                                      <a:lnTo>
                                        <a:pt x="131" y="222"/>
                                      </a:lnTo>
                                      <a:lnTo>
                                        <a:pt x="137" y="222"/>
                                      </a:lnTo>
                                      <a:lnTo>
                                        <a:pt x="140" y="222"/>
                                      </a:lnTo>
                                      <a:lnTo>
                                        <a:pt x="143" y="222"/>
                                      </a:lnTo>
                                      <a:lnTo>
                                        <a:pt x="147" y="222"/>
                                      </a:lnTo>
                                      <a:lnTo>
                                        <a:pt x="150" y="222"/>
                                      </a:lnTo>
                                      <a:lnTo>
                                        <a:pt x="153" y="219"/>
                                      </a:lnTo>
                                      <a:lnTo>
                                        <a:pt x="160" y="219"/>
                                      </a:lnTo>
                                      <a:lnTo>
                                        <a:pt x="160" y="219"/>
                                      </a:lnTo>
                                      <a:lnTo>
                                        <a:pt x="165" y="219"/>
                                      </a:lnTo>
                                      <a:lnTo>
                                        <a:pt x="165" y="219"/>
                                      </a:lnTo>
                                      <a:lnTo>
                                        <a:pt x="169" y="219"/>
                                      </a:lnTo>
                                      <a:lnTo>
                                        <a:pt x="172" y="219"/>
                                      </a:lnTo>
                                      <a:lnTo>
                                        <a:pt x="178" y="219"/>
                                      </a:lnTo>
                                      <a:lnTo>
                                        <a:pt x="178" y="216"/>
                                      </a:lnTo>
                                      <a:lnTo>
                                        <a:pt x="182" y="216"/>
                                      </a:lnTo>
                                      <a:lnTo>
                                        <a:pt x="182" y="216"/>
                                      </a:lnTo>
                                      <a:lnTo>
                                        <a:pt x="184" y="216"/>
                                      </a:lnTo>
                                      <a:lnTo>
                                        <a:pt x="187" y="216"/>
                                      </a:lnTo>
                                      <a:lnTo>
                                        <a:pt x="190" y="216"/>
                                      </a:lnTo>
                                      <a:lnTo>
                                        <a:pt x="194" y="213"/>
                                      </a:lnTo>
                                      <a:lnTo>
                                        <a:pt x="197" y="213"/>
                                      </a:lnTo>
                                      <a:lnTo>
                                        <a:pt x="197" y="213"/>
                                      </a:lnTo>
                                      <a:lnTo>
                                        <a:pt x="197" y="213"/>
                                      </a:lnTo>
                                      <a:lnTo>
                                        <a:pt x="194" y="213"/>
                                      </a:lnTo>
                                      <a:lnTo>
                                        <a:pt x="190" y="210"/>
                                      </a:lnTo>
                                      <a:lnTo>
                                        <a:pt x="187" y="206"/>
                                      </a:lnTo>
                                      <a:lnTo>
                                        <a:pt x="187" y="203"/>
                                      </a:lnTo>
                                      <a:lnTo>
                                        <a:pt x="184" y="203"/>
                                      </a:lnTo>
                                      <a:lnTo>
                                        <a:pt x="182" y="200"/>
                                      </a:lnTo>
                                      <a:lnTo>
                                        <a:pt x="178" y="200"/>
                                      </a:lnTo>
                                      <a:lnTo>
                                        <a:pt x="172" y="194"/>
                                      </a:lnTo>
                                      <a:lnTo>
                                        <a:pt x="169" y="191"/>
                                      </a:lnTo>
                                      <a:lnTo>
                                        <a:pt x="165" y="191"/>
                                      </a:lnTo>
                                      <a:lnTo>
                                        <a:pt x="162" y="188"/>
                                      </a:lnTo>
                                      <a:lnTo>
                                        <a:pt x="162" y="185"/>
                                      </a:lnTo>
                                      <a:lnTo>
                                        <a:pt x="157" y="185"/>
                                      </a:lnTo>
                                      <a:lnTo>
                                        <a:pt x="157" y="182"/>
                                      </a:lnTo>
                                      <a:lnTo>
                                        <a:pt x="153" y="179"/>
                                      </a:lnTo>
                                      <a:lnTo>
                                        <a:pt x="150" y="179"/>
                                      </a:lnTo>
                                      <a:lnTo>
                                        <a:pt x="143" y="172"/>
                                      </a:lnTo>
                                      <a:lnTo>
                                        <a:pt x="140" y="169"/>
                                      </a:lnTo>
                                      <a:lnTo>
                                        <a:pt x="140" y="169"/>
                                      </a:lnTo>
                                      <a:lnTo>
                                        <a:pt x="137" y="166"/>
                                      </a:lnTo>
                                      <a:lnTo>
                                        <a:pt x="135" y="164"/>
                                      </a:lnTo>
                                      <a:lnTo>
                                        <a:pt x="128" y="160"/>
                                      </a:lnTo>
                                      <a:lnTo>
                                        <a:pt x="128" y="157"/>
                                      </a:lnTo>
                                      <a:lnTo>
                                        <a:pt x="126" y="154"/>
                                      </a:lnTo>
                                      <a:lnTo>
                                        <a:pt x="123" y="154"/>
                                      </a:lnTo>
                                      <a:lnTo>
                                        <a:pt x="123" y="151"/>
                                      </a:lnTo>
                                      <a:lnTo>
                                        <a:pt x="116" y="145"/>
                                      </a:lnTo>
                                      <a:lnTo>
                                        <a:pt x="114" y="145"/>
                                      </a:lnTo>
                                      <a:lnTo>
                                        <a:pt x="111" y="142"/>
                                      </a:lnTo>
                                      <a:lnTo>
                                        <a:pt x="107" y="140"/>
                                      </a:lnTo>
                                      <a:lnTo>
                                        <a:pt x="107" y="136"/>
                                      </a:lnTo>
                                      <a:lnTo>
                                        <a:pt x="104" y="136"/>
                                      </a:lnTo>
                                      <a:lnTo>
                                        <a:pt x="89" y="121"/>
                                      </a:lnTo>
                                      <a:lnTo>
                                        <a:pt x="86" y="114"/>
                                      </a:lnTo>
                                      <a:lnTo>
                                        <a:pt x="82" y="112"/>
                                      </a:lnTo>
                                      <a:lnTo>
                                        <a:pt x="79" y="109"/>
                                      </a:lnTo>
                                      <a:lnTo>
                                        <a:pt x="76" y="106"/>
                                      </a:lnTo>
                                      <a:lnTo>
                                        <a:pt x="69" y="99"/>
                                      </a:lnTo>
                                      <a:lnTo>
                                        <a:pt x="67" y="97"/>
                                      </a:lnTo>
                                      <a:lnTo>
                                        <a:pt x="64" y="93"/>
                                      </a:lnTo>
                                      <a:lnTo>
                                        <a:pt x="64" y="90"/>
                                      </a:lnTo>
                                      <a:lnTo>
                                        <a:pt x="60" y="87"/>
                                      </a:lnTo>
                                      <a:lnTo>
                                        <a:pt x="57" y="84"/>
                                      </a:lnTo>
                                      <a:lnTo>
                                        <a:pt x="54" y="80"/>
                                      </a:lnTo>
                                      <a:lnTo>
                                        <a:pt x="54" y="78"/>
                                      </a:lnTo>
                                      <a:lnTo>
                                        <a:pt x="51" y="75"/>
                                      </a:lnTo>
                                      <a:lnTo>
                                        <a:pt x="47" y="72"/>
                                      </a:lnTo>
                                      <a:lnTo>
                                        <a:pt x="44" y="68"/>
                                      </a:lnTo>
                                      <a:lnTo>
                                        <a:pt x="44" y="65"/>
                                      </a:lnTo>
                                      <a:lnTo>
                                        <a:pt x="42" y="65"/>
                                      </a:lnTo>
                                      <a:lnTo>
                                        <a:pt x="42" y="62"/>
                                      </a:lnTo>
                                      <a:lnTo>
                                        <a:pt x="39" y="59"/>
                                      </a:lnTo>
                                      <a:lnTo>
                                        <a:pt x="39" y="59"/>
                                      </a:lnTo>
                                      <a:lnTo>
                                        <a:pt x="35" y="56"/>
                                      </a:lnTo>
                                      <a:lnTo>
                                        <a:pt x="32" y="53"/>
                                      </a:lnTo>
                                      <a:lnTo>
                                        <a:pt x="32" y="50"/>
                                      </a:lnTo>
                                      <a:lnTo>
                                        <a:pt x="29" y="50"/>
                                      </a:lnTo>
                                      <a:lnTo>
                                        <a:pt x="29" y="46"/>
                                      </a:lnTo>
                                      <a:lnTo>
                                        <a:pt x="29" y="44"/>
                                      </a:lnTo>
                                      <a:lnTo>
                                        <a:pt x="26" y="41"/>
                                      </a:lnTo>
                                      <a:lnTo>
                                        <a:pt x="26" y="38"/>
                                      </a:lnTo>
                                      <a:lnTo>
                                        <a:pt x="22" y="34"/>
                                      </a:lnTo>
                                      <a:lnTo>
                                        <a:pt x="22" y="34"/>
                                      </a:lnTo>
                                      <a:lnTo>
                                        <a:pt x="20" y="31"/>
                                      </a:lnTo>
                                      <a:lnTo>
                                        <a:pt x="17" y="28"/>
                                      </a:lnTo>
                                      <a:lnTo>
                                        <a:pt x="17" y="25"/>
                                      </a:lnTo>
                                      <a:lnTo>
                                        <a:pt x="17" y="25"/>
                                      </a:lnTo>
                                      <a:lnTo>
                                        <a:pt x="14" y="22"/>
                                      </a:lnTo>
                                      <a:lnTo>
                                        <a:pt x="14" y="19"/>
                                      </a:lnTo>
                                      <a:lnTo>
                                        <a:pt x="10" y="16"/>
                                      </a:lnTo>
                                      <a:lnTo>
                                        <a:pt x="10" y="16"/>
                                      </a:lnTo>
                                      <a:lnTo>
                                        <a:pt x="7" y="12"/>
                                      </a:lnTo>
                                      <a:lnTo>
                                        <a:pt x="7" y="9"/>
                                      </a:lnTo>
                                      <a:lnTo>
                                        <a:pt x="4" y="7"/>
                                      </a:lnTo>
                                      <a:lnTo>
                                        <a:pt x="4" y="3"/>
                                      </a:lnTo>
                                      <a:lnTo>
                                        <a:pt x="4" y="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Freeform 46"/>
                              <wps:cNvSpPr>
                                <a:spLocks/>
                              </wps:cNvSpPr>
                              <wps:spPr bwMode="auto">
                                <a:xfrm>
                                  <a:off x="273" y="181"/>
                                  <a:ext cx="132" cy="145"/>
                                </a:xfrm>
                                <a:custGeom>
                                  <a:avLst/>
                                  <a:gdLst>
                                    <a:gd name="T0" fmla="*/ 50 w 132"/>
                                    <a:gd name="T1" fmla="*/ 105 h 145"/>
                                    <a:gd name="T2" fmla="*/ 53 w 132"/>
                                    <a:gd name="T3" fmla="*/ 105 h 145"/>
                                    <a:gd name="T4" fmla="*/ 53 w 132"/>
                                    <a:gd name="T5" fmla="*/ 109 h 145"/>
                                    <a:gd name="T6" fmla="*/ 57 w 132"/>
                                    <a:gd name="T7" fmla="*/ 111 h 145"/>
                                    <a:gd name="T8" fmla="*/ 57 w 132"/>
                                    <a:gd name="T9" fmla="*/ 111 h 145"/>
                                    <a:gd name="T10" fmla="*/ 63 w 132"/>
                                    <a:gd name="T11" fmla="*/ 114 h 145"/>
                                    <a:gd name="T12" fmla="*/ 67 w 132"/>
                                    <a:gd name="T13" fmla="*/ 114 h 145"/>
                                    <a:gd name="T14" fmla="*/ 75 w 132"/>
                                    <a:gd name="T15" fmla="*/ 114 h 145"/>
                                    <a:gd name="T16" fmla="*/ 82 w 132"/>
                                    <a:gd name="T17" fmla="*/ 114 h 145"/>
                                    <a:gd name="T18" fmla="*/ 85 w 132"/>
                                    <a:gd name="T19" fmla="*/ 111 h 145"/>
                                    <a:gd name="T20" fmla="*/ 88 w 132"/>
                                    <a:gd name="T21" fmla="*/ 109 h 145"/>
                                    <a:gd name="T22" fmla="*/ 88 w 132"/>
                                    <a:gd name="T23" fmla="*/ 109 h 145"/>
                                    <a:gd name="T24" fmla="*/ 92 w 132"/>
                                    <a:gd name="T25" fmla="*/ 105 h 145"/>
                                    <a:gd name="T26" fmla="*/ 92 w 132"/>
                                    <a:gd name="T27" fmla="*/ 15 h 145"/>
                                    <a:gd name="T28" fmla="*/ 82 w 132"/>
                                    <a:gd name="T29" fmla="*/ 0 h 145"/>
                                    <a:gd name="T30" fmla="*/ 122 w 132"/>
                                    <a:gd name="T31" fmla="*/ 15 h 145"/>
                                    <a:gd name="T32" fmla="*/ 122 w 132"/>
                                    <a:gd name="T33" fmla="*/ 15 h 145"/>
                                    <a:gd name="T34" fmla="*/ 119 w 132"/>
                                    <a:gd name="T35" fmla="*/ 109 h 145"/>
                                    <a:gd name="T36" fmla="*/ 119 w 132"/>
                                    <a:gd name="T37" fmla="*/ 114 h 145"/>
                                    <a:gd name="T38" fmla="*/ 116 w 132"/>
                                    <a:gd name="T39" fmla="*/ 117 h 145"/>
                                    <a:gd name="T40" fmla="*/ 116 w 132"/>
                                    <a:gd name="T41" fmla="*/ 121 h 145"/>
                                    <a:gd name="T42" fmla="*/ 114 w 132"/>
                                    <a:gd name="T43" fmla="*/ 121 h 145"/>
                                    <a:gd name="T44" fmla="*/ 114 w 132"/>
                                    <a:gd name="T45" fmla="*/ 124 h 145"/>
                                    <a:gd name="T46" fmla="*/ 110 w 132"/>
                                    <a:gd name="T47" fmla="*/ 126 h 145"/>
                                    <a:gd name="T48" fmla="*/ 110 w 132"/>
                                    <a:gd name="T49" fmla="*/ 130 h 145"/>
                                    <a:gd name="T50" fmla="*/ 107 w 132"/>
                                    <a:gd name="T51" fmla="*/ 130 h 145"/>
                                    <a:gd name="T52" fmla="*/ 104 w 132"/>
                                    <a:gd name="T53" fmla="*/ 133 h 145"/>
                                    <a:gd name="T54" fmla="*/ 100 w 132"/>
                                    <a:gd name="T55" fmla="*/ 136 h 145"/>
                                    <a:gd name="T56" fmla="*/ 97 w 132"/>
                                    <a:gd name="T57" fmla="*/ 139 h 145"/>
                                    <a:gd name="T58" fmla="*/ 92 w 132"/>
                                    <a:gd name="T59" fmla="*/ 139 h 145"/>
                                    <a:gd name="T60" fmla="*/ 92 w 132"/>
                                    <a:gd name="T61" fmla="*/ 143 h 145"/>
                                    <a:gd name="T62" fmla="*/ 85 w 132"/>
                                    <a:gd name="T63" fmla="*/ 143 h 145"/>
                                    <a:gd name="T64" fmla="*/ 82 w 132"/>
                                    <a:gd name="T65" fmla="*/ 145 h 145"/>
                                    <a:gd name="T66" fmla="*/ 72 w 132"/>
                                    <a:gd name="T67" fmla="*/ 145 h 145"/>
                                    <a:gd name="T68" fmla="*/ 50 w 132"/>
                                    <a:gd name="T69" fmla="*/ 145 h 145"/>
                                    <a:gd name="T70" fmla="*/ 45 w 132"/>
                                    <a:gd name="T71" fmla="*/ 143 h 145"/>
                                    <a:gd name="T72" fmla="*/ 41 w 132"/>
                                    <a:gd name="T73" fmla="*/ 143 h 145"/>
                                    <a:gd name="T74" fmla="*/ 38 w 132"/>
                                    <a:gd name="T75" fmla="*/ 139 h 145"/>
                                    <a:gd name="T76" fmla="*/ 35 w 132"/>
                                    <a:gd name="T77" fmla="*/ 139 h 145"/>
                                    <a:gd name="T78" fmla="*/ 32 w 132"/>
                                    <a:gd name="T79" fmla="*/ 139 h 145"/>
                                    <a:gd name="T80" fmla="*/ 28 w 132"/>
                                    <a:gd name="T81" fmla="*/ 136 h 145"/>
                                    <a:gd name="T82" fmla="*/ 28 w 132"/>
                                    <a:gd name="T83" fmla="*/ 136 h 145"/>
                                    <a:gd name="T84" fmla="*/ 25 w 132"/>
                                    <a:gd name="T85" fmla="*/ 133 h 145"/>
                                    <a:gd name="T86" fmla="*/ 22 w 132"/>
                                    <a:gd name="T87" fmla="*/ 130 h 145"/>
                                    <a:gd name="T88" fmla="*/ 20 w 132"/>
                                    <a:gd name="T89" fmla="*/ 130 h 145"/>
                                    <a:gd name="T90" fmla="*/ 20 w 132"/>
                                    <a:gd name="T91" fmla="*/ 126 h 145"/>
                                    <a:gd name="T92" fmla="*/ 16 w 132"/>
                                    <a:gd name="T93" fmla="*/ 124 h 145"/>
                                    <a:gd name="T94" fmla="*/ 13 w 132"/>
                                    <a:gd name="T95" fmla="*/ 124 h 145"/>
                                    <a:gd name="T96" fmla="*/ 13 w 132"/>
                                    <a:gd name="T97" fmla="*/ 121 h 145"/>
                                    <a:gd name="T98" fmla="*/ 10 w 132"/>
                                    <a:gd name="T99" fmla="*/ 117 h 145"/>
                                    <a:gd name="T100" fmla="*/ 10 w 132"/>
                                    <a:gd name="T101" fmla="*/ 111 h 145"/>
                                    <a:gd name="T102" fmla="*/ 7 w 132"/>
                                    <a:gd name="T103" fmla="*/ 109 h 145"/>
                                    <a:gd name="T104" fmla="*/ 7 w 132"/>
                                    <a:gd name="T105" fmla="*/ 15 h 145"/>
                                    <a:gd name="T106" fmla="*/ 60 w 132"/>
                                    <a:gd name="T107" fmla="*/ 0 h 145"/>
                                    <a:gd name="T108" fmla="*/ 53 w 132"/>
                                    <a:gd name="T109" fmla="*/ 15 h 145"/>
                                    <a:gd name="T110" fmla="*/ 50 w 132"/>
                                    <a:gd name="T111" fmla="*/ 99 h 1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132" h="145">
                                      <a:moveTo>
                                        <a:pt x="50" y="99"/>
                                      </a:moveTo>
                                      <a:lnTo>
                                        <a:pt x="50" y="102"/>
                                      </a:lnTo>
                                      <a:lnTo>
                                        <a:pt x="50" y="105"/>
                                      </a:lnTo>
                                      <a:lnTo>
                                        <a:pt x="50" y="105"/>
                                      </a:lnTo>
                                      <a:lnTo>
                                        <a:pt x="53" y="105"/>
                                      </a:lnTo>
                                      <a:lnTo>
                                        <a:pt x="53" y="105"/>
                                      </a:lnTo>
                                      <a:lnTo>
                                        <a:pt x="53" y="105"/>
                                      </a:lnTo>
                                      <a:lnTo>
                                        <a:pt x="53" y="109"/>
                                      </a:lnTo>
                                      <a:lnTo>
                                        <a:pt x="53" y="109"/>
                                      </a:lnTo>
                                      <a:lnTo>
                                        <a:pt x="53" y="109"/>
                                      </a:lnTo>
                                      <a:lnTo>
                                        <a:pt x="53" y="109"/>
                                      </a:lnTo>
                                      <a:lnTo>
                                        <a:pt x="57" y="111"/>
                                      </a:lnTo>
                                      <a:lnTo>
                                        <a:pt x="57" y="111"/>
                                      </a:lnTo>
                                      <a:lnTo>
                                        <a:pt x="57" y="111"/>
                                      </a:lnTo>
                                      <a:lnTo>
                                        <a:pt x="57" y="111"/>
                                      </a:lnTo>
                                      <a:lnTo>
                                        <a:pt x="60" y="111"/>
                                      </a:lnTo>
                                      <a:lnTo>
                                        <a:pt x="60" y="111"/>
                                      </a:lnTo>
                                      <a:lnTo>
                                        <a:pt x="63" y="114"/>
                                      </a:lnTo>
                                      <a:lnTo>
                                        <a:pt x="63" y="114"/>
                                      </a:lnTo>
                                      <a:lnTo>
                                        <a:pt x="63" y="114"/>
                                      </a:lnTo>
                                      <a:lnTo>
                                        <a:pt x="67" y="114"/>
                                      </a:lnTo>
                                      <a:lnTo>
                                        <a:pt x="67" y="114"/>
                                      </a:lnTo>
                                      <a:lnTo>
                                        <a:pt x="75" y="114"/>
                                      </a:lnTo>
                                      <a:lnTo>
                                        <a:pt x="75" y="114"/>
                                      </a:lnTo>
                                      <a:lnTo>
                                        <a:pt x="79" y="114"/>
                                      </a:lnTo>
                                      <a:lnTo>
                                        <a:pt x="79" y="114"/>
                                      </a:lnTo>
                                      <a:lnTo>
                                        <a:pt x="82" y="114"/>
                                      </a:lnTo>
                                      <a:lnTo>
                                        <a:pt x="82" y="111"/>
                                      </a:lnTo>
                                      <a:lnTo>
                                        <a:pt x="82" y="111"/>
                                      </a:lnTo>
                                      <a:lnTo>
                                        <a:pt x="85" y="111"/>
                                      </a:lnTo>
                                      <a:lnTo>
                                        <a:pt x="85" y="109"/>
                                      </a:lnTo>
                                      <a:lnTo>
                                        <a:pt x="85" y="109"/>
                                      </a:lnTo>
                                      <a:lnTo>
                                        <a:pt x="88" y="109"/>
                                      </a:lnTo>
                                      <a:lnTo>
                                        <a:pt x="88" y="109"/>
                                      </a:lnTo>
                                      <a:lnTo>
                                        <a:pt x="88" y="109"/>
                                      </a:lnTo>
                                      <a:lnTo>
                                        <a:pt x="88" y="109"/>
                                      </a:lnTo>
                                      <a:lnTo>
                                        <a:pt x="88" y="105"/>
                                      </a:lnTo>
                                      <a:lnTo>
                                        <a:pt x="92" y="105"/>
                                      </a:lnTo>
                                      <a:lnTo>
                                        <a:pt x="92" y="105"/>
                                      </a:lnTo>
                                      <a:lnTo>
                                        <a:pt x="92" y="102"/>
                                      </a:lnTo>
                                      <a:lnTo>
                                        <a:pt x="92" y="15"/>
                                      </a:lnTo>
                                      <a:lnTo>
                                        <a:pt x="92" y="15"/>
                                      </a:lnTo>
                                      <a:lnTo>
                                        <a:pt x="92" y="15"/>
                                      </a:lnTo>
                                      <a:lnTo>
                                        <a:pt x="82" y="15"/>
                                      </a:lnTo>
                                      <a:lnTo>
                                        <a:pt x="82" y="0"/>
                                      </a:lnTo>
                                      <a:lnTo>
                                        <a:pt x="132" y="0"/>
                                      </a:lnTo>
                                      <a:lnTo>
                                        <a:pt x="132" y="15"/>
                                      </a:lnTo>
                                      <a:lnTo>
                                        <a:pt x="122" y="15"/>
                                      </a:lnTo>
                                      <a:lnTo>
                                        <a:pt x="122" y="15"/>
                                      </a:lnTo>
                                      <a:lnTo>
                                        <a:pt x="122" y="15"/>
                                      </a:lnTo>
                                      <a:lnTo>
                                        <a:pt x="122" y="15"/>
                                      </a:lnTo>
                                      <a:lnTo>
                                        <a:pt x="119" y="15"/>
                                      </a:lnTo>
                                      <a:lnTo>
                                        <a:pt x="119" y="109"/>
                                      </a:lnTo>
                                      <a:lnTo>
                                        <a:pt x="119" y="109"/>
                                      </a:lnTo>
                                      <a:lnTo>
                                        <a:pt x="119" y="114"/>
                                      </a:lnTo>
                                      <a:lnTo>
                                        <a:pt x="119" y="114"/>
                                      </a:lnTo>
                                      <a:lnTo>
                                        <a:pt x="119" y="114"/>
                                      </a:lnTo>
                                      <a:lnTo>
                                        <a:pt x="119" y="114"/>
                                      </a:lnTo>
                                      <a:lnTo>
                                        <a:pt x="119" y="117"/>
                                      </a:lnTo>
                                      <a:lnTo>
                                        <a:pt x="116" y="117"/>
                                      </a:lnTo>
                                      <a:lnTo>
                                        <a:pt x="116" y="117"/>
                                      </a:lnTo>
                                      <a:lnTo>
                                        <a:pt x="116" y="121"/>
                                      </a:lnTo>
                                      <a:lnTo>
                                        <a:pt x="116" y="121"/>
                                      </a:lnTo>
                                      <a:lnTo>
                                        <a:pt x="116" y="121"/>
                                      </a:lnTo>
                                      <a:lnTo>
                                        <a:pt x="116" y="121"/>
                                      </a:lnTo>
                                      <a:lnTo>
                                        <a:pt x="114" y="121"/>
                                      </a:lnTo>
                                      <a:lnTo>
                                        <a:pt x="114" y="124"/>
                                      </a:lnTo>
                                      <a:lnTo>
                                        <a:pt x="114" y="124"/>
                                      </a:lnTo>
                                      <a:lnTo>
                                        <a:pt x="114" y="124"/>
                                      </a:lnTo>
                                      <a:lnTo>
                                        <a:pt x="114" y="124"/>
                                      </a:lnTo>
                                      <a:lnTo>
                                        <a:pt x="110" y="126"/>
                                      </a:lnTo>
                                      <a:lnTo>
                                        <a:pt x="110" y="126"/>
                                      </a:lnTo>
                                      <a:lnTo>
                                        <a:pt x="110" y="126"/>
                                      </a:lnTo>
                                      <a:lnTo>
                                        <a:pt x="110" y="130"/>
                                      </a:lnTo>
                                      <a:lnTo>
                                        <a:pt x="110" y="130"/>
                                      </a:lnTo>
                                      <a:lnTo>
                                        <a:pt x="110" y="130"/>
                                      </a:lnTo>
                                      <a:lnTo>
                                        <a:pt x="107" y="130"/>
                                      </a:lnTo>
                                      <a:lnTo>
                                        <a:pt x="107" y="130"/>
                                      </a:lnTo>
                                      <a:lnTo>
                                        <a:pt x="104" y="133"/>
                                      </a:lnTo>
                                      <a:lnTo>
                                        <a:pt x="104" y="133"/>
                                      </a:lnTo>
                                      <a:lnTo>
                                        <a:pt x="104" y="133"/>
                                      </a:lnTo>
                                      <a:lnTo>
                                        <a:pt x="104" y="133"/>
                                      </a:lnTo>
                                      <a:lnTo>
                                        <a:pt x="100" y="136"/>
                                      </a:lnTo>
                                      <a:lnTo>
                                        <a:pt x="100" y="136"/>
                                      </a:lnTo>
                                      <a:lnTo>
                                        <a:pt x="100" y="136"/>
                                      </a:lnTo>
                                      <a:lnTo>
                                        <a:pt x="100" y="136"/>
                                      </a:lnTo>
                                      <a:lnTo>
                                        <a:pt x="97" y="139"/>
                                      </a:lnTo>
                                      <a:lnTo>
                                        <a:pt x="94" y="139"/>
                                      </a:lnTo>
                                      <a:lnTo>
                                        <a:pt x="94" y="139"/>
                                      </a:lnTo>
                                      <a:lnTo>
                                        <a:pt x="92" y="139"/>
                                      </a:lnTo>
                                      <a:lnTo>
                                        <a:pt x="92" y="139"/>
                                      </a:lnTo>
                                      <a:lnTo>
                                        <a:pt x="92" y="139"/>
                                      </a:lnTo>
                                      <a:lnTo>
                                        <a:pt x="92" y="143"/>
                                      </a:lnTo>
                                      <a:lnTo>
                                        <a:pt x="88" y="143"/>
                                      </a:lnTo>
                                      <a:lnTo>
                                        <a:pt x="85" y="143"/>
                                      </a:lnTo>
                                      <a:lnTo>
                                        <a:pt x="85" y="143"/>
                                      </a:lnTo>
                                      <a:lnTo>
                                        <a:pt x="85" y="143"/>
                                      </a:lnTo>
                                      <a:lnTo>
                                        <a:pt x="82" y="145"/>
                                      </a:lnTo>
                                      <a:lnTo>
                                        <a:pt x="82" y="145"/>
                                      </a:lnTo>
                                      <a:lnTo>
                                        <a:pt x="79" y="145"/>
                                      </a:lnTo>
                                      <a:lnTo>
                                        <a:pt x="72" y="145"/>
                                      </a:lnTo>
                                      <a:lnTo>
                                        <a:pt x="72" y="145"/>
                                      </a:lnTo>
                                      <a:lnTo>
                                        <a:pt x="57" y="145"/>
                                      </a:lnTo>
                                      <a:lnTo>
                                        <a:pt x="53" y="145"/>
                                      </a:lnTo>
                                      <a:lnTo>
                                        <a:pt x="50" y="145"/>
                                      </a:lnTo>
                                      <a:lnTo>
                                        <a:pt x="47" y="145"/>
                                      </a:lnTo>
                                      <a:lnTo>
                                        <a:pt x="45" y="145"/>
                                      </a:lnTo>
                                      <a:lnTo>
                                        <a:pt x="45" y="143"/>
                                      </a:lnTo>
                                      <a:lnTo>
                                        <a:pt x="45" y="143"/>
                                      </a:lnTo>
                                      <a:lnTo>
                                        <a:pt x="45" y="143"/>
                                      </a:lnTo>
                                      <a:lnTo>
                                        <a:pt x="41" y="143"/>
                                      </a:lnTo>
                                      <a:lnTo>
                                        <a:pt x="41" y="143"/>
                                      </a:lnTo>
                                      <a:lnTo>
                                        <a:pt x="38" y="143"/>
                                      </a:lnTo>
                                      <a:lnTo>
                                        <a:pt x="38" y="139"/>
                                      </a:lnTo>
                                      <a:lnTo>
                                        <a:pt x="38" y="139"/>
                                      </a:lnTo>
                                      <a:lnTo>
                                        <a:pt x="35" y="139"/>
                                      </a:lnTo>
                                      <a:lnTo>
                                        <a:pt x="35" y="139"/>
                                      </a:lnTo>
                                      <a:lnTo>
                                        <a:pt x="32" y="139"/>
                                      </a:lnTo>
                                      <a:lnTo>
                                        <a:pt x="32" y="139"/>
                                      </a:lnTo>
                                      <a:lnTo>
                                        <a:pt x="32" y="139"/>
                                      </a:lnTo>
                                      <a:lnTo>
                                        <a:pt x="32" y="136"/>
                                      </a:lnTo>
                                      <a:lnTo>
                                        <a:pt x="32" y="136"/>
                                      </a:lnTo>
                                      <a:lnTo>
                                        <a:pt x="28" y="136"/>
                                      </a:lnTo>
                                      <a:lnTo>
                                        <a:pt x="28" y="136"/>
                                      </a:lnTo>
                                      <a:lnTo>
                                        <a:pt x="28" y="136"/>
                                      </a:lnTo>
                                      <a:lnTo>
                                        <a:pt x="28" y="136"/>
                                      </a:lnTo>
                                      <a:lnTo>
                                        <a:pt x="25" y="133"/>
                                      </a:lnTo>
                                      <a:lnTo>
                                        <a:pt x="25" y="133"/>
                                      </a:lnTo>
                                      <a:lnTo>
                                        <a:pt x="25" y="133"/>
                                      </a:lnTo>
                                      <a:lnTo>
                                        <a:pt x="22" y="133"/>
                                      </a:lnTo>
                                      <a:lnTo>
                                        <a:pt x="22" y="133"/>
                                      </a:lnTo>
                                      <a:lnTo>
                                        <a:pt x="22" y="130"/>
                                      </a:lnTo>
                                      <a:lnTo>
                                        <a:pt x="22" y="130"/>
                                      </a:lnTo>
                                      <a:lnTo>
                                        <a:pt x="22" y="130"/>
                                      </a:lnTo>
                                      <a:lnTo>
                                        <a:pt x="20" y="130"/>
                                      </a:lnTo>
                                      <a:lnTo>
                                        <a:pt x="20" y="130"/>
                                      </a:lnTo>
                                      <a:lnTo>
                                        <a:pt x="20" y="126"/>
                                      </a:lnTo>
                                      <a:lnTo>
                                        <a:pt x="20" y="126"/>
                                      </a:lnTo>
                                      <a:lnTo>
                                        <a:pt x="20" y="126"/>
                                      </a:lnTo>
                                      <a:lnTo>
                                        <a:pt x="16" y="124"/>
                                      </a:lnTo>
                                      <a:lnTo>
                                        <a:pt x="16" y="124"/>
                                      </a:lnTo>
                                      <a:lnTo>
                                        <a:pt x="16" y="124"/>
                                      </a:lnTo>
                                      <a:lnTo>
                                        <a:pt x="16" y="124"/>
                                      </a:lnTo>
                                      <a:lnTo>
                                        <a:pt x="13" y="124"/>
                                      </a:lnTo>
                                      <a:lnTo>
                                        <a:pt x="13" y="121"/>
                                      </a:lnTo>
                                      <a:lnTo>
                                        <a:pt x="13" y="121"/>
                                      </a:lnTo>
                                      <a:lnTo>
                                        <a:pt x="13" y="121"/>
                                      </a:lnTo>
                                      <a:lnTo>
                                        <a:pt x="13" y="121"/>
                                      </a:lnTo>
                                      <a:lnTo>
                                        <a:pt x="13" y="117"/>
                                      </a:lnTo>
                                      <a:lnTo>
                                        <a:pt x="10" y="117"/>
                                      </a:lnTo>
                                      <a:lnTo>
                                        <a:pt x="10" y="114"/>
                                      </a:lnTo>
                                      <a:lnTo>
                                        <a:pt x="10" y="114"/>
                                      </a:lnTo>
                                      <a:lnTo>
                                        <a:pt x="10" y="111"/>
                                      </a:lnTo>
                                      <a:lnTo>
                                        <a:pt x="10" y="111"/>
                                      </a:lnTo>
                                      <a:lnTo>
                                        <a:pt x="10" y="109"/>
                                      </a:lnTo>
                                      <a:lnTo>
                                        <a:pt x="7" y="109"/>
                                      </a:lnTo>
                                      <a:lnTo>
                                        <a:pt x="7" y="15"/>
                                      </a:lnTo>
                                      <a:lnTo>
                                        <a:pt x="7" y="15"/>
                                      </a:lnTo>
                                      <a:lnTo>
                                        <a:pt x="7" y="15"/>
                                      </a:lnTo>
                                      <a:lnTo>
                                        <a:pt x="0" y="15"/>
                                      </a:lnTo>
                                      <a:lnTo>
                                        <a:pt x="0" y="0"/>
                                      </a:lnTo>
                                      <a:lnTo>
                                        <a:pt x="60" y="0"/>
                                      </a:lnTo>
                                      <a:lnTo>
                                        <a:pt x="60" y="15"/>
                                      </a:lnTo>
                                      <a:lnTo>
                                        <a:pt x="53" y="15"/>
                                      </a:lnTo>
                                      <a:lnTo>
                                        <a:pt x="53" y="15"/>
                                      </a:lnTo>
                                      <a:lnTo>
                                        <a:pt x="50" y="15"/>
                                      </a:lnTo>
                                      <a:lnTo>
                                        <a:pt x="50" y="102"/>
                                      </a:lnTo>
                                      <a:lnTo>
                                        <a:pt x="50" y="9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Freeform 47"/>
                              <wps:cNvSpPr>
                                <a:spLocks/>
                              </wps:cNvSpPr>
                              <wps:spPr bwMode="auto">
                                <a:xfrm>
                                  <a:off x="276" y="184"/>
                                  <a:ext cx="126" cy="140"/>
                                </a:xfrm>
                                <a:custGeom>
                                  <a:avLst/>
                                  <a:gdLst>
                                    <a:gd name="T0" fmla="*/ 113 w 126"/>
                                    <a:gd name="T1" fmla="*/ 106 h 140"/>
                                    <a:gd name="T2" fmla="*/ 111 w 126"/>
                                    <a:gd name="T3" fmla="*/ 111 h 140"/>
                                    <a:gd name="T4" fmla="*/ 111 w 126"/>
                                    <a:gd name="T5" fmla="*/ 114 h 140"/>
                                    <a:gd name="T6" fmla="*/ 107 w 126"/>
                                    <a:gd name="T7" fmla="*/ 114 h 140"/>
                                    <a:gd name="T8" fmla="*/ 107 w 126"/>
                                    <a:gd name="T9" fmla="*/ 118 h 140"/>
                                    <a:gd name="T10" fmla="*/ 104 w 126"/>
                                    <a:gd name="T11" fmla="*/ 121 h 140"/>
                                    <a:gd name="T12" fmla="*/ 104 w 126"/>
                                    <a:gd name="T13" fmla="*/ 123 h 140"/>
                                    <a:gd name="T14" fmla="*/ 101 w 126"/>
                                    <a:gd name="T15" fmla="*/ 123 h 140"/>
                                    <a:gd name="T16" fmla="*/ 101 w 126"/>
                                    <a:gd name="T17" fmla="*/ 127 h 140"/>
                                    <a:gd name="T18" fmla="*/ 97 w 126"/>
                                    <a:gd name="T19" fmla="*/ 127 h 140"/>
                                    <a:gd name="T20" fmla="*/ 94 w 126"/>
                                    <a:gd name="T21" fmla="*/ 130 h 140"/>
                                    <a:gd name="T22" fmla="*/ 91 w 126"/>
                                    <a:gd name="T23" fmla="*/ 133 h 140"/>
                                    <a:gd name="T24" fmla="*/ 89 w 126"/>
                                    <a:gd name="T25" fmla="*/ 133 h 140"/>
                                    <a:gd name="T26" fmla="*/ 82 w 126"/>
                                    <a:gd name="T27" fmla="*/ 136 h 140"/>
                                    <a:gd name="T28" fmla="*/ 79 w 126"/>
                                    <a:gd name="T29" fmla="*/ 136 h 140"/>
                                    <a:gd name="T30" fmla="*/ 76 w 126"/>
                                    <a:gd name="T31" fmla="*/ 136 h 140"/>
                                    <a:gd name="T32" fmla="*/ 54 w 126"/>
                                    <a:gd name="T33" fmla="*/ 140 h 140"/>
                                    <a:gd name="T34" fmla="*/ 47 w 126"/>
                                    <a:gd name="T35" fmla="*/ 136 h 140"/>
                                    <a:gd name="T36" fmla="*/ 42 w 126"/>
                                    <a:gd name="T37" fmla="*/ 136 h 140"/>
                                    <a:gd name="T38" fmla="*/ 38 w 126"/>
                                    <a:gd name="T39" fmla="*/ 133 h 140"/>
                                    <a:gd name="T40" fmla="*/ 35 w 126"/>
                                    <a:gd name="T41" fmla="*/ 133 h 140"/>
                                    <a:gd name="T42" fmla="*/ 32 w 126"/>
                                    <a:gd name="T43" fmla="*/ 130 h 140"/>
                                    <a:gd name="T44" fmla="*/ 25 w 126"/>
                                    <a:gd name="T45" fmla="*/ 130 h 140"/>
                                    <a:gd name="T46" fmla="*/ 22 w 126"/>
                                    <a:gd name="T47" fmla="*/ 127 h 140"/>
                                    <a:gd name="T48" fmla="*/ 22 w 126"/>
                                    <a:gd name="T49" fmla="*/ 123 h 140"/>
                                    <a:gd name="T50" fmla="*/ 19 w 126"/>
                                    <a:gd name="T51" fmla="*/ 123 h 140"/>
                                    <a:gd name="T52" fmla="*/ 19 w 126"/>
                                    <a:gd name="T53" fmla="*/ 121 h 140"/>
                                    <a:gd name="T54" fmla="*/ 17 w 126"/>
                                    <a:gd name="T55" fmla="*/ 118 h 140"/>
                                    <a:gd name="T56" fmla="*/ 13 w 126"/>
                                    <a:gd name="T57" fmla="*/ 118 h 140"/>
                                    <a:gd name="T58" fmla="*/ 13 w 126"/>
                                    <a:gd name="T59" fmla="*/ 114 h 140"/>
                                    <a:gd name="T60" fmla="*/ 10 w 126"/>
                                    <a:gd name="T61" fmla="*/ 108 h 140"/>
                                    <a:gd name="T62" fmla="*/ 10 w 126"/>
                                    <a:gd name="T63" fmla="*/ 106 h 140"/>
                                    <a:gd name="T64" fmla="*/ 10 w 126"/>
                                    <a:gd name="T65" fmla="*/ 9 h 140"/>
                                    <a:gd name="T66" fmla="*/ 7 w 126"/>
                                    <a:gd name="T67" fmla="*/ 9 h 140"/>
                                    <a:gd name="T68" fmla="*/ 7 w 126"/>
                                    <a:gd name="T69" fmla="*/ 6 h 140"/>
                                    <a:gd name="T70" fmla="*/ 50 w 126"/>
                                    <a:gd name="T71" fmla="*/ 0 h 140"/>
                                    <a:gd name="T72" fmla="*/ 47 w 126"/>
                                    <a:gd name="T73" fmla="*/ 6 h 140"/>
                                    <a:gd name="T74" fmla="*/ 44 w 126"/>
                                    <a:gd name="T75" fmla="*/ 9 h 140"/>
                                    <a:gd name="T76" fmla="*/ 44 w 126"/>
                                    <a:gd name="T77" fmla="*/ 102 h 140"/>
                                    <a:gd name="T78" fmla="*/ 44 w 126"/>
                                    <a:gd name="T79" fmla="*/ 102 h 140"/>
                                    <a:gd name="T80" fmla="*/ 47 w 126"/>
                                    <a:gd name="T81" fmla="*/ 106 h 140"/>
                                    <a:gd name="T82" fmla="*/ 50 w 126"/>
                                    <a:gd name="T83" fmla="*/ 111 h 140"/>
                                    <a:gd name="T84" fmla="*/ 54 w 126"/>
                                    <a:gd name="T85" fmla="*/ 111 h 140"/>
                                    <a:gd name="T86" fmla="*/ 57 w 126"/>
                                    <a:gd name="T87" fmla="*/ 114 h 140"/>
                                    <a:gd name="T88" fmla="*/ 60 w 126"/>
                                    <a:gd name="T89" fmla="*/ 114 h 140"/>
                                    <a:gd name="T90" fmla="*/ 72 w 126"/>
                                    <a:gd name="T91" fmla="*/ 114 h 140"/>
                                    <a:gd name="T92" fmla="*/ 79 w 126"/>
                                    <a:gd name="T93" fmla="*/ 114 h 140"/>
                                    <a:gd name="T94" fmla="*/ 79 w 126"/>
                                    <a:gd name="T95" fmla="*/ 114 h 140"/>
                                    <a:gd name="T96" fmla="*/ 82 w 126"/>
                                    <a:gd name="T97" fmla="*/ 111 h 140"/>
                                    <a:gd name="T98" fmla="*/ 85 w 126"/>
                                    <a:gd name="T99" fmla="*/ 111 h 140"/>
                                    <a:gd name="T100" fmla="*/ 89 w 126"/>
                                    <a:gd name="T101" fmla="*/ 106 h 140"/>
                                    <a:gd name="T102" fmla="*/ 91 w 126"/>
                                    <a:gd name="T103" fmla="*/ 106 h 140"/>
                                    <a:gd name="T104" fmla="*/ 91 w 126"/>
                                    <a:gd name="T105" fmla="*/ 102 h 140"/>
                                    <a:gd name="T106" fmla="*/ 91 w 126"/>
                                    <a:gd name="T107" fmla="*/ 12 h 140"/>
                                    <a:gd name="T108" fmla="*/ 91 w 126"/>
                                    <a:gd name="T109" fmla="*/ 9 h 140"/>
                                    <a:gd name="T110" fmla="*/ 91 w 126"/>
                                    <a:gd name="T111" fmla="*/ 6 h 140"/>
                                    <a:gd name="T112" fmla="*/ 82 w 126"/>
                                    <a:gd name="T113" fmla="*/ 6 h 140"/>
                                    <a:gd name="T114" fmla="*/ 126 w 126"/>
                                    <a:gd name="T115" fmla="*/ 6 h 140"/>
                                    <a:gd name="T116" fmla="*/ 116 w 126"/>
                                    <a:gd name="T117" fmla="*/ 6 h 140"/>
                                    <a:gd name="T118" fmla="*/ 116 w 126"/>
                                    <a:gd name="T119" fmla="*/ 9 h 140"/>
                                    <a:gd name="T120" fmla="*/ 113 w 126"/>
                                    <a:gd name="T121" fmla="*/ 12 h 1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126" h="140">
                                      <a:moveTo>
                                        <a:pt x="113" y="99"/>
                                      </a:moveTo>
                                      <a:lnTo>
                                        <a:pt x="113" y="106"/>
                                      </a:lnTo>
                                      <a:lnTo>
                                        <a:pt x="113" y="106"/>
                                      </a:lnTo>
                                      <a:lnTo>
                                        <a:pt x="113" y="108"/>
                                      </a:lnTo>
                                      <a:lnTo>
                                        <a:pt x="111" y="108"/>
                                      </a:lnTo>
                                      <a:lnTo>
                                        <a:pt x="111" y="111"/>
                                      </a:lnTo>
                                      <a:lnTo>
                                        <a:pt x="111" y="111"/>
                                      </a:lnTo>
                                      <a:lnTo>
                                        <a:pt x="111" y="111"/>
                                      </a:lnTo>
                                      <a:lnTo>
                                        <a:pt x="111" y="114"/>
                                      </a:lnTo>
                                      <a:lnTo>
                                        <a:pt x="111" y="114"/>
                                      </a:lnTo>
                                      <a:lnTo>
                                        <a:pt x="111" y="114"/>
                                      </a:lnTo>
                                      <a:lnTo>
                                        <a:pt x="107" y="114"/>
                                      </a:lnTo>
                                      <a:lnTo>
                                        <a:pt x="107" y="118"/>
                                      </a:lnTo>
                                      <a:lnTo>
                                        <a:pt x="107" y="118"/>
                                      </a:lnTo>
                                      <a:lnTo>
                                        <a:pt x="107" y="118"/>
                                      </a:lnTo>
                                      <a:lnTo>
                                        <a:pt x="107" y="118"/>
                                      </a:lnTo>
                                      <a:lnTo>
                                        <a:pt x="107" y="118"/>
                                      </a:lnTo>
                                      <a:lnTo>
                                        <a:pt x="104" y="121"/>
                                      </a:lnTo>
                                      <a:lnTo>
                                        <a:pt x="104" y="121"/>
                                      </a:lnTo>
                                      <a:lnTo>
                                        <a:pt x="104" y="121"/>
                                      </a:lnTo>
                                      <a:lnTo>
                                        <a:pt x="104" y="123"/>
                                      </a:lnTo>
                                      <a:lnTo>
                                        <a:pt x="104" y="123"/>
                                      </a:lnTo>
                                      <a:lnTo>
                                        <a:pt x="101" y="123"/>
                                      </a:lnTo>
                                      <a:lnTo>
                                        <a:pt x="101" y="123"/>
                                      </a:lnTo>
                                      <a:lnTo>
                                        <a:pt x="101" y="123"/>
                                      </a:lnTo>
                                      <a:lnTo>
                                        <a:pt x="101" y="127"/>
                                      </a:lnTo>
                                      <a:lnTo>
                                        <a:pt x="101" y="127"/>
                                      </a:lnTo>
                                      <a:lnTo>
                                        <a:pt x="101" y="127"/>
                                      </a:lnTo>
                                      <a:lnTo>
                                        <a:pt x="97" y="127"/>
                                      </a:lnTo>
                                      <a:lnTo>
                                        <a:pt x="97" y="127"/>
                                      </a:lnTo>
                                      <a:lnTo>
                                        <a:pt x="97" y="127"/>
                                      </a:lnTo>
                                      <a:lnTo>
                                        <a:pt x="97" y="130"/>
                                      </a:lnTo>
                                      <a:lnTo>
                                        <a:pt x="94" y="130"/>
                                      </a:lnTo>
                                      <a:lnTo>
                                        <a:pt x="94" y="130"/>
                                      </a:lnTo>
                                      <a:lnTo>
                                        <a:pt x="91" y="130"/>
                                      </a:lnTo>
                                      <a:lnTo>
                                        <a:pt x="91" y="133"/>
                                      </a:lnTo>
                                      <a:lnTo>
                                        <a:pt x="89" y="133"/>
                                      </a:lnTo>
                                      <a:lnTo>
                                        <a:pt x="89" y="133"/>
                                      </a:lnTo>
                                      <a:lnTo>
                                        <a:pt x="89" y="133"/>
                                      </a:lnTo>
                                      <a:lnTo>
                                        <a:pt x="85" y="133"/>
                                      </a:lnTo>
                                      <a:lnTo>
                                        <a:pt x="85" y="133"/>
                                      </a:lnTo>
                                      <a:lnTo>
                                        <a:pt x="82" y="136"/>
                                      </a:lnTo>
                                      <a:lnTo>
                                        <a:pt x="82" y="136"/>
                                      </a:lnTo>
                                      <a:lnTo>
                                        <a:pt x="82" y="136"/>
                                      </a:lnTo>
                                      <a:lnTo>
                                        <a:pt x="79" y="136"/>
                                      </a:lnTo>
                                      <a:lnTo>
                                        <a:pt x="79" y="136"/>
                                      </a:lnTo>
                                      <a:lnTo>
                                        <a:pt x="76" y="136"/>
                                      </a:lnTo>
                                      <a:lnTo>
                                        <a:pt x="76" y="136"/>
                                      </a:lnTo>
                                      <a:lnTo>
                                        <a:pt x="69" y="136"/>
                                      </a:lnTo>
                                      <a:lnTo>
                                        <a:pt x="69" y="140"/>
                                      </a:lnTo>
                                      <a:lnTo>
                                        <a:pt x="54" y="140"/>
                                      </a:lnTo>
                                      <a:lnTo>
                                        <a:pt x="54" y="136"/>
                                      </a:lnTo>
                                      <a:lnTo>
                                        <a:pt x="47" y="136"/>
                                      </a:lnTo>
                                      <a:lnTo>
                                        <a:pt x="47" y="136"/>
                                      </a:lnTo>
                                      <a:lnTo>
                                        <a:pt x="44" y="136"/>
                                      </a:lnTo>
                                      <a:lnTo>
                                        <a:pt x="42" y="136"/>
                                      </a:lnTo>
                                      <a:lnTo>
                                        <a:pt x="42" y="136"/>
                                      </a:lnTo>
                                      <a:lnTo>
                                        <a:pt x="42" y="136"/>
                                      </a:lnTo>
                                      <a:lnTo>
                                        <a:pt x="38" y="136"/>
                                      </a:lnTo>
                                      <a:lnTo>
                                        <a:pt x="38" y="133"/>
                                      </a:lnTo>
                                      <a:lnTo>
                                        <a:pt x="38" y="133"/>
                                      </a:lnTo>
                                      <a:lnTo>
                                        <a:pt x="35" y="133"/>
                                      </a:lnTo>
                                      <a:lnTo>
                                        <a:pt x="35" y="133"/>
                                      </a:lnTo>
                                      <a:lnTo>
                                        <a:pt x="35" y="133"/>
                                      </a:lnTo>
                                      <a:lnTo>
                                        <a:pt x="32" y="133"/>
                                      </a:lnTo>
                                      <a:lnTo>
                                        <a:pt x="32" y="130"/>
                                      </a:lnTo>
                                      <a:lnTo>
                                        <a:pt x="29" y="130"/>
                                      </a:lnTo>
                                      <a:lnTo>
                                        <a:pt x="29" y="130"/>
                                      </a:lnTo>
                                      <a:lnTo>
                                        <a:pt x="25" y="130"/>
                                      </a:lnTo>
                                      <a:lnTo>
                                        <a:pt x="25" y="127"/>
                                      </a:lnTo>
                                      <a:lnTo>
                                        <a:pt x="25" y="127"/>
                                      </a:lnTo>
                                      <a:lnTo>
                                        <a:pt x="22" y="127"/>
                                      </a:lnTo>
                                      <a:lnTo>
                                        <a:pt x="22" y="127"/>
                                      </a:lnTo>
                                      <a:lnTo>
                                        <a:pt x="22" y="123"/>
                                      </a:lnTo>
                                      <a:lnTo>
                                        <a:pt x="22" y="123"/>
                                      </a:lnTo>
                                      <a:lnTo>
                                        <a:pt x="22" y="123"/>
                                      </a:lnTo>
                                      <a:lnTo>
                                        <a:pt x="19" y="123"/>
                                      </a:lnTo>
                                      <a:lnTo>
                                        <a:pt x="19" y="123"/>
                                      </a:lnTo>
                                      <a:lnTo>
                                        <a:pt x="19" y="121"/>
                                      </a:lnTo>
                                      <a:lnTo>
                                        <a:pt x="19" y="121"/>
                                      </a:lnTo>
                                      <a:lnTo>
                                        <a:pt x="19" y="121"/>
                                      </a:lnTo>
                                      <a:lnTo>
                                        <a:pt x="17" y="118"/>
                                      </a:lnTo>
                                      <a:lnTo>
                                        <a:pt x="17" y="118"/>
                                      </a:lnTo>
                                      <a:lnTo>
                                        <a:pt x="17" y="118"/>
                                      </a:lnTo>
                                      <a:lnTo>
                                        <a:pt x="17" y="118"/>
                                      </a:lnTo>
                                      <a:lnTo>
                                        <a:pt x="13" y="118"/>
                                      </a:lnTo>
                                      <a:lnTo>
                                        <a:pt x="13" y="118"/>
                                      </a:lnTo>
                                      <a:lnTo>
                                        <a:pt x="13" y="114"/>
                                      </a:lnTo>
                                      <a:lnTo>
                                        <a:pt x="13" y="114"/>
                                      </a:lnTo>
                                      <a:lnTo>
                                        <a:pt x="13" y="114"/>
                                      </a:lnTo>
                                      <a:lnTo>
                                        <a:pt x="13" y="114"/>
                                      </a:lnTo>
                                      <a:lnTo>
                                        <a:pt x="10" y="111"/>
                                      </a:lnTo>
                                      <a:lnTo>
                                        <a:pt x="10" y="108"/>
                                      </a:lnTo>
                                      <a:lnTo>
                                        <a:pt x="10" y="108"/>
                                      </a:lnTo>
                                      <a:lnTo>
                                        <a:pt x="10" y="106"/>
                                      </a:lnTo>
                                      <a:lnTo>
                                        <a:pt x="10" y="106"/>
                                      </a:lnTo>
                                      <a:lnTo>
                                        <a:pt x="10" y="12"/>
                                      </a:lnTo>
                                      <a:lnTo>
                                        <a:pt x="10" y="12"/>
                                      </a:lnTo>
                                      <a:lnTo>
                                        <a:pt x="10" y="9"/>
                                      </a:lnTo>
                                      <a:lnTo>
                                        <a:pt x="7" y="9"/>
                                      </a:lnTo>
                                      <a:lnTo>
                                        <a:pt x="7" y="9"/>
                                      </a:lnTo>
                                      <a:lnTo>
                                        <a:pt x="7" y="9"/>
                                      </a:lnTo>
                                      <a:lnTo>
                                        <a:pt x="7" y="6"/>
                                      </a:lnTo>
                                      <a:lnTo>
                                        <a:pt x="7" y="6"/>
                                      </a:lnTo>
                                      <a:lnTo>
                                        <a:pt x="7" y="6"/>
                                      </a:lnTo>
                                      <a:lnTo>
                                        <a:pt x="0" y="6"/>
                                      </a:lnTo>
                                      <a:lnTo>
                                        <a:pt x="0" y="0"/>
                                      </a:lnTo>
                                      <a:lnTo>
                                        <a:pt x="50" y="0"/>
                                      </a:lnTo>
                                      <a:lnTo>
                                        <a:pt x="50" y="6"/>
                                      </a:lnTo>
                                      <a:lnTo>
                                        <a:pt x="47" y="6"/>
                                      </a:lnTo>
                                      <a:lnTo>
                                        <a:pt x="47" y="6"/>
                                      </a:lnTo>
                                      <a:lnTo>
                                        <a:pt x="44" y="6"/>
                                      </a:lnTo>
                                      <a:lnTo>
                                        <a:pt x="44" y="9"/>
                                      </a:lnTo>
                                      <a:lnTo>
                                        <a:pt x="44" y="9"/>
                                      </a:lnTo>
                                      <a:lnTo>
                                        <a:pt x="44" y="9"/>
                                      </a:lnTo>
                                      <a:lnTo>
                                        <a:pt x="44" y="9"/>
                                      </a:lnTo>
                                      <a:lnTo>
                                        <a:pt x="44" y="102"/>
                                      </a:lnTo>
                                      <a:lnTo>
                                        <a:pt x="44" y="102"/>
                                      </a:lnTo>
                                      <a:lnTo>
                                        <a:pt x="44" y="102"/>
                                      </a:lnTo>
                                      <a:lnTo>
                                        <a:pt x="44" y="102"/>
                                      </a:lnTo>
                                      <a:lnTo>
                                        <a:pt x="44" y="106"/>
                                      </a:lnTo>
                                      <a:lnTo>
                                        <a:pt x="47" y="106"/>
                                      </a:lnTo>
                                      <a:lnTo>
                                        <a:pt x="47" y="106"/>
                                      </a:lnTo>
                                      <a:lnTo>
                                        <a:pt x="47" y="106"/>
                                      </a:lnTo>
                                      <a:lnTo>
                                        <a:pt x="47" y="108"/>
                                      </a:lnTo>
                                      <a:lnTo>
                                        <a:pt x="50" y="111"/>
                                      </a:lnTo>
                                      <a:lnTo>
                                        <a:pt x="50" y="111"/>
                                      </a:lnTo>
                                      <a:lnTo>
                                        <a:pt x="50" y="111"/>
                                      </a:lnTo>
                                      <a:lnTo>
                                        <a:pt x="54" y="111"/>
                                      </a:lnTo>
                                      <a:lnTo>
                                        <a:pt x="54" y="111"/>
                                      </a:lnTo>
                                      <a:lnTo>
                                        <a:pt x="54" y="114"/>
                                      </a:lnTo>
                                      <a:lnTo>
                                        <a:pt x="57" y="114"/>
                                      </a:lnTo>
                                      <a:lnTo>
                                        <a:pt x="57" y="114"/>
                                      </a:lnTo>
                                      <a:lnTo>
                                        <a:pt x="57" y="114"/>
                                      </a:lnTo>
                                      <a:lnTo>
                                        <a:pt x="60" y="114"/>
                                      </a:lnTo>
                                      <a:lnTo>
                                        <a:pt x="64" y="114"/>
                                      </a:lnTo>
                                      <a:lnTo>
                                        <a:pt x="64" y="114"/>
                                      </a:lnTo>
                                      <a:lnTo>
                                        <a:pt x="72" y="114"/>
                                      </a:lnTo>
                                      <a:lnTo>
                                        <a:pt x="72" y="114"/>
                                      </a:lnTo>
                                      <a:lnTo>
                                        <a:pt x="79" y="114"/>
                                      </a:lnTo>
                                      <a:lnTo>
                                        <a:pt x="79" y="114"/>
                                      </a:lnTo>
                                      <a:lnTo>
                                        <a:pt x="79" y="114"/>
                                      </a:lnTo>
                                      <a:lnTo>
                                        <a:pt x="79" y="114"/>
                                      </a:lnTo>
                                      <a:lnTo>
                                        <a:pt x="79" y="114"/>
                                      </a:lnTo>
                                      <a:lnTo>
                                        <a:pt x="82" y="111"/>
                                      </a:lnTo>
                                      <a:lnTo>
                                        <a:pt x="82" y="111"/>
                                      </a:lnTo>
                                      <a:lnTo>
                                        <a:pt x="82" y="111"/>
                                      </a:lnTo>
                                      <a:lnTo>
                                        <a:pt x="85" y="111"/>
                                      </a:lnTo>
                                      <a:lnTo>
                                        <a:pt x="85" y="111"/>
                                      </a:lnTo>
                                      <a:lnTo>
                                        <a:pt x="85" y="111"/>
                                      </a:lnTo>
                                      <a:lnTo>
                                        <a:pt x="89" y="108"/>
                                      </a:lnTo>
                                      <a:lnTo>
                                        <a:pt x="89" y="106"/>
                                      </a:lnTo>
                                      <a:lnTo>
                                        <a:pt x="89" y="106"/>
                                      </a:lnTo>
                                      <a:lnTo>
                                        <a:pt x="89" y="106"/>
                                      </a:lnTo>
                                      <a:lnTo>
                                        <a:pt x="91" y="106"/>
                                      </a:lnTo>
                                      <a:lnTo>
                                        <a:pt x="91" y="106"/>
                                      </a:lnTo>
                                      <a:lnTo>
                                        <a:pt x="91" y="106"/>
                                      </a:lnTo>
                                      <a:lnTo>
                                        <a:pt x="91" y="102"/>
                                      </a:lnTo>
                                      <a:lnTo>
                                        <a:pt x="91" y="102"/>
                                      </a:lnTo>
                                      <a:lnTo>
                                        <a:pt x="91" y="99"/>
                                      </a:lnTo>
                                      <a:lnTo>
                                        <a:pt x="91" y="99"/>
                                      </a:lnTo>
                                      <a:lnTo>
                                        <a:pt x="91" y="12"/>
                                      </a:lnTo>
                                      <a:lnTo>
                                        <a:pt x="91" y="12"/>
                                      </a:lnTo>
                                      <a:lnTo>
                                        <a:pt x="91" y="9"/>
                                      </a:lnTo>
                                      <a:lnTo>
                                        <a:pt x="91" y="9"/>
                                      </a:lnTo>
                                      <a:lnTo>
                                        <a:pt x="91" y="9"/>
                                      </a:lnTo>
                                      <a:lnTo>
                                        <a:pt x="91" y="9"/>
                                      </a:lnTo>
                                      <a:lnTo>
                                        <a:pt x="91" y="6"/>
                                      </a:lnTo>
                                      <a:lnTo>
                                        <a:pt x="89" y="6"/>
                                      </a:lnTo>
                                      <a:lnTo>
                                        <a:pt x="89" y="6"/>
                                      </a:lnTo>
                                      <a:lnTo>
                                        <a:pt x="82" y="6"/>
                                      </a:lnTo>
                                      <a:lnTo>
                                        <a:pt x="82" y="0"/>
                                      </a:lnTo>
                                      <a:lnTo>
                                        <a:pt x="126" y="0"/>
                                      </a:lnTo>
                                      <a:lnTo>
                                        <a:pt x="126" y="6"/>
                                      </a:lnTo>
                                      <a:lnTo>
                                        <a:pt x="116" y="6"/>
                                      </a:lnTo>
                                      <a:lnTo>
                                        <a:pt x="116" y="6"/>
                                      </a:lnTo>
                                      <a:lnTo>
                                        <a:pt x="116" y="6"/>
                                      </a:lnTo>
                                      <a:lnTo>
                                        <a:pt x="116" y="9"/>
                                      </a:lnTo>
                                      <a:lnTo>
                                        <a:pt x="116" y="9"/>
                                      </a:lnTo>
                                      <a:lnTo>
                                        <a:pt x="116" y="9"/>
                                      </a:lnTo>
                                      <a:lnTo>
                                        <a:pt x="113" y="9"/>
                                      </a:lnTo>
                                      <a:lnTo>
                                        <a:pt x="113" y="12"/>
                                      </a:lnTo>
                                      <a:lnTo>
                                        <a:pt x="113" y="12"/>
                                      </a:lnTo>
                                      <a:lnTo>
                                        <a:pt x="113" y="9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48"/>
                              <wps:cNvSpPr>
                                <a:spLocks/>
                              </wps:cNvSpPr>
                              <wps:spPr bwMode="auto">
                                <a:xfrm>
                                  <a:off x="68" y="181"/>
                                  <a:ext cx="65" cy="143"/>
                                </a:xfrm>
                                <a:custGeom>
                                  <a:avLst/>
                                  <a:gdLst>
                                    <a:gd name="T0" fmla="*/ 56 w 65"/>
                                    <a:gd name="T1" fmla="*/ 124 h 143"/>
                                    <a:gd name="T2" fmla="*/ 56 w 65"/>
                                    <a:gd name="T3" fmla="*/ 126 h 143"/>
                                    <a:gd name="T4" fmla="*/ 56 w 65"/>
                                    <a:gd name="T5" fmla="*/ 126 h 143"/>
                                    <a:gd name="T6" fmla="*/ 56 w 65"/>
                                    <a:gd name="T7" fmla="*/ 130 h 143"/>
                                    <a:gd name="T8" fmla="*/ 65 w 65"/>
                                    <a:gd name="T9" fmla="*/ 130 h 143"/>
                                    <a:gd name="T10" fmla="*/ 65 w 65"/>
                                    <a:gd name="T11" fmla="*/ 143 h 143"/>
                                    <a:gd name="T12" fmla="*/ 0 w 65"/>
                                    <a:gd name="T13" fmla="*/ 143 h 143"/>
                                    <a:gd name="T14" fmla="*/ 0 w 65"/>
                                    <a:gd name="T15" fmla="*/ 130 h 143"/>
                                    <a:gd name="T16" fmla="*/ 10 w 65"/>
                                    <a:gd name="T17" fmla="*/ 130 h 143"/>
                                    <a:gd name="T18" fmla="*/ 10 w 65"/>
                                    <a:gd name="T19" fmla="*/ 126 h 143"/>
                                    <a:gd name="T20" fmla="*/ 10 w 65"/>
                                    <a:gd name="T21" fmla="*/ 126 h 143"/>
                                    <a:gd name="T22" fmla="*/ 10 w 65"/>
                                    <a:gd name="T23" fmla="*/ 126 h 143"/>
                                    <a:gd name="T24" fmla="*/ 13 w 65"/>
                                    <a:gd name="T25" fmla="*/ 126 h 143"/>
                                    <a:gd name="T26" fmla="*/ 13 w 65"/>
                                    <a:gd name="T27" fmla="*/ 15 h 143"/>
                                    <a:gd name="T28" fmla="*/ 10 w 65"/>
                                    <a:gd name="T29" fmla="*/ 15 h 143"/>
                                    <a:gd name="T30" fmla="*/ 10 w 65"/>
                                    <a:gd name="T31" fmla="*/ 15 h 143"/>
                                    <a:gd name="T32" fmla="*/ 10 w 65"/>
                                    <a:gd name="T33" fmla="*/ 15 h 143"/>
                                    <a:gd name="T34" fmla="*/ 10 w 65"/>
                                    <a:gd name="T35" fmla="*/ 15 h 143"/>
                                    <a:gd name="T36" fmla="*/ 0 w 65"/>
                                    <a:gd name="T37" fmla="*/ 15 h 143"/>
                                    <a:gd name="T38" fmla="*/ 0 w 65"/>
                                    <a:gd name="T39" fmla="*/ 0 h 143"/>
                                    <a:gd name="T40" fmla="*/ 65 w 65"/>
                                    <a:gd name="T41" fmla="*/ 0 h 143"/>
                                    <a:gd name="T42" fmla="*/ 65 w 65"/>
                                    <a:gd name="T43" fmla="*/ 15 h 143"/>
                                    <a:gd name="T44" fmla="*/ 56 w 65"/>
                                    <a:gd name="T45" fmla="*/ 15 h 143"/>
                                    <a:gd name="T46" fmla="*/ 56 w 65"/>
                                    <a:gd name="T47" fmla="*/ 15 h 143"/>
                                    <a:gd name="T48" fmla="*/ 56 w 65"/>
                                    <a:gd name="T49" fmla="*/ 15 h 143"/>
                                    <a:gd name="T50" fmla="*/ 56 w 65"/>
                                    <a:gd name="T51" fmla="*/ 124 h 1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65" h="143">
                                      <a:moveTo>
                                        <a:pt x="56" y="124"/>
                                      </a:moveTo>
                                      <a:lnTo>
                                        <a:pt x="56" y="126"/>
                                      </a:lnTo>
                                      <a:lnTo>
                                        <a:pt x="56" y="126"/>
                                      </a:lnTo>
                                      <a:lnTo>
                                        <a:pt x="56" y="130"/>
                                      </a:lnTo>
                                      <a:lnTo>
                                        <a:pt x="65" y="130"/>
                                      </a:lnTo>
                                      <a:lnTo>
                                        <a:pt x="65" y="143"/>
                                      </a:lnTo>
                                      <a:lnTo>
                                        <a:pt x="0" y="143"/>
                                      </a:lnTo>
                                      <a:lnTo>
                                        <a:pt x="0" y="130"/>
                                      </a:lnTo>
                                      <a:lnTo>
                                        <a:pt x="10" y="130"/>
                                      </a:lnTo>
                                      <a:lnTo>
                                        <a:pt x="10" y="126"/>
                                      </a:lnTo>
                                      <a:lnTo>
                                        <a:pt x="10" y="126"/>
                                      </a:lnTo>
                                      <a:lnTo>
                                        <a:pt x="10" y="126"/>
                                      </a:lnTo>
                                      <a:lnTo>
                                        <a:pt x="13" y="126"/>
                                      </a:lnTo>
                                      <a:lnTo>
                                        <a:pt x="13" y="15"/>
                                      </a:lnTo>
                                      <a:lnTo>
                                        <a:pt x="10" y="15"/>
                                      </a:lnTo>
                                      <a:lnTo>
                                        <a:pt x="10" y="15"/>
                                      </a:lnTo>
                                      <a:lnTo>
                                        <a:pt x="10" y="15"/>
                                      </a:lnTo>
                                      <a:lnTo>
                                        <a:pt x="10" y="15"/>
                                      </a:lnTo>
                                      <a:lnTo>
                                        <a:pt x="0" y="15"/>
                                      </a:lnTo>
                                      <a:lnTo>
                                        <a:pt x="0" y="0"/>
                                      </a:lnTo>
                                      <a:lnTo>
                                        <a:pt x="65" y="0"/>
                                      </a:lnTo>
                                      <a:lnTo>
                                        <a:pt x="65" y="15"/>
                                      </a:lnTo>
                                      <a:lnTo>
                                        <a:pt x="56" y="15"/>
                                      </a:lnTo>
                                      <a:lnTo>
                                        <a:pt x="56" y="15"/>
                                      </a:lnTo>
                                      <a:lnTo>
                                        <a:pt x="56" y="15"/>
                                      </a:lnTo>
                                      <a:lnTo>
                                        <a:pt x="56" y="12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Freeform 49"/>
                              <wps:cNvSpPr>
                                <a:spLocks/>
                              </wps:cNvSpPr>
                              <wps:spPr bwMode="auto">
                                <a:xfrm>
                                  <a:off x="74" y="184"/>
                                  <a:ext cx="57" cy="136"/>
                                </a:xfrm>
                                <a:custGeom>
                                  <a:avLst/>
                                  <a:gdLst>
                                    <a:gd name="T0" fmla="*/ 44 w 57"/>
                                    <a:gd name="T1" fmla="*/ 123 h 136"/>
                                    <a:gd name="T2" fmla="*/ 44 w 57"/>
                                    <a:gd name="T3" fmla="*/ 123 h 136"/>
                                    <a:gd name="T4" fmla="*/ 47 w 57"/>
                                    <a:gd name="T5" fmla="*/ 123 h 136"/>
                                    <a:gd name="T6" fmla="*/ 47 w 57"/>
                                    <a:gd name="T7" fmla="*/ 127 h 136"/>
                                    <a:gd name="T8" fmla="*/ 47 w 57"/>
                                    <a:gd name="T9" fmla="*/ 127 h 136"/>
                                    <a:gd name="T10" fmla="*/ 47 w 57"/>
                                    <a:gd name="T11" fmla="*/ 127 h 136"/>
                                    <a:gd name="T12" fmla="*/ 47 w 57"/>
                                    <a:gd name="T13" fmla="*/ 127 h 136"/>
                                    <a:gd name="T14" fmla="*/ 47 w 57"/>
                                    <a:gd name="T15" fmla="*/ 127 h 136"/>
                                    <a:gd name="T16" fmla="*/ 47 w 57"/>
                                    <a:gd name="T17" fmla="*/ 127 h 136"/>
                                    <a:gd name="T18" fmla="*/ 47 w 57"/>
                                    <a:gd name="T19" fmla="*/ 130 h 136"/>
                                    <a:gd name="T20" fmla="*/ 50 w 57"/>
                                    <a:gd name="T21" fmla="*/ 130 h 136"/>
                                    <a:gd name="T22" fmla="*/ 50 w 57"/>
                                    <a:gd name="T23" fmla="*/ 130 h 136"/>
                                    <a:gd name="T24" fmla="*/ 57 w 57"/>
                                    <a:gd name="T25" fmla="*/ 130 h 136"/>
                                    <a:gd name="T26" fmla="*/ 57 w 57"/>
                                    <a:gd name="T27" fmla="*/ 136 h 136"/>
                                    <a:gd name="T28" fmla="*/ 0 w 57"/>
                                    <a:gd name="T29" fmla="*/ 136 h 136"/>
                                    <a:gd name="T30" fmla="*/ 0 w 57"/>
                                    <a:gd name="T31" fmla="*/ 130 h 136"/>
                                    <a:gd name="T32" fmla="*/ 4 w 57"/>
                                    <a:gd name="T33" fmla="*/ 130 h 136"/>
                                    <a:gd name="T34" fmla="*/ 4 w 57"/>
                                    <a:gd name="T35" fmla="*/ 130 h 136"/>
                                    <a:gd name="T36" fmla="*/ 7 w 57"/>
                                    <a:gd name="T37" fmla="*/ 130 h 136"/>
                                    <a:gd name="T38" fmla="*/ 7 w 57"/>
                                    <a:gd name="T39" fmla="*/ 127 h 136"/>
                                    <a:gd name="T40" fmla="*/ 7 w 57"/>
                                    <a:gd name="T41" fmla="*/ 127 h 136"/>
                                    <a:gd name="T42" fmla="*/ 10 w 57"/>
                                    <a:gd name="T43" fmla="*/ 127 h 136"/>
                                    <a:gd name="T44" fmla="*/ 10 w 57"/>
                                    <a:gd name="T45" fmla="*/ 127 h 136"/>
                                    <a:gd name="T46" fmla="*/ 10 w 57"/>
                                    <a:gd name="T47" fmla="*/ 127 h 136"/>
                                    <a:gd name="T48" fmla="*/ 10 w 57"/>
                                    <a:gd name="T49" fmla="*/ 123 h 136"/>
                                    <a:gd name="T50" fmla="*/ 10 w 57"/>
                                    <a:gd name="T51" fmla="*/ 123 h 136"/>
                                    <a:gd name="T52" fmla="*/ 10 w 57"/>
                                    <a:gd name="T53" fmla="*/ 123 h 136"/>
                                    <a:gd name="T54" fmla="*/ 10 w 57"/>
                                    <a:gd name="T55" fmla="*/ 123 h 136"/>
                                    <a:gd name="T56" fmla="*/ 10 w 57"/>
                                    <a:gd name="T57" fmla="*/ 12 h 136"/>
                                    <a:gd name="T58" fmla="*/ 10 w 57"/>
                                    <a:gd name="T59" fmla="*/ 12 h 136"/>
                                    <a:gd name="T60" fmla="*/ 10 w 57"/>
                                    <a:gd name="T61" fmla="*/ 9 h 136"/>
                                    <a:gd name="T62" fmla="*/ 10 w 57"/>
                                    <a:gd name="T63" fmla="*/ 9 h 136"/>
                                    <a:gd name="T64" fmla="*/ 10 w 57"/>
                                    <a:gd name="T65" fmla="*/ 9 h 136"/>
                                    <a:gd name="T66" fmla="*/ 7 w 57"/>
                                    <a:gd name="T67" fmla="*/ 9 h 136"/>
                                    <a:gd name="T68" fmla="*/ 7 w 57"/>
                                    <a:gd name="T69" fmla="*/ 6 h 136"/>
                                    <a:gd name="T70" fmla="*/ 7 w 57"/>
                                    <a:gd name="T71" fmla="*/ 6 h 136"/>
                                    <a:gd name="T72" fmla="*/ 7 w 57"/>
                                    <a:gd name="T73" fmla="*/ 6 h 136"/>
                                    <a:gd name="T74" fmla="*/ 0 w 57"/>
                                    <a:gd name="T75" fmla="*/ 6 h 136"/>
                                    <a:gd name="T76" fmla="*/ 0 w 57"/>
                                    <a:gd name="T77" fmla="*/ 0 h 136"/>
                                    <a:gd name="T78" fmla="*/ 57 w 57"/>
                                    <a:gd name="T79" fmla="*/ 0 h 136"/>
                                    <a:gd name="T80" fmla="*/ 57 w 57"/>
                                    <a:gd name="T81" fmla="*/ 6 h 136"/>
                                    <a:gd name="T82" fmla="*/ 47 w 57"/>
                                    <a:gd name="T83" fmla="*/ 6 h 136"/>
                                    <a:gd name="T84" fmla="*/ 47 w 57"/>
                                    <a:gd name="T85" fmla="*/ 6 h 136"/>
                                    <a:gd name="T86" fmla="*/ 47 w 57"/>
                                    <a:gd name="T87" fmla="*/ 6 h 136"/>
                                    <a:gd name="T88" fmla="*/ 47 w 57"/>
                                    <a:gd name="T89" fmla="*/ 9 h 136"/>
                                    <a:gd name="T90" fmla="*/ 47 w 57"/>
                                    <a:gd name="T91" fmla="*/ 9 h 136"/>
                                    <a:gd name="T92" fmla="*/ 47 w 57"/>
                                    <a:gd name="T93" fmla="*/ 9 h 136"/>
                                    <a:gd name="T94" fmla="*/ 47 w 57"/>
                                    <a:gd name="T95" fmla="*/ 9 h 136"/>
                                    <a:gd name="T96" fmla="*/ 47 w 57"/>
                                    <a:gd name="T97" fmla="*/ 12 h 136"/>
                                    <a:gd name="T98" fmla="*/ 44 w 57"/>
                                    <a:gd name="T99" fmla="*/ 12 h 136"/>
                                    <a:gd name="T100" fmla="*/ 44 w 57"/>
                                    <a:gd name="T101" fmla="*/ 123 h 136"/>
                                    <a:gd name="T102" fmla="*/ 44 w 57"/>
                                    <a:gd name="T103" fmla="*/ 123 h 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57" h="136">
                                      <a:moveTo>
                                        <a:pt x="44" y="123"/>
                                      </a:moveTo>
                                      <a:lnTo>
                                        <a:pt x="44" y="123"/>
                                      </a:lnTo>
                                      <a:lnTo>
                                        <a:pt x="47" y="123"/>
                                      </a:lnTo>
                                      <a:lnTo>
                                        <a:pt x="47" y="127"/>
                                      </a:lnTo>
                                      <a:lnTo>
                                        <a:pt x="47" y="127"/>
                                      </a:lnTo>
                                      <a:lnTo>
                                        <a:pt x="47" y="127"/>
                                      </a:lnTo>
                                      <a:lnTo>
                                        <a:pt x="47" y="127"/>
                                      </a:lnTo>
                                      <a:lnTo>
                                        <a:pt x="47" y="127"/>
                                      </a:lnTo>
                                      <a:lnTo>
                                        <a:pt x="47" y="127"/>
                                      </a:lnTo>
                                      <a:lnTo>
                                        <a:pt x="47" y="130"/>
                                      </a:lnTo>
                                      <a:lnTo>
                                        <a:pt x="50" y="130"/>
                                      </a:lnTo>
                                      <a:lnTo>
                                        <a:pt x="50" y="130"/>
                                      </a:lnTo>
                                      <a:lnTo>
                                        <a:pt x="57" y="130"/>
                                      </a:lnTo>
                                      <a:lnTo>
                                        <a:pt x="57" y="136"/>
                                      </a:lnTo>
                                      <a:lnTo>
                                        <a:pt x="0" y="136"/>
                                      </a:lnTo>
                                      <a:lnTo>
                                        <a:pt x="0" y="130"/>
                                      </a:lnTo>
                                      <a:lnTo>
                                        <a:pt x="4" y="130"/>
                                      </a:lnTo>
                                      <a:lnTo>
                                        <a:pt x="4" y="130"/>
                                      </a:lnTo>
                                      <a:lnTo>
                                        <a:pt x="7" y="130"/>
                                      </a:lnTo>
                                      <a:lnTo>
                                        <a:pt x="7" y="127"/>
                                      </a:lnTo>
                                      <a:lnTo>
                                        <a:pt x="7" y="127"/>
                                      </a:lnTo>
                                      <a:lnTo>
                                        <a:pt x="10" y="127"/>
                                      </a:lnTo>
                                      <a:lnTo>
                                        <a:pt x="10" y="127"/>
                                      </a:lnTo>
                                      <a:lnTo>
                                        <a:pt x="10" y="127"/>
                                      </a:lnTo>
                                      <a:lnTo>
                                        <a:pt x="10" y="123"/>
                                      </a:lnTo>
                                      <a:lnTo>
                                        <a:pt x="10" y="123"/>
                                      </a:lnTo>
                                      <a:lnTo>
                                        <a:pt x="10" y="123"/>
                                      </a:lnTo>
                                      <a:lnTo>
                                        <a:pt x="10" y="123"/>
                                      </a:lnTo>
                                      <a:lnTo>
                                        <a:pt x="10" y="12"/>
                                      </a:lnTo>
                                      <a:lnTo>
                                        <a:pt x="10" y="12"/>
                                      </a:lnTo>
                                      <a:lnTo>
                                        <a:pt x="10" y="9"/>
                                      </a:lnTo>
                                      <a:lnTo>
                                        <a:pt x="10" y="9"/>
                                      </a:lnTo>
                                      <a:lnTo>
                                        <a:pt x="10" y="9"/>
                                      </a:lnTo>
                                      <a:lnTo>
                                        <a:pt x="7" y="9"/>
                                      </a:lnTo>
                                      <a:lnTo>
                                        <a:pt x="7" y="6"/>
                                      </a:lnTo>
                                      <a:lnTo>
                                        <a:pt x="7" y="6"/>
                                      </a:lnTo>
                                      <a:lnTo>
                                        <a:pt x="7" y="6"/>
                                      </a:lnTo>
                                      <a:lnTo>
                                        <a:pt x="0" y="6"/>
                                      </a:lnTo>
                                      <a:lnTo>
                                        <a:pt x="0" y="0"/>
                                      </a:lnTo>
                                      <a:lnTo>
                                        <a:pt x="57" y="0"/>
                                      </a:lnTo>
                                      <a:lnTo>
                                        <a:pt x="57" y="6"/>
                                      </a:lnTo>
                                      <a:lnTo>
                                        <a:pt x="47" y="6"/>
                                      </a:lnTo>
                                      <a:lnTo>
                                        <a:pt x="47" y="6"/>
                                      </a:lnTo>
                                      <a:lnTo>
                                        <a:pt x="47" y="6"/>
                                      </a:lnTo>
                                      <a:lnTo>
                                        <a:pt x="47" y="9"/>
                                      </a:lnTo>
                                      <a:lnTo>
                                        <a:pt x="47" y="9"/>
                                      </a:lnTo>
                                      <a:lnTo>
                                        <a:pt x="47" y="9"/>
                                      </a:lnTo>
                                      <a:lnTo>
                                        <a:pt x="47" y="9"/>
                                      </a:lnTo>
                                      <a:lnTo>
                                        <a:pt x="47" y="12"/>
                                      </a:lnTo>
                                      <a:lnTo>
                                        <a:pt x="44" y="12"/>
                                      </a:lnTo>
                                      <a:lnTo>
                                        <a:pt x="44" y="123"/>
                                      </a:lnTo>
                                      <a:lnTo>
                                        <a:pt x="44" y="1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 name="Freeform 50"/>
                              <wps:cNvSpPr>
                                <a:spLocks/>
                              </wps:cNvSpPr>
                              <wps:spPr bwMode="auto">
                                <a:xfrm>
                                  <a:off x="146" y="181"/>
                                  <a:ext cx="118" cy="143"/>
                                </a:xfrm>
                                <a:custGeom>
                                  <a:avLst/>
                                  <a:gdLst>
                                    <a:gd name="T0" fmla="*/ 87 w 118"/>
                                    <a:gd name="T1" fmla="*/ 130 h 143"/>
                                    <a:gd name="T2" fmla="*/ 29 w 118"/>
                                    <a:gd name="T3" fmla="*/ 143 h 143"/>
                                    <a:gd name="T4" fmla="*/ 34 w 118"/>
                                    <a:gd name="T5" fmla="*/ 130 h 143"/>
                                    <a:gd name="T6" fmla="*/ 34 w 118"/>
                                    <a:gd name="T7" fmla="*/ 126 h 143"/>
                                    <a:gd name="T8" fmla="*/ 37 w 118"/>
                                    <a:gd name="T9" fmla="*/ 126 h 143"/>
                                    <a:gd name="T10" fmla="*/ 29 w 118"/>
                                    <a:gd name="T11" fmla="*/ 27 h 143"/>
                                    <a:gd name="T12" fmla="*/ 25 w 118"/>
                                    <a:gd name="T13" fmla="*/ 27 h 143"/>
                                    <a:gd name="T14" fmla="*/ 22 w 118"/>
                                    <a:gd name="T15" fmla="*/ 31 h 143"/>
                                    <a:gd name="T16" fmla="*/ 19 w 118"/>
                                    <a:gd name="T17" fmla="*/ 31 h 143"/>
                                    <a:gd name="T18" fmla="*/ 19 w 118"/>
                                    <a:gd name="T19" fmla="*/ 31 h 143"/>
                                    <a:gd name="T20" fmla="*/ 19 w 118"/>
                                    <a:gd name="T21" fmla="*/ 31 h 143"/>
                                    <a:gd name="T22" fmla="*/ 16 w 118"/>
                                    <a:gd name="T23" fmla="*/ 34 h 143"/>
                                    <a:gd name="T24" fmla="*/ 16 w 118"/>
                                    <a:gd name="T25" fmla="*/ 34 h 143"/>
                                    <a:gd name="T26" fmla="*/ 16 w 118"/>
                                    <a:gd name="T27" fmla="*/ 37 h 143"/>
                                    <a:gd name="T28" fmla="*/ 12 w 118"/>
                                    <a:gd name="T29" fmla="*/ 40 h 143"/>
                                    <a:gd name="T30" fmla="*/ 12 w 118"/>
                                    <a:gd name="T31" fmla="*/ 43 h 143"/>
                                    <a:gd name="T32" fmla="*/ 0 w 118"/>
                                    <a:gd name="T33" fmla="*/ 49 h 143"/>
                                    <a:gd name="T34" fmla="*/ 118 w 118"/>
                                    <a:gd name="T35" fmla="*/ 0 h 143"/>
                                    <a:gd name="T36" fmla="*/ 105 w 118"/>
                                    <a:gd name="T37" fmla="*/ 49 h 143"/>
                                    <a:gd name="T38" fmla="*/ 105 w 118"/>
                                    <a:gd name="T39" fmla="*/ 40 h 143"/>
                                    <a:gd name="T40" fmla="*/ 105 w 118"/>
                                    <a:gd name="T41" fmla="*/ 37 h 143"/>
                                    <a:gd name="T42" fmla="*/ 102 w 118"/>
                                    <a:gd name="T43" fmla="*/ 34 h 143"/>
                                    <a:gd name="T44" fmla="*/ 102 w 118"/>
                                    <a:gd name="T45" fmla="*/ 34 h 143"/>
                                    <a:gd name="T46" fmla="*/ 100 w 118"/>
                                    <a:gd name="T47" fmla="*/ 31 h 143"/>
                                    <a:gd name="T48" fmla="*/ 100 w 118"/>
                                    <a:gd name="T49" fmla="*/ 31 h 143"/>
                                    <a:gd name="T50" fmla="*/ 100 w 118"/>
                                    <a:gd name="T51" fmla="*/ 31 h 143"/>
                                    <a:gd name="T52" fmla="*/ 96 w 118"/>
                                    <a:gd name="T53" fmla="*/ 31 h 143"/>
                                    <a:gd name="T54" fmla="*/ 93 w 118"/>
                                    <a:gd name="T55" fmla="*/ 27 h 143"/>
                                    <a:gd name="T56" fmla="*/ 90 w 118"/>
                                    <a:gd name="T57" fmla="*/ 27 h 143"/>
                                    <a:gd name="T58" fmla="*/ 83 w 118"/>
                                    <a:gd name="T59" fmla="*/ 126 h 143"/>
                                    <a:gd name="T60" fmla="*/ 83 w 118"/>
                                    <a:gd name="T61" fmla="*/ 126 h 143"/>
                                    <a:gd name="T62" fmla="*/ 83 w 118"/>
                                    <a:gd name="T63" fmla="*/ 130 h 1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18" h="143">
                                      <a:moveTo>
                                        <a:pt x="87" y="130"/>
                                      </a:moveTo>
                                      <a:lnTo>
                                        <a:pt x="87" y="130"/>
                                      </a:lnTo>
                                      <a:lnTo>
                                        <a:pt x="87" y="143"/>
                                      </a:lnTo>
                                      <a:lnTo>
                                        <a:pt x="29" y="143"/>
                                      </a:lnTo>
                                      <a:lnTo>
                                        <a:pt x="29" y="130"/>
                                      </a:lnTo>
                                      <a:lnTo>
                                        <a:pt x="34" y="130"/>
                                      </a:lnTo>
                                      <a:lnTo>
                                        <a:pt x="34" y="126"/>
                                      </a:lnTo>
                                      <a:lnTo>
                                        <a:pt x="34" y="126"/>
                                      </a:lnTo>
                                      <a:lnTo>
                                        <a:pt x="34" y="126"/>
                                      </a:lnTo>
                                      <a:lnTo>
                                        <a:pt x="37" y="126"/>
                                      </a:lnTo>
                                      <a:lnTo>
                                        <a:pt x="37" y="27"/>
                                      </a:lnTo>
                                      <a:lnTo>
                                        <a:pt x="29" y="27"/>
                                      </a:lnTo>
                                      <a:lnTo>
                                        <a:pt x="29" y="27"/>
                                      </a:lnTo>
                                      <a:lnTo>
                                        <a:pt x="25" y="27"/>
                                      </a:lnTo>
                                      <a:lnTo>
                                        <a:pt x="25" y="31"/>
                                      </a:lnTo>
                                      <a:lnTo>
                                        <a:pt x="22" y="31"/>
                                      </a:lnTo>
                                      <a:lnTo>
                                        <a:pt x="22" y="31"/>
                                      </a:lnTo>
                                      <a:lnTo>
                                        <a:pt x="19" y="31"/>
                                      </a:lnTo>
                                      <a:lnTo>
                                        <a:pt x="19" y="31"/>
                                      </a:lnTo>
                                      <a:lnTo>
                                        <a:pt x="19" y="31"/>
                                      </a:lnTo>
                                      <a:lnTo>
                                        <a:pt x="19" y="31"/>
                                      </a:lnTo>
                                      <a:lnTo>
                                        <a:pt x="19" y="31"/>
                                      </a:lnTo>
                                      <a:lnTo>
                                        <a:pt x="16" y="34"/>
                                      </a:lnTo>
                                      <a:lnTo>
                                        <a:pt x="16" y="34"/>
                                      </a:lnTo>
                                      <a:lnTo>
                                        <a:pt x="16" y="34"/>
                                      </a:lnTo>
                                      <a:lnTo>
                                        <a:pt x="16" y="34"/>
                                      </a:lnTo>
                                      <a:lnTo>
                                        <a:pt x="16" y="37"/>
                                      </a:lnTo>
                                      <a:lnTo>
                                        <a:pt x="16" y="37"/>
                                      </a:lnTo>
                                      <a:lnTo>
                                        <a:pt x="16" y="40"/>
                                      </a:lnTo>
                                      <a:lnTo>
                                        <a:pt x="12" y="40"/>
                                      </a:lnTo>
                                      <a:lnTo>
                                        <a:pt x="12" y="40"/>
                                      </a:lnTo>
                                      <a:lnTo>
                                        <a:pt x="12" y="43"/>
                                      </a:lnTo>
                                      <a:lnTo>
                                        <a:pt x="12" y="49"/>
                                      </a:lnTo>
                                      <a:lnTo>
                                        <a:pt x="0" y="49"/>
                                      </a:lnTo>
                                      <a:lnTo>
                                        <a:pt x="0" y="0"/>
                                      </a:lnTo>
                                      <a:lnTo>
                                        <a:pt x="118" y="0"/>
                                      </a:lnTo>
                                      <a:lnTo>
                                        <a:pt x="118" y="49"/>
                                      </a:lnTo>
                                      <a:lnTo>
                                        <a:pt x="105" y="49"/>
                                      </a:lnTo>
                                      <a:lnTo>
                                        <a:pt x="105" y="40"/>
                                      </a:lnTo>
                                      <a:lnTo>
                                        <a:pt x="105" y="40"/>
                                      </a:lnTo>
                                      <a:lnTo>
                                        <a:pt x="105" y="37"/>
                                      </a:lnTo>
                                      <a:lnTo>
                                        <a:pt x="105" y="37"/>
                                      </a:lnTo>
                                      <a:lnTo>
                                        <a:pt x="105" y="37"/>
                                      </a:lnTo>
                                      <a:lnTo>
                                        <a:pt x="102" y="34"/>
                                      </a:lnTo>
                                      <a:lnTo>
                                        <a:pt x="102" y="34"/>
                                      </a:lnTo>
                                      <a:lnTo>
                                        <a:pt x="102" y="34"/>
                                      </a:lnTo>
                                      <a:lnTo>
                                        <a:pt x="102" y="34"/>
                                      </a:lnTo>
                                      <a:lnTo>
                                        <a:pt x="100" y="31"/>
                                      </a:lnTo>
                                      <a:lnTo>
                                        <a:pt x="100" y="31"/>
                                      </a:lnTo>
                                      <a:lnTo>
                                        <a:pt x="100" y="31"/>
                                      </a:lnTo>
                                      <a:lnTo>
                                        <a:pt x="100" y="31"/>
                                      </a:lnTo>
                                      <a:lnTo>
                                        <a:pt x="100" y="31"/>
                                      </a:lnTo>
                                      <a:lnTo>
                                        <a:pt x="96" y="31"/>
                                      </a:lnTo>
                                      <a:lnTo>
                                        <a:pt x="96" y="31"/>
                                      </a:lnTo>
                                      <a:lnTo>
                                        <a:pt x="93" y="31"/>
                                      </a:lnTo>
                                      <a:lnTo>
                                        <a:pt x="93" y="27"/>
                                      </a:lnTo>
                                      <a:lnTo>
                                        <a:pt x="90" y="27"/>
                                      </a:lnTo>
                                      <a:lnTo>
                                        <a:pt x="90" y="27"/>
                                      </a:lnTo>
                                      <a:lnTo>
                                        <a:pt x="83" y="27"/>
                                      </a:lnTo>
                                      <a:lnTo>
                                        <a:pt x="83" y="126"/>
                                      </a:lnTo>
                                      <a:lnTo>
                                        <a:pt x="83" y="126"/>
                                      </a:lnTo>
                                      <a:lnTo>
                                        <a:pt x="83" y="126"/>
                                      </a:lnTo>
                                      <a:lnTo>
                                        <a:pt x="83" y="126"/>
                                      </a:lnTo>
                                      <a:lnTo>
                                        <a:pt x="83" y="130"/>
                                      </a:lnTo>
                                      <a:lnTo>
                                        <a:pt x="87" y="13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51"/>
                              <wps:cNvSpPr>
                                <a:spLocks/>
                              </wps:cNvSpPr>
                              <wps:spPr bwMode="auto">
                                <a:xfrm>
                                  <a:off x="150" y="184"/>
                                  <a:ext cx="111" cy="136"/>
                                </a:xfrm>
                                <a:custGeom>
                                  <a:avLst/>
                                  <a:gdLst>
                                    <a:gd name="T0" fmla="*/ 5 w 111"/>
                                    <a:gd name="T1" fmla="*/ 43 h 136"/>
                                    <a:gd name="T2" fmla="*/ 0 w 111"/>
                                    <a:gd name="T3" fmla="*/ 0 h 136"/>
                                    <a:gd name="T4" fmla="*/ 111 w 111"/>
                                    <a:gd name="T5" fmla="*/ 43 h 136"/>
                                    <a:gd name="T6" fmla="*/ 108 w 111"/>
                                    <a:gd name="T7" fmla="*/ 37 h 136"/>
                                    <a:gd name="T8" fmla="*/ 104 w 111"/>
                                    <a:gd name="T9" fmla="*/ 34 h 136"/>
                                    <a:gd name="T10" fmla="*/ 104 w 111"/>
                                    <a:gd name="T11" fmla="*/ 31 h 136"/>
                                    <a:gd name="T12" fmla="*/ 104 w 111"/>
                                    <a:gd name="T13" fmla="*/ 31 h 136"/>
                                    <a:gd name="T14" fmla="*/ 101 w 111"/>
                                    <a:gd name="T15" fmla="*/ 28 h 136"/>
                                    <a:gd name="T16" fmla="*/ 101 w 111"/>
                                    <a:gd name="T17" fmla="*/ 28 h 136"/>
                                    <a:gd name="T18" fmla="*/ 101 w 111"/>
                                    <a:gd name="T19" fmla="*/ 28 h 136"/>
                                    <a:gd name="T20" fmla="*/ 98 w 111"/>
                                    <a:gd name="T21" fmla="*/ 24 h 136"/>
                                    <a:gd name="T22" fmla="*/ 98 w 111"/>
                                    <a:gd name="T23" fmla="*/ 24 h 136"/>
                                    <a:gd name="T24" fmla="*/ 96 w 111"/>
                                    <a:gd name="T25" fmla="*/ 21 h 136"/>
                                    <a:gd name="T26" fmla="*/ 92 w 111"/>
                                    <a:gd name="T27" fmla="*/ 21 h 136"/>
                                    <a:gd name="T28" fmla="*/ 89 w 111"/>
                                    <a:gd name="T29" fmla="*/ 21 h 136"/>
                                    <a:gd name="T30" fmla="*/ 86 w 111"/>
                                    <a:gd name="T31" fmla="*/ 21 h 136"/>
                                    <a:gd name="T32" fmla="*/ 74 w 111"/>
                                    <a:gd name="T33" fmla="*/ 127 h 136"/>
                                    <a:gd name="T34" fmla="*/ 76 w 111"/>
                                    <a:gd name="T35" fmla="*/ 127 h 136"/>
                                    <a:gd name="T36" fmla="*/ 76 w 111"/>
                                    <a:gd name="T37" fmla="*/ 127 h 136"/>
                                    <a:gd name="T38" fmla="*/ 79 w 111"/>
                                    <a:gd name="T39" fmla="*/ 130 h 136"/>
                                    <a:gd name="T40" fmla="*/ 83 w 111"/>
                                    <a:gd name="T41" fmla="*/ 130 h 136"/>
                                    <a:gd name="T42" fmla="*/ 30 w 111"/>
                                    <a:gd name="T43" fmla="*/ 136 h 136"/>
                                    <a:gd name="T44" fmla="*/ 33 w 111"/>
                                    <a:gd name="T45" fmla="*/ 130 h 136"/>
                                    <a:gd name="T46" fmla="*/ 33 w 111"/>
                                    <a:gd name="T47" fmla="*/ 130 h 136"/>
                                    <a:gd name="T48" fmla="*/ 33 w 111"/>
                                    <a:gd name="T49" fmla="*/ 127 h 136"/>
                                    <a:gd name="T50" fmla="*/ 37 w 111"/>
                                    <a:gd name="T51" fmla="*/ 127 h 136"/>
                                    <a:gd name="T52" fmla="*/ 37 w 111"/>
                                    <a:gd name="T53" fmla="*/ 123 h 136"/>
                                    <a:gd name="T54" fmla="*/ 37 w 111"/>
                                    <a:gd name="T55" fmla="*/ 21 h 136"/>
                                    <a:gd name="T56" fmla="*/ 25 w 111"/>
                                    <a:gd name="T57" fmla="*/ 21 h 136"/>
                                    <a:gd name="T58" fmla="*/ 21 w 111"/>
                                    <a:gd name="T59" fmla="*/ 21 h 136"/>
                                    <a:gd name="T60" fmla="*/ 18 w 111"/>
                                    <a:gd name="T61" fmla="*/ 21 h 136"/>
                                    <a:gd name="T62" fmla="*/ 15 w 111"/>
                                    <a:gd name="T63" fmla="*/ 24 h 136"/>
                                    <a:gd name="T64" fmla="*/ 15 w 111"/>
                                    <a:gd name="T65" fmla="*/ 24 h 136"/>
                                    <a:gd name="T66" fmla="*/ 12 w 111"/>
                                    <a:gd name="T67" fmla="*/ 28 h 136"/>
                                    <a:gd name="T68" fmla="*/ 8 w 111"/>
                                    <a:gd name="T69" fmla="*/ 28 h 136"/>
                                    <a:gd name="T70" fmla="*/ 8 w 111"/>
                                    <a:gd name="T71" fmla="*/ 28 h 136"/>
                                    <a:gd name="T72" fmla="*/ 8 w 111"/>
                                    <a:gd name="T73" fmla="*/ 31 h 136"/>
                                    <a:gd name="T74" fmla="*/ 8 w 111"/>
                                    <a:gd name="T75" fmla="*/ 31 h 136"/>
                                    <a:gd name="T76" fmla="*/ 5 w 111"/>
                                    <a:gd name="T77" fmla="*/ 34 h 136"/>
                                    <a:gd name="T78" fmla="*/ 5 w 111"/>
                                    <a:gd name="T79" fmla="*/ 40 h 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111" h="136">
                                      <a:moveTo>
                                        <a:pt x="5" y="40"/>
                                      </a:moveTo>
                                      <a:lnTo>
                                        <a:pt x="5" y="43"/>
                                      </a:lnTo>
                                      <a:lnTo>
                                        <a:pt x="0" y="43"/>
                                      </a:lnTo>
                                      <a:lnTo>
                                        <a:pt x="0" y="0"/>
                                      </a:lnTo>
                                      <a:lnTo>
                                        <a:pt x="111" y="0"/>
                                      </a:lnTo>
                                      <a:lnTo>
                                        <a:pt x="111" y="43"/>
                                      </a:lnTo>
                                      <a:lnTo>
                                        <a:pt x="108" y="43"/>
                                      </a:lnTo>
                                      <a:lnTo>
                                        <a:pt x="108" y="37"/>
                                      </a:lnTo>
                                      <a:lnTo>
                                        <a:pt x="104" y="37"/>
                                      </a:lnTo>
                                      <a:lnTo>
                                        <a:pt x="104" y="34"/>
                                      </a:lnTo>
                                      <a:lnTo>
                                        <a:pt x="104" y="34"/>
                                      </a:lnTo>
                                      <a:lnTo>
                                        <a:pt x="104" y="31"/>
                                      </a:lnTo>
                                      <a:lnTo>
                                        <a:pt x="104" y="31"/>
                                      </a:lnTo>
                                      <a:lnTo>
                                        <a:pt x="104" y="31"/>
                                      </a:lnTo>
                                      <a:lnTo>
                                        <a:pt x="101" y="31"/>
                                      </a:lnTo>
                                      <a:lnTo>
                                        <a:pt x="101" y="28"/>
                                      </a:lnTo>
                                      <a:lnTo>
                                        <a:pt x="101" y="28"/>
                                      </a:lnTo>
                                      <a:lnTo>
                                        <a:pt x="101" y="28"/>
                                      </a:lnTo>
                                      <a:lnTo>
                                        <a:pt x="101" y="28"/>
                                      </a:lnTo>
                                      <a:lnTo>
                                        <a:pt x="101" y="28"/>
                                      </a:lnTo>
                                      <a:lnTo>
                                        <a:pt x="98" y="24"/>
                                      </a:lnTo>
                                      <a:lnTo>
                                        <a:pt x="98" y="24"/>
                                      </a:lnTo>
                                      <a:lnTo>
                                        <a:pt x="98" y="24"/>
                                      </a:lnTo>
                                      <a:lnTo>
                                        <a:pt x="98" y="24"/>
                                      </a:lnTo>
                                      <a:lnTo>
                                        <a:pt x="96" y="24"/>
                                      </a:lnTo>
                                      <a:lnTo>
                                        <a:pt x="96" y="21"/>
                                      </a:lnTo>
                                      <a:lnTo>
                                        <a:pt x="96" y="21"/>
                                      </a:lnTo>
                                      <a:lnTo>
                                        <a:pt x="92" y="21"/>
                                      </a:lnTo>
                                      <a:lnTo>
                                        <a:pt x="92" y="21"/>
                                      </a:lnTo>
                                      <a:lnTo>
                                        <a:pt x="89" y="21"/>
                                      </a:lnTo>
                                      <a:lnTo>
                                        <a:pt x="86" y="21"/>
                                      </a:lnTo>
                                      <a:lnTo>
                                        <a:pt x="86" y="21"/>
                                      </a:lnTo>
                                      <a:lnTo>
                                        <a:pt x="74" y="21"/>
                                      </a:lnTo>
                                      <a:lnTo>
                                        <a:pt x="74" y="127"/>
                                      </a:lnTo>
                                      <a:lnTo>
                                        <a:pt x="76" y="127"/>
                                      </a:lnTo>
                                      <a:lnTo>
                                        <a:pt x="76" y="127"/>
                                      </a:lnTo>
                                      <a:lnTo>
                                        <a:pt x="76" y="127"/>
                                      </a:lnTo>
                                      <a:lnTo>
                                        <a:pt x="76" y="127"/>
                                      </a:lnTo>
                                      <a:lnTo>
                                        <a:pt x="76" y="130"/>
                                      </a:lnTo>
                                      <a:lnTo>
                                        <a:pt x="79" y="130"/>
                                      </a:lnTo>
                                      <a:lnTo>
                                        <a:pt x="79" y="130"/>
                                      </a:lnTo>
                                      <a:lnTo>
                                        <a:pt x="83" y="130"/>
                                      </a:lnTo>
                                      <a:lnTo>
                                        <a:pt x="83" y="136"/>
                                      </a:lnTo>
                                      <a:lnTo>
                                        <a:pt x="30" y="136"/>
                                      </a:lnTo>
                                      <a:lnTo>
                                        <a:pt x="30" y="130"/>
                                      </a:lnTo>
                                      <a:lnTo>
                                        <a:pt x="33" y="130"/>
                                      </a:lnTo>
                                      <a:lnTo>
                                        <a:pt x="33" y="130"/>
                                      </a:lnTo>
                                      <a:lnTo>
                                        <a:pt x="33" y="130"/>
                                      </a:lnTo>
                                      <a:lnTo>
                                        <a:pt x="33" y="127"/>
                                      </a:lnTo>
                                      <a:lnTo>
                                        <a:pt x="33" y="127"/>
                                      </a:lnTo>
                                      <a:lnTo>
                                        <a:pt x="37" y="127"/>
                                      </a:lnTo>
                                      <a:lnTo>
                                        <a:pt x="37" y="127"/>
                                      </a:lnTo>
                                      <a:lnTo>
                                        <a:pt x="37" y="127"/>
                                      </a:lnTo>
                                      <a:lnTo>
                                        <a:pt x="37" y="123"/>
                                      </a:lnTo>
                                      <a:lnTo>
                                        <a:pt x="37" y="123"/>
                                      </a:lnTo>
                                      <a:lnTo>
                                        <a:pt x="37" y="21"/>
                                      </a:lnTo>
                                      <a:lnTo>
                                        <a:pt x="28" y="21"/>
                                      </a:lnTo>
                                      <a:lnTo>
                                        <a:pt x="25" y="21"/>
                                      </a:lnTo>
                                      <a:lnTo>
                                        <a:pt x="21" y="21"/>
                                      </a:lnTo>
                                      <a:lnTo>
                                        <a:pt x="21" y="21"/>
                                      </a:lnTo>
                                      <a:lnTo>
                                        <a:pt x="18" y="21"/>
                                      </a:lnTo>
                                      <a:lnTo>
                                        <a:pt x="18" y="21"/>
                                      </a:lnTo>
                                      <a:lnTo>
                                        <a:pt x="15" y="21"/>
                                      </a:lnTo>
                                      <a:lnTo>
                                        <a:pt x="15" y="24"/>
                                      </a:lnTo>
                                      <a:lnTo>
                                        <a:pt x="15" y="24"/>
                                      </a:lnTo>
                                      <a:lnTo>
                                        <a:pt x="15" y="24"/>
                                      </a:lnTo>
                                      <a:lnTo>
                                        <a:pt x="12" y="24"/>
                                      </a:lnTo>
                                      <a:lnTo>
                                        <a:pt x="12" y="28"/>
                                      </a:lnTo>
                                      <a:lnTo>
                                        <a:pt x="12" y="28"/>
                                      </a:lnTo>
                                      <a:lnTo>
                                        <a:pt x="8" y="28"/>
                                      </a:lnTo>
                                      <a:lnTo>
                                        <a:pt x="8" y="28"/>
                                      </a:lnTo>
                                      <a:lnTo>
                                        <a:pt x="8" y="28"/>
                                      </a:lnTo>
                                      <a:lnTo>
                                        <a:pt x="8" y="31"/>
                                      </a:lnTo>
                                      <a:lnTo>
                                        <a:pt x="8" y="31"/>
                                      </a:lnTo>
                                      <a:lnTo>
                                        <a:pt x="8" y="31"/>
                                      </a:lnTo>
                                      <a:lnTo>
                                        <a:pt x="8" y="31"/>
                                      </a:lnTo>
                                      <a:lnTo>
                                        <a:pt x="5" y="34"/>
                                      </a:lnTo>
                                      <a:lnTo>
                                        <a:pt x="5" y="34"/>
                                      </a:lnTo>
                                      <a:lnTo>
                                        <a:pt x="5" y="34"/>
                                      </a:lnTo>
                                      <a:lnTo>
                                        <a:pt x="5" y="40"/>
                                      </a:lnTo>
                                      <a:lnTo>
                                        <a:pt x="5"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3DF76A6" id="Group 28" o:spid="_x0000_s1026" style="position:absolute;margin-left:-4.15pt;margin-top:-27.5pt;width:23.3pt;height:24.6pt;z-index:251656192" coordorigin="9,2" coordsize="466,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">
                      <v:line id="Line 29" o:spid="_x0000_s1027" style="position:absolute;visibility:visible;mso-wrap-style:square" from="9,9" to="10,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" strokecolor="white" strokeweight="36e-5mm"/>
                      <v:line id="Line 30" o:spid="_x0000_s1028" style="position:absolute;visibility:visible;mso-wrap-style:square" from="9,493" to="474,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" strokecolor="white" strokeweight="36e-5mm"/>
                      <v:line id="Line 31" o:spid="_x0000_s1029" style="position:absolute;flip:y;visibility:visible;mso-wrap-style:square" from="474,9" to="475,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" strokecolor="white" strokeweight="36e-5mm"/>
                      <v:line id="Line 32" o:spid="_x0000_s1030" style="position:absolute;flip:x;visibility:visible;mso-wrap-style:square" from="9,9" to="47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" strokecolor="white" strokeweight="36e-5mm"/>
                      <v:line id="Line 33" o:spid="_x0000_s1031" style="position:absolute;visibility:visible;mso-wrap-style:square" from="9,9" to="1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" strokecolor="white" strokeweight="36e-5mm"/>
                      <v:shape id="Freeform 34" o:spid="_x0000_s1032" style="position:absolute;left:74;top:104;width:309;height:297;visibility:visible;mso-wrap-style:square;v-text-anchor:top" coordsize="309,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" path="m4,297r,-41l4,254r,-7l4,241r,-3l4,232r3,-4l7,222r,-2l10,213r,-3l10,203r2,-2l12,194r4,-3l16,186r3,-4l19,176r3,-3l22,169r3,-5l25,160r4,-3l32,151r,-3l34,145r3,-6l41,135r,-2l44,126r3,-3l50,120r4,-3l57,111r2,-3l62,104r4,-3l69,98r,-2l88,77r3,-3l94,70r3,-3l104,64r2,-2l109,58r4,-3l116,55r5,-3l125,49r2,-4l133,43r4,l140,40r7,-2l150,34r2,l159,31r3,-2l168,29r4,-4l177,25r3,-3l184,22r6,-3l197,16r2,l206,16r3,-4l215,12r4,l224,10r3,l234,7r6,l244,7r5,l252,7r7,-3l268,4r6,l306,4r3,l309,r-3,l299,,281,r-7,l262,r-3,4l252,4r-3,l244,4r-4,l234,4r-7,3l224,7r-5,l212,10r-3,l206,12r-7,l194,12r-4,4l184,16r-4,3l174,22r-2,l165,25r-3,l155,29r-3,2l150,31r-7,3l140,38r-7,l130,40r-3,3l125,45r-7,4l116,52r-3,3l106,55r-2,3l101,62r-4,2l94,67r-3,3l84,74r-3,3l79,80r-3,6l66,96r-4,2l59,101r-2,3l54,111r-4,3l47,117r,3l41,126r,4l37,133r-3,2l32,142r,3l29,151r-4,3l25,157r-3,7l19,167r,6l16,176r,6l12,186r,2l10,194r,4l10,203r-3,7l7,213r-3,7l4,222r,3l4,232,,235r,6l,247r,3l,256r,7l,290r,l4,297xe" fillcolor="black" stroked="f">
                        <v:path arrowok="t" o:connecttype="custom" o:connectlocs="4,254;4,238;7,222;10,210;12,194;19,182;22,169;29,157;34,145;41,133;50,120;59,108;69,98;91,74;104,64;113,55;125,49;137,43;150,34;162,29;177,25;190,19;206,16;219,12;234,7;249,7;268,4;309,4;299,0;262,0;249,4;234,4;219,7;206,12;190,16;174,22;162,25;150,31;133,38;125,45;113,55;101,62;91,70;79,80;62,98;54,111;47,120;37,133;32,145;25,157;19,173;12,186;10,198;7,213;4,225;0,241;0,256;0,290" o:connectangles="0,0,0,0,0,0,0,0,0,0,0,0,0,0,0,0,0,0,0,0,0,0,0,0,0,0,0,0,0,0,0,0,0,0,0,0,0,0,0,0,0,0,0,0,0,0,0,0,0,0,0,0,0,0,0,0,0,0"/>
                      </v:shape>
                      <v:shape id="Freeform 35" o:spid="_x0000_s1033" style="position:absolute;left:171;top:48;width:171;height:411;visibility:visible;mso-wrap-style:square;v-text-anchor:top" coordsize="171,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" path="m,407r,l7,407r2,-3l16,401r3,l24,398r4,-3l30,395r6,-3l40,389r3,-4l50,383r3,l55,381r3,-3l65,374r3,-3l71,368r4,-3l80,359r7,-3l90,353r3,-4l100,344r2,-7l105,334r4,-3l112,328r3,-3l115,322r7,-7l122,312r2,-2l127,306r3,-6l134,297r,-3l137,288r3,-4l143,281r,-5l147,272r,-3l149,263r3,-4l152,254r,-4l155,244r4,-2l159,238r,-6l162,229r,-6l162,216r3,-3l165,210r,-6l165,198r,-3l169,189r,-3l169,170r,-3l169,152r,-7l169,136r,-6l169,126r-4,-6l165,118r,-7l165,108r-3,-7l162,96r,-2l159,87r,-2l159,78r-4,-6l155,68r-3,-5l152,60r-3,-7l149,51r-2,-7l147,41r-4,-7l140,32r-3,-6l137,19r-3,-3l130,10,127,7r,-7l130,4r,3l134,10r3,3l140,19r,7l143,29r4,3l147,38r2,6l152,47r,6l155,56r,7l159,66r,6l162,78r,3l162,87r3,3l165,96r,5l169,105r,6l169,114r2,6l171,126r,10l171,139r,13l171,154r,13l171,170r,9l171,186r,3l171,195r-2,3l169,204r,6l165,213r,7l165,223r,6l162,232r,6l159,242r,5l159,250r-4,7l152,259r,4l149,269r,3l147,278r,3l143,284r-3,7l137,294r,3l134,303r-4,3l127,310r-3,5l122,319r,3l115,325r,6l112,334r-3,3l105,340r-3,4l100,346,83,362r-3,3l75,371r-4,3l65,378r-3,l58,381r-3,2l50,385r-4,4l43,392r-7,3l33,395r-5,3l24,401r-3,3l19,404r-7,3l9,407r-2,4l,407r,xe" fillcolor="black" stroked="f">
                        <v:path arrowok="t" o:connecttype="custom" o:connectlocs="7,407;19,401;30,395;43,385;55,381;68,371;80,359;93,349;105,334;115,325;122,312;130,300;137,288;143,276;149,263;152,250;159,238;162,223;165,210;165,195;169,170;169,145;169,126;165,111;162,96;159,85;155,68;149,53;147,41;137,26;130,10;130,4;137,13;143,29;149,44;155,56;159,72;162,87;165,101;169,114;171,136;171,154;171,179;171,195;169,210;165,223;162,238;159,250;152,263;147,278;140,291;134,303;124,315;115,325;109,337;100,346;75,371;62,378;50,385;36,395;24,401;12,407;0,407" o:connectangles="0,0,0,0,0,0,0,0,0,0,0,0,0,0,0,0,0,0,0,0,0,0,0,0,0,0,0,0,0,0,0,0,0,0,0,0,0,0,0,0,0,0,0,0,0,0,0,0,0,0,0,0,0,0,0,0,0,0,0,0,0,0,0"/>
                      </v:shape>
                      <v:shape id="Freeform 36" o:spid="_x0000_s1034" style="position:absolute;left:254;top:67;width:126;height:101;visibility:visible;mso-wrap-style:square;v-text-anchor:top" coordsize="12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" path="m86,19l82,15r,l82,15r-3,l79,13r,l76,13r,l76,13r-4,l72,10r-3,l69,10r-3,l66,7r,l64,7r-4,l60,7r,l60,3r-3,l54,3r,l51,3r-4,l47,3r-6,l41,,32,r,3l26,3r,l26,3r-4,l19,3r,l19,3r,4l17,7r,l14,7r-4,3l10,10r,3l10,13r-3,l7,13r,l7,13,4,15r,l4,19r,l4,19r,l4,22r,3l,25,,37r4,l4,41r,l4,44r,l4,44r,l4,47r3,2l7,49r,l7,49r,4l7,53r3,l10,53r,3l10,56r,3l10,59r4,l14,59r,l14,62r,l17,66r,l19,68r,l19,68r3,3l22,71r4,l26,75r,2l29,77r,l29,77r,l32,80r,l35,80r,2l39,82r,l39,82r,l41,86r,l41,86r3,l44,89r3,l47,89r,l51,92r,l51,92r3,l54,92r,l57,92r,3l60,95r,l60,95r4,l64,99r2,l66,99r,l69,99r,l69,99r7,l76,101r3,l79,101r7,l86,101r8,l94,101r7,l101,101r3,l104,99r3,l107,99r,l107,99r4,l111,99r,l113,95r,l113,95r,l116,95r,-3l116,92r,l119,89r,l119,89r,l119,89r,l123,86r,l123,86r,-4l123,82r,l126,80r,l126,77r,-9l126,68r,-2l123,66r,-4l123,62r,-3l123,59r,l119,59r,-3l119,56r,l119,53r,l119,53r,-4l116,49r,l116,47r,l113,44r,-3l113,41r-2,l111,41r-4,-7l107,34r-3,-2l104,32r-3,l98,28r,l98,25r,l94,22r-3,l88,19r,l86,19r,l82,19r,l79,19r,l79,19r,l76,15r,l76,15r-4,l72,13r,l69,13r,l69,13r-3,l66,13r,l64,10r,l64,10r-4,l60,10r-3,l57,10r,l54,7r,l54,7r-7,l47,7r-6,l39,3r-7,l32,7r-3,l26,7r-4,l22,7r,l19,10r,l19,10r,l17,10r,l17,10r,l14,13r,l14,13r,l10,15r,l10,15r,l7,19r,l7,19r,3l7,22r,l4,25r,12l7,37r,4l7,41r,l7,44r,l10,47r,l10,49r,l10,49r,4l14,53r,l14,53r,l14,56r,l17,59r,l17,59r,3l19,62r,l19,62r3,4l22,68r4,l26,71r,l29,71r,l29,75r3,2l32,77r,l35,77r,l35,77r4,3l39,80r2,2l41,82r,l44,82r3,4l47,86r4,l51,86r,3l54,89r,l54,89r,l57,89r,l57,92r3,l60,92r4,l64,92r,l64,92r2,l66,95r3,l69,95r,l72,95r4,l76,99r3,l79,99r7,l88,99r6,l94,99r4,l101,99r,l104,95r3,l107,95r,l107,95r,l111,92r,l111,92r2,l113,92r,l113,92r,l116,89r,-3l119,82r,l119,82r,-2l119,80r,-3l123,75r,-4l119,71r,-3l119,66r,l119,62r,l119,59r,l116,59r,l116,56r,l116,56r,-3l116,53r,l113,53r,-4l113,49r,l113,47r,l113,47r-2,-3l111,44r-4,l107,41r,l107,41r,l104,41r,-4l104,37r,l101,34r,l98,32r,l98,32r,l94,28r,l91,28r,l91,25r,l88,22r-2,l86,22r-4,l82,19r4,xe" fillcolor="black" stroked="f">
                        <v:path arrowok="t" o:connecttype="custom" o:connectlocs="79,13;69,10;60,7;47,3;26,3;17,7;7,13;4,19;4,41;7,49;10,53;14,59;19,68;29,77;39,82;44,86;51,92;60,95;69,99;86,101;104,99;111,99;116,92;119,89;126,80;123,62;119,56;116,49;111,41;98,28;86,19;79,19;69,13;64,10;54,7;32,3;19,10;17,10;10,15;7,22;7,44;10,53;17,59;22,66;29,75;39,80;47,86;54,89;64,92;69,95;88,99;107,95;111,92;116,86;123,75;119,62;116,56;113,49;107,41;104,37;94,28;86,22" o:connectangles="0,0,0,0,0,0,0,0,0,0,0,0,0,0,0,0,0,0,0,0,0,0,0,0,0,0,0,0,0,0,0,0,0,0,0,0,0,0,0,0,0,0,0,0,0,0,0,0,0,0,0,0,0,0,0,0,0,0,0,0,0,0"/>
                      </v:shape>
                      <v:shape id="Freeform 37" o:spid="_x0000_s1035" style="position:absolute;left:146;top:46;width:293;height:234;visibility:visible;mso-wrap-style:square;v-text-anchor:top" coordsize="293,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" path="m293,166r,-7l293,162r-3,l290,166r,3l290,172r,3l290,175r-2,3l288,178r,3l288,181r,l288,184r-4,4l284,188r,3l284,191r-3,l281,193r,l278,197r,l278,200r-4,3l274,203r-3,3l268,209r,l266,209r,3l262,212r,l259,215r,l259,215r-3,3l256,218r-3,l253,218r-4,4l249,222r-3,l246,222r-3,l241,225r,l237,225r,l234,227r,l231,227r-4,l227,227r-3,l221,227r-2,4l215,231r-3,l187,231r,l184,231r-4,-4l174,227r,l172,227r-4,l168,227r-3,l162,225r-3,l159,225r-4,l152,225r-3,-3l149,222r-2,l143,222r-3,l140,218r-3,l134,218r,l130,215r-3,l125,212r,l122,212r-4,l118,209r-3,l112,209r,-3l108,206r-3,-3l105,203r-3,l100,200r-4,l96,197r-3,l90,193r,l87,193r-4,-2l83,191r-3,-3l78,188r,-4l75,184r,-3l71,181r-3,-3l65,175r-4,l61,172r-8,-6l53,166r,-4l49,159r-3,l46,156r-9,-9l37,144r-3,-3l32,141r,-3l29,135r,l29,132r-4,-4l25,128r-3,-3l22,125r,-3l19,120r,l19,116r,l16,113r,-3l16,110r-4,-3l12,107r,-4l12,101r-3,l9,98r,-2l9,96r,-4l7,92r,-3l7,87r,l7,83r,-3l4,77r,-3l4,70,4,55r,l4,53,7,49r,-3l7,43r,l7,40r,l9,40r,-4l9,36r,-2l9,34r3,-3l12,31r,-3l12,28r4,-4l16,24r,-3l19,21r,l19,18r3,-3l25,12,29,9r,l29,9,34,6r,-4l37,2r,l37,2,41,r,l32,2r,l29,2r,4l25,6r,3l19,15r,l16,18r-4,3l12,21r,l12,24,9,28r,l9,28r,3l7,31r,3l7,34r,2l4,36r,4l4,40r,3l4,43r,3l4,49,,49r,4l,55,,74r,3l,80r4,l4,83r,4l4,87r,2l4,92r,l4,96r3,l7,98r,3l7,101r2,2l9,103r,4l9,110r3,l12,113r,3l16,116r,4l16,120r3,2l19,125r,l22,128r,l22,132r3,3l25,135r4,3l29,141r5,3l34,147r3,7l41,156r,l44,159r,l49,166r4,3l55,172r,l58,175r3,3l68,181r3,3l71,188r4,l75,188r3,3l80,193r3,l87,197r,l90,200r3,l96,200r,3l100,203r2,3l102,206r3,3l108,209r4,l112,212r3,l118,212r,3l122,215r3,3l127,218r,l130,218r4,4l134,222r3,l140,222r3,3l147,225r,l149,225r3,2l152,227r3,l159,227r3,l162,231r3,l168,231r4,l174,231r3,l177,231r3,3l187,234r3,l212,234r3,l219,234r2,-3l224,231r,l231,231r,l234,231r3,l237,227r4,l241,227r2,l243,227r3,-2l249,225r,l253,222r,l256,222r,l259,222r,-4l262,218r,l262,215r4,l268,215r,-3l271,212r,-3l274,209r4,-3l278,203r,l281,200r,l281,200r3,-3l284,197r,-4l284,193r4,-2l288,191r,-3l288,188r2,-4l290,184r,-3l290,181r3,-3l293,178r,-3l293,175r,-3l293,172r,-3l293,166xe" fillcolor="black" stroked="f">
                        <v:path arrowok="t" o:connecttype="custom" o:connectlocs="290,172;288,181;281,193;271,206;259,215;249,222;237,225;224,227;184,231;165,227;149,222;134,218;118,209;102,203;87,193;75,181;53,166;34,141;25,128;19,116;12,101;7,89;4,70;7,43;9,34;16,21;29,9;41,0;25,9;12,24;7,34;4,46;0,80;4,92;9,103;16,120;22,132;37,154;55,172;75,188;90,200;105,209;122,215;137,222;152,227;172,231;212,234;231,231;243,227;256,222;268,215;278,203;284,193;290,181;293,172" o:connectangles="0,0,0,0,0,0,0,0,0,0,0,0,0,0,0,0,0,0,0,0,0,0,0,0,0,0,0,0,0,0,0,0,0,0,0,0,0,0,0,0,0,0,0,0,0,0,0,0,0,0,0,0,0,0,0"/>
                      </v:shape>
                      <v:shape id="Freeform 38" o:spid="_x0000_s1036" style="position:absolute;left:90;top:67;width:349;height:244;visibility:visible;mso-wrap-style:square;v-text-anchor:top" coordsize="34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" path="m3,25l,32,3,28r6,l9,25r4,l16,22r2,-3l21,19r4,-4l28,15r3,l38,13r3,l43,10r3,l50,10r3,l56,7r4,l63,7r5,l72,3r3,l78,3r3,l85,3r29,l117,3r10,l131,3r3,l136,7r7,l146,7r3,l152,10r4,l161,10r3,l168,13r6,l178,15r3,l183,19r3,l193,19r3,3l199,25r4,l205,28r6,l215,32r3,l221,34r3,3l228,37r5,4l236,44r4,3l243,47r3,2l250,53r2,3l255,59r3,l262,62r3,4l268,68r3,3l275,75r8,7l287,86r3,3l290,89r3,6l297,95r2,4l302,104r3,3l305,107r4,7l312,117r,3l315,123r3,3l318,129r4,4l322,135r2,3l327,141r,4l327,148r3,6l330,157r4,3l334,163r3,4l337,170r,2l340,176r,3l340,185r,3l344,191r,3l344,197r,4l344,204r2,6l346,216r,3l346,225r,3l346,238r-2,2l344,244r,l346,244r,-6l349,235r,-25l346,206r,-2l346,201r,-4l346,194r,-6l344,185r,-3l344,179r-4,-3l340,170r,l337,163r,-3l337,157r-3,-3l334,151r-4,-3l330,145r-3,-7l327,135r-3,-2l324,129r-2,-3l318,123r,-3l315,117r-3,-3l312,111r-3,-4l305,104r,-3l302,99r-3,-4l297,92r-4,-3l290,86r,-4l277,71r-2,l271,66r-3,l265,62r-3,-3l258,56r-3,-3l252,49r-6,-2l243,47r-3,-3l236,41r-3,-4l230,37r-2,-3l224,32r-6,l215,28r-4,-3l208,25r-3,-3l203,22r-7,-3l193,19r-3,-4l183,15r-2,-2l178,13r-4,-3l171,10r-3,l161,7r-3,l156,7r-4,l146,3r-3,l139,3,136,r-5,l124,r-3,l117,r-6,l88,,85,,81,,78,,75,,68,,65,3r-2,l60,3r-4,l53,7r-3,l43,7r-2,3l38,10r-4,l31,13r-3,l25,15r-4,l18,15r-2,4l13,19,9,22,6,25r-3,l3,25xe" fillcolor="black" stroked="f">
                        <v:path arrowok="t" o:connecttype="custom" o:connectlocs="9,28;18,19;31,15;46,10;60,7;75,3;114,3;134,3;149,7;164,10;181,15;196,22;211,28;224,37;240,47;252,56;265,66;283,82;293,95;305,107;312,120;322,133;327,145;334,160;337,172;340,188;344,201;346,219;344,240;346,238;346,204;346,188;340,176;337,160;330,148;324,133;318,120;309,107;299,95;290,82;268,66;255,53;240,44;228,34;211,25;196,19;181,13;168,10;152,7;136,0;117,0;81,0;65,3;53,7;38,10;25,15;13,19;3,25" o:connectangles="0,0,0,0,0,0,0,0,0,0,0,0,0,0,0,0,0,0,0,0,0,0,0,0,0,0,0,0,0,0,0,0,0,0,0,0,0,0,0,0,0,0,0,0,0,0,0,0,0,0,0,0,0,0,0,0,0,0"/>
                      </v:shape>
                      <v:shape id="Freeform 39" o:spid="_x0000_s1037" style="position:absolute;left:21;top:40;width:425;height:427;visibility:visible;mso-wrap-style:square;v-text-anchor:top" coordsize="425,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" path="m321,34r-2,l319,30r-4,l312,27r-3,l305,24r-3,l299,21r-2,l293,21r-3,-3l287,18r-3,-3l280,15r-3,l274,12r-2,l268,12,265,8r-3,l259,8r-4,l252,8,250,6r-3,l243,6r-6,l237,3r-10,l221,3r-21,l196,3r-10,l183,6r-3,l178,6r-4,l171,6r-2,2l166,8r-7,l159,8r-2,4l150,12r-3,l144,15r,l141,15r-4,3l132,18r,3l129,21r-7,l122,24r-3,l115,27r-3,l110,30r-3,l103,34r-3,l97,37r-3,l94,40r-4,2l87,42r-2,4l82,49r-4,l78,52r-3,3l69,59r-4,2l65,64r-2,4l60,68r-3,3l57,74r-4,l50,76r,4l47,83r-4,3l43,89r-3,4l40,95r-2,3l35,98r,4l31,104r,3l28,109r,4l25,116r,3l22,122r,4l18,128r,3l18,134r-2,4l16,141r-3,3l13,147r,3l10,153r,3l10,160r-4,2l6,165r,3l6,172r,3l3,178r,3l3,187r,3l3,199r,4l3,228r,3l3,233r,4l3,246r,4l6,252r,3l6,258r,4l6,265r4,2l10,271r,3l13,277r,3l13,284r3,2l16,289r,3l18,296r,3l22,302r,3l22,308r3,3l28,314r,4l31,320r,3l35,327r,3l38,330r,3l40,336r3,3l43,342r4,3l50,348r,l53,352r4,5l60,361r3,l65,364r,3l69,370r3,l72,373r6,3l78,379r4,l85,382r2,4l90,386r4,3l94,389r3,2l100,393r3,l107,397r3,l112,400r3,l119,403r3,l122,403r7,3l129,409r3,l137,409r4,3l141,412r3,l147,415r3,l154,415r3,4l159,419r7,l169,419r2,3l174,422r4,l180,422r3,l186,424r4,l193,424r34,l230,424r7,l237,422r6,l247,422r3,l252,422r3,-3l259,419r3,l265,419r3,-4l272,415r2,l277,412r3,l284,412r3,-3l290,409r3,l297,406r2,l302,403r3,l309,400r3,l315,397r4,l319,393r2,l324,391r3,-2l331,389r3,-3l334,386r3,-4l340,379r4,l346,376r6,-6l352,370r7,-6l362,361r4,-4l366,354r5,-2l374,348r,-3l378,342r3,-3l381,336r3,l384,333r3,-3l391,327r,-4l393,320r,-2l396,314r,-3l399,308r,-3l403,302r,-3l403,296r3,-4l406,289r3,-3l409,284r,-4l413,277r,-3l413,271r2,-4l415,265r,-3l415,258r3,-3l418,252r,-2l418,246r,-3l418,240r3,-3l421,224r,-3l421,206r,-3l421,194r-3,-4l418,187r,-6l418,178r,-3l418,172r-3,-4l415,165r,-3l415,160r-2,-4l413,153r,-3l409,147r,-3l409,141r-3,-3l406,134r-3,-3l403,128r,-2l399,122r,-3l396,116r,-3l393,109r,-2l391,104r,-2l387,98r-3,l384,95r-3,-2l381,89r-3,-3l374,83r,-3l368,76r,-2l366,71r-4,-3l362,68r-3,-4l356,61r-4,-2l349,55r-5,-6l340,49r-3,-3l337,42r-3,l331,40r-4,l324,37r-3,-3l324,34r-3,-4l319,27r-4,l312,24r-3,l305,21r-3,l299,21r-2,-3l293,18r-3,-3l287,15r-3,-3l280,12r-3,l274,8r-2,l268,8,265,6r-3,l259,6r-4,l252,3r-2,l247,3r-4,l240,3r-3,l233,r-6,l221,,200,r-4,l190,r-4,3l183,3r-3,l178,3r-7,l169,3r-3,l166,6r-7,l157,6r-3,2l150,8r-3,l144,12r-3,l137,12r-3,3l132,15r-3,3l125,18r-3,3l119,21r-4,l112,24r-2,l107,27r,l103,30r-3,4l97,34r-3,3l90,37r-3,3l85,42r-3,l82,46r-4,l72,52r-3,3l65,59r-2,2l60,64r-3,4l53,71r-3,3l50,76r-3,l43,80r,3l40,86r-2,3l35,93r,2l31,98r,4l28,104r,3l25,109r,4l22,116r,3l18,119r,3l16,126r,2l16,131r-3,3l13,141r,l10,147r,3l6,153r,3l6,160r,2l3,165r,3l3,172r,3l,178r,3l,184r,3l,190r,9l,203r,25l,231r,6l,240r,3l,246r,4l3,252r,3l3,258r,4l3,265r3,2l6,271r,3l10,277r,3l10,286r3,3l13,289r3,7l16,299r,3l18,305r,3l22,311r,l25,314r,6l28,320r,7l31,327r,3l35,333r,3l38,339r2,3l40,345r3,3l47,348r3,4l50,354r3,3l57,361r3,3l63,367r2,3l65,370r10,9l78,379r,3l82,386r3,3l87,389r3,2l94,391r3,2l100,397r3,l103,400r4,l110,403r2,l115,406r4,l122,409r3,l129,409r3,3l134,412r3,3l141,415r3,l147,419r3,l154,419r3,3l159,422r3,l166,424r3,l171,424r7,l180,424r,l186,427r7,l196,427r9,l208,427r7,l218,427r9,l230,427r7,l237,424r6,l247,424r3,l252,424r3,l259,422r3,l265,422r3,-3l272,419r2,l277,415r3,l284,415r3,-3l290,412r3,-3l297,409r2,l302,406r3,l309,403r3,l315,400r4,l321,397r3,l324,393r3,-2l331,391r3,-2l337,389r3,-3l344,382r2,-3l346,379r6,-6l356,373r3,-6l362,364r4,-3l368,357r6,-5l374,348r4,l381,345r3,-3l384,339r3,-3l387,333r4,-3l393,327r,l396,320r,l399,314r,-3l403,311r,-3l403,305r3,-3l406,299r3,-3l409,292r4,-3l413,286r,-2l415,280r,-3l415,271r3,-4l418,265r,-3l418,258r3,-3l421,252r,-2l421,246r,-3l421,237r4,-6l425,221r,-3l425,206r,-3l425,197r-4,-7l421,187r,-6l421,178r,-3l421,172r-3,-4l418,165r,-3l418,160r-3,-4l415,153r,-3l413,147r,-6l413,141r-4,-7l409,131r,-3l406,126r-3,-4l403,119r,l399,116r,-3l396,109r,-2l393,104r,-2l391,98r-4,-3l387,93r-3,-4l384,86r-3,-3l378,83r,-3l374,76r-3,-2l371,71r-3,-3l366,68r-4,-4l362,61r-3,-2l352,55r,-3l346,46r-2,l340,42r-3,l334,40r-3,-3l331,37r-4,-3l324,34r-3,xe" fillcolor="black" stroked="f">
                        <v:path arrowok="t" o:connecttype="custom" o:connectlocs="290,18;252,8;180,6;144,15;107,30;75,55;43,86;25,119;10,156;3,203;10,267;22,305;43,339;72,370;103,393;141,412;178,422;250,422;287,409;321,393;359,364;387,330;406,292;418,255;418,190;413,150;396,113;374,80;337,46;309,24;272,8;233,0;166,3;129,18;94,37;57,68;31,102;13,134;3,175;0,243;10,280;25,320;50,352;85,389;119,406;157,422;205,427;255,424;293,409;327,391;366,361;393,327;413,289;421,250;421,181;413,141;396,107;371,74;337,42" o:connectangles="0,0,0,0,0,0,0,0,0,0,0,0,0,0,0,0,0,0,0,0,0,0,0,0,0,0,0,0,0,0,0,0,0,0,0,0,0,0,0,0,0,0,0,0,0,0,0,0,0,0,0,0,0,0,0,0,0,0,0"/>
                      </v:shape>
                      <v:shape id="Freeform 40" o:spid="_x0000_s1038" style="position:absolute;left:21;top:43;width:337;height:421;visibility:visible;mso-wrap-style:square;v-text-anchor:top" coordsize="337,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" path="m321,31r,l319,31r,-4l315,24r-6,-3l305,21r,l297,18r-4,-3l293,15r-3,l287,15r,l284,12r,l280,12,277,9r-3,l274,9r-2,l272,9,268,5,255,3r-3,l250,3r-3,l243,3,237,r,l227,r-6,l200,r-4,l196,,186,r-3,l178,3r2,l178,3r-4,l174,3r-3,l159,5r,l147,9r-3,l144,12r-7,l134,15r-2,l129,15r-4,3l122,18r,l112,24r-2,l107,27r-4,4l103,31r-3,l97,34r-7,3l87,39r,l85,43r-3,l82,43r-4,3l75,49r,l72,49r-3,7l69,56r-4,2l63,58r,3l63,61r-3,4l57,68r-4,3l53,71r-3,2l50,73r,4l50,77r-3,3l43,83r,l40,83r,7l38,92r,-2l35,92r,3l31,99r-3,7l25,113r-3,3l22,119r-4,4l18,125r,3l16,131r-3,7l13,141r,6l10,150r,3l10,157r,l6,159r,3l6,165r,l6,169r-3,3l3,175r,3l3,184r,l3,187r,9l3,194,,200r,25l3,228r,2l3,234r,9l3,247r3,8l6,259r,3l10,271r3,3l13,274r,3l13,281r,2l16,286r,l16,289r2,4l18,293r,3l18,299r,l22,302r,l22,305r3,3l25,311r3,4l28,317r3,7l35,327r3,3l40,333r3,6l47,342r,3l50,349r3,l57,354r3,4l63,361r,l65,364r4,3l69,367r3,3l72,370r3,3l75,373r3,3l85,379r,l85,383r5,l94,386r-4,l94,388r3,l100,390r3,l103,390r4,4l110,394r2,3l115,397r,3l122,403r,l122,403r3,l129,406r3,l132,406r2,3l137,409r4,l144,412r,-3l147,412r3,l174,419r4,l178,419r,2l183,421r,l186,421r4,l190,421r3,l227,421r3,l237,421r,l243,421r4,-2l250,419r12,-3l265,416r9,-4l277,409r,3l287,409r3,-3l290,406r3,l297,403r,l299,403r,l302,400r,l305,400r4,-3l309,400r3,-3l315,394r,l319,394r,-4l321,390r,l324,388r3,l337,383r-3,l334,383r-7,3l327,386r-3,2l324,388r-3,l319,390r-4,4l315,394r-3,l309,397r3,l309,397r-4,3l302,400r-3,l297,403r-4,l290,406r-3,l277,409r-3,3l274,412r-9,l262,416r-12,3l250,419r-7,l240,419r3,l237,419r,l237,419r-7,l227,421r,l193,421r-3,-2l186,419r-3,l180,419r-2,l174,419r-24,-7l147,412r3,l144,409r-3,l141,406r-4,l137,406r-5,l129,403r,l129,403r-7,-3l122,400r,l119,400r-4,-3l112,394r-2,l107,390r-4,l100,388r-3,l97,386r-3,-3l90,383r-3,-4l85,376r-7,-3l78,373r-3,-3l75,370r-3,-3l69,364r-4,l65,361r-2,-3l63,358r-3,-4l60,354r-7,-5l53,349r-3,-4l50,342r,l47,342r-4,-3l43,339r-3,-6l40,333r-2,-3l38,330r-3,-6l35,320r-4,-3l28,315r,-4l25,308r,-3l25,305r-3,-3l22,299r,l22,296r,l18,293r,-4l18,289r-2,-3l16,283r,l16,281r-3,-4l13,274r-3,-3l13,271r-3,-9l10,262,6,259r,l6,255r,-12l3,243r,l3,234r,-4l3,230r,-2l3,225r,l3,200r,-4l3,187r,-3l3,178r3,-3l6,172r,-3l6,165r,-3l10,159r,l10,157r,-4l13,150r-3,l13,147r3,-6l16,138r,l18,131r,l18,128r,l22,125r,l22,123r,l22,119r3,-3l25,116r,-3l25,113r3,-7l35,101r,-6l38,95r2,-3l40,90r3,-4l47,83r,-3l50,77r,l53,73r4,-2l60,68r,-3l63,65r2,-4l65,58r4,-2l75,52r3,-3l78,46r4,l85,43r2,l90,39r7,-5l100,34r3,-3l107,27r3,l112,24r10,-3l122,21r,l125,21r4,-3l129,18r3,l134,15r-2,l137,15r4,-3l141,15r3,-3l144,12r6,-3l147,9r12,l159,5r12,l174,5r4,-2l180,3r3,l186,3r10,l200,r21,l221,r4,3l237,3r,l237,3r6,l247,3r-4,l250,5r2,l255,5r,l268,9r4,l272,9r2,3l277,12r3,l284,15r,-3l287,15r3,l290,15r3,3l297,18r,l305,24r4,l309,24r3,3l315,27r,l319,31r,l321,34r,-3xe" fillcolor="black" stroked="f">
                        <v:path arrowok="t" o:connecttype="custom" o:connectlocs="297,18;277,9;247,3;186,0;159,5;122,18;90,37;72,49;53,71;40,83;22,116;10,150;3,172;0,225;10,271;18,293;25,311;47,345;69,367;90,383;110,394;132,406;174,419;193,421;265,416;297,403;315,394;334,383;315,394;293,403;250,419;227,421;147,412;129,403;107,390;78,373;63,358;43,339;28,315;22,296;13,274;3,243;3,196;10,159;16,138;22,119;40,92;60,68;82,46;112,24;132,15;159,5;221,0;250,5;280,12;305,24;321,31" o:connectangles="0,0,0,0,0,0,0,0,0,0,0,0,0,0,0,0,0,0,0,0,0,0,0,0,0,0,0,0,0,0,0,0,0,0,0,0,0,0,0,0,0,0,0,0,0,0,0,0,0,0,0,0,0,0,0,0,0"/>
                      </v:shape>
                      <v:shape id="Freeform 41" o:spid="_x0000_s1039" style="position:absolute;left:17;top:40;width:425;height:386;visibility:visible;mso-wrap-style:square;v-text-anchor:top" coordsize="425,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" path="m341,386r3,-4l344,379r6,-3l356,373r,-3l366,364r,-3l370,357r2,-3l375,352r3,-4l382,345r,-3l385,339r6,-6l391,330r4,-7l397,320r3,-2l400,314r,l400,311r,l403,308r,-3l407,302r,-3l407,299r3,-3l410,292r,l410,289r3,l413,286r,l413,284r4,-7l417,274r,-3l417,271r2,-4l419,265r,-3l422,258r,-6l422,250r3,-7l425,240r,-3l425,224r,-3l425,206r,-3l425,203r,-9l425,187r,3l425,184r-3,-6l422,178r,-3l422,168r-3,-3l419,165r,-3l419,160r-2,-4l417,156r,-3l417,150r-4,-6l413,141r,l413,138r-3,-4l410,134r,-3l410,131r-3,-3l407,128r,-2l403,122r,-3l403,119r,-3l400,113r,-4l397,107r-2,-3l395,102r-4,-4l391,95r,l385,93r,-7l382,86r,l378,80r-6,-6l372,76r,-2l370,71r-4,-3l366,68r,-4l366,64r-3,-3l360,61r-4,-6l353,55r-5,-6l344,46r-3,-4l338,42r-3,-2l331,37r-3,l325,34r,3l328,30r-3,l323,27r-4,l319,27r-3,-3l306,21r-3,-3l303,18r,l297,15r-3,l294,15r-3,-3l288,12r3,l284,12,281,8r-3,l276,8r-4,l276,8,269,6r-3,l251,3r-4,l244,r-3,l237,r-6,l225,,204,r-4,l200,r-6,l190,r,l187,r-5,3l184,3r-6,l173,3r,l170,3r-4,3l163,6r,l161,6r-3,2l154,8r-3,l145,12r-4,l138,12r-2,3l133,15r-7,3l123,21r-4,l116,24r-2,l111,27r,l104,30r,l104,30r-3,4l94,37r,l91,40r,l86,42r-4,4l82,46r,l76,52r,l73,52r-4,7l69,59r-2,2l64,61r-7,7l57,71r,l54,74r-3,l51,76r,l47,80r-3,3l44,83r,3l42,89r,l39,93r,2l35,98r,4l32,104r,3l29,107r-3,6l26,113r-4,3l22,119r,3l20,126r,2l17,131r,3l17,138r-3,3l14,144r-4,12l10,156r-3,6l7,165r,3l7,168,4,178r,3l4,181r,3l4,187r,l4,190r,9l4,197,,203r,25l4,231r,6l4,240r,-7l4,237r,-6l4,228r,l4,203r,-4l4,190r,-3l4,184r3,-3l7,178r,-10l7,165r,l10,162r,-2l10,156r4,-9l14,147r3,-3l17,141r,l17,134r,4l20,131r,-3l20,128r2,l22,126r,-4l26,119r,l26,119r,-3l29,113r,-4l32,107r,-3l35,102r4,-4l39,95r3,-2l42,89r2,-3l47,86r,-6l51,80r3,-4l54,74r3,-3l61,68r3,-4l67,61r2,-2l76,55r,-3l82,49r4,-3l89,42r2,-2l94,37r7,-3l104,34r3,-4l111,27r,l111,27r,l116,27r,-3l116,24r3,l123,21r,l126,21r7,-3l136,15r,l138,15r3,l141,15r4,-3l145,12r6,l154,8r4,l163,6r-2,2l163,8r7,-2l170,6r,l173,6r9,-3l184,3r3,l190,3r4,l200,3,204,r21,l225,r4,3l237,3r-3,l241,3r3,l244,3r3,l251,3r,l266,8r3,l269,6r3,2l276,8r2,4l281,12r3,l284,12r4,3l291,15r,l294,15r3,3l297,18r4,l303,21r3,l306,21r10,6l319,27r4,l323,27r2,3l328,34r-3,-4l325,34r3,3l328,37r3,3l335,40r3,2l341,46r-3,l341,46r7,3l348,49r2,6l353,59r,l360,61r3,3l363,64r,4l366,68r4,3l370,74r2,2l378,80r4,6l385,89r,4l388,98r3,l391,104r4,l397,107r,2l400,113r,3l400,116r,3l403,122r4,4l407,126r,2l407,131r,l410,134r,l410,138r,3l413,144r,l413,150r4,3l417,156r,4l417,160r2,2l419,165r,3l422,175r,3l422,187r,3l422,194r,9l425,206r,15l425,221r-3,3l422,237r,-4l422,237r,6l422,243r,7l422,252r,l419,258r,4l419,265r,l417,267r,4l417,274r-4,3l413,284r-3,2l410,289r-3,3l407,296r,3l407,302r-4,3l400,308r,3l400,314r-3,4l397,320r-2,3l391,327r,l388,330r,3l385,339r,l382,342r-4,3l378,345r-3,3l375,352r,-4l370,354r,3l366,361r-3,l356,370r,l353,370r-3,6l350,376r-6,3l341,382r-3,4l341,386xe" fillcolor="black" stroked="f">
                        <v:path arrowok="t" o:connecttype="custom" o:connectlocs="370,357;395,323;407,302;413,286;422,258;425,203;422,168;413,144;407,128;395,104;378,80;363,61;331,37;316,24;288,12;266,6;200,0;173,3;151,8;116,24;94,37;73,52;51,74;39,93;22,116;14,144;4,181;4,231;4,199;10,162;17,138;26,119;42,93;61,68;91,40;116,27;136,15;163,6;187,3;234,3;269,6;291,15;319,27;331,40;353,59;372,76;397,107;407,128;413,150;422,178;422,237;419,262;410,289;397,318;382,342;363,361;341,386" o:connectangles="0,0,0,0,0,0,0,0,0,0,0,0,0,0,0,0,0,0,0,0,0,0,0,0,0,0,0,0,0,0,0,0,0,0,0,0,0,0,0,0,0,0,0,0,0,0,0,0,0,0,0,0,0,0,0,0,0"/>
                      </v:shape>
                      <v:shape id="Freeform 42" o:spid="_x0000_s1040" style="position:absolute;left:21;top:70;width:425;height:397;visibility:visible;mso-wrap-style:square;v-text-anchor:top" coordsize="425,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" path="m,210r,3l,216r,4l3,228r,4l3,235r3,2l6,237r,4l6,244r4,12l13,259r,l13,259r,3l13,266r,l16,269r,3l16,272r,3l16,275r2,3l18,278r,3l22,284r,4l22,284r3,6l28,293r,4l35,303r,3l38,309r2,3l40,315r3,3l43,322r4,l50,324r3,3l53,331r7,3l63,337r,3l65,343r,l72,349r6,3l78,352r4,4l85,359r,l94,361r-4,l94,363r3,l97,367r3,l103,370r4,l112,373r3,3l115,376r4,l119,376r3,3l125,379r4,3l129,382r3,l132,382r2,3l134,382r3,3l144,389r,-4l147,389r3,l150,389r16,5l169,394r2,l171,394r7,3l180,397r,l183,397r10,l193,397r,l205,397r,l208,397r7,l218,397r9,l230,397r7,l237,397r6,l250,394r2,l272,389r2,l277,385r,4l280,385r4,l284,385r3,-3l287,385r3,-3l293,382r,l297,379r,l299,379r3,-3l302,376r3,l315,370r4,l321,367r6,-4l327,361r4,l337,359r3,-3l344,352r2,l349,349r3,-6l356,343r6,-6l362,334r6,-3l368,327r6,-5l378,322r,-4l381,315r3,-3l384,309r3,-6l391,300r2,-3l396,293r,-3l399,284r4,-3l403,281r,l403,278r3,-3l406,275r,-3l409,269r-3,l409,266r,l409,262r,l413,259r,-3l413,254r,l415,250r3,-18l421,228r,-3l421,222r4,-9l425,207r,-6l425,191r,-3l425,176r,-3l425,173r,-9l425,160r,l425,154r-4,-3l421,148r,l421,145r,-3l421,138r-3,-3l415,114r-2,-3l413,111r,-3l413,104r-4,-3l409,101r,-3l406,96r,-4l406,92r-3,-3l403,86r-4,l396,77r,l393,74r,-2l391,68r,-3l387,63r,l384,59r,-3l381,53r,l378,46r-4,l371,44r,-3l368,38r-2,-4l366,34r,-3l362,31r-3,-2l352,22r,l346,16r-2,l340,12r-3,-2l337,10,331,7,327,4,324,r-3,4l321,7r3,-3l324,4r3,l331,7r,l334,10r,l337,12r,l340,16r4,l346,19r,l349,22r3,3l352,25r7,4l359,31r3,3l362,34r4,4l366,38r2,3l371,44r3,2l374,50r7,6l381,56r3,3l384,63r3,2l391,68r,4l393,74r,3l396,79r3,7l403,89r,l403,89r,3l406,98r,l406,98r3,3l409,108r,-4l409,111r4,l413,114r,3l413,117r5,18l418,138r,4l421,145r,3l421,151r,6l421,160r,7l421,173r4,3l425,188r,l421,191r,10l421,201r,6l421,213r,l418,222r,3l418,225r,3l418,232r-5,15l413,254r,l409,256r,6l409,262r-3,4l406,272r-3,3l403,275r,l399,278r,3l396,288r-3,2l393,293r-2,7l391,300r-4,3l387,303r-3,6l381,312r,l381,315r-3,l378,315r-4,3l374,322r,l368,327r-2,4l362,334r-3,3l356,340r,l352,343r-6,6l346,349r-2,l344,352r,l340,356r,l337,356r,l331,359r-4,2l324,363r,l321,367r-2,l315,370r-10,3l302,376r-3,l297,379r-4,l290,382r-3,l284,385r-4,l277,385r-3,4l272,389r-20,5l252,394r-2,l243,394r,l237,394r,l237,394r-7,l225,397r2,l218,397r-3,l215,397r-7,l205,397r-9,l193,394r-7,l180,394r,l171,394r-2,l166,392r-16,-3l147,389r,l144,385r-7,l137,385r-3,-3l134,382r-2,l132,382r-3,-3l125,379r,l122,376r-3,l115,373r-3,l112,373r-5,-3l107,367r-4,l100,363r-3,l94,361r-9,-5l82,356r-4,-4l75,349,65,340r,l63,337r,l60,334r-3,-7l53,327r-3,-3l50,324r,-2l47,318r,l43,315r,l43,315r-3,-3l38,309r,-3l38,306r-3,-3l28,293r,-3l25,288r,l25,284r-3,-3l22,278r-4,-3l18,272r,l18,272r,l16,266r,l16,262r-3,-3l13,259r,-3l13,256r-3,-2l13,254,10,244,6,241r,-4l6,235r,l3,232r,l3,228r,-8l3,220r,-4l,213r,l,207r,-4l,210xe" fillcolor="black" stroked="f">
                        <v:path arrowok="t" o:connecttype="custom" o:connectlocs="6,237;13,262;18,278;28,297;47,322;65,343;90,361;115,376;132,382;150,389;180,397;215,397;252,394;287,382;302,376;331,361;362,337;384,312;403,281;406,269;413,254;425,201;425,160;418,135;409,98;396,77;384,56;366,34;344,16;321,7;337,12;352,25;371,44;391,68;403,89;409,111;421,145;425,188;418,222;409,256;399,278;387,303;374,322;352,343;337,356;315,370;284,385;243,394;218,397;180,394;144,385;125,379;107,367;75,349;50,324;40,312;25,288;18,272;10,254;3,232;0,203" o:connectangles="0,0,0,0,0,0,0,0,0,0,0,0,0,0,0,0,0,0,0,0,0,0,0,0,0,0,0,0,0,0,0,0,0,0,0,0,0,0,0,0,0,0,0,0,0,0,0,0,0,0,0,0,0,0,0,0,0,0,0,0,0"/>
                      </v:shape>
                      <v:shape id="Freeform 43" o:spid="_x0000_s1041" style="position:absolute;left:68;top:99;width:366;height:274;visibility:visible;mso-wrap-style:square;v-text-anchor:top" coordsize="36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" path="m362,225r-3,2l356,230r,3l349,240r-3,l344,243r,3l340,249r-3,l334,252r-3,l327,255r-3,4l321,259r-2,l315,261r-3,l305,264r-3,l299,264r-2,4l293,268r-3,l284,268r-4,3l277,271r-9,l265,271r-13,l250,271r-17,l230,271r-3,-3l221,268r-3,l212,268r-4,-4l205,264r-5,l196,261r-6,l186,259r-6,l178,255r-7,l168,252r-7,l158,249r-5,-3l149,246r-3,-3l139,240r-3,-3l131,237r-4,-4l122,230r-3,-3l112,225r-2,-4l107,218r-7,-3l97,212r-3,-4l90,206r-5,-3l82,199r-4,-3l75,193r-7,-2l65,187r-5,-9l56,174r-3,-2l50,169r-3,-4l43,162r,-6l40,153r-2,-3l35,147r-4,-3l31,138r-3,-3l25,131r-3,-3l22,125r-4,-6l18,116r-2,-3l16,109r-3,-6l13,101,10,97r,-3l10,88,6,85r,-3l6,79r,-4l6,69r,-2l3,63,3,48,6,45r,-2l6,39r,-3l6,34r4,-4l10,27r,-3l10,17r3,l16,15r,-6l18,5r,l22,2,18,,16,2r,3l13,9r-3,3l10,15r,2l6,21r,3l6,27,3,30r,6l3,39r,4l3,48,,54r,9l3,67r,2l3,75r,4l3,82r3,3l6,91r,3l6,97r4,4l10,106r3,3l13,113r3,3l16,119r2,6l22,128r,3l25,138r,2l28,144r3,3l35,153r3,3l40,159r3,3l47,165r,4l50,174r6,7l60,184r3,3l68,193r7,6l78,203r4,3l87,208r3,4l94,215r6,3l103,221r7,4l112,227r3,3l122,233r2,4l131,240r2,3l139,243r4,3l149,249r4,3l158,252r3,3l168,255r3,4l174,259r6,2l183,264r7,l193,264r7,4l205,268r3,l212,271r6,l221,271r6,3l230,274r7,l240,274r3,l250,274r15,l268,274r6,l277,274r7,l287,274r3,-3l293,271r6,l302,268r3,l309,268r3,-4l315,264r4,l324,261r3,-2l331,259r3,-4l337,255r3,-3l340,252r4,-3l349,243r3,l356,240r,-3l362,230r4,-3l362,225xe" fillcolor="black" stroked="f">
                        <v:path arrowok="t" o:connecttype="custom" o:connectlocs="356,233;344,246;331,252;319,259;302,264;290,268;268,271;233,271;218,268;200,264;180,259;161,252;146,243;127,233;110,221;94,208;78,196;60,178;47,165;38,150;28,135;18,119;13,103;10,88;6,75;3,48;6,36;10,24;16,9;18,0;10,12;6,24;3,39;0,63;3,79;6,94;13,109;18,125;25,140;38,156;47,169;63,187;82,206;100,218;115,230;133,243;153,252;171,259;190,264;208,268;227,274;243,274;274,274;290,271;305,268;319,264;334,255;344,249;356,237" o:connectangles="0,0,0,0,0,0,0,0,0,0,0,0,0,0,0,0,0,0,0,0,0,0,0,0,0,0,0,0,0,0,0,0,0,0,0,0,0,0,0,0,0,0,0,0,0,0,0,0,0,0,0,0,0,0,0,0,0,0,0"/>
                      </v:shape>
                      <v:shape id="Freeform 44" o:spid="_x0000_s1042" style="position:absolute;left:27;top:196;width:346;height:244;visibility:visible;mso-wrap-style:square;v-text-anchor:top" coordsize="346,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" path="m346,217r,-3l343,217r-3,l338,220r,l334,220r-3,3l328,223r-3,3l321,226r,4l318,230r-3,l313,230r-4,3l309,233r-6,l303,235r-4,l296,235r-3,l291,237r-4,l284,237r-3,l278,237r-4,4l271,241r-3,l256,241r-3,l237,241r-3,l221,241r-2,l215,237r-3,l209,237r-3,l202,237r-3,l197,235r-3,l190,235r-3,-2l184,233r-4,l177,233r-3,-3l172,230r-4,l165,226r-2,l160,226r-4,-3l153,223r-2,-3l148,220r-4,-3l141,217r-3,l135,214r-4,-3l128,211r-2,-3l123,208r-4,-3l116,205r-3,-4l109,201r,-3l106,196r-2,l101,192r-4,-3l94,189r-3,-3l88,183r,l84,180r-3,-3l79,177r-3,-3l72,171r,-4l69,167r-3,-3l66,162r-3,-4l59,155r-2,-3l57,152r-3,-3l51,143r-4,-3l44,140r,-4l41,133r,-3l37,128r-3,-4l34,121r-2,l32,118r-3,-3l29,111r-4,-2l25,106r-3,-4l22,99r,-3l19,94r,-4l16,90r,-3l12,84r,-3l12,77r,-2l10,72r,-4l10,65,7,62r,-3l7,56r,-3l7,50,4,47r,l4,41r,l4,31r,-3l4,9,4,6,4,,,,,4r,8l,16r,6l,22r,9l,34r,7l,43r,4l4,50r,3l4,56r,3l4,62r3,3l7,68r,4l7,75r3,2l10,81r2,3l12,87r,3l16,90r,6l16,96r3,3l19,102r3,4l22,109r3,2l25,115r4,3l29,121r3,3l32,128r2,2l37,130r,3l41,136r,4l44,143r3,3l51,149r,l54,152r5,10l63,162r9,12l72,177r4,l81,183r3,l88,186r,3l91,189r3,3l97,196r4,2l104,198r2,3l109,201r4,4l116,208r,l119,211r4,l126,214r2,l131,217r4,l138,220r3,l144,223r4,l151,226r2,l156,230r4,l163,230r2,3l168,233r4,l174,235r3,l180,235r7,2l190,237r4,l194,237r5,4l202,241r4,l209,241r3,l215,241r4,3l224,244r3,l234,244r3,l256,244r3,l266,244r2,l274,244r4,-3l281,241r3,l287,241r4,l293,237r3,l299,237r4,l306,235r3,l313,235r,-2l315,233r3,l321,230r4,l328,230r,-4l331,226r3,l338,223r2,l340,220r3,l346,217xe" fillcolor="black" stroked="f">
                        <v:path arrowok="t" o:connecttype="custom" o:connectlocs="338,220;325,226;313,230;299,235;284,237;268,241;221,241;206,237;190,235;174,230;160,226;144,217;128,211;113,201;101,192;88,183;72,171;63,158;51,143;41,130;32,118;22,102;16,90;12,75;7,59;4,47;4,9;0,12;0,34;4,53;7,68;12,84;16,96;25,111;32,128;41,140;54,152;76,177;91,189;106,201;119,211;135,217;151,226;165,233;180,235;199,241;215,241;237,244;274,244;291,241;306,235;318,233;331,226;343,220" o:connectangles="0,0,0,0,0,0,0,0,0,0,0,0,0,0,0,0,0,0,0,0,0,0,0,0,0,0,0,0,0,0,0,0,0,0,0,0,0,0,0,0,0,0,0,0,0,0,0,0,0,0,0,0,0,0"/>
                      </v:shape>
                      <v:shape id="Freeform 45" o:spid="_x0000_s1043" style="position:absolute;left:64;top:2;width:382;height:469;visibility:visible;mso-wrap-style:square;v-text-anchor:top" coordsize="382,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" path="m,l4,3r,l4,7r,l4,9r,l7,12r,4l7,16r,3l7,19r3,3l10,22r,3l10,25r4,3l14,28r,3l14,31r,3l17,34r,4l17,41r,l20,44r,l20,46r,l22,50r,l22,53r4,3l26,56r,3l26,59r3,3l29,62r,3l29,65r3,3l32,68r,4l32,72r3,3l35,78r,l39,80r,l39,84r3,l42,87r,l44,90r,l44,93r3,4l47,97r4,2l51,99r,3l54,106r,l54,109r3,l57,112r,l60,114r,l64,118r,3l64,121r3,3l67,124r2,3l69,131r3,2l72,133r4,3l76,136r3,4l79,142r3,3l82,145r4,2l86,147r3,4l89,154r5,6l94,160r,l82,160r,4l67,164r,-4l60,160r-3,l57,160r,4l60,166r,3l64,169r,3l67,176r,3l67,179r2,3l69,185r3,3l72,191r4,l76,194r,4l79,200r,l82,203r,3l82,206r4,4l86,213r3,l89,216r2,3l91,222r3,3l98,228r,l101,232r,3l104,235r,2l107,241r,l111,244r3,3l114,250r2,3l119,256r4,3l123,262r5,4l131,269r,2l140,278r3,3l147,288r3,l153,290r,l157,293r,l160,296r2,4l165,303r4,2l172,305r,4l175,309r,3l178,312r4,3l184,318r3,l187,318r3,4l190,322r4,2l197,324r,l200,327r4,3l204,330r3,l209,334r,l212,334r-3,3l209,337r-2,l207,337r-3,3l204,340r,l200,340r,l200,340r,3l197,343r,l197,343r-3,l194,343r,l194,343r-4,3l190,346r-3,l187,346r,l187,346r-3,3l184,349r-2,l182,349r,l178,349r,l175,349r,3l175,352r-3,l172,352r-3,l165,352r,l165,352r-3,4l160,356r,l157,356r,l153,356r,2l153,358r,l157,358r,3l160,361r2,4l165,368r,l169,371r3,l172,374r3,l178,377r,l182,380r2,l184,380r3,3l190,383r,3l194,386r3,4l197,390r3,2l204,392r,l207,395r2,4l212,399r,l216,402r3,l222,405r,l225,405r4,3l231,408r3,3l234,411r3,l241,414r3,l244,414r3,3l250,417r4,3l254,420r2,l259,424r,l262,424r4,3l269,427r3,2l276,429r,l278,431r3,l284,431r4,4l288,435r3,3l294,438r3,l301,441r2,l303,441r6,3l309,444r4,l316,447r3,l323,447r2,3l328,450r3,l335,450r3,3l338,453r6,l344,457r4,l350,457r3,3l356,460r4,l363,462r3,l370,462r2,l375,465r3,l382,469r,l382,465r-4,l378,465r-3,-3l375,462r-3,l372,462r-2,-2l366,460r,l363,460r,-3l363,457r-3,l360,453r-4,l356,453r-3,-3l353,450r-3,l348,450r,-3l344,447r,l344,447r-3,-3l338,444r,l335,441r,l331,441r,-3l331,438r-3,l325,438r,-3l323,435r,l323,431r-4,l316,431r,-2l313,429r,l309,429r,-2l306,427r,-3l303,424r,l301,424r,-4l297,420r,l297,417r-3,l294,417r-3,-3l288,414r,l288,411r-4,l284,411r-3,-3l281,408r-3,-3l276,405r,l276,405r-4,-3l272,402r-3,l266,399r,l262,395r-3,l259,392r-3,l256,392r-2,-2l254,390r-4,-4l250,386r-3,l247,383r,l244,383r,-3l241,380r3,l244,380r3,l247,380r,l250,377r,l250,377r4,l254,377r,l256,374r,l256,374r3,l259,374r3,l262,374r,l262,371r4,l266,371r,l266,371r3,l269,371r3,l272,368r,l272,368r4,l276,368r,l278,365r,l278,365r3,l281,365r,l281,365r3,l284,361r,l284,361r4,l288,361r,l288,361r,-3l291,358r,l294,358r,l294,358r,l294,358r3,-2l297,356r,l297,356r,-4l294,352r-3,l288,349r,l284,349r-3,-3l281,346r-3,-3l276,343r,l272,340r-3,l266,340r,-3l262,337r-3,-3l259,334r-3,l254,330r-4,l250,327r-3,l247,324r-3,l241,324r-4,-2l237,322r-3,l234,318r-3,l229,315r-4,l225,315r-3,-3l219,312r,-3l216,309r-4,l212,305r-3,-2l207,303r-3,-3l204,300r-4,-4l200,296r-3,-3l194,293r,l190,290r-3,l187,288r-3,l184,284r-6,-3l178,281r-3,l175,278r-3,l169,275r-4,-4l162,271r-2,-2l157,266r,-4l153,262r,l143,253r-3,l137,250r,-3l131,241r-3,l126,237r-7,-5l116,228r-2,-3l119,225r4,l131,225r,-3l137,222r3,l143,222r4,l150,222r3,-3l160,219r,l165,219r,l169,219r3,l178,219r,-3l182,216r,l184,216r3,l190,216r4,-3l197,213r,l197,213r-3,l190,210r-3,-4l187,203r-3,l182,200r-4,l172,194r-3,-3l165,191r-3,-3l162,185r-5,l157,182r-4,-3l150,179r-7,-7l140,169r,l137,166r-2,-2l128,160r,-3l126,154r-3,l123,151r-7,-6l114,145r-3,-3l107,140r,-4l104,136,89,121r-3,-7l82,112r-3,-3l76,106,69,99,67,97,64,93r,-3l60,87,57,84,54,80r,-2l51,75,47,72,44,68r,-3l42,65r,-3l39,59r,l35,56,32,53r,-3l29,50r,-4l29,44,26,41r,-3l22,34r,l20,31,17,28r,-3l17,25,14,22r,-3l10,16r,l7,12,7,9,4,7,4,3r,l,xe" fillcolor="black" stroked="f">
                        <v:path arrowok="t" o:connecttype="custom" o:connectlocs="7,19;17,34;26,56;32,72;44,90;57,112;72,133;89,154;57,164;72,191;89,213;107,241;131,271;165,303;190,322;212,334;200,343;187,346;175,352;157,356;165,368;190,383;212,399;241,414;266,427;294,438;325,450;356,460;378,465;363,457;344,447;325,438;309,427;294,417;276,405;256,392;244,380;256,374;266,371;278,365;288,361;294,358;281,346;259,334;234,322;212,305;187,290;162,271;128,241;143,222;178,216;190,210;157,185;126,154;82,112;51,75;29,50;14,22" o:connectangles="0,0,0,0,0,0,0,0,0,0,0,0,0,0,0,0,0,0,0,0,0,0,0,0,0,0,0,0,0,0,0,0,0,0,0,0,0,0,0,0,0,0,0,0,0,0,0,0,0,0,0,0,0,0,0,0,0,0"/>
                      </v:shape>
                      <v:shape id="Freeform 46" o:spid="_x0000_s1044" style="position:absolute;left:273;top:181;width:132;height:145;visibility:visible;mso-wrap-style:square;v-text-anchor:top" coordsize="13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" path="m50,99r,3l50,105r,l53,105r,l53,105r,4l53,109r,l53,109r4,2l57,111r,l57,111r3,l60,111r3,3l63,114r,l67,114r,l75,114r,l79,114r,l82,114r,-3l82,111r3,l85,109r,l88,109r,l88,109r,l88,105r4,l92,105r,-3l92,15r,l92,15r-10,l82,r50,l132,15r-10,l122,15r,l122,15r-3,l119,109r,l119,114r,l119,114r,l119,117r-3,l116,117r,4l116,121r,l116,121r-2,l114,124r,l114,124r,l110,126r,l110,126r,4l110,130r,l107,130r,l104,133r,l104,133r,l100,136r,l100,136r,l97,139r-3,l94,139r-2,l92,139r,l92,143r-4,l85,143r,l85,143r-3,2l82,145r-3,l72,145r,l57,145r-4,l50,145r-3,l45,145r,-2l45,143r,l41,143r,l38,143r,-4l38,139r-3,l35,139r-3,l32,139r,l32,136r,l28,136r,l28,136r,l25,133r,l25,133r-3,l22,133r,-3l22,130r,l20,130r,l20,126r,l20,126r-4,-2l16,124r,l16,124r-3,l13,121r,l13,121r,l13,117r-3,l10,114r,l10,111r,l10,109r-3,l7,15r,l7,15,,15,,,60,r,15l53,15r,l50,15r,87l50,99xe" stroked="f">
                        <v:path arrowok="t" o:connecttype="custom" o:connectlocs="50,105;53,105;53,109;57,111;57,111;63,114;67,114;75,114;82,114;85,111;88,109;88,109;92,105;92,15;82,0;122,15;122,15;119,109;119,114;116,117;116,121;114,121;114,124;110,126;110,130;107,130;104,133;100,136;97,139;92,139;92,143;85,143;82,145;72,145;50,145;45,143;41,143;38,139;35,139;32,139;28,136;28,136;25,133;22,130;20,130;20,126;16,124;13,124;13,121;10,117;10,111;7,109;7,15;60,0;53,15;50,99" o:connectangles="0,0,0,0,0,0,0,0,0,0,0,0,0,0,0,0,0,0,0,0,0,0,0,0,0,0,0,0,0,0,0,0,0,0,0,0,0,0,0,0,0,0,0,0,0,0,0,0,0,0,0,0,0,0,0,0"/>
                      </v:shape>
                      <v:shape id="Freeform 47" o:spid="_x0000_s1045" style="position:absolute;left:276;top:184;width:126;height:140;visibility:visible;mso-wrap-style:square;v-text-anchor:top" coordsize="126,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" path="m113,99r,7l113,106r,2l111,108r,3l111,111r,l111,114r,l111,114r-4,l107,118r,l107,118r,l107,118r-3,3l104,121r,l104,123r,l101,123r,l101,123r,4l101,127r,l97,127r,l97,127r,3l94,130r,l91,130r,3l89,133r,l89,133r-4,l85,133r-3,3l82,136r,l79,136r,l76,136r,l69,136r,4l54,140r,-4l47,136r,l44,136r-2,l42,136r,l38,136r,-3l38,133r-3,l35,133r,l32,133r,-3l29,130r,l25,130r,-3l25,127r-3,l22,127r,-4l22,123r,l19,123r,l19,121r,l19,121r-2,-3l17,118r,l17,118r-4,l13,118r,-4l13,114r,l13,114r-3,-3l10,108r,l10,106r,l10,12r,l10,9,7,9r,l7,9,7,6r,l7,6,,6,,,50,r,6l47,6r,l44,6r,3l44,9r,l44,9r,93l44,102r,l44,102r,4l47,106r,l47,106r,2l50,111r,l50,111r4,l54,111r,3l57,114r,l57,114r3,l64,114r,l72,114r,l79,114r,l79,114r,l79,114r3,-3l82,111r,l85,111r,l85,111r4,-3l89,106r,l89,106r2,l91,106r,l91,102r,l91,99r,l91,12r,l91,9r,l91,9r,l91,6r-2,l89,6r-7,l82,r44,l126,6r-10,l116,6r,l116,9r,l116,9r-3,l113,12r,l113,99xe" fillcolor="black" stroked="f">
                        <v:path arrowok="t" o:connecttype="custom" o:connectlocs="113,106;111,111;111,114;107,114;107,118;104,121;104,123;101,123;101,127;97,127;94,130;91,133;89,133;82,136;79,136;76,136;54,140;47,136;42,136;38,133;35,133;32,130;25,130;22,127;22,123;19,123;19,121;17,118;13,118;13,114;10,108;10,106;10,9;7,9;7,6;50,0;47,6;44,9;44,102;44,102;47,106;50,111;54,111;57,114;60,114;72,114;79,114;79,114;82,111;85,111;89,106;91,106;91,102;91,12;91,9;91,6;82,6;126,6;116,6;116,9;113,12" o:connectangles="0,0,0,0,0,0,0,0,0,0,0,0,0,0,0,0,0,0,0,0,0,0,0,0,0,0,0,0,0,0,0,0,0,0,0,0,0,0,0,0,0,0,0,0,0,0,0,0,0,0,0,0,0,0,0,0,0,0,0,0,0"/>
                      </v:shape>
                      <v:shape id="Freeform 48" o:spid="_x0000_s1046" style="position:absolute;left:68;top:181;width:65;height:143;visibility:visible;mso-wrap-style:square;v-text-anchor:top" coordsize="65,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" path="m56,124r,2l56,126r,4l65,130r,13l,143,,130r10,l10,126r,l10,126r3,l13,15r-3,l10,15r,l10,15,,15,,,65,r,15l56,15r,l56,15r,109xe" stroked="f">
                        <v:path arrowok="t" o:connecttype="custom" o:connectlocs="56,124;56,126;56,126;56,130;65,130;65,143;0,143;0,130;10,130;10,126;10,126;10,126;13,126;13,15;10,15;10,15;10,15;10,15;0,15;0,0;65,0;65,15;56,15;56,15;56,15;56,124" o:connectangles="0,0,0,0,0,0,0,0,0,0,0,0,0,0,0,0,0,0,0,0,0,0,0,0,0,0"/>
                      </v:shape>
                      <v:shape id="Freeform 49" o:spid="_x0000_s1047" style="position:absolute;left:74;top:184;width:57;height:136;visibility:visible;mso-wrap-style:square;v-text-anchor:top" coordsize="57,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" path="m44,123r,l47,123r,4l47,127r,l47,127r,l47,127r,3l50,130r,l57,130r,6l,136r,-6l4,130r,l7,130r,-3l7,127r3,l10,127r,l10,123r,l10,123r,l10,12r,l10,9r,l10,9,7,9,7,6r,l7,6,,6,,,57,r,6l47,6r,l47,6r,3l47,9r,l47,9r,3l44,12r,111l44,123xe" fillcolor="black" stroked="f">
                        <v:path arrowok="t" o:connecttype="custom" o:connectlocs="44,123;44,123;47,123;47,127;47,127;47,127;47,127;47,127;47,127;47,130;50,130;50,130;57,130;57,136;0,136;0,130;4,130;4,130;7,130;7,127;7,127;10,127;10,127;10,127;10,123;10,123;10,123;10,123;10,12;10,12;10,9;10,9;10,9;7,9;7,6;7,6;7,6;0,6;0,0;57,0;57,6;47,6;47,6;47,6;47,9;47,9;47,9;47,9;47,12;44,12;44,123;44,123" o:connectangles="0,0,0,0,0,0,0,0,0,0,0,0,0,0,0,0,0,0,0,0,0,0,0,0,0,0,0,0,0,0,0,0,0,0,0,0,0,0,0,0,0,0,0,0,0,0,0,0,0,0,0,0"/>
                      </v:shape>
                      <v:shape id="Freeform 50" o:spid="_x0000_s1048" style="position:absolute;left:146;top:181;width:118;height:143;visibility:visible;mso-wrap-style:square;v-text-anchor:top" coordsize="118,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" path="m87,130r,l87,143r-58,l29,130r5,l34,126r,l34,126r3,l37,27r-8,l29,27r-4,l25,31r-3,l22,31r-3,l19,31r,l19,31r,l16,34r,l16,34r,l16,37r,l16,40r-4,l12,40r,3l12,49,,49,,,118,r,49l105,49r,-9l105,40r,-3l105,37r,l102,34r,l102,34r,l100,31r,l100,31r,l100,31r-4,l96,31r-3,l93,27r-3,l90,27r-7,l83,126r,l83,126r,l83,130r4,xe" stroked="f">
                        <v:path arrowok="t" o:connecttype="custom" o:connectlocs="87,130;29,143;34,130;34,126;37,126;29,27;25,27;22,31;19,31;19,31;19,31;16,34;16,34;16,37;12,40;12,43;0,49;118,0;105,49;105,40;105,37;102,34;102,34;100,31;100,31;100,31;96,31;93,27;90,27;83,126;83,126;83,130" o:connectangles="0,0,0,0,0,0,0,0,0,0,0,0,0,0,0,0,0,0,0,0,0,0,0,0,0,0,0,0,0,0,0,0"/>
                      </v:shape>
                      <v:shape id="Freeform 51" o:spid="_x0000_s1049" style="position:absolute;left:150;top:184;width:111;height:136;visibility:visible;mso-wrap-style:square;v-text-anchor:top" coordsize="11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" path="m5,40r,3l,43,,,111,r,43l108,43r,-6l104,37r,-3l104,34r,-3l104,31r,l101,31r,-3l101,28r,l101,28r,l98,24r,l98,24r,l96,24r,-3l96,21r-4,l92,21r-3,l86,21r,l74,21r,106l76,127r,l76,127r,l76,130r3,l79,130r4,l83,136r-53,l30,130r3,l33,130r,l33,127r,l37,127r,l37,127r,-4l37,123,37,21r-9,l25,21r-4,l21,21r-3,l18,21r-3,l15,24r,l15,24r-3,l12,28r,l8,28r,l8,28r,3l8,31r,l8,31,5,34r,l5,34r,6l5,40xe" fillcolor="black" stroked="f">
                        <v:path arrowok="t" o:connecttype="custom" o:connectlocs="5,43;0,0;111,43;108,37;104,34;104,31;104,31;101,28;101,28;101,28;98,24;98,24;96,21;92,21;89,21;86,21;74,127;76,127;76,127;79,130;83,130;30,136;33,130;33,130;33,127;37,127;37,123;37,21;25,21;21,21;18,21;15,24;15,24;12,28;8,28;8,28;8,31;8,31;5,34;5,40" o:connectangles="0,0,0,0,0,0,0,0,0,0,0,0,0,0,0,0,0,0,0,0,0,0,0,0,0,0,0,0,0,0,0,0,0,0,0,0,0,0,0,0"/>
                      </v:shape>
                    </v:group>
                  </w:pict>
                </mc:Fallback>
              </mc:AlternateContent>
            </w:r>
            <w:r>
              <w:rPr>
                <w:noProof/>
                <w:szCs w:val="22"/>
                <w:lang w:eastAsia="zh-CN"/>
              </w:rPr>
              <w:drawing>
                <wp:anchor distT="0" distB="0" distL="114300" distR="114300" simplePos="0" relativeHeight="251658240" behindDoc="0" locked="0" layoutInCell="1" allowOverlap="1" wp14:anchorId="7D8D9ECE" wp14:editId="26FA9A12">
                  <wp:simplePos x="0" y="0"/>
                  <wp:positionH relativeFrom="column">
                    <wp:posOffset>610235</wp:posOffset>
                  </wp:positionH>
                  <wp:positionV relativeFrom="paragraph">
                    <wp:posOffset>-318770</wp:posOffset>
                  </wp:positionV>
                  <wp:extent cx="293370" cy="267335"/>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3370" cy="2673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Cs w:val="22"/>
                <w:lang w:eastAsia="zh-CN"/>
              </w:rPr>
              <w:drawing>
                <wp:anchor distT="0" distB="0" distL="114300" distR="114300" simplePos="0" relativeHeight="251657216" behindDoc="0" locked="0" layoutInCell="1" allowOverlap="1" wp14:anchorId="7ED01AE5" wp14:editId="67019938">
                  <wp:simplePos x="0" y="0"/>
                  <wp:positionH relativeFrom="column">
                    <wp:posOffset>268605</wp:posOffset>
                  </wp:positionH>
                  <wp:positionV relativeFrom="paragraph">
                    <wp:posOffset>-318770</wp:posOffset>
                  </wp:positionV>
                  <wp:extent cx="294640" cy="26733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4640" cy="267335"/>
                          </a:xfrm>
                          <a:prstGeom prst="rect">
                            <a:avLst/>
                          </a:prstGeom>
                          <a:noFill/>
                          <a:ln>
                            <a:noFill/>
                          </a:ln>
                        </pic:spPr>
                      </pic:pic>
                    </a:graphicData>
                  </a:graphic>
                  <wp14:sizeRelH relativeFrom="page">
                    <wp14:pctWidth>0</wp14:pctWidth>
                  </wp14:sizeRelH>
                  <wp14:sizeRelV relativeFrom="page">
                    <wp14:pctHeight>0</wp14:pctHeight>
                  </wp14:sizeRelV>
                </wp:anchor>
              </w:drawing>
            </w:r>
            <w:r w:rsidR="00576CC6">
              <w:rPr>
                <w:rFonts w:hint="eastAsia"/>
                <w:b/>
                <w:noProof/>
                <w:szCs w:val="22"/>
                <w:lang w:val="en-CA" w:eastAsia="zh-CN"/>
              </w:rPr>
              <w:t>J</w:t>
            </w:r>
            <w:r w:rsidR="00576CC6" w:rsidRPr="00084198">
              <w:rPr>
                <w:b/>
                <w:noProof/>
                <w:szCs w:val="22"/>
                <w:lang w:val="en-CA"/>
              </w:rPr>
              <w:t>oint Video Experts Team (JVET)</w:t>
            </w:r>
          </w:p>
          <w:p w14:paraId="53FFC6BC" w14:textId="320CBCC5" w:rsidR="00576CC6" w:rsidRPr="00084198" w:rsidRDefault="00576CC6" w:rsidP="00CD45EA">
            <w:pPr>
              <w:tabs>
                <w:tab w:val="left" w:pos="7200"/>
              </w:tabs>
              <w:rPr>
                <w:b/>
                <w:noProof/>
                <w:szCs w:val="22"/>
                <w:lang w:val="en-CA"/>
              </w:rPr>
            </w:pPr>
            <w:r w:rsidRPr="00084198">
              <w:rPr>
                <w:b/>
                <w:noProof/>
                <w:szCs w:val="22"/>
                <w:lang w:val="en-CA"/>
              </w:rPr>
              <w:t>of ITU-T SG 16 WP 3 and ISO/IEC JTC 1/SC 29</w:t>
            </w:r>
          </w:p>
          <w:p w14:paraId="452C7F7F" w14:textId="2DB29B5F" w:rsidR="00E61DAC" w:rsidRPr="00846C2D" w:rsidRDefault="003E417A" w:rsidP="00A72245">
            <w:pPr>
              <w:tabs>
                <w:tab w:val="left" w:pos="7200"/>
              </w:tabs>
              <w:rPr>
                <w:b/>
                <w:szCs w:val="22"/>
              </w:rPr>
            </w:pPr>
            <w:r>
              <w:t>20th</w:t>
            </w:r>
            <w:r w:rsidR="00815F30" w:rsidRPr="000613EB">
              <w:rPr>
                <w:lang w:val="en-CA"/>
              </w:rPr>
              <w:t xml:space="preserve"> Meeting</w:t>
            </w:r>
            <w:r>
              <w:rPr>
                <w:lang w:val="en-CA"/>
              </w:rPr>
              <w:t>,</w:t>
            </w:r>
            <w:r w:rsidR="00815F30" w:rsidRPr="00D06F8A">
              <w:rPr>
                <w:lang w:val="en-CA"/>
              </w:rPr>
              <w:t xml:space="preserve"> by teleconference, </w:t>
            </w:r>
            <w:r>
              <w:rPr>
                <w:lang w:val="en-CA"/>
              </w:rPr>
              <w:t>7 – 16</w:t>
            </w:r>
            <w:r w:rsidRPr="00B648F1">
              <w:rPr>
                <w:lang w:val="en-CA"/>
              </w:rPr>
              <w:t xml:space="preserve"> </w:t>
            </w:r>
            <w:r>
              <w:rPr>
                <w:lang w:val="en-CA"/>
              </w:rPr>
              <w:t>Oct</w:t>
            </w:r>
            <w:r w:rsidR="00A72245">
              <w:rPr>
                <w:lang w:val="en-CA"/>
              </w:rPr>
              <w:t>ober</w:t>
            </w:r>
            <w:r w:rsidR="00815F30" w:rsidRPr="00D06F8A">
              <w:rPr>
                <w:lang w:val="en-CA"/>
              </w:rPr>
              <w:t xml:space="preserve"> 2020</w:t>
            </w:r>
            <w:bookmarkStart w:id="0" w:name="_GoBack"/>
            <w:bookmarkEnd w:id="0"/>
          </w:p>
        </w:tc>
        <w:tc>
          <w:tcPr>
            <w:tcW w:w="3168" w:type="dxa"/>
          </w:tcPr>
          <w:p w14:paraId="5723FC48" w14:textId="3500DC6F" w:rsidR="008A4B4C" w:rsidRPr="00846C2D" w:rsidRDefault="00E61DAC" w:rsidP="00CA7357">
            <w:pPr>
              <w:tabs>
                <w:tab w:val="left" w:pos="7200"/>
              </w:tabs>
              <w:rPr>
                <w:u w:val="single"/>
              </w:rPr>
            </w:pPr>
            <w:r w:rsidRPr="00846C2D">
              <w:t>Document</w:t>
            </w:r>
            <w:r w:rsidR="006C5D39" w:rsidRPr="00846C2D">
              <w:t xml:space="preserve">: </w:t>
            </w:r>
            <w:r w:rsidR="009D7CE6" w:rsidRPr="00846C2D">
              <w:t>JVET</w:t>
            </w:r>
            <w:r w:rsidRPr="00846C2D">
              <w:t>-</w:t>
            </w:r>
            <w:r w:rsidR="008E5D85">
              <w:t>T2</w:t>
            </w:r>
            <w:r w:rsidR="008E5D85" w:rsidRPr="00846C2D">
              <w:t>002</w:t>
            </w:r>
            <w:r w:rsidR="00A22E5C">
              <w:t>-</w:t>
            </w:r>
            <w:r w:rsidR="00F109A3">
              <w:t>v</w:t>
            </w:r>
            <w:r w:rsidR="00815F30">
              <w:t>1</w:t>
            </w:r>
          </w:p>
        </w:tc>
      </w:tr>
    </w:tbl>
    <w:p w14:paraId="79670BD8" w14:textId="77777777" w:rsidR="00E61DAC" w:rsidRPr="00155108" w:rsidRDefault="00E61DAC" w:rsidP="00CD45EA"/>
    <w:tbl>
      <w:tblPr>
        <w:tblW w:w="9648" w:type="dxa"/>
        <w:tblLayout w:type="fixed"/>
        <w:tblLook w:val="0000" w:firstRow="0" w:lastRow="0" w:firstColumn="0" w:lastColumn="0" w:noHBand="0" w:noVBand="0"/>
      </w:tblPr>
      <w:tblGrid>
        <w:gridCol w:w="1458"/>
        <w:gridCol w:w="3780"/>
        <w:gridCol w:w="810"/>
        <w:gridCol w:w="3600"/>
      </w:tblGrid>
      <w:tr w:rsidR="00E61DAC" w:rsidRPr="00846C2D" w14:paraId="0AF1D74F" w14:textId="77777777" w:rsidTr="002049F2">
        <w:tc>
          <w:tcPr>
            <w:tcW w:w="1458" w:type="dxa"/>
          </w:tcPr>
          <w:p w14:paraId="013E4CF7" w14:textId="77777777" w:rsidR="00E61DAC" w:rsidRPr="00846C2D" w:rsidRDefault="00E61DAC" w:rsidP="00CD45EA">
            <w:pPr>
              <w:spacing w:after="60"/>
              <w:rPr>
                <w:i/>
                <w:szCs w:val="22"/>
              </w:rPr>
            </w:pPr>
            <w:r w:rsidRPr="00846C2D">
              <w:rPr>
                <w:i/>
                <w:szCs w:val="22"/>
              </w:rPr>
              <w:t>Title:</w:t>
            </w:r>
          </w:p>
        </w:tc>
        <w:tc>
          <w:tcPr>
            <w:tcW w:w="8190" w:type="dxa"/>
            <w:gridSpan w:val="3"/>
          </w:tcPr>
          <w:p w14:paraId="4E1B5DFF" w14:textId="37447C36" w:rsidR="00E61DAC" w:rsidRPr="00846C2D" w:rsidRDefault="00A231D3" w:rsidP="00CD45EA">
            <w:pPr>
              <w:spacing w:after="60"/>
              <w:rPr>
                <w:b/>
                <w:szCs w:val="22"/>
              </w:rPr>
            </w:pPr>
            <w:r w:rsidRPr="00846C2D">
              <w:rPr>
                <w:b/>
                <w:szCs w:val="22"/>
              </w:rPr>
              <w:t>Algorithm description for Versatile Vide</w:t>
            </w:r>
            <w:r w:rsidR="00574EAC">
              <w:rPr>
                <w:b/>
                <w:szCs w:val="22"/>
              </w:rPr>
              <w:t xml:space="preserve">o Coding and Test Model </w:t>
            </w:r>
            <w:r w:rsidR="003E417A">
              <w:rPr>
                <w:b/>
                <w:szCs w:val="22"/>
              </w:rPr>
              <w:t>11</w:t>
            </w:r>
            <w:r w:rsidR="00F109A3">
              <w:rPr>
                <w:b/>
                <w:szCs w:val="22"/>
              </w:rPr>
              <w:t xml:space="preserve"> </w:t>
            </w:r>
            <w:r w:rsidR="00574EAC">
              <w:rPr>
                <w:b/>
                <w:szCs w:val="22"/>
              </w:rPr>
              <w:t xml:space="preserve">(VTM </w:t>
            </w:r>
            <w:r w:rsidR="003E417A">
              <w:rPr>
                <w:b/>
                <w:szCs w:val="22"/>
              </w:rPr>
              <w:t>11</w:t>
            </w:r>
            <w:r w:rsidRPr="00846C2D">
              <w:rPr>
                <w:b/>
                <w:szCs w:val="22"/>
              </w:rPr>
              <w:t>)</w:t>
            </w:r>
          </w:p>
        </w:tc>
      </w:tr>
      <w:tr w:rsidR="00E61DAC" w:rsidRPr="00846C2D" w14:paraId="7ECBFE72" w14:textId="77777777" w:rsidTr="002049F2">
        <w:tc>
          <w:tcPr>
            <w:tcW w:w="1458" w:type="dxa"/>
          </w:tcPr>
          <w:p w14:paraId="7ADD9E34" w14:textId="77777777" w:rsidR="00E61DAC" w:rsidRPr="00846C2D" w:rsidRDefault="00E61DAC" w:rsidP="00CD45EA">
            <w:pPr>
              <w:spacing w:after="60"/>
              <w:rPr>
                <w:i/>
                <w:szCs w:val="22"/>
              </w:rPr>
            </w:pPr>
            <w:r w:rsidRPr="00846C2D">
              <w:rPr>
                <w:i/>
                <w:szCs w:val="22"/>
              </w:rPr>
              <w:t>Status:</w:t>
            </w:r>
          </w:p>
        </w:tc>
        <w:tc>
          <w:tcPr>
            <w:tcW w:w="8190" w:type="dxa"/>
            <w:gridSpan w:val="3"/>
          </w:tcPr>
          <w:p w14:paraId="230B2D0D" w14:textId="77777777" w:rsidR="00E61DAC" w:rsidRPr="00846C2D" w:rsidRDefault="00C93065" w:rsidP="00CD45EA">
            <w:pPr>
              <w:spacing w:after="60"/>
              <w:jc w:val="both"/>
              <w:rPr>
                <w:szCs w:val="22"/>
              </w:rPr>
            </w:pPr>
            <w:r w:rsidRPr="00846C2D">
              <w:rPr>
                <w:szCs w:val="22"/>
              </w:rPr>
              <w:t>Output</w:t>
            </w:r>
            <w:r w:rsidR="0013458C" w:rsidRPr="00846C2D">
              <w:rPr>
                <w:szCs w:val="22"/>
              </w:rPr>
              <w:t xml:space="preserve"> d</w:t>
            </w:r>
            <w:r w:rsidR="00E61DAC" w:rsidRPr="00846C2D">
              <w:rPr>
                <w:szCs w:val="22"/>
              </w:rPr>
              <w:t xml:space="preserve">ocument </w:t>
            </w:r>
            <w:r w:rsidR="00D80BB6">
              <w:rPr>
                <w:szCs w:val="22"/>
              </w:rPr>
              <w:t>of</w:t>
            </w:r>
            <w:r w:rsidR="00E61DAC" w:rsidRPr="00846C2D">
              <w:rPr>
                <w:szCs w:val="22"/>
              </w:rPr>
              <w:t xml:space="preserve"> </w:t>
            </w:r>
            <w:r w:rsidR="009D7CE6" w:rsidRPr="00846C2D">
              <w:rPr>
                <w:szCs w:val="22"/>
              </w:rPr>
              <w:t>JVET</w:t>
            </w:r>
          </w:p>
        </w:tc>
      </w:tr>
      <w:tr w:rsidR="00E61DAC" w:rsidRPr="00846C2D" w14:paraId="4996EDA5" w14:textId="77777777" w:rsidTr="002049F2">
        <w:tc>
          <w:tcPr>
            <w:tcW w:w="1458" w:type="dxa"/>
          </w:tcPr>
          <w:p w14:paraId="72ED5A7D" w14:textId="77777777" w:rsidR="00E61DAC" w:rsidRPr="00846C2D" w:rsidRDefault="00E61DAC" w:rsidP="00CD45EA">
            <w:pPr>
              <w:spacing w:after="60"/>
              <w:rPr>
                <w:i/>
                <w:szCs w:val="22"/>
              </w:rPr>
            </w:pPr>
            <w:r w:rsidRPr="00846C2D">
              <w:rPr>
                <w:i/>
                <w:szCs w:val="22"/>
              </w:rPr>
              <w:t>Purpose:</w:t>
            </w:r>
          </w:p>
        </w:tc>
        <w:tc>
          <w:tcPr>
            <w:tcW w:w="8190" w:type="dxa"/>
            <w:gridSpan w:val="3"/>
          </w:tcPr>
          <w:p w14:paraId="16B57003" w14:textId="595DE3AE" w:rsidR="00E61DAC" w:rsidRPr="00846C2D" w:rsidRDefault="00A231D3" w:rsidP="00CD45EA">
            <w:pPr>
              <w:spacing w:after="60"/>
              <w:rPr>
                <w:szCs w:val="22"/>
              </w:rPr>
            </w:pPr>
            <w:r w:rsidRPr="00846C2D">
              <w:rPr>
                <w:szCs w:val="22"/>
                <w:lang w:val="en-CA"/>
              </w:rPr>
              <w:t xml:space="preserve">Algorithm description for Versatile Video Coding and Test Model </w:t>
            </w:r>
            <w:r w:rsidR="003E417A">
              <w:rPr>
                <w:szCs w:val="22"/>
                <w:lang w:val="en-CA"/>
              </w:rPr>
              <w:t>11</w:t>
            </w:r>
          </w:p>
        </w:tc>
      </w:tr>
      <w:tr w:rsidR="00E61DAC" w:rsidRPr="00846C2D" w14:paraId="042FFBFC" w14:textId="77777777" w:rsidTr="002049F2">
        <w:tc>
          <w:tcPr>
            <w:tcW w:w="1458" w:type="dxa"/>
          </w:tcPr>
          <w:p w14:paraId="3E27A284" w14:textId="77777777" w:rsidR="00E61DAC" w:rsidRPr="00846C2D" w:rsidRDefault="00E61DAC" w:rsidP="00CD45EA">
            <w:pPr>
              <w:spacing w:after="60"/>
              <w:rPr>
                <w:i/>
                <w:szCs w:val="22"/>
              </w:rPr>
            </w:pPr>
            <w:r w:rsidRPr="00846C2D">
              <w:rPr>
                <w:i/>
                <w:szCs w:val="22"/>
              </w:rPr>
              <w:t>Author(s) or</w:t>
            </w:r>
            <w:r w:rsidRPr="00846C2D">
              <w:rPr>
                <w:i/>
                <w:szCs w:val="22"/>
              </w:rPr>
              <w:br/>
              <w:t>Contact(s):</w:t>
            </w:r>
          </w:p>
        </w:tc>
        <w:tc>
          <w:tcPr>
            <w:tcW w:w="3780" w:type="dxa"/>
          </w:tcPr>
          <w:p w14:paraId="1192780D" w14:textId="77777777" w:rsidR="00E61DAC" w:rsidRDefault="00D57253" w:rsidP="00CD45EA">
            <w:pPr>
              <w:spacing w:after="60"/>
              <w:rPr>
                <w:szCs w:val="22"/>
              </w:rPr>
            </w:pPr>
            <w:r w:rsidRPr="00846C2D">
              <w:rPr>
                <w:szCs w:val="22"/>
              </w:rPr>
              <w:t>Jianle Chen</w:t>
            </w:r>
            <w:r w:rsidR="00B220BC">
              <w:rPr>
                <w:szCs w:val="22"/>
              </w:rPr>
              <w:br/>
            </w:r>
            <w:r w:rsidR="007B7B24">
              <w:rPr>
                <w:szCs w:val="22"/>
              </w:rPr>
              <w:t>Yan</w:t>
            </w:r>
            <w:r w:rsidR="00B220BC">
              <w:rPr>
                <w:szCs w:val="22"/>
              </w:rPr>
              <w:t xml:space="preserve"> Ye</w:t>
            </w:r>
            <w:r w:rsidR="00B220BC">
              <w:rPr>
                <w:szCs w:val="22"/>
              </w:rPr>
              <w:br/>
            </w:r>
            <w:r w:rsidR="007B7B24" w:rsidRPr="007B7B24">
              <w:rPr>
                <w:szCs w:val="22"/>
              </w:rPr>
              <w:t>Seung Hwan Kim</w:t>
            </w:r>
          </w:p>
          <w:p w14:paraId="3B1432E3" w14:textId="77777777" w:rsidR="007B7B24" w:rsidRPr="00846C2D" w:rsidRDefault="007B7B24" w:rsidP="00CD45EA">
            <w:pPr>
              <w:spacing w:after="60"/>
              <w:rPr>
                <w:szCs w:val="22"/>
              </w:rPr>
            </w:pPr>
          </w:p>
        </w:tc>
        <w:tc>
          <w:tcPr>
            <w:tcW w:w="810" w:type="dxa"/>
          </w:tcPr>
          <w:p w14:paraId="10F0EFBB" w14:textId="77777777" w:rsidR="00E61DAC" w:rsidRPr="00846C2D" w:rsidRDefault="00E61DAC" w:rsidP="00CD45EA">
            <w:pPr>
              <w:spacing w:after="60"/>
              <w:rPr>
                <w:szCs w:val="22"/>
              </w:rPr>
            </w:pPr>
            <w:r w:rsidRPr="00846C2D">
              <w:rPr>
                <w:szCs w:val="22"/>
              </w:rPr>
              <w:t>Email:</w:t>
            </w:r>
          </w:p>
        </w:tc>
        <w:tc>
          <w:tcPr>
            <w:tcW w:w="3600" w:type="dxa"/>
          </w:tcPr>
          <w:p w14:paraId="0629946E" w14:textId="5B728BC1" w:rsidR="007B7B24" w:rsidRPr="00846C2D" w:rsidRDefault="00F25D20" w:rsidP="00CD45EA">
            <w:pPr>
              <w:spacing w:after="60"/>
              <w:rPr>
                <w:szCs w:val="22"/>
              </w:rPr>
            </w:pPr>
            <w:hyperlink r:id="rId13" w:history="1">
              <w:r w:rsidR="00C7296D">
                <w:rPr>
                  <w:rStyle w:val="Hyperlink"/>
                  <w:szCs w:val="22"/>
                </w:rPr>
                <w:t>cjianle@qti.qualcomm.com</w:t>
              </w:r>
            </w:hyperlink>
            <w:r w:rsidR="00B220BC">
              <w:rPr>
                <w:szCs w:val="22"/>
              </w:rPr>
              <w:br/>
            </w:r>
            <w:hyperlink r:id="rId14" w:history="1">
              <w:r w:rsidR="00887D9F" w:rsidRPr="00887D9F">
                <w:rPr>
                  <w:rStyle w:val="Hyperlink"/>
                  <w:szCs w:val="22"/>
                </w:rPr>
                <w:t>Yan.Ye@a</w:t>
              </w:r>
              <w:r w:rsidR="00887D9F" w:rsidRPr="007C6916">
                <w:rPr>
                  <w:rStyle w:val="Hyperlink"/>
                  <w:szCs w:val="22"/>
                </w:rPr>
                <w:t>libaba-inc.com</w:t>
              </w:r>
            </w:hyperlink>
            <w:r w:rsidR="00B220BC">
              <w:rPr>
                <w:szCs w:val="22"/>
              </w:rPr>
              <w:br/>
            </w:r>
            <w:r w:rsidR="005E6119" w:rsidRPr="005E6119">
              <w:rPr>
                <w:rStyle w:val="Hyperlink"/>
                <w:szCs w:val="22"/>
              </w:rPr>
              <w:t>seunghwan3.kim@lge.com</w:t>
            </w:r>
          </w:p>
        </w:tc>
      </w:tr>
      <w:tr w:rsidR="00E61DAC" w:rsidRPr="00846C2D" w14:paraId="3E9833E7" w14:textId="77777777" w:rsidTr="002049F2">
        <w:tc>
          <w:tcPr>
            <w:tcW w:w="1458" w:type="dxa"/>
          </w:tcPr>
          <w:p w14:paraId="3FE2929E" w14:textId="77777777" w:rsidR="00E61DAC" w:rsidRPr="00846C2D" w:rsidRDefault="00E61DAC" w:rsidP="00CD45EA">
            <w:pPr>
              <w:spacing w:after="60"/>
              <w:rPr>
                <w:i/>
                <w:szCs w:val="22"/>
              </w:rPr>
            </w:pPr>
            <w:r w:rsidRPr="00846C2D">
              <w:rPr>
                <w:i/>
                <w:szCs w:val="22"/>
              </w:rPr>
              <w:t>Source:</w:t>
            </w:r>
          </w:p>
        </w:tc>
        <w:tc>
          <w:tcPr>
            <w:tcW w:w="8190" w:type="dxa"/>
            <w:gridSpan w:val="3"/>
          </w:tcPr>
          <w:p w14:paraId="721F8758" w14:textId="77777777" w:rsidR="00E61DAC" w:rsidRPr="00846C2D" w:rsidRDefault="00784660" w:rsidP="00CD45EA">
            <w:pPr>
              <w:spacing w:after="60"/>
              <w:rPr>
                <w:szCs w:val="22"/>
                <w:lang w:eastAsia="zh-CN"/>
              </w:rPr>
            </w:pPr>
            <w:r w:rsidRPr="00846C2D">
              <w:rPr>
                <w:szCs w:val="22"/>
              </w:rPr>
              <w:t>Editors</w:t>
            </w:r>
          </w:p>
        </w:tc>
      </w:tr>
    </w:tbl>
    <w:p w14:paraId="700C0559" w14:textId="77777777" w:rsidR="00E61DAC" w:rsidRPr="00014AA4" w:rsidRDefault="00E61DAC" w:rsidP="00CD45EA">
      <w:pPr>
        <w:tabs>
          <w:tab w:val="left" w:pos="1800"/>
          <w:tab w:val="right" w:pos="9360"/>
        </w:tabs>
        <w:spacing w:after="240"/>
        <w:jc w:val="center"/>
        <w:rPr>
          <w:szCs w:val="22"/>
        </w:rPr>
      </w:pPr>
      <w:r w:rsidRPr="00014AA4">
        <w:rPr>
          <w:szCs w:val="22"/>
          <w:u w:val="single"/>
        </w:rPr>
        <w:t>_____________________________</w:t>
      </w:r>
    </w:p>
    <w:p w14:paraId="18361EC5" w14:textId="77777777" w:rsidR="00784660" w:rsidRPr="00784660" w:rsidRDefault="00275BCF" w:rsidP="00CD45EA">
      <w:pPr>
        <w:pStyle w:val="Heading1"/>
        <w:numPr>
          <w:ilvl w:val="0"/>
          <w:numId w:val="0"/>
        </w:numPr>
        <w:spacing w:before="136"/>
        <w:ind w:left="432" w:hanging="432"/>
      </w:pPr>
      <w:bookmarkStart w:id="1" w:name="_Toc58175097"/>
      <w:r w:rsidRPr="00014AA4">
        <w:t>Abstract</w:t>
      </w:r>
      <w:bookmarkEnd w:id="1"/>
    </w:p>
    <w:p w14:paraId="199816FA" w14:textId="17CC4CB7" w:rsidR="00CC5020" w:rsidRPr="006F26F8" w:rsidRDefault="00B11863" w:rsidP="00CA7357">
      <w:pPr>
        <w:jc w:val="both"/>
        <w:rPr>
          <w:szCs w:val="22"/>
          <w:lang w:eastAsia="ja-JP"/>
        </w:rPr>
      </w:pPr>
      <w:r>
        <w:rPr>
          <w:szCs w:val="22"/>
          <w:lang w:val="en-CA"/>
        </w:rPr>
        <w:t xml:space="preserve">The JVET established </w:t>
      </w:r>
      <w:r w:rsidR="00D80BB6">
        <w:rPr>
          <w:szCs w:val="22"/>
          <w:lang w:val="en-CA"/>
        </w:rPr>
        <w:t xml:space="preserve">the </w:t>
      </w:r>
      <w:r w:rsidRPr="00B11863">
        <w:rPr>
          <w:szCs w:val="22"/>
          <w:lang w:val="en-CA"/>
        </w:rPr>
        <w:t xml:space="preserve">Versatile Video Coding </w:t>
      </w:r>
      <w:r w:rsidR="00D80BB6">
        <w:rPr>
          <w:szCs w:val="22"/>
          <w:lang w:val="en-CA"/>
        </w:rPr>
        <w:t xml:space="preserve">(VVC) </w:t>
      </w:r>
      <w:r w:rsidR="00024C1D">
        <w:rPr>
          <w:szCs w:val="22"/>
          <w:lang w:val="en-CA"/>
        </w:rPr>
        <w:t xml:space="preserve">working draft </w:t>
      </w:r>
      <w:r w:rsidR="003E417A">
        <w:rPr>
          <w:szCs w:val="22"/>
          <w:lang w:val="en-CA"/>
        </w:rPr>
        <w:t>11</w:t>
      </w:r>
      <w:r w:rsidR="000D2EB2">
        <w:rPr>
          <w:szCs w:val="22"/>
          <w:lang w:val="en-CA"/>
        </w:rPr>
        <w:t xml:space="preserve"> </w:t>
      </w:r>
      <w:r w:rsidR="00D80BB6">
        <w:rPr>
          <w:szCs w:val="22"/>
          <w:lang w:val="en-CA"/>
        </w:rPr>
        <w:t xml:space="preserve">and the VVC </w:t>
      </w:r>
      <w:r w:rsidR="0015581E">
        <w:rPr>
          <w:szCs w:val="22"/>
          <w:lang w:val="en-CA"/>
        </w:rPr>
        <w:t>T</w:t>
      </w:r>
      <w:r>
        <w:rPr>
          <w:szCs w:val="22"/>
          <w:lang w:val="en-CA"/>
        </w:rPr>
        <w:t xml:space="preserve">est </w:t>
      </w:r>
      <w:r w:rsidR="0015581E">
        <w:rPr>
          <w:szCs w:val="22"/>
          <w:lang w:val="en-CA"/>
        </w:rPr>
        <w:t>M</w:t>
      </w:r>
      <w:r>
        <w:rPr>
          <w:szCs w:val="22"/>
          <w:lang w:val="en-CA"/>
        </w:rPr>
        <w:t xml:space="preserve">odel </w:t>
      </w:r>
      <w:r w:rsidR="003E417A">
        <w:rPr>
          <w:szCs w:val="22"/>
          <w:lang w:val="en-CA" w:eastAsia="zh-CN"/>
        </w:rPr>
        <w:t>11</w:t>
      </w:r>
      <w:r w:rsidR="000D2EB2">
        <w:rPr>
          <w:szCs w:val="22"/>
          <w:lang w:val="en-CA"/>
        </w:rPr>
        <w:t xml:space="preserve"> </w:t>
      </w:r>
      <w:r>
        <w:rPr>
          <w:szCs w:val="22"/>
          <w:lang w:val="en-CA"/>
        </w:rPr>
        <w:t>(</w:t>
      </w:r>
      <w:r w:rsidR="00815F30">
        <w:rPr>
          <w:szCs w:val="22"/>
          <w:lang w:val="en-CA"/>
        </w:rPr>
        <w:t>VTM</w:t>
      </w:r>
      <w:r w:rsidR="003E417A">
        <w:rPr>
          <w:szCs w:val="22"/>
          <w:lang w:val="en-CA"/>
        </w:rPr>
        <w:t>11</w:t>
      </w:r>
      <w:r>
        <w:rPr>
          <w:szCs w:val="22"/>
          <w:lang w:val="en-CA"/>
        </w:rPr>
        <w:t xml:space="preserve">) </w:t>
      </w:r>
      <w:r w:rsidR="00024C1D">
        <w:rPr>
          <w:szCs w:val="22"/>
          <w:lang w:val="en-CA"/>
        </w:rPr>
        <w:t>a</w:t>
      </w:r>
      <w:r w:rsidR="00024C1D" w:rsidRPr="00024C1D">
        <w:rPr>
          <w:szCs w:val="22"/>
          <w:lang w:val="en-CA"/>
        </w:rPr>
        <w:t xml:space="preserve">lgorithm description </w:t>
      </w:r>
      <w:r w:rsidR="00024C1D">
        <w:rPr>
          <w:szCs w:val="22"/>
          <w:lang w:val="en-CA"/>
        </w:rPr>
        <w:t xml:space="preserve">and </w:t>
      </w:r>
      <w:r w:rsidR="00D80BB6">
        <w:rPr>
          <w:szCs w:val="22"/>
          <w:lang w:val="en-CA"/>
        </w:rPr>
        <w:t xml:space="preserve">encoding method </w:t>
      </w:r>
      <w:r>
        <w:rPr>
          <w:szCs w:val="22"/>
          <w:lang w:val="en-CA"/>
        </w:rPr>
        <w:t xml:space="preserve">at its </w:t>
      </w:r>
      <w:r w:rsidR="000561F4">
        <w:rPr>
          <w:szCs w:val="22"/>
          <w:lang w:val="en-CA"/>
        </w:rPr>
        <w:t>20</w:t>
      </w:r>
      <w:r w:rsidR="00D50240" w:rsidRPr="00D17EA9">
        <w:rPr>
          <w:szCs w:val="22"/>
          <w:vertAlign w:val="superscript"/>
          <w:lang w:val="en-CA"/>
        </w:rPr>
        <w:t>th</w:t>
      </w:r>
      <w:r w:rsidR="00D50240">
        <w:rPr>
          <w:szCs w:val="22"/>
          <w:lang w:val="en-CA"/>
        </w:rPr>
        <w:t xml:space="preserve"> </w:t>
      </w:r>
      <w:r>
        <w:rPr>
          <w:szCs w:val="22"/>
          <w:lang w:val="en-CA"/>
        </w:rPr>
        <w:t>meeting (</w:t>
      </w:r>
      <w:r w:rsidR="000561F4">
        <w:rPr>
          <w:lang w:val="en-CA"/>
        </w:rPr>
        <w:t>7 – 16</w:t>
      </w:r>
      <w:r w:rsidR="000561F4" w:rsidRPr="00B648F1">
        <w:rPr>
          <w:lang w:val="en-CA"/>
        </w:rPr>
        <w:t xml:space="preserve"> </w:t>
      </w:r>
      <w:r w:rsidR="000561F4">
        <w:rPr>
          <w:lang w:val="en-CA"/>
        </w:rPr>
        <w:t>Oct.</w:t>
      </w:r>
      <w:r w:rsidR="000561F4" w:rsidRPr="005F48A2" w:rsidDel="000561F4">
        <w:rPr>
          <w:lang w:val="en-CA"/>
        </w:rPr>
        <w:t xml:space="preserve"> </w:t>
      </w:r>
      <w:r w:rsidR="00362F41" w:rsidRPr="00D06F8A">
        <w:rPr>
          <w:lang w:val="en-CA"/>
        </w:rPr>
        <w:t>2020</w:t>
      </w:r>
      <w:r w:rsidR="00022750">
        <w:rPr>
          <w:lang w:val="en-CA"/>
        </w:rPr>
        <w:t>,</w:t>
      </w:r>
      <w:r w:rsidR="00022750" w:rsidRPr="00022750">
        <w:rPr>
          <w:lang w:val="en-CA"/>
        </w:rPr>
        <w:t xml:space="preserve"> </w:t>
      </w:r>
      <w:r w:rsidR="00D50240" w:rsidRPr="00D06F8A">
        <w:rPr>
          <w:lang w:val="en-CA"/>
        </w:rPr>
        <w:t>teleconference</w:t>
      </w:r>
      <w:r>
        <w:rPr>
          <w:szCs w:val="22"/>
          <w:lang w:val="en-CA"/>
        </w:rPr>
        <w:t xml:space="preserve">). This document serves </w:t>
      </w:r>
      <w:r>
        <w:rPr>
          <w:szCs w:val="22"/>
          <w:lang w:eastAsia="ja-JP"/>
        </w:rPr>
        <w:t xml:space="preserve">as a source of general tutorial information </w:t>
      </w:r>
      <w:r w:rsidR="00C14A44">
        <w:rPr>
          <w:szCs w:val="22"/>
          <w:lang w:eastAsia="ja-JP"/>
        </w:rPr>
        <w:t>o</w:t>
      </w:r>
      <w:r w:rsidR="0015581E">
        <w:rPr>
          <w:szCs w:val="22"/>
          <w:lang w:eastAsia="ja-JP"/>
        </w:rPr>
        <w:t>n</w:t>
      </w:r>
      <w:r w:rsidR="00C14A44">
        <w:rPr>
          <w:szCs w:val="22"/>
          <w:lang w:eastAsia="ja-JP"/>
        </w:rPr>
        <w:t xml:space="preserve"> </w:t>
      </w:r>
      <w:r w:rsidR="0015581E">
        <w:rPr>
          <w:szCs w:val="22"/>
          <w:lang w:eastAsia="ja-JP"/>
        </w:rPr>
        <w:t xml:space="preserve">the </w:t>
      </w:r>
      <w:r w:rsidR="00C14A44">
        <w:rPr>
          <w:szCs w:val="22"/>
          <w:lang w:val="en-CA"/>
        </w:rPr>
        <w:t>VVC</w:t>
      </w:r>
      <w:r w:rsidR="00C14A44" w:rsidRPr="00B11863">
        <w:rPr>
          <w:szCs w:val="22"/>
          <w:lang w:val="en-CA"/>
        </w:rPr>
        <w:t xml:space="preserve"> </w:t>
      </w:r>
      <w:r w:rsidR="0015581E">
        <w:rPr>
          <w:szCs w:val="22"/>
          <w:lang w:val="en-CA"/>
        </w:rPr>
        <w:t xml:space="preserve">design </w:t>
      </w:r>
      <w:r>
        <w:rPr>
          <w:szCs w:val="22"/>
          <w:lang w:eastAsia="ja-JP"/>
        </w:rPr>
        <w:t xml:space="preserve">and also provides an encoder-side description of </w:t>
      </w:r>
      <w:r w:rsidR="00362F41">
        <w:rPr>
          <w:szCs w:val="22"/>
          <w:lang w:eastAsia="ja-JP"/>
        </w:rPr>
        <w:t>VTM</w:t>
      </w:r>
      <w:r w:rsidR="003E417A">
        <w:rPr>
          <w:szCs w:val="22"/>
          <w:lang w:eastAsia="ja-JP"/>
        </w:rPr>
        <w:t>11</w:t>
      </w:r>
      <w:r>
        <w:rPr>
          <w:szCs w:val="22"/>
          <w:lang w:eastAsia="ja-JP"/>
        </w:rPr>
        <w:t>.</w:t>
      </w:r>
      <w:r w:rsidR="00B8132F">
        <w:rPr>
          <w:szCs w:val="22"/>
          <w:lang w:eastAsia="ja-JP"/>
        </w:rPr>
        <w:t xml:space="preserve"> </w:t>
      </w:r>
      <w:r w:rsidR="00776B8B">
        <w:rPr>
          <w:noProof/>
          <w:lang w:val="en-CA"/>
        </w:rPr>
        <w:t>The VVC</w:t>
      </w:r>
      <w:r w:rsidR="00776B8B" w:rsidRPr="00130606">
        <w:rPr>
          <w:noProof/>
          <w:lang w:val="en-CA"/>
        </w:rPr>
        <w:t xml:space="preserve"> has been </w:t>
      </w:r>
      <w:r w:rsidR="00776B8B">
        <w:rPr>
          <w:noProof/>
          <w:lang w:val="en-CA"/>
        </w:rPr>
        <w:t>developed</w:t>
      </w:r>
      <w:r w:rsidR="00776B8B" w:rsidRPr="00130606">
        <w:rPr>
          <w:noProof/>
          <w:lang w:val="en-CA"/>
        </w:rPr>
        <w:t xml:space="preserve"> by a joint collaborative team of ITU-T and ISO/IEC experts known as the Joint Video Experts Team (JVET), which is a partnership of ITU-T Study Group 16 Question 6 (known as VCEG) and ISO/IEC JTC</w:t>
      </w:r>
      <w:r w:rsidR="00776B8B">
        <w:rPr>
          <w:noProof/>
          <w:lang w:val="en-CA"/>
        </w:rPr>
        <w:t> </w:t>
      </w:r>
      <w:r w:rsidR="00776B8B" w:rsidRPr="00130606">
        <w:rPr>
          <w:noProof/>
          <w:lang w:val="en-CA"/>
        </w:rPr>
        <w:t>1/SC</w:t>
      </w:r>
      <w:r w:rsidR="00776B8B">
        <w:rPr>
          <w:noProof/>
          <w:lang w:val="en-CA"/>
        </w:rPr>
        <w:t> </w:t>
      </w:r>
      <w:r w:rsidR="00776B8B" w:rsidRPr="00130606">
        <w:rPr>
          <w:noProof/>
          <w:lang w:val="en-CA"/>
        </w:rPr>
        <w:t>29/WG</w:t>
      </w:r>
      <w:r w:rsidR="00776B8B">
        <w:rPr>
          <w:noProof/>
          <w:lang w:val="en-CA"/>
        </w:rPr>
        <w:t> </w:t>
      </w:r>
      <w:r w:rsidR="00776B8B" w:rsidRPr="00130606">
        <w:rPr>
          <w:noProof/>
          <w:lang w:val="en-CA"/>
        </w:rPr>
        <w:t xml:space="preserve">11 (known as MPEG). This draft new standard has been designed with two primary goals. The first of these is to specify a video coding technology with a compression capability that is substantially beyond that of the prior generations of such standards, and the second is for this technology to be highly versatile for effective use in a broadened range of applications. Some key application areas for the use of this standard particularly include ultra-high-definition video (e.g., with 3840×2160 or 7620×4320 picture resolution and bit depth of 10 or 12 bits as specified in Rec. ITU-R BT.2100), video with a high dynamic range and wide colour gamut (e.g., with the perceptual quantization or hybrid log-gamma transfer characteristics specified in Rec. ITU-R BT.2100), and video for immersive media applications such as 360° omnidirectional video </w:t>
      </w:r>
      <w:r w:rsidR="00776B8B">
        <w:rPr>
          <w:noProof/>
          <w:lang w:val="en-CA"/>
        </w:rPr>
        <w:t xml:space="preserve">projected </w:t>
      </w:r>
      <w:r w:rsidR="00776B8B" w:rsidRPr="00130606">
        <w:rPr>
          <w:noProof/>
          <w:lang w:val="en-CA"/>
        </w:rPr>
        <w:t xml:space="preserve">using </w:t>
      </w:r>
      <w:r w:rsidR="00776B8B">
        <w:rPr>
          <w:noProof/>
          <w:lang w:val="en-CA"/>
        </w:rPr>
        <w:t xml:space="preserve">a </w:t>
      </w:r>
      <w:r w:rsidR="00776B8B" w:rsidRPr="00130606">
        <w:rPr>
          <w:noProof/>
          <w:lang w:val="en-CA"/>
        </w:rPr>
        <w:t xml:space="preserve">common projection format such as </w:t>
      </w:r>
      <w:r w:rsidR="00776B8B">
        <w:rPr>
          <w:noProof/>
          <w:lang w:val="en-CA"/>
        </w:rPr>
        <w:t xml:space="preserve">the </w:t>
      </w:r>
      <w:r w:rsidR="00776B8B" w:rsidRPr="00130606">
        <w:rPr>
          <w:noProof/>
          <w:lang w:val="en-CA"/>
        </w:rPr>
        <w:t>equirectangular</w:t>
      </w:r>
      <w:r w:rsidR="00776B8B">
        <w:rPr>
          <w:noProof/>
          <w:lang w:val="en-CA"/>
        </w:rPr>
        <w:t xml:space="preserve"> or</w:t>
      </w:r>
      <w:r w:rsidR="00776B8B" w:rsidRPr="00130606">
        <w:rPr>
          <w:noProof/>
          <w:lang w:val="en-CA"/>
        </w:rPr>
        <w:t xml:space="preserve"> cubemap projection</w:t>
      </w:r>
      <w:r w:rsidR="00776B8B">
        <w:rPr>
          <w:noProof/>
          <w:lang w:val="en-CA"/>
        </w:rPr>
        <w:t xml:space="preserve"> format</w:t>
      </w:r>
      <w:r w:rsidR="00776B8B" w:rsidRPr="00130606">
        <w:rPr>
          <w:noProof/>
          <w:lang w:val="en-CA"/>
        </w:rPr>
        <w:t>, in addition to the applications that have commonly been addressed by prior video coding standards.</w:t>
      </w:r>
    </w:p>
    <w:p w14:paraId="7AB6357B" w14:textId="6997AF11" w:rsidR="00024C1D" w:rsidRDefault="00024C1D" w:rsidP="00CD45EA">
      <w:pPr>
        <w:overflowPunct/>
        <w:autoSpaceDE/>
        <w:autoSpaceDN/>
        <w:adjustRightInd/>
        <w:textAlignment w:val="auto"/>
        <w:rPr>
          <w:lang w:val="en-CA"/>
        </w:rPr>
      </w:pPr>
    </w:p>
    <w:p w14:paraId="07B71975" w14:textId="7C4FAFAC" w:rsidR="00024C1D" w:rsidRDefault="00024C1D" w:rsidP="00CD45EA">
      <w:pPr>
        <w:overflowPunct/>
        <w:autoSpaceDE/>
        <w:autoSpaceDN/>
        <w:adjustRightInd/>
        <w:textAlignment w:val="auto"/>
        <w:rPr>
          <w:lang w:val="en-CA"/>
        </w:rPr>
      </w:pPr>
    </w:p>
    <w:p w14:paraId="36E66365" w14:textId="326706DD" w:rsidR="00EB44D3" w:rsidRDefault="00EB44D3" w:rsidP="00CD45EA">
      <w:pPr>
        <w:overflowPunct/>
        <w:autoSpaceDE/>
        <w:autoSpaceDN/>
        <w:adjustRightInd/>
        <w:textAlignment w:val="auto"/>
      </w:pPr>
      <w:r>
        <w:t>Ed. Notes:</w:t>
      </w:r>
    </w:p>
    <w:p w14:paraId="4D345568" w14:textId="77777777" w:rsidR="00D41FE2" w:rsidRDefault="00D41FE2" w:rsidP="00D41FE2">
      <w:pPr>
        <w:tabs>
          <w:tab w:val="clear" w:pos="360"/>
          <w:tab w:val="clear" w:pos="720"/>
          <w:tab w:val="clear" w:pos="1080"/>
          <w:tab w:val="clear" w:pos="1440"/>
        </w:tabs>
        <w:overflowPunct/>
        <w:autoSpaceDE/>
        <w:autoSpaceDN/>
        <w:adjustRightInd/>
        <w:spacing w:before="100" w:beforeAutospacing="1" w:after="100" w:afterAutospacing="1"/>
        <w:textAlignment w:val="auto"/>
        <w:rPr>
          <w:ins w:id="2" w:author="v1-jc1" w:date="2020-11-29T22:29:00Z"/>
          <w:lang w:val="en-CA"/>
        </w:rPr>
      </w:pPr>
      <w:ins w:id="3" w:author="v1-jc1" w:date="2020-11-29T22:29:00Z">
        <w:r w:rsidRPr="00CA7357">
          <w:rPr>
            <w:szCs w:val="22"/>
            <w:lang w:val="en-CA"/>
          </w:rPr>
          <w:t xml:space="preserve">VVC Test Model </w:t>
        </w:r>
        <w:r>
          <w:rPr>
            <w:szCs w:val="22"/>
            <w:lang w:val="en-CA"/>
          </w:rPr>
          <w:t>11</w:t>
        </w:r>
        <w:r w:rsidRPr="00CA7357">
          <w:rPr>
            <w:szCs w:val="22"/>
            <w:lang w:val="en-CA"/>
          </w:rPr>
          <w:t xml:space="preserve"> (</w:t>
        </w:r>
        <w:r>
          <w:rPr>
            <w:szCs w:val="22"/>
            <w:lang w:val="en-CA"/>
          </w:rPr>
          <w:t>VTM11</w:t>
        </w:r>
        <w:r w:rsidRPr="00CA7357">
          <w:rPr>
            <w:szCs w:val="22"/>
            <w:lang w:val="en-CA"/>
          </w:rPr>
          <w:t>) algorithm descripti</w:t>
        </w:r>
        <w:r w:rsidRPr="00D5520A">
          <w:rPr>
            <w:szCs w:val="22"/>
            <w:lang w:val="en-CA"/>
          </w:rPr>
          <w:t>on and encoding method</w:t>
        </w:r>
        <w:r w:rsidRPr="009C5E4D">
          <w:rPr>
            <w:lang w:val="en-CA"/>
          </w:rPr>
          <w:t xml:space="preserve"> </w:t>
        </w:r>
      </w:ins>
    </w:p>
    <w:p w14:paraId="6BBD52A4" w14:textId="24F7B182" w:rsidR="00D41FE2" w:rsidRDefault="00D41FE2" w:rsidP="00D41FE2">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ins w:id="4" w:author="v1-jc1" w:date="2020-12-06T19:25:00Z"/>
          <w:lang w:val="en-CA"/>
        </w:rPr>
      </w:pPr>
      <w:ins w:id="5" w:author="v1-jc1" w:date="2020-11-29T22:29:00Z">
        <w:r>
          <w:rPr>
            <w:lang w:val="en-CA"/>
          </w:rPr>
          <w:t>General editorial improvements</w:t>
        </w:r>
      </w:ins>
    </w:p>
    <w:p w14:paraId="6867A7C5" w14:textId="0CD34000" w:rsidR="003A61E2" w:rsidRDefault="003A61E2" w:rsidP="003A61E2">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ins w:id="6" w:author="v1-jc1" w:date="2020-12-06T20:41:00Z"/>
          <w:lang w:val="en-CA"/>
        </w:rPr>
      </w:pPr>
      <w:ins w:id="7" w:author="v1-jc1" w:date="2020-12-06T19:35:00Z">
        <w:r w:rsidRPr="003A61E2">
          <w:rPr>
            <w:lang w:val="en-CA"/>
          </w:rPr>
          <w:t>Add</w:t>
        </w:r>
        <w:r w:rsidRPr="00512403">
          <w:rPr>
            <w:lang w:val="en-CA"/>
          </w:rPr>
          <w:t>ed description of encoder configuration</w:t>
        </w:r>
      </w:ins>
      <w:ins w:id="8" w:author="v1-jc1" w:date="2020-12-08T17:20:00Z">
        <w:r w:rsidR="001A5451">
          <w:rPr>
            <w:lang w:val="en-CA"/>
          </w:rPr>
          <w:t xml:space="preserve"> with GOP size 32 in random</w:t>
        </w:r>
      </w:ins>
      <w:ins w:id="9" w:author="v1-jc1" w:date="2020-12-08T17:21:00Z">
        <w:r w:rsidR="001A5451">
          <w:rPr>
            <w:lang w:val="en-CA"/>
          </w:rPr>
          <w:t xml:space="preserve"> </w:t>
        </w:r>
      </w:ins>
      <w:ins w:id="10" w:author="v1-jc1" w:date="2020-12-08T17:20:00Z">
        <w:r w:rsidR="001A5451">
          <w:rPr>
            <w:lang w:val="en-CA"/>
          </w:rPr>
          <w:t xml:space="preserve">access and GOP size 8 in </w:t>
        </w:r>
      </w:ins>
      <w:ins w:id="11" w:author="v1-jc1" w:date="2020-12-08T17:21:00Z">
        <w:r w:rsidR="001A5451">
          <w:rPr>
            <w:lang w:val="en-CA"/>
          </w:rPr>
          <w:t>l</w:t>
        </w:r>
      </w:ins>
      <w:ins w:id="12" w:author="v1-jc1" w:date="2020-12-08T17:20:00Z">
        <w:r w:rsidR="001A5451">
          <w:rPr>
            <w:lang w:val="en-CA"/>
          </w:rPr>
          <w:t>ow delay</w:t>
        </w:r>
      </w:ins>
    </w:p>
    <w:p w14:paraId="7ABCF3D1" w14:textId="553D7706" w:rsidR="00F87B80" w:rsidRPr="00512403" w:rsidRDefault="00F87B80" w:rsidP="003A61E2">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ins w:id="13" w:author="v1-jc1" w:date="2020-11-29T22:29:00Z"/>
          <w:lang w:val="en-CA"/>
        </w:rPr>
      </w:pPr>
      <w:ins w:id="14" w:author="v1-jc1" w:date="2020-12-06T20:41:00Z">
        <w:r>
          <w:rPr>
            <w:lang w:val="en-CA"/>
          </w:rPr>
          <w:t xml:space="preserve">Added </w:t>
        </w:r>
      </w:ins>
      <w:ins w:id="15" w:author="v1-jc1" w:date="2020-12-06T20:42:00Z">
        <w:r>
          <w:rPr>
            <w:lang w:val="en-CA"/>
          </w:rPr>
          <w:t>description of motion compensated temporal pre-filtering (MCTF)</w:t>
        </w:r>
      </w:ins>
    </w:p>
    <w:p w14:paraId="4D15A7FD" w14:textId="77777777" w:rsidR="00C705BF" w:rsidRDefault="00C705BF" w:rsidP="00CD45EA">
      <w:pPr>
        <w:overflowPunct/>
        <w:autoSpaceDE/>
        <w:autoSpaceDN/>
        <w:adjustRightInd/>
        <w:textAlignment w:val="auto"/>
      </w:pPr>
    </w:p>
    <w:p w14:paraId="2CD68514" w14:textId="18B2AC7A" w:rsidR="00DA0497" w:rsidRDefault="00DA0497" w:rsidP="00DA0497">
      <w:pPr>
        <w:tabs>
          <w:tab w:val="clear" w:pos="360"/>
          <w:tab w:val="clear" w:pos="720"/>
          <w:tab w:val="clear" w:pos="1080"/>
          <w:tab w:val="clear" w:pos="1440"/>
        </w:tabs>
        <w:overflowPunct/>
        <w:autoSpaceDE/>
        <w:autoSpaceDN/>
        <w:adjustRightInd/>
        <w:spacing w:before="100" w:beforeAutospacing="1" w:after="100" w:afterAutospacing="1"/>
        <w:textAlignment w:val="auto"/>
        <w:rPr>
          <w:lang w:val="en-CA"/>
        </w:rPr>
      </w:pPr>
      <w:r w:rsidRPr="00CA7357">
        <w:rPr>
          <w:szCs w:val="22"/>
          <w:lang w:val="en-CA"/>
        </w:rPr>
        <w:t xml:space="preserve">VVC Test Model </w:t>
      </w:r>
      <w:r>
        <w:rPr>
          <w:szCs w:val="22"/>
          <w:lang w:val="en-CA"/>
        </w:rPr>
        <w:t>10</w:t>
      </w:r>
      <w:r w:rsidRPr="00CA7357">
        <w:rPr>
          <w:szCs w:val="22"/>
          <w:lang w:val="en-CA"/>
        </w:rPr>
        <w:t xml:space="preserve"> (</w:t>
      </w:r>
      <w:r>
        <w:rPr>
          <w:szCs w:val="22"/>
          <w:lang w:val="en-CA"/>
        </w:rPr>
        <w:t>VTM10</w:t>
      </w:r>
      <w:r w:rsidRPr="00CA7357">
        <w:rPr>
          <w:szCs w:val="22"/>
          <w:lang w:val="en-CA"/>
        </w:rPr>
        <w:t>) algorithm descripti</w:t>
      </w:r>
      <w:r w:rsidRPr="00D5520A">
        <w:rPr>
          <w:szCs w:val="22"/>
          <w:lang w:val="en-CA"/>
        </w:rPr>
        <w:t>on and encoding method</w:t>
      </w:r>
      <w:r w:rsidRPr="009C5E4D">
        <w:rPr>
          <w:lang w:val="en-CA"/>
        </w:rPr>
        <w:t xml:space="preserve"> </w:t>
      </w:r>
    </w:p>
    <w:p w14:paraId="3CBC1739" w14:textId="0D493DC7" w:rsidR="00DA0497" w:rsidRDefault="00DA0497" w:rsidP="00DA0497">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Pr>
          <w:lang w:val="en-CA"/>
        </w:rPr>
        <w:lastRenderedPageBreak/>
        <w:t xml:space="preserve">Updated the description of a number of intra and inter coding tools to match the VVC FDIS spec and improve clarity </w:t>
      </w:r>
    </w:p>
    <w:p w14:paraId="778AB66C" w14:textId="58FB255B" w:rsidR="00DA0497" w:rsidRDefault="00DA0497" w:rsidP="00DA0497">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Pr>
          <w:lang w:val="en-CA"/>
        </w:rPr>
        <w:t xml:space="preserve">General editorial improvements </w:t>
      </w:r>
    </w:p>
    <w:p w14:paraId="254F7AB1" w14:textId="4C168369" w:rsidR="005401EC" w:rsidRDefault="005401EC" w:rsidP="005401EC">
      <w:pPr>
        <w:tabs>
          <w:tab w:val="clear" w:pos="360"/>
          <w:tab w:val="clear" w:pos="720"/>
          <w:tab w:val="clear" w:pos="1080"/>
          <w:tab w:val="clear" w:pos="1440"/>
        </w:tabs>
        <w:overflowPunct/>
        <w:autoSpaceDE/>
        <w:autoSpaceDN/>
        <w:adjustRightInd/>
        <w:spacing w:before="100" w:beforeAutospacing="1" w:after="100" w:afterAutospacing="1"/>
        <w:textAlignment w:val="auto"/>
        <w:rPr>
          <w:lang w:val="en-CA"/>
        </w:rPr>
      </w:pPr>
      <w:r w:rsidRPr="00CA7357">
        <w:rPr>
          <w:szCs w:val="22"/>
          <w:lang w:val="en-CA"/>
        </w:rPr>
        <w:t xml:space="preserve">VVC Test Model </w:t>
      </w:r>
      <w:r>
        <w:rPr>
          <w:szCs w:val="22"/>
          <w:lang w:val="en-CA"/>
        </w:rPr>
        <w:t>9</w:t>
      </w:r>
      <w:r w:rsidRPr="00CA7357">
        <w:rPr>
          <w:szCs w:val="22"/>
          <w:lang w:val="en-CA"/>
        </w:rPr>
        <w:t xml:space="preserve"> (</w:t>
      </w:r>
      <w:r>
        <w:rPr>
          <w:szCs w:val="22"/>
          <w:lang w:val="en-CA"/>
        </w:rPr>
        <w:t>VTM9</w:t>
      </w:r>
      <w:r w:rsidRPr="00CA7357">
        <w:rPr>
          <w:szCs w:val="22"/>
          <w:lang w:val="en-CA"/>
        </w:rPr>
        <w:t>) algorithm descripti</w:t>
      </w:r>
      <w:r w:rsidRPr="00D5520A">
        <w:rPr>
          <w:szCs w:val="22"/>
          <w:lang w:val="en-CA"/>
        </w:rPr>
        <w:t>on and encoding method</w:t>
      </w:r>
      <w:r w:rsidRPr="009C5E4D">
        <w:rPr>
          <w:lang w:val="en-CA"/>
        </w:rPr>
        <w:t xml:space="preserve"> </w:t>
      </w:r>
    </w:p>
    <w:p w14:paraId="5814BD0A" w14:textId="29E9CE37" w:rsidR="005401EC" w:rsidRDefault="005401EC" w:rsidP="005401EC">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Pr>
          <w:lang w:val="en-CA"/>
        </w:rPr>
        <w:t>Added description of Profiles, Levels and Tiers.</w:t>
      </w:r>
    </w:p>
    <w:p w14:paraId="0D2D7E35" w14:textId="77777777" w:rsidR="005401EC" w:rsidRDefault="005401EC" w:rsidP="00E97056">
      <w:pPr>
        <w:tabs>
          <w:tab w:val="clear" w:pos="360"/>
          <w:tab w:val="clear" w:pos="720"/>
          <w:tab w:val="clear" w:pos="1080"/>
          <w:tab w:val="clear" w:pos="1440"/>
        </w:tabs>
        <w:overflowPunct/>
        <w:autoSpaceDE/>
        <w:autoSpaceDN/>
        <w:adjustRightInd/>
        <w:spacing w:before="100" w:beforeAutospacing="1" w:after="100" w:afterAutospacing="1"/>
        <w:textAlignment w:val="auto"/>
        <w:rPr>
          <w:szCs w:val="22"/>
          <w:lang w:val="en-CA"/>
        </w:rPr>
      </w:pPr>
    </w:p>
    <w:p w14:paraId="0C705629" w14:textId="08A6E05F" w:rsidR="00E97056" w:rsidRDefault="00E97056" w:rsidP="00E97056">
      <w:pPr>
        <w:tabs>
          <w:tab w:val="clear" w:pos="360"/>
          <w:tab w:val="clear" w:pos="720"/>
          <w:tab w:val="clear" w:pos="1080"/>
          <w:tab w:val="clear" w:pos="1440"/>
        </w:tabs>
        <w:overflowPunct/>
        <w:autoSpaceDE/>
        <w:autoSpaceDN/>
        <w:adjustRightInd/>
        <w:spacing w:before="100" w:beforeAutospacing="1" w:after="100" w:afterAutospacing="1"/>
        <w:textAlignment w:val="auto"/>
        <w:rPr>
          <w:lang w:val="en-CA"/>
        </w:rPr>
      </w:pPr>
      <w:r w:rsidRPr="00CA7357">
        <w:rPr>
          <w:szCs w:val="22"/>
          <w:lang w:val="en-CA"/>
        </w:rPr>
        <w:t xml:space="preserve">VVC Test Model </w:t>
      </w:r>
      <w:r>
        <w:rPr>
          <w:szCs w:val="22"/>
          <w:lang w:val="en-CA"/>
        </w:rPr>
        <w:t>8</w:t>
      </w:r>
      <w:r w:rsidRPr="00CA7357">
        <w:rPr>
          <w:szCs w:val="22"/>
          <w:lang w:val="en-CA"/>
        </w:rPr>
        <w:t xml:space="preserve"> (</w:t>
      </w:r>
      <w:r w:rsidR="005401EC">
        <w:rPr>
          <w:szCs w:val="22"/>
          <w:lang w:val="en-CA"/>
        </w:rPr>
        <w:t>VTM8</w:t>
      </w:r>
      <w:r w:rsidRPr="00CA7357">
        <w:rPr>
          <w:szCs w:val="22"/>
          <w:lang w:val="en-CA"/>
        </w:rPr>
        <w:t>) algorithm descripti</w:t>
      </w:r>
      <w:r w:rsidRPr="00D5520A">
        <w:rPr>
          <w:szCs w:val="22"/>
          <w:lang w:val="en-CA"/>
        </w:rPr>
        <w:t>on and encoding method</w:t>
      </w:r>
      <w:r w:rsidRPr="009C5E4D">
        <w:rPr>
          <w:lang w:val="en-CA"/>
        </w:rPr>
        <w:t xml:space="preserve"> </w:t>
      </w:r>
    </w:p>
    <w:p w14:paraId="494186A0" w14:textId="77777777" w:rsidR="00DC29A9" w:rsidRDefault="00F73550" w:rsidP="00C765D8">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Pr>
          <w:lang w:val="en-CA"/>
        </w:rPr>
        <w:t>Editorial improvements of the JCCR mode</w:t>
      </w:r>
    </w:p>
    <w:p w14:paraId="40B9C27A" w14:textId="6191D63D" w:rsidR="00F73550" w:rsidRDefault="00DC29A9" w:rsidP="00C765D8">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Pr>
          <w:lang w:val="en-CA"/>
        </w:rPr>
        <w:t xml:space="preserve">Added encoder algorithm description for the palette mode, as well as editorial improvements of the </w:t>
      </w:r>
      <w:r w:rsidR="00F73550">
        <w:rPr>
          <w:lang w:val="en-CA"/>
        </w:rPr>
        <w:t>palette mode</w:t>
      </w:r>
    </w:p>
    <w:p w14:paraId="32D4BF99" w14:textId="15F2F5AC" w:rsidR="007A0686" w:rsidRDefault="007A0686" w:rsidP="007A0686">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Pr>
          <w:lang w:val="en-CA"/>
        </w:rPr>
        <w:t xml:space="preserve">Incorporated JVET-Q0291: </w:t>
      </w:r>
      <w:r w:rsidRPr="007A0686">
        <w:rPr>
          <w:lang w:val="en-CA"/>
        </w:rPr>
        <w:t>CE2-related: On maximum palette size of VVC</w:t>
      </w:r>
    </w:p>
    <w:p w14:paraId="72030A27" w14:textId="77777777" w:rsidR="007A0686" w:rsidRDefault="007A0686" w:rsidP="007A0686">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Pr>
          <w:lang w:val="en-CA"/>
        </w:rPr>
        <w:t xml:space="preserve">Incorporated JVET-Q0503: </w:t>
      </w:r>
      <w:r>
        <w:t>CE2-related: Encoder improvement for palette mode</w:t>
      </w:r>
    </w:p>
    <w:p w14:paraId="660EB3B5" w14:textId="56D50F0D" w:rsidR="007A0686" w:rsidRDefault="007A0686" w:rsidP="007A0686">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Pr>
          <w:lang w:val="en-CA"/>
        </w:rPr>
        <w:t>Incorporated JVET-Q0504:</w:t>
      </w:r>
      <w:r w:rsidRPr="007A0686">
        <w:t xml:space="preserve"> </w:t>
      </w:r>
      <w:r w:rsidRPr="007A0686">
        <w:rPr>
          <w:lang w:val="en-CA"/>
        </w:rPr>
        <w:t>CE2-related: Palette mode for non 4:4:4 color format</w:t>
      </w:r>
    </w:p>
    <w:p w14:paraId="1B19E3C5" w14:textId="605398D3" w:rsidR="002B5E6E" w:rsidRPr="00D250D7" w:rsidRDefault="002B5E6E" w:rsidP="002B5E6E">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2B5E6E">
        <w:rPr>
          <w:lang w:val="en-CA"/>
        </w:rPr>
        <w:t xml:space="preserve">Incorporated </w:t>
      </w:r>
      <w:r>
        <w:rPr>
          <w:lang w:val="en-CA"/>
        </w:rPr>
        <w:t>JVET-Q0712</w:t>
      </w:r>
      <w:r w:rsidRPr="002B5E6E">
        <w:rPr>
          <w:lang w:val="en-CA"/>
        </w:rPr>
        <w:t xml:space="preserve">: </w:t>
      </w:r>
      <w:r w:rsidRPr="002B5E6E">
        <w:t>Non-CE2: Extension of error limit table in JVET-Q0503 to high QP</w:t>
      </w:r>
    </w:p>
    <w:p w14:paraId="021AB54A" w14:textId="0DE9705B" w:rsidR="00BB0023" w:rsidRPr="00D250D7" w:rsidRDefault="00BB0023" w:rsidP="00BB0023">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Pr>
          <w:lang w:val="en-CA"/>
        </w:rPr>
        <w:t xml:space="preserve">Incorporated JVET-Q0493: </w:t>
      </w:r>
      <w:r w:rsidRPr="00BB0023">
        <w:rPr>
          <w:lang w:val="en-CA"/>
        </w:rPr>
        <w:t>Non-CE2: Palette encoder improvements for lossless coding</w:t>
      </w:r>
    </w:p>
    <w:p w14:paraId="21CE8F12" w14:textId="203E8FA8" w:rsidR="00C765D8" w:rsidRPr="002B5E6E" w:rsidRDefault="00C765D8" w:rsidP="002B5E6E">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2B5E6E">
        <w:rPr>
          <w:lang w:val="en-CA"/>
        </w:rPr>
        <w:t>Incorporated JVET-Q0695: Combined encoder improvements of JVET-Q0101/JVET-Q0408/JVET-Q0514 on JCCR with chroma transform skip</w:t>
      </w:r>
    </w:p>
    <w:p w14:paraId="21298F18" w14:textId="77E4DBBB" w:rsidR="0085384A" w:rsidRPr="0085384A" w:rsidRDefault="0085384A" w:rsidP="0085384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Pr>
          <w:lang w:val="en-CA"/>
        </w:rPr>
        <w:t xml:space="preserve">Incorporated JVET-Q0054: CE1-1.1: </w:t>
      </w:r>
      <w:r w:rsidRPr="0091046E">
        <w:rPr>
          <w:lang w:val="en-CA"/>
        </w:rPr>
        <w:t>Fixes for long luma deblocking filter decision</w:t>
      </w:r>
    </w:p>
    <w:p w14:paraId="3F7FF435" w14:textId="15C9AE4F" w:rsidR="00EB44D3" w:rsidRPr="008B1A3F" w:rsidRDefault="007B09CF" w:rsidP="00E97056">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8B1A3F">
        <w:rPr>
          <w:lang w:val="en-CA"/>
        </w:rPr>
        <w:t>Incorporated JVET-Q0150: Fix for ALF virtual boundary processing</w:t>
      </w:r>
    </w:p>
    <w:p w14:paraId="7530D48D" w14:textId="38B8EEDB" w:rsidR="0096036E" w:rsidRPr="008B1A3F" w:rsidRDefault="0096036E" w:rsidP="00E97056">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8B1A3F">
        <w:rPr>
          <w:lang w:val="en-CA"/>
        </w:rPr>
        <w:t>Incorporated JVET-Q0806</w:t>
      </w:r>
      <w:r w:rsidRPr="00FE4F77">
        <w:rPr>
          <w:lang w:eastAsia="zh-CN"/>
        </w:rPr>
        <w:t xml:space="preserve">: </w:t>
      </w:r>
      <w:r w:rsidRPr="00FE4F77">
        <w:rPr>
          <w:lang w:val="en-CA"/>
        </w:rPr>
        <w:t xml:space="preserve">Geometric </w:t>
      </w:r>
      <w:r w:rsidRPr="008B1A3F">
        <w:rPr>
          <w:lang w:val="en-CA"/>
        </w:rPr>
        <w:t>partitioning mode</w:t>
      </w:r>
    </w:p>
    <w:p w14:paraId="791CD5D1" w14:textId="62434B6C" w:rsidR="00607AD0" w:rsidRPr="008B1A3F" w:rsidRDefault="00607AD0" w:rsidP="00E97056">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8B1A3F">
        <w:rPr>
          <w:lang w:val="en-CA"/>
        </w:rPr>
        <w:t xml:space="preserve">Incorporated </w:t>
      </w:r>
      <w:r w:rsidRPr="008B1A3F">
        <w:t xml:space="preserve">JVET-Q0495: </w:t>
      </w:r>
      <w:r w:rsidR="00FC6611" w:rsidRPr="008B1A3F">
        <w:t>Clip ranges for NL-ALF</w:t>
      </w:r>
    </w:p>
    <w:p w14:paraId="4AB14AFF" w14:textId="33BFD777" w:rsidR="00AA1E5C" w:rsidRPr="008B1A3F" w:rsidRDefault="00AA1E5C" w:rsidP="00E97056">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8B1A3F">
        <w:rPr>
          <w:lang w:val="en-CA"/>
        </w:rPr>
        <w:t xml:space="preserve">Incorporated </w:t>
      </w:r>
      <w:r w:rsidRPr="008B1A3F">
        <w:t xml:space="preserve">JVET-Q0297: </w:t>
      </w:r>
      <w:r w:rsidR="009A4358" w:rsidRPr="008B1A3F">
        <w:t>Merge estimation regions</w:t>
      </w:r>
    </w:p>
    <w:p w14:paraId="61B9D23C" w14:textId="0F04DC80" w:rsidR="00F86396" w:rsidRPr="00DB39D0" w:rsidRDefault="00F86396" w:rsidP="00E97056">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8B1A3F">
        <w:rPr>
          <w:lang w:val="en-CA"/>
        </w:rPr>
        <w:t>Incorporated JVET-Q0330</w:t>
      </w:r>
      <w:r w:rsidR="00AB6C08">
        <w:rPr>
          <w:lang w:val="en-CA"/>
        </w:rPr>
        <w:t xml:space="preserve">: </w:t>
      </w:r>
      <w:r w:rsidR="00AB6C08" w:rsidRPr="00AB6C08">
        <w:rPr>
          <w:lang w:val="en-CA"/>
        </w:rPr>
        <w:t>Use QT splitting if other methods are not allowed</w:t>
      </w:r>
      <w:r w:rsidR="00AB6C08">
        <w:rPr>
          <w:lang w:val="en-CA"/>
        </w:rPr>
        <w:t xml:space="preserve"> for picture boundary implicit partitionin</w:t>
      </w:r>
      <w:r w:rsidR="009269F2">
        <w:rPr>
          <w:lang w:val="en-CA"/>
        </w:rPr>
        <w:t>g</w:t>
      </w:r>
    </w:p>
    <w:p w14:paraId="488BDCD0" w14:textId="18EC4CD7" w:rsidR="00DB39D0" w:rsidRPr="004973D2" w:rsidRDefault="00DB39D0" w:rsidP="00E97056">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8B1A3F">
        <w:rPr>
          <w:lang w:val="en-CA"/>
        </w:rPr>
        <w:t xml:space="preserve">Incorporated </w:t>
      </w:r>
      <w:r>
        <w:rPr>
          <w:lang w:val="en-CA"/>
        </w:rPr>
        <w:t xml:space="preserve">JVET-Q0795: </w:t>
      </w:r>
      <w:r w:rsidRPr="00DB39D0">
        <w:rPr>
          <w:lang w:val="en-CA"/>
        </w:rPr>
        <w:t>Cross component adaptive loop filter</w:t>
      </w:r>
      <w:r>
        <w:rPr>
          <w:lang w:val="en-CA"/>
        </w:rPr>
        <w:t xml:space="preserve"> (CC-ALF)</w:t>
      </w:r>
    </w:p>
    <w:p w14:paraId="10B3CB1B" w14:textId="6EAFE0D8" w:rsidR="000D65D8" w:rsidRPr="00D61AFC" w:rsidRDefault="000D65D8" w:rsidP="000D65D8">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8B1A3F">
        <w:rPr>
          <w:lang w:val="en-CA"/>
        </w:rPr>
        <w:t xml:space="preserve">Incorporated </w:t>
      </w:r>
      <w:r>
        <w:rPr>
          <w:lang w:val="en-CA"/>
        </w:rPr>
        <w:t xml:space="preserve">JVET-Q0491: </w:t>
      </w:r>
      <w:r w:rsidRPr="000D65D8">
        <w:rPr>
          <w:lang w:val="en-CA"/>
        </w:rPr>
        <w:t>Palette escape binarization</w:t>
      </w:r>
    </w:p>
    <w:p w14:paraId="71CABCA9" w14:textId="223B4607" w:rsidR="00307E60" w:rsidRPr="00D61AFC" w:rsidRDefault="00307E60" w:rsidP="00307E60">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8B1A3F">
        <w:rPr>
          <w:lang w:val="en-CA"/>
        </w:rPr>
        <w:t xml:space="preserve">Incorporated </w:t>
      </w:r>
      <w:r>
        <w:rPr>
          <w:lang w:val="en-CA"/>
        </w:rPr>
        <w:t xml:space="preserve">JVET-Q0501: </w:t>
      </w:r>
      <w:r w:rsidRPr="00307E60">
        <w:rPr>
          <w:lang w:val="en-CA"/>
        </w:rPr>
        <w:t>Palette predictor initialization in WPP</w:t>
      </w:r>
    </w:p>
    <w:p w14:paraId="618C720E" w14:textId="6323CABE" w:rsidR="00993ED3" w:rsidRPr="008B1A3F" w:rsidRDefault="00993ED3" w:rsidP="00993ED3">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8B1A3F">
        <w:rPr>
          <w:lang w:val="en-CA"/>
        </w:rPr>
        <w:t xml:space="preserve">Incorporated </w:t>
      </w:r>
      <w:r>
        <w:rPr>
          <w:lang w:val="en-CA"/>
        </w:rPr>
        <w:t xml:space="preserve">JVET-Q0629: </w:t>
      </w:r>
      <w:r w:rsidRPr="00993ED3">
        <w:rPr>
          <w:lang w:val="en-CA"/>
        </w:rPr>
        <w:t>Palette mode excluding small blocks</w:t>
      </w:r>
    </w:p>
    <w:p w14:paraId="4D830F9E" w14:textId="756D2A79" w:rsidR="008249C1" w:rsidRPr="008B1A3F" w:rsidRDefault="008249C1" w:rsidP="008249C1">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8B1A3F">
        <w:rPr>
          <w:lang w:val="en-CA"/>
        </w:rPr>
        <w:t xml:space="preserve">Incorporated </w:t>
      </w:r>
      <w:r>
        <w:rPr>
          <w:lang w:val="en-CA"/>
        </w:rPr>
        <w:t xml:space="preserve">JVET-Q0293: </w:t>
      </w:r>
      <w:r w:rsidRPr="008249C1">
        <w:rPr>
          <w:lang w:val="en-CA"/>
        </w:rPr>
        <w:t>Removal of chroma Nx2 blocks in PDPC</w:t>
      </w:r>
    </w:p>
    <w:p w14:paraId="5D8D7D5F" w14:textId="3510BAFC" w:rsidR="000A6B74" w:rsidRPr="008B1A3F" w:rsidRDefault="000A6B74" w:rsidP="000A6B74">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8B1A3F">
        <w:rPr>
          <w:lang w:val="en-CA"/>
        </w:rPr>
        <w:t xml:space="preserve">Incorporated </w:t>
      </w:r>
      <w:r>
        <w:rPr>
          <w:lang w:val="en-CA"/>
        </w:rPr>
        <w:t xml:space="preserve">JVET-Q0820: </w:t>
      </w:r>
      <w:r w:rsidRPr="000A6B74">
        <w:rPr>
          <w:lang w:val="en-CA"/>
        </w:rPr>
        <w:t>ACT common text for bug fixes and transform change</w:t>
      </w:r>
    </w:p>
    <w:p w14:paraId="37B33A27" w14:textId="257BC309" w:rsidR="00307E60" w:rsidRPr="00D61AFC" w:rsidRDefault="003123DF" w:rsidP="003123DF">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8B1A3F">
        <w:rPr>
          <w:lang w:val="en-CA"/>
        </w:rPr>
        <w:t xml:space="preserve">Incorporated </w:t>
      </w:r>
      <w:r>
        <w:rPr>
          <w:lang w:val="en-CA"/>
        </w:rPr>
        <w:t xml:space="preserve">JVET-Q0516: </w:t>
      </w:r>
      <w:r w:rsidRPr="003123DF">
        <w:rPr>
          <w:lang w:val="en-CA"/>
        </w:rPr>
        <w:t>MTS signaling based on last significant coefficient position</w:t>
      </w:r>
    </w:p>
    <w:p w14:paraId="623E98FD" w14:textId="2B46063F" w:rsidR="00B0539B" w:rsidRPr="008B1A3F" w:rsidRDefault="00B0539B" w:rsidP="00B0539B">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8B1A3F">
        <w:rPr>
          <w:lang w:val="en-CA"/>
        </w:rPr>
        <w:t xml:space="preserve">Incorporated </w:t>
      </w:r>
      <w:r>
        <w:rPr>
          <w:lang w:val="en-CA"/>
        </w:rPr>
        <w:t xml:space="preserve">JVET-Q0784: </w:t>
      </w:r>
      <w:r w:rsidRPr="00B0539B">
        <w:rPr>
          <w:lang w:val="en-CA"/>
        </w:rPr>
        <w:t>LFNST signalling, latency reduction and scaling process</w:t>
      </w:r>
    </w:p>
    <w:p w14:paraId="6795D08F" w14:textId="0133A56F" w:rsidR="00995A19" w:rsidRPr="008B1A3F" w:rsidRDefault="00995A19" w:rsidP="00995A19">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8B1A3F">
        <w:rPr>
          <w:lang w:val="en-CA"/>
        </w:rPr>
        <w:t xml:space="preserve">Incorporated </w:t>
      </w:r>
      <w:r>
        <w:rPr>
          <w:lang w:val="en-CA"/>
        </w:rPr>
        <w:t xml:space="preserve">JVET-Q0512: </w:t>
      </w:r>
      <w:r w:rsidRPr="00995A19">
        <w:rPr>
          <w:lang w:val="en-CA"/>
        </w:rPr>
        <w:t>Enable TS for ACT blocks</w:t>
      </w:r>
    </w:p>
    <w:p w14:paraId="593B417E" w14:textId="346BA502" w:rsidR="000602A8" w:rsidRPr="008B1A3F" w:rsidRDefault="000602A8" w:rsidP="000602A8">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8B1A3F">
        <w:rPr>
          <w:lang w:val="en-CA"/>
        </w:rPr>
        <w:t xml:space="preserve">Incorporated </w:t>
      </w:r>
      <w:r>
        <w:rPr>
          <w:lang w:val="en-CA"/>
        </w:rPr>
        <w:t xml:space="preserve">JVET-Q0089: </w:t>
      </w:r>
      <w:r w:rsidRPr="000602A8">
        <w:rPr>
          <w:lang w:val="en-CA"/>
        </w:rPr>
        <w:t>TSRC slice-level switch and BDPCM for chroma in 4:2:0</w:t>
      </w:r>
    </w:p>
    <w:p w14:paraId="29028F42" w14:textId="255A4239" w:rsidR="00B0539B" w:rsidRPr="008B1A3F" w:rsidRDefault="000C032C" w:rsidP="00D61AFC">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D61AFC">
        <w:rPr>
          <w:lang w:val="en-CA"/>
        </w:rPr>
        <w:t>Incorporated JVET-Q0267: Resetting CuQpOffsets to 0 at the start of each QG</w:t>
      </w:r>
    </w:p>
    <w:p w14:paraId="7C5668A0" w14:textId="77777777" w:rsidR="00E97056" w:rsidRPr="00D61AFC" w:rsidRDefault="00E97056" w:rsidP="00E97056">
      <w:pPr>
        <w:tabs>
          <w:tab w:val="clear" w:pos="360"/>
          <w:tab w:val="clear" w:pos="720"/>
          <w:tab w:val="clear" w:pos="1080"/>
          <w:tab w:val="clear" w:pos="1440"/>
        </w:tabs>
        <w:overflowPunct/>
        <w:autoSpaceDE/>
        <w:autoSpaceDN/>
        <w:adjustRightInd/>
        <w:spacing w:before="100" w:beforeAutospacing="1" w:after="100" w:afterAutospacing="1"/>
        <w:textAlignment w:val="auto"/>
      </w:pPr>
    </w:p>
    <w:p w14:paraId="7A670258" w14:textId="2D695433" w:rsidR="00E97056" w:rsidRDefault="00EB44D3" w:rsidP="00E97056">
      <w:pPr>
        <w:tabs>
          <w:tab w:val="clear" w:pos="360"/>
          <w:tab w:val="clear" w:pos="720"/>
          <w:tab w:val="clear" w:pos="1080"/>
          <w:tab w:val="clear" w:pos="1440"/>
        </w:tabs>
        <w:overflowPunct/>
        <w:autoSpaceDE/>
        <w:autoSpaceDN/>
        <w:adjustRightInd/>
        <w:spacing w:before="100" w:beforeAutospacing="1" w:after="100" w:afterAutospacing="1"/>
        <w:textAlignment w:val="auto"/>
        <w:rPr>
          <w:lang w:val="en-CA"/>
        </w:rPr>
      </w:pPr>
      <w:r w:rsidRPr="00CA7357">
        <w:rPr>
          <w:szCs w:val="22"/>
          <w:lang w:val="en-CA"/>
        </w:rPr>
        <w:t>VVC Test Model 7 (VTM7) algorithm descripti</w:t>
      </w:r>
      <w:r w:rsidRPr="00D5520A">
        <w:rPr>
          <w:szCs w:val="22"/>
          <w:lang w:val="en-CA"/>
        </w:rPr>
        <w:t>on and encoding method</w:t>
      </w:r>
      <w:r w:rsidR="00520AB6" w:rsidRPr="009C5E4D">
        <w:rPr>
          <w:lang w:val="en-CA"/>
        </w:rPr>
        <w:t xml:space="preserve">Incorporated </w:t>
      </w:r>
    </w:p>
    <w:p w14:paraId="5B44297E" w14:textId="1B4D2A93" w:rsidR="00520AB6" w:rsidRPr="00AF3FCF" w:rsidRDefault="00520AB6"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9C5E4D">
        <w:rPr>
          <w:lang w:val="en-CA"/>
        </w:rPr>
        <w:t>JVET-O0</w:t>
      </w:r>
      <w:r w:rsidRPr="00AF3FCF">
        <w:rPr>
          <w:rFonts w:eastAsiaTheme="minorEastAsia"/>
          <w:lang w:val="en-CA" w:eastAsia="ko-KR"/>
        </w:rPr>
        <w:t>683</w:t>
      </w:r>
      <w:r w:rsidRPr="00AF3FCF">
        <w:rPr>
          <w:lang w:val="en-CA"/>
        </w:rPr>
        <w:t>: adaptive color transform</w:t>
      </w:r>
    </w:p>
    <w:p w14:paraId="505CE429" w14:textId="3F417610" w:rsidR="00D01B8B" w:rsidRPr="00CA7357" w:rsidRDefault="00D01B8B"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D736AD">
        <w:rPr>
          <w:lang w:val="en-CA"/>
        </w:rPr>
        <w:t>Incorporated JVET-</w:t>
      </w:r>
      <w:r w:rsidRPr="00CD45EA">
        <w:rPr>
          <w:rFonts w:eastAsiaTheme="minorEastAsia"/>
          <w:lang w:val="en-CA" w:eastAsia="ko-KR"/>
        </w:rPr>
        <w:t>P1000</w:t>
      </w:r>
      <w:r w:rsidRPr="00CA7357">
        <w:rPr>
          <w:lang w:val="en-CA"/>
        </w:rPr>
        <w:t xml:space="preserve">: </w:t>
      </w:r>
      <w:r w:rsidRPr="00CD45EA">
        <w:rPr>
          <w:rFonts w:eastAsiaTheme="minorEastAsia"/>
          <w:lang w:val="en-CA" w:eastAsia="ko-KR"/>
        </w:rPr>
        <w:t>T</w:t>
      </w:r>
      <w:r w:rsidRPr="00CA7357">
        <w:rPr>
          <w:lang w:val="en-CA"/>
        </w:rPr>
        <w:t>ransform shift removal in transform skip mode</w:t>
      </w:r>
    </w:p>
    <w:p w14:paraId="535D3C4D" w14:textId="4AFC04D0" w:rsidR="003940B3" w:rsidRPr="00CA7357" w:rsidRDefault="003940B3"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A7357">
        <w:rPr>
          <w:lang w:val="en-CA"/>
        </w:rPr>
        <w:t>Incorporated JVET-</w:t>
      </w:r>
      <w:r w:rsidRPr="00CD45EA">
        <w:rPr>
          <w:rFonts w:eastAsiaTheme="minorEastAsia"/>
          <w:lang w:val="en-CA" w:eastAsia="ko-KR"/>
        </w:rPr>
        <w:t>P1026</w:t>
      </w:r>
      <w:r w:rsidRPr="00CA7357">
        <w:rPr>
          <w:lang w:val="en-CA"/>
        </w:rPr>
        <w:t xml:space="preserve">: </w:t>
      </w:r>
      <w:r w:rsidR="00253B3E" w:rsidRPr="00CD45EA">
        <w:rPr>
          <w:rFonts w:eastAsiaTheme="minorEastAsia"/>
          <w:lang w:val="en-CA" w:eastAsia="ko-KR"/>
        </w:rPr>
        <w:t>Applying</w:t>
      </w:r>
      <w:r w:rsidRPr="00CA7357">
        <w:rPr>
          <w:rFonts w:eastAsiaTheme="minorEastAsia"/>
          <w:lang w:val="en-CA" w:eastAsia="ko-KR"/>
        </w:rPr>
        <w:t xml:space="preserve"> LFNST for ISP Block</w:t>
      </w:r>
      <w:r w:rsidR="003756F7" w:rsidRPr="00CD45EA">
        <w:rPr>
          <w:rFonts w:eastAsiaTheme="minorEastAsia"/>
          <w:lang w:val="en-CA" w:eastAsia="ko-KR"/>
        </w:rPr>
        <w:t>s</w:t>
      </w:r>
      <w:r w:rsidRPr="00CA7357">
        <w:rPr>
          <w:rFonts w:eastAsiaTheme="minorEastAsia"/>
          <w:lang w:val="en-CA" w:eastAsia="ko-KR"/>
        </w:rPr>
        <w:t xml:space="preserve"> </w:t>
      </w:r>
    </w:p>
    <w:p w14:paraId="76254E7E" w14:textId="47048051" w:rsidR="00CE0E9E" w:rsidRPr="00CA7357" w:rsidRDefault="00CE0E9E"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A7357">
        <w:rPr>
          <w:lang w:val="en-CA"/>
        </w:rPr>
        <w:t>Incorporated JVET-</w:t>
      </w:r>
      <w:r w:rsidRPr="00CD45EA">
        <w:rPr>
          <w:rFonts w:eastAsiaTheme="minorEastAsia"/>
          <w:lang w:val="en-CA" w:eastAsia="ko-KR"/>
        </w:rPr>
        <w:t>P0983</w:t>
      </w:r>
      <w:r w:rsidRPr="00CA7357">
        <w:rPr>
          <w:lang w:val="en-CA"/>
        </w:rPr>
        <w:t xml:space="preserve">: </w:t>
      </w:r>
      <w:r w:rsidRPr="00CD45EA">
        <w:rPr>
          <w:rFonts w:eastAsiaTheme="minorEastAsia"/>
          <w:lang w:val="en-CA" w:eastAsia="ko-KR"/>
        </w:rPr>
        <w:t>Removal of sps_sbt_max_size_64_flag</w:t>
      </w:r>
    </w:p>
    <w:p w14:paraId="7C40CF3C" w14:textId="0B4482CE" w:rsidR="002F08F0" w:rsidRPr="00CA7357" w:rsidRDefault="002F08F0"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A7357">
        <w:rPr>
          <w:lang w:val="en-CA"/>
        </w:rPr>
        <w:t>Incorporated JVET-</w:t>
      </w:r>
      <w:r w:rsidRPr="00CD45EA">
        <w:rPr>
          <w:rFonts w:eastAsiaTheme="minorEastAsia"/>
          <w:lang w:val="en-CA" w:eastAsia="ko-KR"/>
        </w:rPr>
        <w:t>P0058</w:t>
      </w:r>
      <w:r w:rsidRPr="00CA7357">
        <w:rPr>
          <w:lang w:val="en-CA"/>
        </w:rPr>
        <w:t xml:space="preserve">: </w:t>
      </w:r>
      <w:r w:rsidRPr="00CD45EA">
        <w:rPr>
          <w:rFonts w:eastAsiaTheme="minorEastAsia"/>
          <w:lang w:val="en-CA" w:eastAsia="ko-KR"/>
        </w:rPr>
        <w:t>Enabling transform skip for chroma</w:t>
      </w:r>
    </w:p>
    <w:p w14:paraId="4535BF56" w14:textId="6684973D" w:rsidR="001D3E2F" w:rsidRPr="00CA7357" w:rsidRDefault="001D3E2F"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A7357">
        <w:rPr>
          <w:lang w:val="en-CA"/>
        </w:rPr>
        <w:t>Incorporated JVET-</w:t>
      </w:r>
      <w:r w:rsidRPr="00CD45EA">
        <w:rPr>
          <w:rFonts w:eastAsiaTheme="minorEastAsia"/>
          <w:lang w:val="en-CA" w:eastAsia="ko-KR"/>
        </w:rPr>
        <w:t>P0168</w:t>
      </w:r>
      <w:r w:rsidRPr="00CA7357">
        <w:rPr>
          <w:lang w:val="en-CA"/>
        </w:rPr>
        <w:t xml:space="preserve">: </w:t>
      </w:r>
      <w:r w:rsidRPr="00CD45EA">
        <w:rPr>
          <w:rFonts w:eastAsiaTheme="minorEastAsia"/>
          <w:lang w:val="en-CA" w:eastAsia="ko-KR"/>
        </w:rPr>
        <w:t>Removal of 2x2 chroma quantization matrices</w:t>
      </w:r>
    </w:p>
    <w:p w14:paraId="7CE90169" w14:textId="3CECD491" w:rsidR="00111131" w:rsidRPr="00CA7357" w:rsidRDefault="00111131"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A7357">
        <w:rPr>
          <w:lang w:val="en-CA"/>
        </w:rPr>
        <w:t>Incorporated JVET-</w:t>
      </w:r>
      <w:r w:rsidRPr="00CD45EA">
        <w:rPr>
          <w:rFonts w:eastAsiaTheme="minorEastAsia"/>
          <w:lang w:val="en-CA" w:eastAsia="ko-KR"/>
        </w:rPr>
        <w:t>P0</w:t>
      </w:r>
      <w:r w:rsidR="00923521" w:rsidRPr="00CD45EA">
        <w:rPr>
          <w:rFonts w:eastAsiaTheme="minorEastAsia"/>
          <w:lang w:val="en-CA" w:eastAsia="ko-KR"/>
        </w:rPr>
        <w:t>365</w:t>
      </w:r>
      <w:r w:rsidRPr="00CA7357">
        <w:rPr>
          <w:lang w:val="en-CA"/>
        </w:rPr>
        <w:t xml:space="preserve">: </w:t>
      </w:r>
      <w:r w:rsidR="00923521" w:rsidRPr="00CD45EA">
        <w:rPr>
          <w:rFonts w:eastAsiaTheme="minorEastAsia"/>
          <w:lang w:val="en-CA" w:eastAsia="ko-KR"/>
        </w:rPr>
        <w:t>Disabling scaling matrices for LFNST coded blocks</w:t>
      </w:r>
    </w:p>
    <w:p w14:paraId="3E9C5904" w14:textId="0502751B" w:rsidR="00FD5092" w:rsidRPr="00CA7357" w:rsidRDefault="00FD5092"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A7357">
        <w:rPr>
          <w:lang w:val="en-CA"/>
        </w:rPr>
        <w:lastRenderedPageBreak/>
        <w:t>Incorporated JVET-</w:t>
      </w:r>
      <w:r w:rsidRPr="00CD45EA">
        <w:rPr>
          <w:rFonts w:eastAsiaTheme="minorEastAsia"/>
          <w:lang w:val="en-CA" w:eastAsia="ko-KR"/>
        </w:rPr>
        <w:t>P1034</w:t>
      </w:r>
      <w:r w:rsidRPr="00CA7357">
        <w:rPr>
          <w:lang w:val="en-CA"/>
        </w:rPr>
        <w:t xml:space="preserve">: </w:t>
      </w:r>
      <w:r w:rsidRPr="00CD45EA">
        <w:rPr>
          <w:rFonts w:eastAsiaTheme="minorEastAsia"/>
          <w:lang w:val="en-CA" w:eastAsia="ko-KR"/>
        </w:rPr>
        <w:t>Improved coding of user defined quantization matrices</w:t>
      </w:r>
    </w:p>
    <w:p w14:paraId="1F9C291E" w14:textId="18C49E03" w:rsidR="00215B5A" w:rsidRPr="00CA7357" w:rsidRDefault="00215B5A"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A7357">
        <w:rPr>
          <w:lang w:val="en-CA"/>
        </w:rPr>
        <w:t>Incorporated JVET-</w:t>
      </w:r>
      <w:r w:rsidRPr="00CD45EA">
        <w:rPr>
          <w:rFonts w:eastAsiaTheme="minorEastAsia"/>
          <w:lang w:val="en-CA" w:eastAsia="ko-KR"/>
        </w:rPr>
        <w:t>P0436</w:t>
      </w:r>
      <w:r w:rsidRPr="00CA7357">
        <w:rPr>
          <w:lang w:val="en-CA"/>
        </w:rPr>
        <w:t xml:space="preserve">: </w:t>
      </w:r>
      <w:r w:rsidRPr="00CD45EA">
        <w:rPr>
          <w:rFonts w:eastAsiaTheme="minorEastAsia"/>
          <w:lang w:val="en-CA" w:eastAsia="ko-KR"/>
        </w:rPr>
        <w:t>On CU adaptive chroma QP offset signalling</w:t>
      </w:r>
    </w:p>
    <w:p w14:paraId="52962664" w14:textId="1DFD882C" w:rsidR="00A0330E" w:rsidRPr="00CA7357" w:rsidRDefault="00A0330E"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A7357">
        <w:rPr>
          <w:lang w:val="en-CA"/>
        </w:rPr>
        <w:t>Incorporated JVET-</w:t>
      </w:r>
      <w:r w:rsidRPr="00CD45EA">
        <w:rPr>
          <w:rFonts w:eastAsiaTheme="minorEastAsia"/>
          <w:lang w:val="en-CA" w:eastAsia="ko-KR"/>
        </w:rPr>
        <w:t>P0054</w:t>
      </w:r>
      <w:r w:rsidRPr="00CA7357">
        <w:rPr>
          <w:lang w:val="en-CA"/>
        </w:rPr>
        <w:t xml:space="preserve">: </w:t>
      </w:r>
      <w:r w:rsidRPr="00CD45EA">
        <w:rPr>
          <w:rFonts w:eastAsiaTheme="minorEastAsia"/>
          <w:lang w:val="en-CA" w:eastAsia="ko-KR"/>
        </w:rPr>
        <w:t>Fixed MIP up-sampling order</w:t>
      </w:r>
    </w:p>
    <w:p w14:paraId="44CF83AF" w14:textId="0D12012F" w:rsidR="00327B95" w:rsidRPr="00CA7357" w:rsidRDefault="00327B95"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A7357">
        <w:rPr>
          <w:lang w:val="en-CA"/>
        </w:rPr>
        <w:t>Incorporated JVET-</w:t>
      </w:r>
      <w:r w:rsidRPr="00CD45EA">
        <w:rPr>
          <w:rFonts w:eastAsiaTheme="minorEastAsia"/>
          <w:lang w:val="en-CA" w:eastAsia="ko-KR"/>
        </w:rPr>
        <w:t>P0054</w:t>
      </w:r>
      <w:r w:rsidRPr="00CA7357">
        <w:rPr>
          <w:lang w:val="en-CA"/>
        </w:rPr>
        <w:t xml:space="preserve">: </w:t>
      </w:r>
      <w:r w:rsidRPr="00CD45EA">
        <w:rPr>
          <w:rFonts w:eastAsiaTheme="minorEastAsia"/>
          <w:lang w:val="en-CA" w:eastAsia="ko-KR"/>
        </w:rPr>
        <w:t>Align MIP matrix multiplication process</w:t>
      </w:r>
    </w:p>
    <w:p w14:paraId="1F3AB934" w14:textId="1E4AB611" w:rsidR="005B79F6" w:rsidRPr="00CA7357" w:rsidRDefault="005B79F6"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A7357">
        <w:rPr>
          <w:lang w:val="en-CA"/>
        </w:rPr>
        <w:t>Incorporated JVET-</w:t>
      </w:r>
      <w:r w:rsidRPr="00CD45EA">
        <w:rPr>
          <w:rFonts w:eastAsiaTheme="minorEastAsia"/>
          <w:lang w:val="en-CA" w:eastAsia="ko-KR"/>
        </w:rPr>
        <w:t>P0803</w:t>
      </w:r>
      <w:r w:rsidRPr="00CA7357">
        <w:rPr>
          <w:lang w:val="en-CA"/>
        </w:rPr>
        <w:t xml:space="preserve">: </w:t>
      </w:r>
      <w:r w:rsidRPr="00CD45EA">
        <w:rPr>
          <w:rFonts w:eastAsiaTheme="minorEastAsia"/>
          <w:lang w:val="en-CA" w:eastAsia="ko-KR"/>
        </w:rPr>
        <w:t>MIP cleanup</w:t>
      </w:r>
    </w:p>
    <w:p w14:paraId="72261FED" w14:textId="7D93EEE5" w:rsidR="004665A4" w:rsidRPr="00CA7357" w:rsidRDefault="004665A4"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A7357">
        <w:rPr>
          <w:lang w:val="en-CA"/>
        </w:rPr>
        <w:t>Incorporated JVET-</w:t>
      </w:r>
      <w:r w:rsidRPr="00CD45EA">
        <w:rPr>
          <w:rFonts w:eastAsiaTheme="minorEastAsia"/>
          <w:lang w:val="en-CA" w:eastAsia="ko-KR"/>
        </w:rPr>
        <w:t>P0408</w:t>
      </w:r>
      <w:r w:rsidRPr="00CA7357">
        <w:rPr>
          <w:lang w:val="en-CA"/>
        </w:rPr>
        <w:t xml:space="preserve">: </w:t>
      </w:r>
      <w:r w:rsidRPr="00CA7357">
        <w:rPr>
          <w:rFonts w:eastAsiaTheme="minorEastAsia"/>
          <w:lang w:val="en-CA" w:eastAsia="ko-KR"/>
        </w:rPr>
        <w:t>MRL to use the same 3 lines as CCLM</w:t>
      </w:r>
    </w:p>
    <w:p w14:paraId="395CB0A0" w14:textId="3CA0279D" w:rsidR="00F22621" w:rsidRPr="00CA7357" w:rsidRDefault="00F22621"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D5520A">
        <w:rPr>
          <w:lang w:val="en-CA"/>
        </w:rPr>
        <w:t>Incorporated JVET-</w:t>
      </w:r>
      <w:r w:rsidRPr="00CD45EA">
        <w:rPr>
          <w:rFonts w:eastAsiaTheme="minorEastAsia"/>
          <w:lang w:val="en-CA" w:eastAsia="ko-KR"/>
        </w:rPr>
        <w:t>P0059</w:t>
      </w:r>
      <w:r w:rsidRPr="00CA7357">
        <w:rPr>
          <w:lang w:val="en-CA"/>
        </w:rPr>
        <w:t xml:space="preserve">: </w:t>
      </w:r>
      <w:r w:rsidRPr="00CD45EA">
        <w:rPr>
          <w:rFonts w:eastAsiaTheme="minorEastAsia"/>
          <w:lang w:val="en-CA" w:eastAsia="ko-KR"/>
        </w:rPr>
        <w:t>Enable BDPCM for chroma</w:t>
      </w:r>
    </w:p>
    <w:p w14:paraId="50827ED9" w14:textId="276D51DB" w:rsidR="00AE208C" w:rsidRPr="00CA7357" w:rsidRDefault="00AE208C"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A7357">
        <w:rPr>
          <w:lang w:val="en-CA"/>
        </w:rPr>
        <w:t>Incorporated JVET-</w:t>
      </w:r>
      <w:r w:rsidRPr="00CD45EA">
        <w:rPr>
          <w:rFonts w:eastAsiaTheme="minorEastAsia"/>
          <w:lang w:val="en-CA" w:eastAsia="ko-KR"/>
        </w:rPr>
        <w:t>P0077</w:t>
      </w:r>
      <w:r w:rsidRPr="00CA7357">
        <w:rPr>
          <w:lang w:val="en-CA"/>
        </w:rPr>
        <w:t xml:space="preserve">: </w:t>
      </w:r>
      <w:r w:rsidRPr="00CD45EA">
        <w:rPr>
          <w:rFonts w:eastAsiaTheme="minorEastAsia"/>
          <w:lang w:val="en-CA" w:eastAsia="ko-KR"/>
        </w:rPr>
        <w:t>Line-based Palette mode</w:t>
      </w:r>
    </w:p>
    <w:p w14:paraId="2C6A33D4" w14:textId="4D50AF50" w:rsidR="003E6162" w:rsidRPr="00D5520A" w:rsidRDefault="003E6162"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A7357">
        <w:rPr>
          <w:lang w:val="en-CA"/>
        </w:rPr>
        <w:t>Incorporated JVET-O1038: ALF boundary padding</w:t>
      </w:r>
    </w:p>
    <w:p w14:paraId="6C008865" w14:textId="71AF7C15" w:rsidR="00F066A8" w:rsidRPr="00D736AD" w:rsidRDefault="00F066A8"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9C5E4D">
        <w:rPr>
          <w:lang w:val="en-CA"/>
        </w:rPr>
        <w:t>Incorporated JVET-P0505</w:t>
      </w:r>
      <w:r w:rsidRPr="00AF3FCF">
        <w:rPr>
          <w:lang w:val="en-CA"/>
        </w:rPr>
        <w:t>: Fixing non-linear ALF clip</w:t>
      </w:r>
      <w:r w:rsidRPr="00D736AD">
        <w:rPr>
          <w:lang w:val="en-CA"/>
        </w:rPr>
        <w:t>ping values for 8-bit video</w:t>
      </w:r>
    </w:p>
    <w:p w14:paraId="7438234B" w14:textId="09BEBAC6" w:rsidR="00522927" w:rsidRPr="00CD45EA" w:rsidRDefault="00522927"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D736AD">
        <w:rPr>
          <w:lang w:val="en-CA"/>
        </w:rPr>
        <w:t xml:space="preserve">Incorporated JVET-P0254: </w:t>
      </w:r>
      <w:r w:rsidR="00C34797" w:rsidRPr="002E0A12">
        <w:rPr>
          <w:lang w:val="en-CA"/>
        </w:rPr>
        <w:t xml:space="preserve">Fix number of </w:t>
      </w:r>
      <w:r w:rsidR="00C34797" w:rsidRPr="00CD45EA">
        <w:rPr>
          <w:lang w:val="en-CA"/>
        </w:rPr>
        <w:t>LMCS segments to 32 regardless of bit depth</w:t>
      </w:r>
    </w:p>
    <w:p w14:paraId="67935C31" w14:textId="47B87454" w:rsidR="00C34797" w:rsidRPr="00CD45EA" w:rsidRDefault="00C34797"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lang w:val="en-CA"/>
        </w:rPr>
        <w:t>Incorporated JVET-P0371: Signalling of corrective values for chroma residual scaling</w:t>
      </w:r>
    </w:p>
    <w:p w14:paraId="0A53836D" w14:textId="3C1F7D3A" w:rsidR="00A15842" w:rsidRPr="00CD45EA" w:rsidRDefault="00A15842"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lang w:val="en-CA"/>
        </w:rPr>
        <w:t>Remove bricks</w:t>
      </w:r>
    </w:p>
    <w:p w14:paraId="1F13FA5B" w14:textId="13028218" w:rsidR="00655B27" w:rsidRPr="00CD45EA" w:rsidRDefault="00655B27"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lang w:val="en-CA"/>
        </w:rPr>
        <w:t>Add</w:t>
      </w:r>
      <w:r w:rsidR="00C27EB2" w:rsidRPr="00CD45EA">
        <w:rPr>
          <w:lang w:val="en-CA"/>
        </w:rPr>
        <w:t>ed</w:t>
      </w:r>
      <w:r w:rsidRPr="00CD45EA">
        <w:rPr>
          <w:lang w:val="en-CA"/>
        </w:rPr>
        <w:t xml:space="preserve"> subpicture</w:t>
      </w:r>
    </w:p>
    <w:p w14:paraId="609C56FD" w14:textId="755BE69D" w:rsidR="00E541D4" w:rsidRPr="00CD45EA" w:rsidRDefault="00E541D4"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lang w:val="en-CA"/>
        </w:rPr>
        <w:t>Incorporated JVET-P0325: Change the checking order of the first two spatial merge candidates</w:t>
      </w:r>
    </w:p>
    <w:p w14:paraId="61AB12FD" w14:textId="27C8528B" w:rsidR="00D10F07" w:rsidRPr="00CD45EA" w:rsidRDefault="00D10F07"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lang w:val="en-CA"/>
        </w:rPr>
        <w:t>Incorporated JVET-P0057: 1/32-pel precision of PROF motion refinement</w:t>
      </w:r>
    </w:p>
    <w:p w14:paraId="4B13750A" w14:textId="5C8037FF" w:rsidR="00E409FA" w:rsidRPr="00404383" w:rsidRDefault="00E409FA"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lang w:val="en-CA"/>
        </w:rPr>
        <w:t>Incorporated JVET-P1023: Reference pictu</w:t>
      </w:r>
      <w:r w:rsidRPr="00404383">
        <w:rPr>
          <w:lang w:val="en-CA"/>
        </w:rPr>
        <w:t>re conditions in DMVR and BDOF</w:t>
      </w:r>
    </w:p>
    <w:p w14:paraId="3DF1167E" w14:textId="7F268464" w:rsidR="00C27EB2" w:rsidRPr="00404383" w:rsidRDefault="00C27EB2"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404383">
        <w:rPr>
          <w:lang w:val="en-CA"/>
        </w:rPr>
        <w:t>Added vi</w:t>
      </w:r>
      <w:r w:rsidR="00514966">
        <w:rPr>
          <w:lang w:val="en-CA"/>
        </w:rPr>
        <w:t>r</w:t>
      </w:r>
      <w:r w:rsidRPr="00404383">
        <w:rPr>
          <w:lang w:val="en-CA"/>
        </w:rPr>
        <w:t>tual boundary for loop filter disabling</w:t>
      </w:r>
    </w:p>
    <w:p w14:paraId="378F3796" w14:textId="2DEA3469" w:rsidR="00B03807" w:rsidRPr="00404383" w:rsidRDefault="00B03807"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404383">
        <w:rPr>
          <w:lang w:val="en-CA"/>
        </w:rPr>
        <w:t>Incorporated JVET-P0641: Removal of 2xN chroma intra blocks</w:t>
      </w:r>
    </w:p>
    <w:p w14:paraId="0CE95F03" w14:textId="4BBBD01B" w:rsidR="00D11859" w:rsidRPr="00404383" w:rsidRDefault="00D11859"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404383">
        <w:rPr>
          <w:lang w:val="en-CA"/>
        </w:rPr>
        <w:t>Incorporated JVET-</w:t>
      </w:r>
      <w:r w:rsidR="005214E8" w:rsidRPr="00404383">
        <w:rPr>
          <w:lang w:val="en-CA"/>
        </w:rPr>
        <w:t>P</w:t>
      </w:r>
      <w:r w:rsidRPr="00404383">
        <w:rPr>
          <w:lang w:val="en-CA"/>
        </w:rPr>
        <w:t>0072</w:t>
      </w:r>
      <w:r w:rsidR="00404383">
        <w:rPr>
          <w:lang w:val="en-CA"/>
        </w:rPr>
        <w:t>:</w:t>
      </w:r>
      <w:r w:rsidRPr="00404383">
        <w:rPr>
          <w:lang w:val="en-CA"/>
        </w:rPr>
        <w:t xml:space="preserve"> JVET-P0298, JVET-P0562</w:t>
      </w:r>
      <w:r w:rsidR="005214E8" w:rsidRPr="00404383">
        <w:rPr>
          <w:lang w:val="en-CA"/>
        </w:rPr>
        <w:t>, changes</w:t>
      </w:r>
      <w:r w:rsidRPr="00404383">
        <w:rPr>
          <w:lang w:val="en-CA"/>
        </w:rPr>
        <w:t xml:space="preserve"> related to transform skip residual coding</w:t>
      </w:r>
    </w:p>
    <w:p w14:paraId="06ABC4B9" w14:textId="4615DC99" w:rsidR="00D11859" w:rsidRPr="00965C7B" w:rsidRDefault="00D11859" w:rsidP="005214E8">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404383">
        <w:rPr>
          <w:lang w:val="en-CA"/>
        </w:rPr>
        <w:t>Incorporated JVET-P</w:t>
      </w:r>
      <w:r w:rsidR="005214E8" w:rsidRPr="00404383">
        <w:rPr>
          <w:lang w:val="en-CA"/>
        </w:rPr>
        <w:t>0170</w:t>
      </w:r>
      <w:r w:rsidR="00404383">
        <w:rPr>
          <w:lang w:val="en-CA"/>
        </w:rPr>
        <w:t>:</w:t>
      </w:r>
      <w:r w:rsidR="005214E8" w:rsidRPr="00404383">
        <w:rPr>
          <w:lang w:val="en-CA"/>
        </w:rPr>
        <w:t xml:space="preserve"> on regular residual coding: Simplified derivation of ZeroPos[ n ]</w:t>
      </w:r>
      <w:r w:rsidR="005214E8" w:rsidRPr="009D1B49">
        <w:rPr>
          <w:lang w:val="en-CA"/>
        </w:rPr>
        <w:t xml:space="preserve"> </w:t>
      </w:r>
    </w:p>
    <w:p w14:paraId="18E1912F" w14:textId="6086E8BB" w:rsidR="009C2C51" w:rsidRPr="00404383" w:rsidRDefault="009C2C51" w:rsidP="00CD45EA">
      <w:pPr>
        <w:overflowPunct/>
        <w:autoSpaceDE/>
        <w:autoSpaceDN/>
        <w:adjustRightInd/>
        <w:spacing w:before="100" w:beforeAutospacing="1" w:after="100" w:afterAutospacing="1"/>
        <w:textAlignment w:val="auto"/>
        <w:rPr>
          <w:lang w:val="en-CA"/>
        </w:rPr>
      </w:pPr>
    </w:p>
    <w:p w14:paraId="09C3F564" w14:textId="034207C0" w:rsidR="0089427F" w:rsidRPr="00CD45EA" w:rsidRDefault="0089427F" w:rsidP="00CD45EA">
      <w:pPr>
        <w:overflowPunct/>
        <w:autoSpaceDE/>
        <w:autoSpaceDN/>
        <w:adjustRightInd/>
        <w:spacing w:before="100" w:beforeAutospacing="1" w:after="100" w:afterAutospacing="1"/>
        <w:textAlignment w:val="auto"/>
        <w:rPr>
          <w:rFonts w:eastAsiaTheme="minorEastAsia"/>
          <w:szCs w:val="22"/>
          <w:lang w:val="en-CA" w:eastAsia="ko-KR"/>
        </w:rPr>
      </w:pPr>
      <w:r w:rsidRPr="00CD45EA">
        <w:rPr>
          <w:szCs w:val="22"/>
          <w:lang w:val="en-CA"/>
        </w:rPr>
        <w:t>VVC Test Model 6 (VTM6) algorithm description and encoding method</w:t>
      </w:r>
    </w:p>
    <w:p w14:paraId="2220194F" w14:textId="0007DCA7" w:rsidR="00723560" w:rsidRPr="00CD45EA" w:rsidRDefault="00723560"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lang w:val="en-CA"/>
        </w:rPr>
        <w:t>Editorial impro</w:t>
      </w:r>
      <w:r w:rsidR="0065623E" w:rsidRPr="00CD45EA">
        <w:rPr>
          <w:lang w:val="en-CA"/>
        </w:rPr>
        <w:t>v</w:t>
      </w:r>
      <w:r w:rsidRPr="00CD45EA">
        <w:rPr>
          <w:lang w:val="en-CA"/>
        </w:rPr>
        <w:t xml:space="preserve">ements in the section on screen content coding tools </w:t>
      </w:r>
    </w:p>
    <w:p w14:paraId="2FDC9B56" w14:textId="5513423C" w:rsidR="00421777" w:rsidRPr="009C5E4D" w:rsidRDefault="00421777"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lang w:val="en-CA"/>
        </w:rPr>
        <w:t>Incorporated JVET-O</w:t>
      </w:r>
      <w:r w:rsidRPr="00CD45EA">
        <w:rPr>
          <w:rFonts w:eastAsiaTheme="minorEastAsia"/>
          <w:lang w:val="en-CA" w:eastAsia="ko-KR"/>
        </w:rPr>
        <w:t>1124</w:t>
      </w:r>
      <w:r w:rsidRPr="00CA7357">
        <w:rPr>
          <w:lang w:val="en-CA"/>
        </w:rPr>
        <w:t>: CCLM restrictions for du</w:t>
      </w:r>
      <w:r w:rsidRPr="00D5520A">
        <w:rPr>
          <w:lang w:val="en-CA"/>
        </w:rPr>
        <w:t>altree to reduce latency</w:t>
      </w:r>
    </w:p>
    <w:p w14:paraId="3D3FEC03" w14:textId="1CACBA54" w:rsidR="00421777" w:rsidRPr="00D5520A" w:rsidRDefault="00421777"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9C5E4D">
        <w:rPr>
          <w:lang w:val="en-CA"/>
        </w:rPr>
        <w:t>Incorporated JVET-O0</w:t>
      </w:r>
      <w:r w:rsidRPr="00CD45EA">
        <w:rPr>
          <w:rFonts w:eastAsiaTheme="minorEastAsia"/>
          <w:lang w:val="en-CA" w:eastAsia="ko-KR"/>
        </w:rPr>
        <w:t>050</w:t>
      </w:r>
      <w:r w:rsidRPr="00CA7357">
        <w:rPr>
          <w:lang w:val="en-CA"/>
        </w:rPr>
        <w:t>: Small chroma block size restrictions for shared tree</w:t>
      </w:r>
    </w:p>
    <w:p w14:paraId="584E0AA7" w14:textId="3C9DD109" w:rsidR="00421777" w:rsidRPr="00CA7357" w:rsidRDefault="00421777"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9C5E4D">
        <w:rPr>
          <w:lang w:val="en-CA"/>
        </w:rPr>
        <w:t>Incorporated JVET-O0</w:t>
      </w:r>
      <w:r w:rsidRPr="00CD45EA">
        <w:rPr>
          <w:rFonts w:eastAsiaTheme="minorEastAsia"/>
          <w:lang w:val="en-CA" w:eastAsia="ko-KR"/>
        </w:rPr>
        <w:t>640</w:t>
      </w:r>
      <w:r w:rsidRPr="00CA7357">
        <w:rPr>
          <w:lang w:val="en-CA"/>
        </w:rPr>
        <w:t xml:space="preserve">: </w:t>
      </w:r>
      <w:r w:rsidRPr="00CD45EA">
        <w:rPr>
          <w:rFonts w:eastAsiaTheme="minorEastAsia"/>
          <w:lang w:val="en-CA" w:eastAsia="ko-KR"/>
        </w:rPr>
        <w:t>Restriction on small chroma blocks</w:t>
      </w:r>
    </w:p>
    <w:p w14:paraId="44FB8129" w14:textId="43F227E9" w:rsidR="00421777" w:rsidRPr="00CA7357" w:rsidRDefault="00421777"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rFonts w:eastAsiaTheme="minorEastAsia"/>
          <w:lang w:val="en-CA" w:eastAsia="ko-KR"/>
        </w:rPr>
        <w:t>Incorporated JVET-</w:t>
      </w:r>
      <w:r w:rsidRPr="00CA7357">
        <w:rPr>
          <w:rFonts w:eastAsiaTheme="minorEastAsia"/>
          <w:lang w:val="en-CA" w:eastAsia="ko-KR"/>
        </w:rPr>
        <w:t>O0</w:t>
      </w:r>
      <w:r w:rsidRPr="00CD45EA">
        <w:rPr>
          <w:rFonts w:eastAsiaTheme="minorEastAsia"/>
          <w:lang w:val="en-CA" w:eastAsia="ko-KR"/>
        </w:rPr>
        <w:t>106: ISP restriction on prediction block size</w:t>
      </w:r>
    </w:p>
    <w:p w14:paraId="7F96C939" w14:textId="53740CAE" w:rsidR="00421777" w:rsidRPr="00CA7357" w:rsidRDefault="00421777"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rFonts w:eastAsiaTheme="minorEastAsia"/>
          <w:lang w:val="en-CA" w:eastAsia="ko-KR"/>
        </w:rPr>
        <w:t>Incorporated JVET-</w:t>
      </w:r>
      <w:r w:rsidRPr="00CA7357">
        <w:rPr>
          <w:rFonts w:eastAsiaTheme="minorEastAsia"/>
          <w:lang w:val="en-CA" w:eastAsia="ko-KR"/>
        </w:rPr>
        <w:t>O0</w:t>
      </w:r>
      <w:r w:rsidRPr="00CD45EA">
        <w:rPr>
          <w:rFonts w:eastAsiaTheme="minorEastAsia"/>
          <w:lang w:val="en-CA" w:eastAsia="ko-KR"/>
        </w:rPr>
        <w:t>277: Restriction on small block sizes</w:t>
      </w:r>
    </w:p>
    <w:p w14:paraId="56B28CE9" w14:textId="633B056B" w:rsidR="00421777" w:rsidRPr="00CA7357" w:rsidRDefault="00421777"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rFonts w:eastAsiaTheme="minorEastAsia"/>
          <w:lang w:val="en-CA" w:eastAsia="ko-KR"/>
        </w:rPr>
        <w:t>Incorporated JVET-</w:t>
      </w:r>
      <w:r w:rsidRPr="00CA7357">
        <w:rPr>
          <w:rFonts w:eastAsiaTheme="minorEastAsia"/>
          <w:lang w:val="en-CA" w:eastAsia="ko-KR"/>
        </w:rPr>
        <w:t>O0</w:t>
      </w:r>
      <w:r w:rsidRPr="00CD45EA">
        <w:rPr>
          <w:rFonts w:eastAsiaTheme="minorEastAsia"/>
          <w:lang w:val="en-CA" w:eastAsia="ko-KR"/>
        </w:rPr>
        <w:t xml:space="preserve">364: Intra prediction simplifications </w:t>
      </w:r>
    </w:p>
    <w:p w14:paraId="1AD4B491" w14:textId="41976621" w:rsidR="00421777" w:rsidRPr="00CA7357" w:rsidRDefault="00421777"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rFonts w:eastAsiaTheme="minorEastAsia"/>
          <w:lang w:val="en-CA" w:eastAsia="ko-KR"/>
        </w:rPr>
        <w:t>Incorporated JVET-</w:t>
      </w:r>
      <w:r w:rsidRPr="00CA7357">
        <w:rPr>
          <w:rFonts w:eastAsiaTheme="minorEastAsia"/>
          <w:lang w:val="en-CA" w:eastAsia="ko-KR"/>
        </w:rPr>
        <w:t>O0</w:t>
      </w:r>
      <w:r w:rsidRPr="00CD45EA">
        <w:rPr>
          <w:rFonts w:eastAsiaTheme="minorEastAsia"/>
          <w:lang w:val="en-CA" w:eastAsia="ko-KR"/>
        </w:rPr>
        <w:t xml:space="preserve">426: </w:t>
      </w:r>
      <w:r w:rsidRPr="00CA7357">
        <w:rPr>
          <w:rFonts w:eastAsiaTheme="minorEastAsia"/>
          <w:lang w:val="en-CA" w:eastAsia="ko-KR"/>
        </w:rPr>
        <w:t>MRL reference samples for DC</w:t>
      </w:r>
      <w:r w:rsidRPr="00CD45EA">
        <w:rPr>
          <w:rFonts w:eastAsiaTheme="minorEastAsia"/>
          <w:lang w:val="en-CA" w:eastAsia="ko-KR"/>
        </w:rPr>
        <w:t xml:space="preserve"> mode</w:t>
      </w:r>
    </w:p>
    <w:p w14:paraId="6D1FE40F" w14:textId="003EE634" w:rsidR="00421777" w:rsidRPr="00CA7357" w:rsidRDefault="00421777"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rFonts w:eastAsiaTheme="minorEastAsia"/>
          <w:lang w:val="en-CA" w:eastAsia="ko-KR"/>
        </w:rPr>
        <w:t>Incorporated JVET-</w:t>
      </w:r>
      <w:r w:rsidRPr="00CA7357">
        <w:rPr>
          <w:rFonts w:eastAsiaTheme="minorEastAsia"/>
          <w:lang w:val="en-CA" w:eastAsia="ko-KR"/>
        </w:rPr>
        <w:t>O0</w:t>
      </w:r>
      <w:r w:rsidRPr="00CD45EA">
        <w:rPr>
          <w:rFonts w:eastAsiaTheme="minorEastAsia"/>
          <w:lang w:val="en-CA" w:eastAsia="ko-KR"/>
        </w:rPr>
        <w:t>502: 67 modes for ISP</w:t>
      </w:r>
    </w:p>
    <w:p w14:paraId="7B7CF4ED" w14:textId="64A27C5F" w:rsidR="00421777" w:rsidRPr="00D5520A" w:rsidRDefault="00421777"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rFonts w:eastAsiaTheme="minorEastAsia"/>
          <w:lang w:val="en-CA" w:eastAsia="ko-KR"/>
        </w:rPr>
        <w:t>Incorporated JVET-</w:t>
      </w:r>
      <w:r w:rsidRPr="00CA7357">
        <w:rPr>
          <w:rFonts w:eastAsiaTheme="minorEastAsia"/>
          <w:lang w:val="en-CA" w:eastAsia="ko-KR"/>
        </w:rPr>
        <w:t>O0</w:t>
      </w:r>
      <w:r w:rsidRPr="00CD45EA">
        <w:rPr>
          <w:rFonts w:eastAsiaTheme="minorEastAsia"/>
          <w:lang w:val="en-CA" w:eastAsia="ko-KR"/>
        </w:rPr>
        <w:t xml:space="preserve">655: </w:t>
      </w:r>
      <w:r w:rsidRPr="00CA7357">
        <w:rPr>
          <w:rFonts w:eastAsiaTheme="minorEastAsia"/>
          <w:lang w:val="en-CA" w:eastAsia="ko-KR"/>
        </w:rPr>
        <w:t>Wide-angle in chroma intra angle mapping table for 4:2:2</w:t>
      </w:r>
    </w:p>
    <w:p w14:paraId="313A97C1" w14:textId="6AC9E6A2" w:rsidR="00421777" w:rsidRPr="00CA7357" w:rsidRDefault="00421777"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rFonts w:eastAsiaTheme="minorEastAsia"/>
          <w:lang w:val="en-CA" w:eastAsia="ko-KR"/>
        </w:rPr>
        <w:t>Incorporated JVET-</w:t>
      </w:r>
      <w:r w:rsidRPr="00CA7357">
        <w:rPr>
          <w:rFonts w:eastAsiaTheme="minorEastAsia"/>
          <w:lang w:val="en-CA" w:eastAsia="ko-KR"/>
        </w:rPr>
        <w:t>O</w:t>
      </w:r>
      <w:r w:rsidRPr="00CD45EA">
        <w:rPr>
          <w:rFonts w:eastAsiaTheme="minorEastAsia"/>
          <w:lang w:val="en-CA" w:eastAsia="ko-KR"/>
        </w:rPr>
        <w:t xml:space="preserve">1153: </w:t>
      </w:r>
      <w:r w:rsidRPr="00CA7357">
        <w:rPr>
          <w:rFonts w:eastAsiaTheme="minorEastAsia"/>
          <w:lang w:val="en-CA" w:eastAsia="ko-KR"/>
        </w:rPr>
        <w:t>Intra chroma mode coding cleanup</w:t>
      </w:r>
    </w:p>
    <w:p w14:paraId="5EA1C5FE" w14:textId="3F6384B4" w:rsidR="00421777" w:rsidRPr="00CA7357" w:rsidRDefault="00421777"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rFonts w:eastAsiaTheme="minorEastAsia"/>
          <w:lang w:val="en-CA" w:eastAsia="ko-KR"/>
        </w:rPr>
        <w:t>Incorporated JVET-</w:t>
      </w:r>
      <w:r w:rsidRPr="00CA7357">
        <w:rPr>
          <w:rFonts w:eastAsiaTheme="minorEastAsia"/>
          <w:lang w:val="en-CA" w:eastAsia="ko-KR"/>
        </w:rPr>
        <w:t>O</w:t>
      </w:r>
      <w:r w:rsidRPr="00CD45EA">
        <w:rPr>
          <w:rFonts w:eastAsiaTheme="minorEastAsia"/>
          <w:lang w:val="en-CA" w:eastAsia="ko-KR"/>
        </w:rPr>
        <w:t xml:space="preserve">0925: </w:t>
      </w:r>
      <w:r w:rsidRPr="00CA7357">
        <w:rPr>
          <w:rFonts w:eastAsiaTheme="minorEastAsia"/>
          <w:lang w:val="en-CA" w:eastAsia="ko-KR"/>
        </w:rPr>
        <w:t>MIP 8-bit coefficient and simplifications</w:t>
      </w:r>
    </w:p>
    <w:p w14:paraId="6744D86F" w14:textId="65950CFC" w:rsidR="00F1774F" w:rsidRPr="009C5E4D" w:rsidRDefault="00F1774F"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D5520A">
        <w:rPr>
          <w:lang w:val="en-CA"/>
        </w:rPr>
        <w:t xml:space="preserve">Incorporated JVET-O0315: </w:t>
      </w:r>
      <w:r w:rsidRPr="009C5E4D">
        <w:rPr>
          <w:lang w:val="en-CA"/>
        </w:rPr>
        <w:t>Intra prediction mode alignment for BDPCM</w:t>
      </w:r>
    </w:p>
    <w:p w14:paraId="7A626319" w14:textId="74CE856D" w:rsidR="00F1774F" w:rsidRPr="00D736AD" w:rsidRDefault="00F1774F"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AF3FCF">
        <w:rPr>
          <w:lang w:val="en-CA"/>
        </w:rPr>
        <w:t>Incorporated JVET-O1136: Unified TS and BDPCM s</w:t>
      </w:r>
      <w:r w:rsidRPr="00D736AD">
        <w:rPr>
          <w:lang w:val="en-CA"/>
        </w:rPr>
        <w:t>ignalling</w:t>
      </w:r>
    </w:p>
    <w:p w14:paraId="2EF81F5B" w14:textId="702BC400" w:rsidR="0065623E" w:rsidRPr="00CD45EA" w:rsidRDefault="0065623E"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D736AD">
        <w:rPr>
          <w:lang w:val="en-CA"/>
        </w:rPr>
        <w:t>Incorporated JVET-O0258</w:t>
      </w:r>
      <w:r w:rsidRPr="002E0A12">
        <w:rPr>
          <w:lang w:val="en-CA"/>
        </w:rPr>
        <w:t xml:space="preserve">: </w:t>
      </w:r>
      <w:r w:rsidRPr="00CD45EA">
        <w:rPr>
          <w:lang w:val="en-CA"/>
        </w:rPr>
        <w:t>Disabling IBC for chroma in case of dual tree</w:t>
      </w:r>
    </w:p>
    <w:p w14:paraId="10040D99" w14:textId="3F91FCF1" w:rsidR="0065623E" w:rsidRPr="00CD45EA" w:rsidRDefault="0065623E"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lang w:val="en-CA"/>
        </w:rPr>
        <w:t>Incorporated JVET-O0455: Number of IBC merge candidates independent for P/B slices</w:t>
      </w:r>
    </w:p>
    <w:p w14:paraId="31E19891" w14:textId="57E3A85B" w:rsidR="0065623E" w:rsidRPr="00CD45EA" w:rsidRDefault="0065623E"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lang w:val="en-CA"/>
        </w:rPr>
        <w:t xml:space="preserve">Incorporated JVET-O1170: Bitstream conformance with a virtual IBC buffer concept </w:t>
      </w:r>
    </w:p>
    <w:p w14:paraId="53BEA27E" w14:textId="5E2707E5" w:rsidR="001360DC" w:rsidRPr="00CD45EA" w:rsidRDefault="001360DC"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lang w:val="en-CA"/>
        </w:rPr>
        <w:t>Incorporated JVET-O0650: Signalling of chroma QP tables</w:t>
      </w:r>
    </w:p>
    <w:p w14:paraId="1A66CE89" w14:textId="7571F7EB" w:rsidR="001360DC" w:rsidRPr="00CD45EA" w:rsidRDefault="001360DC"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lang w:val="en-CA"/>
        </w:rPr>
        <w:t>Incorporated JVET-O1168: CU level chroma QP control</w:t>
      </w:r>
    </w:p>
    <w:p w14:paraId="3C56908B" w14:textId="24046CE7" w:rsidR="00CB7C35" w:rsidRPr="00CD45EA" w:rsidRDefault="006A28B0"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lang w:val="en-CA"/>
        </w:rPr>
        <w:t xml:space="preserve"> </w:t>
      </w:r>
    </w:p>
    <w:p w14:paraId="5FF3FA5D" w14:textId="77777777" w:rsidR="00CB7C35" w:rsidRPr="00CD45EA" w:rsidRDefault="00CB7C35"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lang w:val="en-CA"/>
        </w:rPr>
        <w:t>Incorporated JVET-O0272: simplified inverse luma mapping</w:t>
      </w:r>
    </w:p>
    <w:p w14:paraId="2DD8A1C5" w14:textId="77777777" w:rsidR="00CB7C35" w:rsidRPr="00CD45EA" w:rsidRDefault="00CB7C35"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lang w:val="en-CA"/>
        </w:rPr>
        <w:t>Incorporated JVET-O1109: Unification of chroma residual scaling</w:t>
      </w:r>
    </w:p>
    <w:p w14:paraId="6AC2D031" w14:textId="35CC2783" w:rsidR="00CB7C35" w:rsidRPr="00CD45EA" w:rsidRDefault="00CB7C35"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lang w:val="en-CA"/>
        </w:rPr>
        <w:t>Incorporated JVET-O0432: LMCS encoder improvement</w:t>
      </w:r>
    </w:p>
    <w:p w14:paraId="7414AC32" w14:textId="65844455" w:rsidR="004153C9" w:rsidRPr="00CD45EA" w:rsidRDefault="004153C9"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lang w:val="en-CA"/>
        </w:rPr>
        <w:t xml:space="preserve">Incorporated JVET-O0057: </w:t>
      </w:r>
      <w:r w:rsidR="00F30025" w:rsidRPr="00CD45EA">
        <w:rPr>
          <w:lang w:val="en-CA"/>
        </w:rPr>
        <w:t>Half pel AMVR extension with alternative IF</w:t>
      </w:r>
    </w:p>
    <w:p w14:paraId="1E3E5A28" w14:textId="353FE736" w:rsidR="0033729D" w:rsidRPr="00CA7357" w:rsidRDefault="0033729D"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rFonts w:eastAsiaTheme="minorEastAsia"/>
          <w:lang w:val="en-CA" w:eastAsia="ko-KR"/>
        </w:rPr>
        <w:t>Incorporated JVET-</w:t>
      </w:r>
      <w:r w:rsidRPr="00CA7357">
        <w:rPr>
          <w:rFonts w:eastAsiaTheme="minorEastAsia"/>
          <w:lang w:val="en-CA" w:eastAsia="ko-KR"/>
        </w:rPr>
        <w:t>O0070</w:t>
      </w:r>
      <w:r w:rsidRPr="00CD45EA">
        <w:rPr>
          <w:rFonts w:eastAsiaTheme="minorEastAsia"/>
          <w:lang w:val="en-CA" w:eastAsia="ko-KR"/>
        </w:rPr>
        <w:t xml:space="preserve">: </w:t>
      </w:r>
      <w:r w:rsidRPr="00CA7357">
        <w:rPr>
          <w:rFonts w:eastAsiaTheme="minorEastAsia"/>
          <w:lang w:val="en-CA" w:eastAsia="ko-KR"/>
        </w:rPr>
        <w:t>Prediction refinement with optical flow for affine mode</w:t>
      </w:r>
    </w:p>
    <w:p w14:paraId="6F95E4D8" w14:textId="5570D75F" w:rsidR="00B138A2" w:rsidRPr="00CA7357" w:rsidRDefault="00B138A2"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rFonts w:eastAsiaTheme="minorEastAsia"/>
          <w:lang w:val="en-CA" w:eastAsia="ko-KR"/>
        </w:rPr>
        <w:lastRenderedPageBreak/>
        <w:t xml:space="preserve">Incorporated </w:t>
      </w:r>
      <w:r w:rsidRPr="00CA7357">
        <w:rPr>
          <w:lang w:val="en-CA"/>
        </w:rPr>
        <w:t>JVET-O0119: Palette mode coding</w:t>
      </w:r>
    </w:p>
    <w:p w14:paraId="486645E6" w14:textId="2FA936AF" w:rsidR="00E928B4" w:rsidRPr="009C5E4D" w:rsidRDefault="00E928B4"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rFonts w:eastAsiaTheme="minorEastAsia"/>
          <w:lang w:val="en-CA" w:eastAsia="ko-KR"/>
        </w:rPr>
        <w:t xml:space="preserve">Incorporated </w:t>
      </w:r>
      <w:r w:rsidRPr="00CA7357">
        <w:rPr>
          <w:lang w:val="en-CA"/>
        </w:rPr>
        <w:t>JVET-O0304: unified gradient calc</w:t>
      </w:r>
      <w:r w:rsidRPr="00D5520A">
        <w:rPr>
          <w:lang w:val="en-CA"/>
        </w:rPr>
        <w:t>ulation for BDOF</w:t>
      </w:r>
    </w:p>
    <w:p w14:paraId="09A3923F" w14:textId="07F0298A" w:rsidR="00952C57" w:rsidRPr="009C5E4D" w:rsidRDefault="00952C57"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rFonts w:eastAsiaTheme="minorEastAsia"/>
          <w:lang w:val="en-CA" w:eastAsia="ko-KR"/>
        </w:rPr>
        <w:t xml:space="preserve">Incorporated </w:t>
      </w:r>
      <w:r w:rsidRPr="00CA7357">
        <w:rPr>
          <w:lang w:val="en-CA"/>
        </w:rPr>
        <w:t>JVET-O0055</w:t>
      </w:r>
      <w:r w:rsidR="00AE4C2C" w:rsidRPr="00CA7357">
        <w:rPr>
          <w:lang w:val="en-CA"/>
        </w:rPr>
        <w:t xml:space="preserve">: BDOF </w:t>
      </w:r>
      <w:r w:rsidR="00591324" w:rsidRPr="00D5520A">
        <w:rPr>
          <w:lang w:val="en-CA"/>
        </w:rPr>
        <w:t>subblock</w:t>
      </w:r>
      <w:r w:rsidR="00AE4C2C" w:rsidRPr="009C5E4D">
        <w:rPr>
          <w:lang w:val="en-CA"/>
        </w:rPr>
        <w:t xml:space="preserve"> early termination threshold</w:t>
      </w:r>
    </w:p>
    <w:p w14:paraId="65033DC9" w14:textId="191F7296" w:rsidR="00E928B4" w:rsidRPr="009C5E4D" w:rsidRDefault="00977A30"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rFonts w:eastAsiaTheme="minorEastAsia"/>
          <w:lang w:val="en-CA" w:eastAsia="ko-KR"/>
        </w:rPr>
        <w:t xml:space="preserve">Incorporated </w:t>
      </w:r>
      <w:r w:rsidRPr="00CA7357">
        <w:rPr>
          <w:lang w:val="en-CA"/>
        </w:rPr>
        <w:t>JVET-O0108:</w:t>
      </w:r>
      <w:r w:rsidR="00A31CF9" w:rsidRPr="00CA7357">
        <w:t xml:space="preserve"> </w:t>
      </w:r>
      <w:r w:rsidR="00A31CF9" w:rsidRPr="00D5520A">
        <w:rPr>
          <w:lang w:val="en-CA"/>
        </w:rPr>
        <w:t>D</w:t>
      </w:r>
      <w:r w:rsidR="00A31CF9" w:rsidRPr="009C5E4D">
        <w:rPr>
          <w:lang w:val="en-CA"/>
        </w:rPr>
        <w:t>isabling DMVR and BDOF for CIIP</w:t>
      </w:r>
    </w:p>
    <w:p w14:paraId="667B9C9D" w14:textId="2F5EA850" w:rsidR="00EE0BAA" w:rsidRPr="00D5520A" w:rsidRDefault="00EE0BAA"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rFonts w:eastAsiaTheme="minorEastAsia"/>
          <w:lang w:val="en-CA" w:eastAsia="ko-KR"/>
        </w:rPr>
        <w:t xml:space="preserve">Incorporated </w:t>
      </w:r>
      <w:r w:rsidRPr="00CA7357">
        <w:rPr>
          <w:lang w:val="en-CA"/>
        </w:rPr>
        <w:t>JVET-O0634: Unify allowed DMVR and BDOF block sizes</w:t>
      </w:r>
    </w:p>
    <w:p w14:paraId="5D6BD935" w14:textId="3C08D8A1" w:rsidR="003303AA" w:rsidRPr="00AF3FCF" w:rsidRDefault="003303AA"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rFonts w:eastAsiaTheme="minorEastAsia"/>
          <w:lang w:val="en-CA" w:eastAsia="ko-KR"/>
        </w:rPr>
        <w:t xml:space="preserve">Incorporated </w:t>
      </w:r>
      <w:r w:rsidRPr="00CA7357">
        <w:rPr>
          <w:lang w:val="en-CA"/>
        </w:rPr>
        <w:t>JVET-</w:t>
      </w:r>
      <w:r w:rsidR="00E76A82" w:rsidRPr="00CA7357">
        <w:rPr>
          <w:lang w:val="en-CA"/>
        </w:rPr>
        <w:t>O0681</w:t>
      </w:r>
      <w:r w:rsidRPr="00CA7357">
        <w:rPr>
          <w:lang w:val="en-CA"/>
        </w:rPr>
        <w:t xml:space="preserve">: </w:t>
      </w:r>
      <w:r w:rsidR="001349FE" w:rsidRPr="00D5520A">
        <w:rPr>
          <w:rFonts w:eastAsiaTheme="minorEastAsia"/>
          <w:lang w:val="en-CA" w:eastAsia="ko-KR"/>
        </w:rPr>
        <w:t>Disabl</w:t>
      </w:r>
      <w:r w:rsidR="001349FE" w:rsidRPr="009C5E4D">
        <w:rPr>
          <w:rFonts w:eastAsiaTheme="minorEastAsia"/>
          <w:lang w:val="en-CA" w:eastAsia="ko-KR"/>
        </w:rPr>
        <w:t>ing DMVR, BDOF a</w:t>
      </w:r>
      <w:r w:rsidR="001349FE" w:rsidRPr="00AF3FCF">
        <w:rPr>
          <w:rFonts w:eastAsiaTheme="minorEastAsia"/>
          <w:lang w:val="en-CA" w:eastAsia="ko-KR"/>
        </w:rPr>
        <w:t>nd BCW for CIIP</w:t>
      </w:r>
    </w:p>
    <w:p w14:paraId="283182AE" w14:textId="1F7BA907" w:rsidR="00897F3D" w:rsidRPr="00AF3FCF" w:rsidRDefault="00897F3D"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rFonts w:eastAsiaTheme="minorEastAsia"/>
          <w:lang w:val="en-CA" w:eastAsia="ko-KR"/>
        </w:rPr>
        <w:t xml:space="preserve">Incorporated </w:t>
      </w:r>
      <w:r w:rsidRPr="00CA7357">
        <w:rPr>
          <w:lang w:val="en-CA"/>
        </w:rPr>
        <w:t>JVET-O0366:</w:t>
      </w:r>
      <w:r w:rsidR="002316A5" w:rsidRPr="00CA7357">
        <w:rPr>
          <w:lang w:val="en-CA"/>
        </w:rPr>
        <w:t xml:space="preserve"> </w:t>
      </w:r>
      <w:r w:rsidR="001E6272" w:rsidRPr="00D5520A">
        <w:rPr>
          <w:lang w:val="en-CA"/>
        </w:rPr>
        <w:t xml:space="preserve">BCW index </w:t>
      </w:r>
      <w:r w:rsidR="00A27867" w:rsidRPr="009C5E4D">
        <w:rPr>
          <w:lang w:val="en-CA"/>
        </w:rPr>
        <w:t xml:space="preserve">for constructed </w:t>
      </w:r>
      <w:r w:rsidR="001E6272" w:rsidRPr="009C5E4D">
        <w:rPr>
          <w:lang w:val="en-CA"/>
        </w:rPr>
        <w:t>affine merge candidate</w:t>
      </w:r>
    </w:p>
    <w:p w14:paraId="07C81A2D" w14:textId="4DAF24A4" w:rsidR="002316A5" w:rsidRPr="009C5E4D" w:rsidRDefault="002316A5"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rFonts w:eastAsiaTheme="minorEastAsia"/>
          <w:lang w:val="en-CA" w:eastAsia="ko-KR"/>
        </w:rPr>
        <w:t xml:space="preserve">Incorporated </w:t>
      </w:r>
      <w:r w:rsidRPr="00CA7357">
        <w:rPr>
          <w:lang w:val="en-CA"/>
        </w:rPr>
        <w:t>JVET-O0590: Modified SAD for the center coordinate</w:t>
      </w:r>
      <w:r w:rsidRPr="00D5520A">
        <w:rPr>
          <w:lang w:val="en-CA"/>
        </w:rPr>
        <w:t xml:space="preserve"> of DMVR search</w:t>
      </w:r>
    </w:p>
    <w:p w14:paraId="531D95F2" w14:textId="1D2ED8CB" w:rsidR="00E959F9" w:rsidRPr="00AF3FCF" w:rsidRDefault="00E959F9"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rFonts w:eastAsiaTheme="minorEastAsia"/>
          <w:lang w:val="en-CA" w:eastAsia="ko-KR"/>
        </w:rPr>
        <w:t>Incorporated</w:t>
      </w:r>
      <w:r w:rsidRPr="00CA7357">
        <w:rPr>
          <w:lang w:val="en-CA"/>
        </w:rPr>
        <w:t xml:space="preserve"> JVET-O0265: </w:t>
      </w:r>
      <w:r w:rsidR="00D84791" w:rsidRPr="00D5520A">
        <w:rPr>
          <w:lang w:val="en-CA"/>
        </w:rPr>
        <w:t xml:space="preserve">Simplified </w:t>
      </w:r>
      <w:r w:rsidR="00D84791" w:rsidRPr="009C5E4D">
        <w:rPr>
          <w:lang w:val="en-CA"/>
        </w:rPr>
        <w:t>MV storage for</w:t>
      </w:r>
      <w:r w:rsidR="00D84791" w:rsidRPr="00AF3FCF">
        <w:rPr>
          <w:lang w:val="en-CA"/>
        </w:rPr>
        <w:t xml:space="preserve"> TPM</w:t>
      </w:r>
    </w:p>
    <w:p w14:paraId="293FB319" w14:textId="4DE8F3DB" w:rsidR="0008283B" w:rsidRPr="00AF3FCF" w:rsidRDefault="0008283B"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rFonts w:eastAsiaTheme="minorEastAsia"/>
          <w:lang w:val="en-CA" w:eastAsia="ko-KR"/>
        </w:rPr>
        <w:t>Incorporated</w:t>
      </w:r>
      <w:r w:rsidRPr="00CA7357">
        <w:rPr>
          <w:lang w:val="en-CA"/>
        </w:rPr>
        <w:t xml:space="preserve"> JVET-O0414: </w:t>
      </w:r>
      <w:r w:rsidR="00DC60A5" w:rsidRPr="00D5520A">
        <w:rPr>
          <w:lang w:val="en-CA"/>
        </w:rPr>
        <w:t xml:space="preserve">No </w:t>
      </w:r>
      <w:r w:rsidR="00DC60A5" w:rsidRPr="009C5E4D">
        <w:rPr>
          <w:lang w:val="en-CA"/>
        </w:rPr>
        <w:t>SMVD f</w:t>
      </w:r>
      <w:r w:rsidR="00DC60A5" w:rsidRPr="00AF3FCF">
        <w:rPr>
          <w:lang w:val="en-CA"/>
        </w:rPr>
        <w:t>or Long term reference picture</w:t>
      </w:r>
    </w:p>
    <w:p w14:paraId="7CDFFF5B" w14:textId="7B64275C" w:rsidR="009F13F0" w:rsidRPr="00AF3FCF" w:rsidRDefault="009F13F0"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rFonts w:eastAsiaTheme="minorEastAsia"/>
          <w:lang w:val="en-CA" w:eastAsia="ko-KR"/>
        </w:rPr>
        <w:t>Incorporated</w:t>
      </w:r>
      <w:r w:rsidRPr="00CA7357">
        <w:rPr>
          <w:lang w:val="en-CA"/>
        </w:rPr>
        <w:t xml:space="preserve"> JVET-O030</w:t>
      </w:r>
      <w:r w:rsidRPr="00D5520A">
        <w:rPr>
          <w:lang w:val="en-CA"/>
        </w:rPr>
        <w:t>4</w:t>
      </w:r>
      <w:r w:rsidRPr="009C5E4D">
        <w:rPr>
          <w:lang w:val="en-CA"/>
        </w:rPr>
        <w:t xml:space="preserve">: </w:t>
      </w:r>
      <w:r w:rsidR="00137580" w:rsidRPr="009C5E4D">
        <w:rPr>
          <w:lang w:val="en-CA"/>
        </w:rPr>
        <w:t>Multiplication reduction in B</w:t>
      </w:r>
      <w:r w:rsidR="00137580" w:rsidRPr="00AF3FCF">
        <w:t>DOF</w:t>
      </w:r>
    </w:p>
    <w:p w14:paraId="7A70AC0A" w14:textId="7DD17365" w:rsidR="00B635CA" w:rsidRPr="00CD45EA" w:rsidRDefault="00B635CA"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AF3FCF">
        <w:t xml:space="preserve">Incorporated </w:t>
      </w:r>
      <w:r w:rsidRPr="00D736AD">
        <w:t>JVET-O0</w:t>
      </w:r>
      <w:r w:rsidRPr="00D736AD">
        <w:rPr>
          <w:rFonts w:eastAsiaTheme="minorEastAsia"/>
          <w:lang w:eastAsia="ko-KR"/>
        </w:rPr>
        <w:t>090</w:t>
      </w:r>
      <w:r w:rsidRPr="002E0A12">
        <w:t xml:space="preserve">: </w:t>
      </w:r>
      <w:r w:rsidRPr="00CD45EA">
        <w:rPr>
          <w:rFonts w:eastAsiaTheme="minorEastAsia"/>
          <w:lang w:val="en-CA" w:eastAsia="ko-KR"/>
        </w:rPr>
        <w:t>Alternative chroma filters + CTU chroma filter selection</w:t>
      </w:r>
    </w:p>
    <w:p w14:paraId="5556F74A" w14:textId="66858701" w:rsidR="006C1522" w:rsidRPr="00CD45EA" w:rsidRDefault="006C1522"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t xml:space="preserve">Incorporated </w:t>
      </w:r>
      <w:r w:rsidRPr="00CD45EA">
        <w:rPr>
          <w:lang w:val="en-CA"/>
        </w:rPr>
        <w:t>JVET-O0662: Modified ALF filtering for Slice, Brick and Virtual boundaries</w:t>
      </w:r>
    </w:p>
    <w:p w14:paraId="2B991625" w14:textId="411D23D1" w:rsidR="005D7446" w:rsidRPr="00CD45EA" w:rsidRDefault="005D7446"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t xml:space="preserve">Incorporated </w:t>
      </w:r>
      <w:r w:rsidRPr="00CD45EA">
        <w:rPr>
          <w:lang w:val="en-CA"/>
        </w:rPr>
        <w:t>JVET- O0625: Apply VB when the bottom CTU boundary is a slice/tile/brick or “360 virtual” boundary</w:t>
      </w:r>
    </w:p>
    <w:p w14:paraId="15F3DC53" w14:textId="39CE6407" w:rsidR="00C338F1" w:rsidRPr="00CD45EA" w:rsidRDefault="00F83C1A"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lang w:val="en-CA"/>
        </w:rPr>
        <w:t xml:space="preserve">Incorporated JVET-O0060: </w:t>
      </w:r>
      <w:r w:rsidR="00214BEF" w:rsidRPr="00CD45EA">
        <w:rPr>
          <w:lang w:val="en-CA"/>
        </w:rPr>
        <w:t>CE5-2.1: Deblocking on 4x4 sample grids</w:t>
      </w:r>
    </w:p>
    <w:p w14:paraId="3DE03A9B" w14:textId="2A5A3B4D" w:rsidR="00D56A0D" w:rsidRPr="00CD45EA" w:rsidRDefault="00D56A0D"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lang w:val="en-CA"/>
        </w:rPr>
        <w:t>Incorporated JVET-O0061: CE5-3.1 Sub-sample MV threshold for deblocking decisions</w:t>
      </w:r>
    </w:p>
    <w:p w14:paraId="62A1C805" w14:textId="412B38C4" w:rsidR="00F16B00" w:rsidRPr="00CD45EA" w:rsidRDefault="00F16B00"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lang w:val="en-CA"/>
        </w:rPr>
        <w:t>Incorporated JVET-O0159: Non-CE5: Deblocking tC table defined for 10-bit video</w:t>
      </w:r>
    </w:p>
    <w:p w14:paraId="2EC109CA" w14:textId="06772CF0" w:rsidR="00316CBC" w:rsidRPr="00CA7357" w:rsidRDefault="00316CBC"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rFonts w:eastAsiaTheme="minorEastAsia"/>
          <w:lang w:val="en-CA" w:eastAsia="ko-KR"/>
        </w:rPr>
        <w:t>Incorporated JVET-</w:t>
      </w:r>
      <w:r w:rsidRPr="00CA7357">
        <w:rPr>
          <w:rFonts w:eastAsiaTheme="minorEastAsia"/>
          <w:lang w:val="en-CA" w:eastAsia="ko-KR"/>
        </w:rPr>
        <w:t>O0094</w:t>
      </w:r>
      <w:r w:rsidRPr="00CD45EA">
        <w:rPr>
          <w:rFonts w:eastAsiaTheme="minorEastAsia"/>
          <w:lang w:val="en-CA" w:eastAsia="ko-KR"/>
        </w:rPr>
        <w:t xml:space="preserve">: </w:t>
      </w:r>
      <w:r w:rsidRPr="00CA7357">
        <w:rPr>
          <w:rFonts w:eastAsiaTheme="minorEastAsia"/>
          <w:lang w:val="en-CA" w:eastAsia="ko-KR"/>
        </w:rPr>
        <w:t>Simplification of 48x16 LFNST matrices</w:t>
      </w:r>
    </w:p>
    <w:p w14:paraId="56729EBD" w14:textId="7F097706" w:rsidR="00316CBC" w:rsidRPr="00CA7357" w:rsidRDefault="00316CBC"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rFonts w:eastAsiaTheme="minorEastAsia"/>
          <w:lang w:val="en-CA" w:eastAsia="ko-KR"/>
        </w:rPr>
        <w:t>Incorporated JVET-</w:t>
      </w:r>
      <w:r w:rsidRPr="00CA7357">
        <w:rPr>
          <w:rFonts w:eastAsiaTheme="minorEastAsia"/>
          <w:lang w:val="en-CA" w:eastAsia="ko-KR"/>
        </w:rPr>
        <w:t>O0</w:t>
      </w:r>
      <w:r w:rsidRPr="00CD45EA">
        <w:rPr>
          <w:rFonts w:eastAsiaTheme="minorEastAsia"/>
          <w:lang w:val="en-CA" w:eastAsia="ko-KR"/>
        </w:rPr>
        <w:t xml:space="preserve">472: </w:t>
      </w:r>
      <w:r w:rsidRPr="00CA7357">
        <w:rPr>
          <w:rFonts w:eastAsiaTheme="minorEastAsia"/>
          <w:lang w:val="en-CA" w:eastAsia="ko-KR"/>
        </w:rPr>
        <w:t>LFNST index signalling depends on last position</w:t>
      </w:r>
    </w:p>
    <w:p w14:paraId="74EDD96E" w14:textId="3495DE30" w:rsidR="00316CBC" w:rsidRPr="00D5520A" w:rsidRDefault="00316CBC"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rFonts w:eastAsiaTheme="minorEastAsia"/>
          <w:lang w:val="en-CA" w:eastAsia="ko-KR"/>
        </w:rPr>
        <w:t>Incorporated JVET-</w:t>
      </w:r>
      <w:r w:rsidRPr="00CA7357">
        <w:rPr>
          <w:rFonts w:eastAsiaTheme="minorEastAsia"/>
          <w:lang w:val="en-CA" w:eastAsia="ko-KR"/>
        </w:rPr>
        <w:t>O0</w:t>
      </w:r>
      <w:r w:rsidRPr="00CD45EA">
        <w:rPr>
          <w:rFonts w:eastAsiaTheme="minorEastAsia"/>
          <w:lang w:val="en-CA" w:eastAsia="ko-KR"/>
        </w:rPr>
        <w:t xml:space="preserve">368: </w:t>
      </w:r>
      <w:r w:rsidRPr="00CA7357">
        <w:rPr>
          <w:rFonts w:eastAsiaTheme="minorEastAsia"/>
          <w:lang w:val="en-CA" w:eastAsia="ko-KR"/>
        </w:rPr>
        <w:t>Disable LFNST for non-DCT2 MTS candidate</w:t>
      </w:r>
    </w:p>
    <w:p w14:paraId="22372040" w14:textId="5F2CC878" w:rsidR="00316CBC" w:rsidRPr="00CA7357" w:rsidRDefault="00316CBC"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rFonts w:eastAsiaTheme="minorEastAsia"/>
          <w:lang w:val="en-CA" w:eastAsia="ko-KR"/>
        </w:rPr>
        <w:t>Incorporated JVET-</w:t>
      </w:r>
      <w:r w:rsidRPr="00CA7357">
        <w:rPr>
          <w:rFonts w:eastAsiaTheme="minorEastAsia"/>
          <w:lang w:val="en-CA" w:eastAsia="ko-KR"/>
        </w:rPr>
        <w:t>O0</w:t>
      </w:r>
      <w:r w:rsidRPr="00CD45EA">
        <w:rPr>
          <w:rFonts w:eastAsiaTheme="minorEastAsia"/>
          <w:lang w:val="en-CA" w:eastAsia="ko-KR"/>
        </w:rPr>
        <w:t xml:space="preserve">529: </w:t>
      </w:r>
      <w:r w:rsidRPr="00CA7357">
        <w:rPr>
          <w:rFonts w:eastAsiaTheme="minorEastAsia"/>
          <w:lang w:val="en-CA" w:eastAsia="ko-KR"/>
        </w:rPr>
        <w:t>Disable LFNST and MIP for implicit MTS</w:t>
      </w:r>
    </w:p>
    <w:p w14:paraId="34DD2870" w14:textId="4FF309BE" w:rsidR="00316CBC" w:rsidRPr="00CA7357" w:rsidRDefault="00316CBC"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rFonts w:eastAsiaTheme="minorEastAsia"/>
          <w:lang w:val="en-CA" w:eastAsia="ko-KR"/>
        </w:rPr>
        <w:t>Incorporated JVET-</w:t>
      </w:r>
      <w:r w:rsidRPr="00CA7357">
        <w:rPr>
          <w:rFonts w:eastAsiaTheme="minorEastAsia"/>
          <w:lang w:val="en-CA" w:eastAsia="ko-KR"/>
        </w:rPr>
        <w:t>O0</w:t>
      </w:r>
      <w:r w:rsidRPr="00CD45EA">
        <w:rPr>
          <w:rFonts w:eastAsiaTheme="minorEastAsia"/>
          <w:lang w:val="en-CA" w:eastAsia="ko-KR"/>
        </w:rPr>
        <w:t xml:space="preserve">219: </w:t>
      </w:r>
      <w:r w:rsidRPr="00CA7357">
        <w:rPr>
          <w:rFonts w:eastAsiaTheme="minorEastAsia"/>
          <w:lang w:val="en-CA" w:eastAsia="ko-KR"/>
        </w:rPr>
        <w:t>LFNST transform set selection for a CCLM</w:t>
      </w:r>
    </w:p>
    <w:p w14:paraId="77D8D458" w14:textId="4B73C93B" w:rsidR="00316CBC" w:rsidRPr="00CA7357" w:rsidRDefault="00316CBC"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rFonts w:eastAsiaTheme="minorEastAsia"/>
          <w:lang w:val="en-CA" w:eastAsia="ko-KR"/>
        </w:rPr>
        <w:t>Incorporated JVET-</w:t>
      </w:r>
      <w:r w:rsidRPr="00CA7357">
        <w:rPr>
          <w:rFonts w:eastAsiaTheme="minorEastAsia"/>
          <w:lang w:val="en-CA" w:eastAsia="ko-KR"/>
        </w:rPr>
        <w:t>O0</w:t>
      </w:r>
      <w:r w:rsidRPr="00CD45EA">
        <w:rPr>
          <w:rFonts w:eastAsiaTheme="minorEastAsia"/>
          <w:lang w:val="en-CA" w:eastAsia="ko-KR"/>
        </w:rPr>
        <w:t xml:space="preserve">213: </w:t>
      </w:r>
      <w:r w:rsidRPr="00CA7357">
        <w:rPr>
          <w:rFonts w:eastAsiaTheme="minorEastAsia"/>
          <w:lang w:val="en-CA" w:eastAsia="ko-KR"/>
        </w:rPr>
        <w:t>Limit LFNST up to max TU size</w:t>
      </w:r>
    </w:p>
    <w:p w14:paraId="2C503DFE" w14:textId="26C1F42F" w:rsidR="00316CBC" w:rsidRPr="00D5520A" w:rsidRDefault="00316CBC"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rFonts w:eastAsiaTheme="minorEastAsia"/>
          <w:lang w:val="en-CA" w:eastAsia="ko-KR"/>
        </w:rPr>
        <w:t>Incorporated JVET-</w:t>
      </w:r>
      <w:r w:rsidRPr="00CA7357">
        <w:rPr>
          <w:rFonts w:eastAsiaTheme="minorEastAsia"/>
          <w:lang w:val="en-CA" w:eastAsia="ko-KR"/>
        </w:rPr>
        <w:t>O0</w:t>
      </w:r>
      <w:r w:rsidRPr="00CD45EA">
        <w:rPr>
          <w:rFonts w:eastAsiaTheme="minorEastAsia"/>
          <w:lang w:val="en-CA" w:eastAsia="ko-KR"/>
        </w:rPr>
        <w:t xml:space="preserve">545: </w:t>
      </w:r>
      <w:r w:rsidRPr="00CA7357">
        <w:rPr>
          <w:rFonts w:eastAsiaTheme="minorEastAsia"/>
          <w:lang w:val="en-CA" w:eastAsia="ko-KR"/>
        </w:rPr>
        <w:t>Configurable maximum transform size</w:t>
      </w:r>
    </w:p>
    <w:p w14:paraId="164F5178" w14:textId="78B83FFA" w:rsidR="00316CBC" w:rsidRPr="00CA7357" w:rsidRDefault="00316CBC"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rFonts w:eastAsiaTheme="minorEastAsia"/>
          <w:lang w:val="en-CA" w:eastAsia="ko-KR"/>
        </w:rPr>
        <w:t>Incorporated JVET-</w:t>
      </w:r>
      <w:r w:rsidRPr="00CA7357">
        <w:rPr>
          <w:rFonts w:eastAsiaTheme="minorEastAsia"/>
          <w:lang w:val="en-CA" w:eastAsia="ko-KR"/>
        </w:rPr>
        <w:t>O0</w:t>
      </w:r>
      <w:r w:rsidRPr="00CD45EA">
        <w:rPr>
          <w:rFonts w:eastAsiaTheme="minorEastAsia"/>
          <w:lang w:val="en-CA" w:eastAsia="ko-KR"/>
        </w:rPr>
        <w:t xml:space="preserve">919: </w:t>
      </w:r>
      <w:r w:rsidRPr="00CA7357">
        <w:rPr>
          <w:rFonts w:eastAsiaTheme="minorEastAsia"/>
          <w:lang w:val="en-CA" w:eastAsia="ko-KR"/>
        </w:rPr>
        <w:t>QP clipping in scaling process for transform skip</w:t>
      </w:r>
    </w:p>
    <w:p w14:paraId="5E7807A7" w14:textId="2EA2AAEE" w:rsidR="00316CBC" w:rsidRPr="00CA7357" w:rsidRDefault="00316CBC"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rFonts w:eastAsiaTheme="minorEastAsia"/>
          <w:lang w:val="en-CA" w:eastAsia="ko-KR"/>
        </w:rPr>
        <w:t>Incorporated JVET-</w:t>
      </w:r>
      <w:r w:rsidRPr="00CA7357">
        <w:rPr>
          <w:rFonts w:eastAsiaTheme="minorEastAsia"/>
          <w:lang w:val="en-CA" w:eastAsia="ko-KR"/>
        </w:rPr>
        <w:t>O0</w:t>
      </w:r>
      <w:r w:rsidRPr="00CD45EA">
        <w:rPr>
          <w:rFonts w:eastAsiaTheme="minorEastAsia"/>
          <w:lang w:val="en-CA" w:eastAsia="ko-KR"/>
        </w:rPr>
        <w:t xml:space="preserve">052: </w:t>
      </w:r>
      <w:r w:rsidRPr="00CA7357">
        <w:rPr>
          <w:rFonts w:eastAsiaTheme="minorEastAsia"/>
          <w:lang w:val="en-CA" w:eastAsia="ko-KR"/>
        </w:rPr>
        <w:t>TB-level constraints on context-coded bins</w:t>
      </w:r>
    </w:p>
    <w:p w14:paraId="3DCA70AD" w14:textId="543F8069" w:rsidR="00316CBC" w:rsidRPr="00CA7357" w:rsidRDefault="00316CBC"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rFonts w:eastAsiaTheme="minorEastAsia"/>
          <w:lang w:val="en-CA" w:eastAsia="ko-KR"/>
        </w:rPr>
        <w:t>Incorporated JVET-</w:t>
      </w:r>
      <w:r w:rsidRPr="00CA7357">
        <w:rPr>
          <w:rFonts w:eastAsiaTheme="minorEastAsia"/>
          <w:lang w:val="en-CA" w:eastAsia="ko-KR"/>
        </w:rPr>
        <w:t>O0</w:t>
      </w:r>
      <w:r w:rsidRPr="00CD45EA">
        <w:rPr>
          <w:rFonts w:eastAsiaTheme="minorEastAsia"/>
          <w:lang w:val="en-CA" w:eastAsia="ko-KR"/>
        </w:rPr>
        <w:t xml:space="preserve">105: </w:t>
      </w:r>
      <w:r w:rsidRPr="00CA7357">
        <w:rPr>
          <w:rFonts w:eastAsiaTheme="minorEastAsia"/>
          <w:lang w:val="en-CA" w:eastAsia="ko-KR"/>
        </w:rPr>
        <w:t>Joint chroma residual coding with multiple modes</w:t>
      </w:r>
    </w:p>
    <w:p w14:paraId="1A5182FA" w14:textId="3EBAF22A" w:rsidR="00316CBC" w:rsidRPr="00CA7357" w:rsidRDefault="00316CBC"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rFonts w:eastAsiaTheme="minorEastAsia"/>
          <w:lang w:val="en-CA" w:eastAsia="ko-KR"/>
        </w:rPr>
        <w:t>Incorporated JVET-</w:t>
      </w:r>
      <w:r w:rsidRPr="00CA7357">
        <w:rPr>
          <w:rFonts w:eastAsiaTheme="minorEastAsia"/>
          <w:lang w:val="en-CA" w:eastAsia="ko-KR"/>
        </w:rPr>
        <w:t>O0</w:t>
      </w:r>
      <w:r w:rsidRPr="00CD45EA">
        <w:rPr>
          <w:rFonts w:eastAsiaTheme="minorEastAsia"/>
          <w:lang w:val="en-CA" w:eastAsia="ko-KR"/>
        </w:rPr>
        <w:t xml:space="preserve">122: </w:t>
      </w:r>
      <w:r w:rsidRPr="00CA7357">
        <w:rPr>
          <w:rFonts w:eastAsiaTheme="minorEastAsia"/>
          <w:lang w:val="en-CA" w:eastAsia="ko-KR"/>
        </w:rPr>
        <w:t>Sign context, level mapping, and bitplane coding for TS residual coding</w:t>
      </w:r>
    </w:p>
    <w:p w14:paraId="441A7A66" w14:textId="48EDCAC7" w:rsidR="00316CBC" w:rsidRPr="00CA7357" w:rsidRDefault="00316CBC"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rFonts w:eastAsiaTheme="minorEastAsia"/>
          <w:lang w:val="en-CA" w:eastAsia="ko-KR"/>
        </w:rPr>
        <w:t>Incorporated JVET-</w:t>
      </w:r>
      <w:r w:rsidRPr="00CA7357">
        <w:rPr>
          <w:rFonts w:eastAsiaTheme="minorEastAsia"/>
          <w:lang w:val="en-CA" w:eastAsia="ko-KR"/>
        </w:rPr>
        <w:t>O0</w:t>
      </w:r>
      <w:r w:rsidRPr="00CD45EA">
        <w:rPr>
          <w:rFonts w:eastAsiaTheme="minorEastAsia"/>
          <w:lang w:val="en-CA" w:eastAsia="ko-KR"/>
        </w:rPr>
        <w:t xml:space="preserve">409: </w:t>
      </w:r>
      <w:r w:rsidRPr="00CA7357">
        <w:rPr>
          <w:rFonts w:eastAsiaTheme="minorEastAsia"/>
          <w:lang w:val="en-CA" w:eastAsia="ko-KR"/>
        </w:rPr>
        <w:t>Exclude coded_subblock_flag in TSRC max ctx coded bin count</w:t>
      </w:r>
    </w:p>
    <w:p w14:paraId="46D68321" w14:textId="2FEDF9BC" w:rsidR="00316CBC" w:rsidRPr="00CA7357" w:rsidRDefault="00316CBC"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rFonts w:eastAsiaTheme="minorEastAsia"/>
          <w:lang w:val="en-CA" w:eastAsia="ko-KR"/>
        </w:rPr>
        <w:t>Incorporated JVET-</w:t>
      </w:r>
      <w:r w:rsidRPr="00CA7357">
        <w:rPr>
          <w:rFonts w:eastAsiaTheme="minorEastAsia"/>
          <w:lang w:val="en-CA" w:eastAsia="ko-KR"/>
        </w:rPr>
        <w:t>O0</w:t>
      </w:r>
      <w:r w:rsidRPr="00CD45EA">
        <w:rPr>
          <w:rFonts w:eastAsiaTheme="minorEastAsia"/>
          <w:lang w:val="en-CA" w:eastAsia="ko-KR"/>
        </w:rPr>
        <w:t xml:space="preserve">617: </w:t>
      </w:r>
      <w:r w:rsidRPr="00CA7357">
        <w:rPr>
          <w:rFonts w:eastAsiaTheme="minorEastAsia"/>
          <w:lang w:val="en-CA" w:eastAsia="ko-KR"/>
        </w:rPr>
        <w:t>Context model reduction for sig_coeff_flag</w:t>
      </w:r>
    </w:p>
    <w:p w14:paraId="2E716E4B" w14:textId="03B21759" w:rsidR="00316CBC" w:rsidRPr="00CA7357" w:rsidRDefault="00316CBC"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rFonts w:eastAsiaTheme="minorEastAsia"/>
          <w:lang w:val="en-CA" w:eastAsia="ko-KR"/>
        </w:rPr>
        <w:t>Incorporated JVET-</w:t>
      </w:r>
      <w:r w:rsidRPr="00CA7357">
        <w:rPr>
          <w:rFonts w:eastAsiaTheme="minorEastAsia"/>
          <w:lang w:val="en-CA" w:eastAsia="ko-KR"/>
        </w:rPr>
        <w:t>O0</w:t>
      </w:r>
      <w:r w:rsidRPr="00CD45EA">
        <w:rPr>
          <w:rFonts w:eastAsiaTheme="minorEastAsia"/>
          <w:lang w:val="en-CA" w:eastAsia="ko-KR"/>
        </w:rPr>
        <w:t xml:space="preserve">543: </w:t>
      </w:r>
      <w:r w:rsidRPr="00CA7357">
        <w:rPr>
          <w:rFonts w:eastAsiaTheme="minorEastAsia"/>
          <w:lang w:val="en-CA" w:eastAsia="ko-KR"/>
        </w:rPr>
        <w:t>Disallow joint chroma coding for non-I CUs</w:t>
      </w:r>
    </w:p>
    <w:p w14:paraId="50A0FCE6" w14:textId="760699DA" w:rsidR="00316CBC" w:rsidRPr="00CA7357" w:rsidRDefault="00316CBC"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rFonts w:eastAsiaTheme="minorEastAsia"/>
          <w:lang w:val="en-CA" w:eastAsia="ko-KR"/>
        </w:rPr>
        <w:t>Incorporated JVET-</w:t>
      </w:r>
      <w:r w:rsidRPr="00CA7357">
        <w:rPr>
          <w:rFonts w:eastAsiaTheme="minorEastAsia"/>
          <w:lang w:val="en-CA" w:eastAsia="ko-KR"/>
        </w:rPr>
        <w:t>O0</w:t>
      </w:r>
      <w:r w:rsidRPr="00CD45EA">
        <w:rPr>
          <w:rFonts w:eastAsiaTheme="minorEastAsia"/>
          <w:lang w:val="en-CA" w:eastAsia="ko-KR"/>
        </w:rPr>
        <w:t xml:space="preserve">065: </w:t>
      </w:r>
      <w:r w:rsidRPr="00CA7357">
        <w:rPr>
          <w:rFonts w:eastAsiaTheme="minorEastAsia"/>
          <w:lang w:val="en-CA" w:eastAsia="ko-KR"/>
        </w:rPr>
        <w:t>QP clipping in scaling process for transform skip</w:t>
      </w:r>
    </w:p>
    <w:p w14:paraId="4B12F299" w14:textId="37DEA8CC" w:rsidR="00316CBC" w:rsidRPr="00CA7357" w:rsidRDefault="00316CBC"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rFonts w:eastAsiaTheme="minorEastAsia"/>
          <w:lang w:val="en-CA" w:eastAsia="ko-KR"/>
        </w:rPr>
        <w:t>Incorporated JVET-</w:t>
      </w:r>
      <w:r w:rsidRPr="00CA7357">
        <w:rPr>
          <w:rFonts w:eastAsiaTheme="minorEastAsia"/>
          <w:lang w:val="en-CA" w:eastAsia="ko-KR"/>
        </w:rPr>
        <w:t>O0</w:t>
      </w:r>
      <w:r w:rsidRPr="00CD45EA">
        <w:rPr>
          <w:rFonts w:eastAsiaTheme="minorEastAsia"/>
          <w:lang w:val="en-CA" w:eastAsia="ko-KR"/>
        </w:rPr>
        <w:t xml:space="preserve">623: </w:t>
      </w:r>
      <w:r w:rsidRPr="00CD45EA">
        <w:rPr>
          <w:rFonts w:eastAsiaTheme="minorEastAsia"/>
          <w:lang w:eastAsia="ko-KR"/>
        </w:rPr>
        <w:t>R</w:t>
      </w:r>
      <w:r w:rsidRPr="00CA7357">
        <w:t>esidual coding for transform skip</w:t>
      </w:r>
    </w:p>
    <w:p w14:paraId="30FAB6FA" w14:textId="77777777" w:rsidR="00CD45EA" w:rsidRDefault="00CD45EA" w:rsidP="00CD45EA">
      <w:pPr>
        <w:overflowPunct/>
        <w:autoSpaceDE/>
        <w:autoSpaceDN/>
        <w:adjustRightInd/>
        <w:spacing w:before="100" w:beforeAutospacing="1" w:after="100" w:afterAutospacing="1"/>
        <w:textAlignment w:val="auto"/>
        <w:rPr>
          <w:szCs w:val="22"/>
          <w:lang w:val="en-CA"/>
        </w:rPr>
      </w:pPr>
    </w:p>
    <w:p w14:paraId="13C06DAE" w14:textId="2DD3CA0A" w:rsidR="009C2C51" w:rsidRPr="00AF3FCF" w:rsidRDefault="009C2C51" w:rsidP="00CD45EA">
      <w:pPr>
        <w:overflowPunct/>
        <w:autoSpaceDE/>
        <w:autoSpaceDN/>
        <w:adjustRightInd/>
        <w:spacing w:before="100" w:beforeAutospacing="1" w:after="100" w:afterAutospacing="1"/>
        <w:textAlignment w:val="auto"/>
        <w:rPr>
          <w:rFonts w:eastAsiaTheme="minorEastAsia"/>
          <w:szCs w:val="22"/>
          <w:lang w:val="en-CA" w:eastAsia="ko-KR"/>
        </w:rPr>
      </w:pPr>
      <w:r w:rsidRPr="009C5E4D">
        <w:rPr>
          <w:szCs w:val="22"/>
          <w:lang w:val="en-CA"/>
        </w:rPr>
        <w:t>VVC Test Model 5 (VTM5) algorithm description and encoding method</w:t>
      </w:r>
    </w:p>
    <w:p w14:paraId="08E884C6" w14:textId="2A7580CB" w:rsidR="0089102F" w:rsidRPr="00CA7357" w:rsidRDefault="0089102F"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AF3FCF">
        <w:t>Incorpor</w:t>
      </w:r>
      <w:r w:rsidRPr="00D736AD">
        <w:t>ated JVET-N0</w:t>
      </w:r>
      <w:r w:rsidR="00CD6FF2" w:rsidRPr="00CD45EA">
        <w:rPr>
          <w:rFonts w:eastAsiaTheme="minorEastAsia"/>
          <w:lang w:eastAsia="ko-KR"/>
        </w:rPr>
        <w:t>866</w:t>
      </w:r>
      <w:r w:rsidRPr="00CA7357">
        <w:t xml:space="preserve">: </w:t>
      </w:r>
      <w:r w:rsidR="00CD6FF2" w:rsidRPr="00CD45EA">
        <w:rPr>
          <w:rFonts w:eastAsiaTheme="minorEastAsia"/>
          <w:lang w:val="en-CA" w:eastAsia="ko-KR"/>
        </w:rPr>
        <w:t>Unification of implicit transform selection</w:t>
      </w:r>
    </w:p>
    <w:p w14:paraId="427F33B9" w14:textId="24F02849" w:rsidR="00CD6FF2" w:rsidRPr="00CA7357" w:rsidRDefault="00CD6FF2"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A7357">
        <w:t>Incorporated JVET-N0</w:t>
      </w:r>
      <w:r w:rsidRPr="00CD45EA">
        <w:rPr>
          <w:rFonts w:eastAsiaTheme="minorEastAsia"/>
          <w:lang w:eastAsia="ko-KR"/>
        </w:rPr>
        <w:t>193</w:t>
      </w:r>
      <w:r w:rsidRPr="00CA7357">
        <w:t xml:space="preserve">: </w:t>
      </w:r>
      <w:r w:rsidRPr="00CD45EA">
        <w:rPr>
          <w:rFonts w:eastAsiaTheme="minorEastAsia"/>
          <w:lang w:val="en-CA" w:eastAsia="ko-KR"/>
        </w:rPr>
        <w:t>LFNST (Low-Frequency Non-Separable Transform)</w:t>
      </w:r>
    </w:p>
    <w:p w14:paraId="5B3A6084" w14:textId="081FF7FB" w:rsidR="0089102F" w:rsidRPr="00CA7357" w:rsidRDefault="0089102F"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A7357">
        <w:t>Incorporated JVET-N0</w:t>
      </w:r>
      <w:r w:rsidRPr="00CD45EA">
        <w:rPr>
          <w:rFonts w:eastAsiaTheme="minorEastAsia"/>
          <w:lang w:eastAsia="ko-KR"/>
        </w:rPr>
        <w:t>105</w:t>
      </w:r>
      <w:r w:rsidRPr="00CA7357">
        <w:t xml:space="preserve">: </w:t>
      </w:r>
      <w:r w:rsidRPr="00CD45EA">
        <w:rPr>
          <w:rFonts w:eastAsiaTheme="minorEastAsia"/>
          <w:lang w:eastAsia="ko-KR"/>
        </w:rPr>
        <w:t>Simplification of LFNST index coding</w:t>
      </w:r>
    </w:p>
    <w:p w14:paraId="699597D2" w14:textId="65F24D67" w:rsidR="0089102F" w:rsidRPr="00CA7357" w:rsidRDefault="0089102F"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A7357">
        <w:t xml:space="preserve">Incorporated </w:t>
      </w:r>
      <w:r w:rsidRPr="00CA7357">
        <w:rPr>
          <w:lang w:val="en-CA"/>
        </w:rPr>
        <w:t>JVET-N0</w:t>
      </w:r>
      <w:r w:rsidRPr="00CD45EA">
        <w:rPr>
          <w:rFonts w:eastAsiaTheme="minorEastAsia"/>
          <w:lang w:val="en-CA" w:eastAsia="ko-KR"/>
        </w:rPr>
        <w:t>217</w:t>
      </w:r>
      <w:r w:rsidRPr="00CA7357">
        <w:rPr>
          <w:lang w:val="en-CA"/>
        </w:rPr>
        <w:t xml:space="preserve">: </w:t>
      </w:r>
      <w:r w:rsidRPr="00CD45EA">
        <w:rPr>
          <w:rFonts w:eastAsiaTheme="minorEastAsia"/>
          <w:lang w:val="en-CA" w:eastAsia="ko-KR"/>
        </w:rPr>
        <w:t>Matrix weighted intra prediction</w:t>
      </w:r>
    </w:p>
    <w:p w14:paraId="28351608" w14:textId="2A67EBDC" w:rsidR="00315190" w:rsidRPr="00CA7357" w:rsidRDefault="00315190"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A7357">
        <w:t>Inco</w:t>
      </w:r>
      <w:r w:rsidRPr="00D5520A">
        <w:t xml:space="preserve">rporated </w:t>
      </w:r>
      <w:r w:rsidRPr="009C5E4D">
        <w:rPr>
          <w:lang w:val="en-CA"/>
        </w:rPr>
        <w:t>JVET-N0</w:t>
      </w:r>
      <w:r w:rsidRPr="00CD45EA">
        <w:rPr>
          <w:rFonts w:eastAsiaTheme="minorEastAsia"/>
          <w:lang w:val="en-CA" w:eastAsia="ko-KR"/>
        </w:rPr>
        <w:t>246</w:t>
      </w:r>
      <w:r w:rsidRPr="00CA7357">
        <w:rPr>
          <w:lang w:val="en-CA"/>
        </w:rPr>
        <w:t xml:space="preserve">: </w:t>
      </w:r>
      <w:r w:rsidRPr="00CD45EA">
        <w:rPr>
          <w:rFonts w:eastAsiaTheme="minorEastAsia"/>
          <w:lang w:val="en-CA" w:eastAsia="ko-KR"/>
        </w:rPr>
        <w:t>Modified de</w:t>
      </w:r>
      <w:r w:rsidRPr="00CA7357">
        <w:rPr>
          <w:rFonts w:eastAsiaTheme="minorEastAsia"/>
          <w:lang w:val="en-CA" w:eastAsia="ko-KR"/>
        </w:rPr>
        <w:t>quantization</w:t>
      </w:r>
      <w:r w:rsidRPr="00CD45EA">
        <w:rPr>
          <w:rFonts w:eastAsiaTheme="minorEastAsia"/>
          <w:lang w:val="en-CA" w:eastAsia="ko-KR"/>
        </w:rPr>
        <w:t xml:space="preserve"> scaling</w:t>
      </w:r>
    </w:p>
    <w:p w14:paraId="61597514" w14:textId="3DA29D95" w:rsidR="000F6C75" w:rsidRPr="00CA7357" w:rsidRDefault="000F6C75"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A7357">
        <w:t xml:space="preserve">Incorporated </w:t>
      </w:r>
      <w:r w:rsidRPr="00CA7357">
        <w:rPr>
          <w:lang w:val="en-CA"/>
        </w:rPr>
        <w:t>JVET-N0</w:t>
      </w:r>
      <w:r w:rsidRPr="00CD45EA">
        <w:rPr>
          <w:rFonts w:eastAsiaTheme="minorEastAsia"/>
          <w:lang w:val="en-CA" w:eastAsia="ko-KR"/>
        </w:rPr>
        <w:t>847</w:t>
      </w:r>
      <w:r w:rsidRPr="00CA7357">
        <w:rPr>
          <w:lang w:val="en-CA"/>
        </w:rPr>
        <w:t xml:space="preserve">: </w:t>
      </w:r>
      <w:r w:rsidRPr="00CA7357">
        <w:rPr>
          <w:rFonts w:eastAsiaTheme="minorEastAsia"/>
          <w:lang w:val="en-CA" w:eastAsia="ko-KR"/>
        </w:rPr>
        <w:t>Support of quantization matrices</w:t>
      </w:r>
    </w:p>
    <w:p w14:paraId="1947D601" w14:textId="29F278DE" w:rsidR="0009726D" w:rsidRPr="00CA7357" w:rsidRDefault="0009726D"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D5520A">
        <w:t xml:space="preserve">Incorporated </w:t>
      </w:r>
      <w:r w:rsidRPr="009C5E4D">
        <w:rPr>
          <w:lang w:val="en-CA"/>
        </w:rPr>
        <w:t>JVET-N0</w:t>
      </w:r>
      <w:r w:rsidRPr="00CD45EA">
        <w:rPr>
          <w:rFonts w:eastAsiaTheme="minorEastAsia"/>
          <w:lang w:val="en-CA" w:eastAsia="ko-KR"/>
        </w:rPr>
        <w:t>188</w:t>
      </w:r>
      <w:r w:rsidRPr="00CA7357">
        <w:rPr>
          <w:lang w:val="en-CA"/>
        </w:rPr>
        <w:t xml:space="preserve">: </w:t>
      </w:r>
      <w:r w:rsidRPr="00CD45EA">
        <w:rPr>
          <w:rFonts w:eastAsiaTheme="minorEastAsia"/>
          <w:lang w:val="en-CA" w:eastAsia="ko-KR"/>
        </w:rPr>
        <w:t xml:space="preserve">Unified rice parameter derivation for </w:t>
      </w:r>
      <w:r w:rsidRPr="00CA7357">
        <w:rPr>
          <w:rFonts w:eastAsiaTheme="minorEastAsia"/>
          <w:lang w:val="en-CA" w:eastAsia="ko-KR"/>
        </w:rPr>
        <w:t>coefficient</w:t>
      </w:r>
      <w:r w:rsidRPr="00CD45EA">
        <w:rPr>
          <w:rFonts w:eastAsiaTheme="minorEastAsia"/>
          <w:lang w:val="en-CA" w:eastAsia="ko-KR"/>
        </w:rPr>
        <w:t xml:space="preserve"> level coding</w:t>
      </w:r>
    </w:p>
    <w:p w14:paraId="70A24654" w14:textId="5DF979DA" w:rsidR="00E37899" w:rsidRPr="00CA7357" w:rsidRDefault="00E37899"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A7357">
        <w:t xml:space="preserve">Incorporated </w:t>
      </w:r>
      <w:r w:rsidRPr="00CA7357">
        <w:rPr>
          <w:lang w:val="en-CA"/>
        </w:rPr>
        <w:t>JVET-N0</w:t>
      </w:r>
      <w:r w:rsidRPr="00CD45EA">
        <w:rPr>
          <w:rFonts w:eastAsiaTheme="minorEastAsia"/>
          <w:lang w:val="en-CA" w:eastAsia="ko-KR"/>
        </w:rPr>
        <w:t>194</w:t>
      </w:r>
      <w:r w:rsidRPr="00CA7357">
        <w:rPr>
          <w:lang w:val="en-CA"/>
        </w:rPr>
        <w:t xml:space="preserve">: </w:t>
      </w:r>
      <w:r w:rsidRPr="00CD45EA">
        <w:rPr>
          <w:rFonts w:eastAsiaTheme="minorEastAsia"/>
          <w:lang w:val="en-CA" w:eastAsia="ko-KR"/>
        </w:rPr>
        <w:t>Context selection of last non-zero coefficient position in reduced TU</w:t>
      </w:r>
    </w:p>
    <w:p w14:paraId="14076C60" w14:textId="2039E995" w:rsidR="00EC6C9B" w:rsidRPr="00CA7357" w:rsidRDefault="00EC6C9B"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A7357">
        <w:t xml:space="preserve">Incorporated </w:t>
      </w:r>
      <w:r w:rsidRPr="00CA7357">
        <w:rPr>
          <w:lang w:val="en-CA"/>
        </w:rPr>
        <w:t>JVET-N0</w:t>
      </w:r>
      <w:r w:rsidRPr="00CD45EA">
        <w:rPr>
          <w:rFonts w:eastAsiaTheme="minorEastAsia"/>
          <w:lang w:val="en-CA" w:eastAsia="ko-KR"/>
        </w:rPr>
        <w:t>103</w:t>
      </w:r>
      <w:r w:rsidRPr="00CA7357">
        <w:rPr>
          <w:lang w:val="en-CA"/>
        </w:rPr>
        <w:t xml:space="preserve">: </w:t>
      </w:r>
      <w:r w:rsidRPr="00CD45EA">
        <w:rPr>
          <w:rFonts w:eastAsiaTheme="minorEastAsia"/>
          <w:lang w:val="en-CA" w:eastAsia="ko-KR"/>
        </w:rPr>
        <w:t>Coefficient group size harmonization</w:t>
      </w:r>
    </w:p>
    <w:p w14:paraId="305DD085" w14:textId="437059FE" w:rsidR="00397392" w:rsidRPr="00CA7357" w:rsidRDefault="00397392"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A7357">
        <w:t xml:space="preserve">Incorporated </w:t>
      </w:r>
      <w:r w:rsidRPr="00CA7357">
        <w:rPr>
          <w:lang w:val="en-CA"/>
        </w:rPr>
        <w:t>JVET-N0</w:t>
      </w:r>
      <w:r w:rsidRPr="00CD45EA">
        <w:rPr>
          <w:rFonts w:eastAsiaTheme="minorEastAsia"/>
          <w:lang w:val="en-CA" w:eastAsia="ko-KR"/>
        </w:rPr>
        <w:t>185</w:t>
      </w:r>
      <w:r w:rsidRPr="00CA7357">
        <w:rPr>
          <w:lang w:val="en-CA"/>
        </w:rPr>
        <w:t xml:space="preserve">: </w:t>
      </w:r>
      <w:r w:rsidRPr="00CD45EA">
        <w:rPr>
          <w:rFonts w:eastAsiaTheme="minorEastAsia"/>
          <w:lang w:val="en-CA" w:eastAsia="ko-KR"/>
        </w:rPr>
        <w:t>Unified MPM list for intra mode coding</w:t>
      </w:r>
    </w:p>
    <w:p w14:paraId="1621EA0D" w14:textId="71582AB1" w:rsidR="00FC3AC4" w:rsidRPr="00CA7357" w:rsidRDefault="00FC3AC4"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A7357">
        <w:t xml:space="preserve">Incorporated </w:t>
      </w:r>
      <w:r w:rsidRPr="00CA7357">
        <w:rPr>
          <w:lang w:val="en-CA"/>
        </w:rPr>
        <w:t>JVET-N0</w:t>
      </w:r>
      <w:r w:rsidRPr="00CD45EA">
        <w:rPr>
          <w:rFonts w:eastAsiaTheme="minorEastAsia"/>
          <w:lang w:val="en-CA" w:eastAsia="ko-KR"/>
        </w:rPr>
        <w:t>137</w:t>
      </w:r>
      <w:r w:rsidRPr="00CA7357">
        <w:rPr>
          <w:lang w:val="en-CA"/>
        </w:rPr>
        <w:t xml:space="preserve">: </w:t>
      </w:r>
      <w:r w:rsidRPr="00CA7357">
        <w:rPr>
          <w:rFonts w:eastAsiaTheme="minorEastAsia"/>
          <w:lang w:val="en-CA" w:eastAsia="ko-KR"/>
        </w:rPr>
        <w:t>Intra chroma partitioning and prediction restriction</w:t>
      </w:r>
    </w:p>
    <w:p w14:paraId="5826674D" w14:textId="1C644780" w:rsidR="0006021F" w:rsidRPr="00CA7357" w:rsidRDefault="0006021F"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D5520A">
        <w:t>Incorporated</w:t>
      </w:r>
      <w:r w:rsidRPr="009C5E4D">
        <w:t xml:space="preserve"> </w:t>
      </w:r>
      <w:r w:rsidRPr="009C5E4D">
        <w:rPr>
          <w:lang w:val="en-CA"/>
        </w:rPr>
        <w:t>J</w:t>
      </w:r>
      <w:r w:rsidRPr="00AF3FCF">
        <w:rPr>
          <w:lang w:val="en-CA"/>
        </w:rPr>
        <w:t>VET-N0</w:t>
      </w:r>
      <w:r w:rsidRPr="00CD45EA">
        <w:rPr>
          <w:rFonts w:eastAsiaTheme="minorEastAsia"/>
          <w:lang w:val="en-CA" w:eastAsia="ko-KR"/>
        </w:rPr>
        <w:t>435</w:t>
      </w:r>
      <w:r w:rsidRPr="00CA7357">
        <w:rPr>
          <w:lang w:val="en-CA"/>
        </w:rPr>
        <w:t xml:space="preserve">: </w:t>
      </w:r>
      <w:r w:rsidRPr="00CD45EA">
        <w:rPr>
          <w:rFonts w:eastAsiaTheme="minorEastAsia"/>
          <w:lang w:val="en-CA" w:eastAsia="ko-KR"/>
        </w:rPr>
        <w:t>Harmonization between WAIP and intra smoothing filters</w:t>
      </w:r>
    </w:p>
    <w:p w14:paraId="3C5E4C6B" w14:textId="44369EF2" w:rsidR="006A28A1" w:rsidRPr="00D5520A" w:rsidRDefault="006A28A1"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A7357">
        <w:t xml:space="preserve">Incorporated </w:t>
      </w:r>
      <w:r w:rsidRPr="00CA7357">
        <w:rPr>
          <w:lang w:val="en-CA"/>
        </w:rPr>
        <w:t>JVET-N0</w:t>
      </w:r>
      <w:r w:rsidRPr="00CD45EA">
        <w:rPr>
          <w:rFonts w:eastAsiaTheme="minorEastAsia"/>
          <w:lang w:val="en-CA" w:eastAsia="ko-KR"/>
        </w:rPr>
        <w:t>308</w:t>
      </w:r>
      <w:r w:rsidRPr="00CA7357">
        <w:rPr>
          <w:lang w:val="en-CA"/>
        </w:rPr>
        <w:t xml:space="preserve">: </w:t>
      </w:r>
      <w:r w:rsidRPr="00CA7357">
        <w:rPr>
          <w:rFonts w:eastAsiaTheme="minorEastAsia"/>
          <w:lang w:val="en-CA" w:eastAsia="ko-KR"/>
        </w:rPr>
        <w:t>Restriction of the maximum CU size for ISP to 64×64</w:t>
      </w:r>
    </w:p>
    <w:p w14:paraId="727CE4B1" w14:textId="502B8DF7" w:rsidR="006A28A1" w:rsidRPr="00CA7357" w:rsidRDefault="006A28A1"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9C5E4D">
        <w:lastRenderedPageBreak/>
        <w:t xml:space="preserve">Incorporated </w:t>
      </w:r>
      <w:r w:rsidRPr="009C5E4D">
        <w:rPr>
          <w:lang w:val="en-CA"/>
        </w:rPr>
        <w:t>JVET-N0</w:t>
      </w:r>
      <w:r w:rsidRPr="00CD45EA">
        <w:rPr>
          <w:rFonts w:eastAsiaTheme="minorEastAsia"/>
          <w:lang w:val="en-CA" w:eastAsia="ko-KR"/>
        </w:rPr>
        <w:t>271</w:t>
      </w:r>
      <w:r w:rsidRPr="00CA7357">
        <w:rPr>
          <w:lang w:val="en-CA"/>
        </w:rPr>
        <w:t xml:space="preserve">: </w:t>
      </w:r>
      <w:r w:rsidRPr="00CA7357">
        <w:rPr>
          <w:rFonts w:eastAsiaTheme="minorEastAsia"/>
          <w:lang w:val="en-CA" w:eastAsia="ko-KR"/>
        </w:rPr>
        <w:t>CCLM derived with four neighbouring samples</w:t>
      </w:r>
    </w:p>
    <w:p w14:paraId="4CB958D2" w14:textId="7F1764F5" w:rsidR="00B024DD" w:rsidRPr="00D736AD" w:rsidRDefault="00B024DD"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D5520A">
        <w:t xml:space="preserve">Incorporated </w:t>
      </w:r>
      <w:r w:rsidRPr="009C5E4D">
        <w:t xml:space="preserve">JVET-N0415: </w:t>
      </w:r>
      <w:r w:rsidRPr="00AF3FCF">
        <w:rPr>
          <w:lang w:val="en-CA"/>
        </w:rPr>
        <w:t xml:space="preserve">CTU </w:t>
      </w:r>
      <w:r w:rsidRPr="00AF3FCF">
        <w:t>adaptive</w:t>
      </w:r>
      <w:r w:rsidRPr="00AF3FCF">
        <w:rPr>
          <w:lang w:val="en-CA"/>
        </w:rPr>
        <w:t xml:space="preserve"> ALF</w:t>
      </w:r>
      <w:r w:rsidRPr="00D736AD">
        <w:rPr>
          <w:lang w:val="en-CA"/>
        </w:rPr>
        <w:t>, and fixed filter set.</w:t>
      </w:r>
    </w:p>
    <w:p w14:paraId="7E2E68F8" w14:textId="396464FF" w:rsidR="00D71986" w:rsidRPr="00CD45EA" w:rsidRDefault="00D71986"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2E0A12">
        <w:t xml:space="preserve">Incorporated </w:t>
      </w:r>
      <w:r w:rsidRPr="00CD45EA">
        <w:t>JVET-N0242: Non-Linear Adaptive Loop Filtering (NL-ALF)</w:t>
      </w:r>
    </w:p>
    <w:p w14:paraId="2F12E0CB" w14:textId="2474AB95" w:rsidR="00B00138" w:rsidRPr="00CD45EA" w:rsidRDefault="00B00138"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t>Incorporated JVET-N0180: ALF line buffer reduction</w:t>
      </w:r>
    </w:p>
    <w:p w14:paraId="176E2755" w14:textId="14A5A0CA" w:rsidR="008713A7" w:rsidRPr="00CD45EA" w:rsidRDefault="008713A7"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t xml:space="preserve">Incorporated </w:t>
      </w:r>
      <w:r w:rsidRPr="00CD45EA">
        <w:rPr>
          <w:lang w:val="en-CA"/>
        </w:rPr>
        <w:t>JVET-N0473: Deblocking of ISP/SBT TU boundaries</w:t>
      </w:r>
    </w:p>
    <w:p w14:paraId="23B0B904" w14:textId="27B58B4C" w:rsidR="003D55D4" w:rsidRPr="00CD45EA" w:rsidRDefault="003D55D4"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t xml:space="preserve">Incorporated </w:t>
      </w:r>
      <w:r w:rsidRPr="00CD45EA">
        <w:rPr>
          <w:lang w:val="en-CA"/>
        </w:rPr>
        <w:t>JVET-N0266:</w:t>
      </w:r>
      <w:r w:rsidR="00E439E9" w:rsidRPr="00CD45EA">
        <w:rPr>
          <w:lang w:val="en-CA"/>
        </w:rPr>
        <w:t xml:space="preserve"> </w:t>
      </w:r>
      <w:r w:rsidR="00C13F22" w:rsidRPr="00CD45EA">
        <w:rPr>
          <w:lang w:val="en-CA"/>
        </w:rPr>
        <w:t>R</w:t>
      </w:r>
      <w:r w:rsidR="00E439E9" w:rsidRPr="00CD45EA">
        <w:rPr>
          <w:lang w:val="en-CA"/>
        </w:rPr>
        <w:t>emove 4x4 unipred, and 4x8/8x4 bipred regular inter modes</w:t>
      </w:r>
    </w:p>
    <w:p w14:paraId="3EE395D6" w14:textId="155A073D" w:rsidR="0019234A" w:rsidRPr="00CD45EA" w:rsidRDefault="005B7948"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t xml:space="preserve">Incorporated </w:t>
      </w:r>
      <w:r w:rsidRPr="00CD45EA">
        <w:rPr>
          <w:lang w:val="en-CA"/>
        </w:rPr>
        <w:t xml:space="preserve">JVET-N0340: </w:t>
      </w:r>
      <w:r w:rsidRPr="00CD45EA">
        <w:t>Simplified Merge list construction for TPM</w:t>
      </w:r>
    </w:p>
    <w:p w14:paraId="5C47B41E" w14:textId="19CC48FA" w:rsidR="00273196" w:rsidRPr="00CD45EA" w:rsidRDefault="00273196"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lang w:val="en-CA"/>
        </w:rPr>
        <w:t xml:space="preserve">Incorporated JVET-N0413: quantized residual DPCM </w:t>
      </w:r>
    </w:p>
    <w:p w14:paraId="4D186B8C" w14:textId="60670C78" w:rsidR="00273196" w:rsidRPr="00CD45EA" w:rsidRDefault="00273196"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lang w:val="en-CA"/>
        </w:rPr>
        <w:t>Incorporated JVET-N0054: joint coding of chroma residuals</w:t>
      </w:r>
    </w:p>
    <w:p w14:paraId="47823F42" w14:textId="77777777" w:rsidR="00E42933" w:rsidRPr="00CD45EA" w:rsidRDefault="00E42933"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lang w:val="en-CA"/>
        </w:rPr>
        <w:t>Incorporated JVET-N0251 item 4 on IBC search range.</w:t>
      </w:r>
    </w:p>
    <w:p w14:paraId="6AC1AF33" w14:textId="77777777" w:rsidR="00E42933" w:rsidRPr="00CD45EA" w:rsidRDefault="00E42933"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lang w:val="en-CA"/>
        </w:rPr>
        <w:t>Incorporated JVET-M0253 and JVET-N0247 on hash-based motion estimation.</w:t>
      </w:r>
    </w:p>
    <w:p w14:paraId="590D58DA" w14:textId="03E8CDB6" w:rsidR="00120F69" w:rsidRPr="00CD45EA" w:rsidRDefault="00120F69"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lang w:val="en-CA"/>
        </w:rPr>
        <w:t xml:space="preserve">Incorporated JVET-N0280: residual coding for transform skip mode </w:t>
      </w:r>
    </w:p>
    <w:p w14:paraId="152871B2" w14:textId="76B2BFF0" w:rsidR="00915D4B" w:rsidRPr="00CD45EA" w:rsidRDefault="00915D4B"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lang w:val="en-CA"/>
        </w:rPr>
        <w:t>Incorporated JVET-N0325: using 8-bit fixed precision in BDOF</w:t>
      </w:r>
    </w:p>
    <w:p w14:paraId="427A6195" w14:textId="35CBB412" w:rsidR="00915D4B" w:rsidRPr="00CD45EA" w:rsidRDefault="00915D4B"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lang w:val="en-CA"/>
        </w:rPr>
        <w:t xml:space="preserve">Incorporated JVET-N0146: disable BDOF </w:t>
      </w:r>
      <w:r w:rsidR="00D45083" w:rsidRPr="00CD45EA">
        <w:rPr>
          <w:lang w:val="en-CA"/>
        </w:rPr>
        <w:t>if</w:t>
      </w:r>
      <w:r w:rsidRPr="00CD45EA">
        <w:rPr>
          <w:lang w:val="en-CA"/>
        </w:rPr>
        <w:t xml:space="preserve"> </w:t>
      </w:r>
      <w:r w:rsidR="00B674D9" w:rsidRPr="00CD45EA">
        <w:rPr>
          <w:lang w:val="en-CA"/>
        </w:rPr>
        <w:t xml:space="preserve">BCW </w:t>
      </w:r>
      <w:r w:rsidR="00D45083" w:rsidRPr="00CD45EA">
        <w:rPr>
          <w:lang w:val="en-CA"/>
        </w:rPr>
        <w:t xml:space="preserve">or </w:t>
      </w:r>
      <w:r w:rsidR="00B674D9" w:rsidRPr="00CD45EA">
        <w:rPr>
          <w:lang w:val="en-CA"/>
        </w:rPr>
        <w:t xml:space="preserve">WP </w:t>
      </w:r>
      <w:r w:rsidR="00D45083" w:rsidRPr="00CD45EA">
        <w:rPr>
          <w:lang w:val="en-CA"/>
        </w:rPr>
        <w:t>is used</w:t>
      </w:r>
    </w:p>
    <w:p w14:paraId="62C7DB65" w14:textId="24566C2A" w:rsidR="00D45083" w:rsidRPr="00CD45EA" w:rsidRDefault="00D45083"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lang w:val="en-CA"/>
        </w:rPr>
        <w:t>Incorporated JVET-N</w:t>
      </w:r>
      <w:r w:rsidR="004B5863" w:rsidRPr="00CD45EA">
        <w:rPr>
          <w:lang w:val="en-CA"/>
        </w:rPr>
        <w:t>0302: CIIP with position-independent weights</w:t>
      </w:r>
    </w:p>
    <w:p w14:paraId="22804D18" w14:textId="40E83750" w:rsidR="003F13F2" w:rsidRPr="00CD45EA" w:rsidRDefault="003F13F2"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lang w:val="en-CA"/>
        </w:rPr>
        <w:t xml:space="preserve">Incorporated JVET-N0483: disallow the combination of </w:t>
      </w:r>
      <w:r w:rsidR="00591324" w:rsidRPr="00CD45EA">
        <w:rPr>
          <w:lang w:val="en-CA"/>
        </w:rPr>
        <w:t>subblock</w:t>
      </w:r>
      <w:r w:rsidRPr="00CD45EA">
        <w:rPr>
          <w:lang w:val="en-CA"/>
        </w:rPr>
        <w:t xml:space="preserve"> transform with triangle mode</w:t>
      </w:r>
    </w:p>
    <w:p w14:paraId="4F0CEFDF" w14:textId="7B57715F" w:rsidR="007D06F3" w:rsidRPr="00CD45EA" w:rsidRDefault="007D06F3"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lang w:val="en-CA"/>
        </w:rPr>
        <w:t>Incorporated JVET-N0286: simplified BCW index coding</w:t>
      </w:r>
    </w:p>
    <w:p w14:paraId="5E2533C8" w14:textId="279EC59D" w:rsidR="004434B6" w:rsidRPr="00CD45EA" w:rsidRDefault="004434B6"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lang w:val="en-CA"/>
        </w:rPr>
        <w:t xml:space="preserve">Incorporated JVET-M0140: </w:t>
      </w:r>
      <w:r w:rsidR="00591324" w:rsidRPr="00CD45EA">
        <w:rPr>
          <w:lang w:val="en-CA"/>
        </w:rPr>
        <w:t>Subblock</w:t>
      </w:r>
      <w:r w:rsidRPr="00CD45EA">
        <w:rPr>
          <w:lang w:val="en-CA"/>
        </w:rPr>
        <w:t xml:space="preserve"> transform for inter blocks</w:t>
      </w:r>
    </w:p>
    <w:p w14:paraId="1445450F" w14:textId="71F2A9BB" w:rsidR="009836C4" w:rsidRPr="00CD45EA" w:rsidRDefault="009836C4"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lang w:val="en-CA"/>
        </w:rPr>
        <w:t>Incorporated JVET-N0481</w:t>
      </w:r>
      <w:r w:rsidR="00CB1937" w:rsidRPr="00CD45EA">
        <w:rPr>
          <w:lang w:val="en-CA"/>
        </w:rPr>
        <w:t xml:space="preserve">: </w:t>
      </w:r>
      <w:r w:rsidR="00B14A2A" w:rsidRPr="00CD45EA">
        <w:rPr>
          <w:lang w:val="en-CA"/>
        </w:rPr>
        <w:t>BCW index inheritance for constructed affine merge candidate</w:t>
      </w:r>
    </w:p>
    <w:p w14:paraId="05666572" w14:textId="7BAB2876" w:rsidR="00826AEA" w:rsidRPr="00CD45EA" w:rsidRDefault="00826AEA"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lang w:val="en-CA"/>
        </w:rPr>
        <w:t xml:space="preserve">Incorporated JVET-N0407: </w:t>
      </w:r>
      <w:r w:rsidR="006C182A" w:rsidRPr="00CD45EA">
        <w:rPr>
          <w:lang w:val="en-CA"/>
        </w:rPr>
        <w:t>Disable 8x8/4xN CUs for DMVR</w:t>
      </w:r>
    </w:p>
    <w:p w14:paraId="1F3844EF" w14:textId="54685822" w:rsidR="00B024DD" w:rsidRPr="00CA7357" w:rsidRDefault="00FA667C"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lang w:val="en-CA"/>
        </w:rPr>
        <w:t xml:space="preserve">Incorporated </w:t>
      </w:r>
      <w:hyperlink r:id="rId15" w:history="1">
        <w:r w:rsidRPr="00CA7357">
          <w:rPr>
            <w:lang w:val="en-CA"/>
          </w:rPr>
          <w:t>JVET-N0868</w:t>
        </w:r>
      </w:hyperlink>
      <w:r w:rsidRPr="00CA7357">
        <w:rPr>
          <w:lang w:val="en-CA"/>
        </w:rPr>
        <w:t xml:space="preserve">: </w:t>
      </w:r>
      <w:r w:rsidR="009F78E9" w:rsidRPr="00CA7357">
        <w:rPr>
          <w:lang w:val="en-CA"/>
        </w:rPr>
        <w:t>DMVR</w:t>
      </w:r>
      <w:r w:rsidR="009F78E9" w:rsidRPr="00CD45EA">
        <w:rPr>
          <w:color w:val="000000"/>
          <w:sz w:val="20"/>
          <w:shd w:val="clear" w:color="auto" w:fill="FFFFFF"/>
        </w:rPr>
        <w:t xml:space="preserve"> reconciling with software ticket #214, 25 points SAD full search</w:t>
      </w:r>
    </w:p>
    <w:p w14:paraId="02F9F823" w14:textId="407CD2CC" w:rsidR="0077278B" w:rsidRPr="00D5520A" w:rsidRDefault="0077278B"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A7357">
        <w:rPr>
          <w:lang w:val="en-CA"/>
        </w:rPr>
        <w:t>Incorporated JVET-N0178: Implicitly split BDOF application region along 16x16 boundaries</w:t>
      </w:r>
    </w:p>
    <w:p w14:paraId="0FAFA684" w14:textId="133B8B5B" w:rsidR="00FD2A46" w:rsidRPr="002E0A12" w:rsidRDefault="00FD2A46"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9C5E4D">
        <w:rPr>
          <w:lang w:val="en-CA"/>
        </w:rPr>
        <w:t>Incorporated JVET-N0146</w:t>
      </w:r>
      <w:r w:rsidRPr="00AF3FCF">
        <w:rPr>
          <w:lang w:val="en-CA"/>
        </w:rPr>
        <w:t xml:space="preserve">: </w:t>
      </w:r>
      <w:r w:rsidR="007512BA" w:rsidRPr="00AF3FCF">
        <w:rPr>
          <w:lang w:val="en-CA"/>
        </w:rPr>
        <w:t>Alig</w:t>
      </w:r>
      <w:r w:rsidR="007512BA" w:rsidRPr="00D736AD">
        <w:rPr>
          <w:lang w:val="en-CA"/>
        </w:rPr>
        <w:t xml:space="preserve">n DMVR with BDOF on the </w:t>
      </w:r>
      <w:r w:rsidR="004B6653" w:rsidRPr="00D736AD">
        <w:rPr>
          <w:lang w:val="en-CA"/>
        </w:rPr>
        <w:t>conditions</w:t>
      </w:r>
    </w:p>
    <w:p w14:paraId="6E5DE378" w14:textId="0D081C7F" w:rsidR="004B6653" w:rsidRPr="00CD45EA" w:rsidRDefault="00AC6221"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lang w:val="en-CA"/>
        </w:rPr>
        <w:t xml:space="preserve">Incorporated JVET-N0447/N0400/N0500/N0851, </w:t>
      </w:r>
      <w:r w:rsidR="00E82CD6" w:rsidRPr="00CD45EA">
        <w:rPr>
          <w:lang w:val="en-CA"/>
        </w:rPr>
        <w:t>signalling of triangle merge candidate number</w:t>
      </w:r>
    </w:p>
    <w:p w14:paraId="48429EAD" w14:textId="25471562" w:rsidR="00C96B21" w:rsidRPr="00CD45EA" w:rsidRDefault="00764196"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lang w:val="en-CA"/>
        </w:rPr>
        <w:t>Incorporated JVET-M0444: Symmetric MVD coding</w:t>
      </w:r>
    </w:p>
    <w:p w14:paraId="208B6F99" w14:textId="77777777" w:rsidR="009C2C51" w:rsidRPr="00CD45EA" w:rsidRDefault="009C2C51" w:rsidP="00CD45EA">
      <w:pPr>
        <w:overflowPunct/>
        <w:autoSpaceDE/>
        <w:autoSpaceDN/>
        <w:adjustRightInd/>
        <w:spacing w:before="100" w:beforeAutospacing="1" w:after="100" w:afterAutospacing="1"/>
        <w:textAlignment w:val="auto"/>
      </w:pPr>
    </w:p>
    <w:p w14:paraId="657494F5" w14:textId="08DCFDD5" w:rsidR="009C77CC" w:rsidRPr="00CD45EA" w:rsidRDefault="009C77CC" w:rsidP="00CD45EA">
      <w:pPr>
        <w:overflowPunct/>
        <w:autoSpaceDE/>
        <w:autoSpaceDN/>
        <w:adjustRightInd/>
        <w:spacing w:before="100" w:beforeAutospacing="1" w:after="100" w:afterAutospacing="1"/>
        <w:textAlignment w:val="auto"/>
        <w:rPr>
          <w:lang w:val="en-CA"/>
        </w:rPr>
      </w:pPr>
      <w:r w:rsidRPr="00CD45EA">
        <w:rPr>
          <w:szCs w:val="22"/>
          <w:lang w:val="en-CA"/>
        </w:rPr>
        <w:t>VVC Test Model 4 (VTM4) algorithm description and encoding method</w:t>
      </w:r>
    </w:p>
    <w:p w14:paraId="148BB0AD" w14:textId="634BBC5A" w:rsidR="00D55095" w:rsidRPr="00CD45EA" w:rsidRDefault="00D55095"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CD45EA">
        <w:t xml:space="preserve">Incorporated </w:t>
      </w:r>
      <w:r w:rsidR="000C4AEA" w:rsidRPr="00CD45EA">
        <w:t xml:space="preserve">JVET-M0118, JVET-M0328 and JVET-M0883: </w:t>
      </w:r>
      <w:r w:rsidRPr="00CD45EA">
        <w:t>trian</w:t>
      </w:r>
      <w:r w:rsidR="000C4AEA" w:rsidRPr="00CD45EA">
        <w:t>gle prediction related changes</w:t>
      </w:r>
    </w:p>
    <w:p w14:paraId="4E058A54" w14:textId="427D09E3" w:rsidR="00D55095" w:rsidRPr="00CD45EA" w:rsidRDefault="00D55095"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CD45EA">
        <w:t xml:space="preserve">Incorporated </w:t>
      </w:r>
      <w:r w:rsidR="000C4AEA" w:rsidRPr="00CD45EA">
        <w:t xml:space="preserve">JVET-M0487 and JVET-M0063: </w:t>
      </w:r>
      <w:r w:rsidRPr="00CD45EA">
        <w:t>BDOF related changes</w:t>
      </w:r>
    </w:p>
    <w:p w14:paraId="45989C2C" w14:textId="2D7DB1BA" w:rsidR="00D55095" w:rsidRPr="00CD45EA" w:rsidRDefault="00D55095"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CD45EA">
        <w:t xml:space="preserve">Incorporated </w:t>
      </w:r>
      <w:r w:rsidR="000C4AEA" w:rsidRPr="00CD45EA">
        <w:t>JVET-M0273: SbTMVP related changes</w:t>
      </w:r>
    </w:p>
    <w:p w14:paraId="0AAC0DCB" w14:textId="3BCC2CAB" w:rsidR="00D55095" w:rsidRPr="00CD45EA" w:rsidRDefault="00D55095"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CD45EA">
        <w:t xml:space="preserve">Incorporated </w:t>
      </w:r>
      <w:r w:rsidR="000C4AEA" w:rsidRPr="00CD45EA">
        <w:t xml:space="preserve">JVET-M0111: </w:t>
      </w:r>
      <w:r w:rsidR="00014404" w:rsidRPr="00CD45EA">
        <w:t xml:space="preserve">BCW </w:t>
      </w:r>
      <w:r w:rsidRPr="00CD45EA">
        <w:t xml:space="preserve">related changes: </w:t>
      </w:r>
    </w:p>
    <w:p w14:paraId="7AF35CDD" w14:textId="77777777" w:rsidR="00DB03F9" w:rsidRPr="00CA7357" w:rsidRDefault="00DB03F9"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CD45EA">
        <w:rPr>
          <w:rFonts w:eastAsia="Malgun Gothic"/>
          <w:lang w:eastAsia="ko-KR"/>
        </w:rPr>
        <w:t>Incorporated</w:t>
      </w:r>
      <w:r w:rsidRPr="00CA7357">
        <w:rPr>
          <w:rFonts w:eastAsia="Malgun Gothic"/>
          <w:lang w:eastAsia="ko-KR"/>
        </w:rPr>
        <w:t xml:space="preserve"> JVET-M0453: CABAC core engine</w:t>
      </w:r>
    </w:p>
    <w:p w14:paraId="3673A528" w14:textId="11629461" w:rsidR="00A55100" w:rsidRPr="009C5E4D" w:rsidRDefault="00A55100"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CD45EA">
        <w:rPr>
          <w:rFonts w:eastAsia="Malgun Gothic"/>
          <w:lang w:eastAsia="ko-KR"/>
        </w:rPr>
        <w:t>Incorporated</w:t>
      </w:r>
      <w:r w:rsidRPr="00CA7357">
        <w:rPr>
          <w:rFonts w:eastAsia="Malgun Gothic"/>
          <w:lang w:eastAsia="ko-KR"/>
        </w:rPr>
        <w:t xml:space="preserve"> JVET-M0142: </w:t>
      </w:r>
      <w:r w:rsidRPr="00CA7357">
        <w:t>Alternative</w:t>
      </w:r>
      <w:r w:rsidRPr="00D5520A">
        <w:t xml:space="preserve"> C</w:t>
      </w:r>
      <w:r w:rsidRPr="009C5E4D">
        <w:t>CLM downsampling filter</w:t>
      </w:r>
    </w:p>
    <w:p w14:paraId="33A5698D" w14:textId="20C3B401" w:rsidR="006155AA" w:rsidRPr="00CA7357" w:rsidRDefault="006155AA"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CD45EA">
        <w:rPr>
          <w:rFonts w:eastAsia="Malgun Gothic"/>
          <w:lang w:eastAsia="ko-KR"/>
        </w:rPr>
        <w:t>Incorporated</w:t>
      </w:r>
      <w:r w:rsidRPr="00CA7357">
        <w:rPr>
          <w:rFonts w:eastAsia="Malgun Gothic"/>
          <w:lang w:eastAsia="ko-KR"/>
        </w:rPr>
        <w:t xml:space="preserve"> JVET-M0064: Reduced table size of CCLM parameter derivation</w:t>
      </w:r>
    </w:p>
    <w:p w14:paraId="6B2FF727" w14:textId="1AC7E5E4" w:rsidR="00790825" w:rsidRPr="009C5E4D" w:rsidRDefault="00790825"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CD45EA">
        <w:rPr>
          <w:rFonts w:eastAsia="Malgun Gothic"/>
          <w:lang w:eastAsia="ko-KR"/>
        </w:rPr>
        <w:t>Incorporated</w:t>
      </w:r>
      <w:r w:rsidRPr="00CA7357">
        <w:rPr>
          <w:rFonts w:eastAsia="Malgun Gothic"/>
          <w:lang w:eastAsia="ko-KR"/>
        </w:rPr>
        <w:t xml:space="preserve"> JVET-M0238: </w:t>
      </w:r>
      <w:r w:rsidR="0055062A" w:rsidRPr="00CA7357">
        <w:rPr>
          <w:rFonts w:eastAsia="Malgun Gothic"/>
          <w:lang w:eastAsia="ko-KR"/>
        </w:rPr>
        <w:t>Simpli</w:t>
      </w:r>
      <w:r w:rsidR="008D5972" w:rsidRPr="00CA7357">
        <w:rPr>
          <w:rFonts w:eastAsia="Malgun Gothic"/>
          <w:lang w:eastAsia="ko-KR"/>
        </w:rPr>
        <w:t>fica</w:t>
      </w:r>
      <w:r w:rsidR="0055062A" w:rsidRPr="00D5520A">
        <w:rPr>
          <w:rFonts w:eastAsia="Malgun Gothic"/>
          <w:lang w:eastAsia="ko-KR"/>
        </w:rPr>
        <w:t>tion of PDPC reference samples</w:t>
      </w:r>
    </w:p>
    <w:p w14:paraId="19503F04" w14:textId="34328B7F" w:rsidR="00A550DE" w:rsidRPr="00AF3FCF" w:rsidRDefault="00E219F9"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CD45EA">
        <w:rPr>
          <w:rFonts w:eastAsia="Malgun Gothic"/>
          <w:lang w:eastAsia="ko-KR"/>
        </w:rPr>
        <w:t>Incorporated</w:t>
      </w:r>
      <w:r w:rsidRPr="00CA7357">
        <w:rPr>
          <w:rFonts w:eastAsia="Malgun Gothic"/>
          <w:lang w:eastAsia="ko-KR"/>
        </w:rPr>
        <w:t xml:space="preserve"> </w:t>
      </w:r>
      <w:r w:rsidRPr="00CA7357">
        <w:t>JVET-M0407:</w:t>
      </w:r>
      <w:r w:rsidRPr="00D5520A">
        <w:rPr>
          <w:rFonts w:eastAsia="Malgun Gothic"/>
          <w:lang w:eastAsia="ko-KR"/>
        </w:rPr>
        <w:t xml:space="preserve"> </w:t>
      </w:r>
      <w:r w:rsidRPr="009C5E4D">
        <w:rPr>
          <w:rFonts w:eastAsia="Malgun Gothic"/>
          <w:lang w:eastAsia="ko-KR"/>
        </w:rPr>
        <w:t>IBC reference region modification</w:t>
      </w:r>
    </w:p>
    <w:p w14:paraId="5894B1F9" w14:textId="3C2D7D40" w:rsidR="004D3DC5" w:rsidRPr="002E0A12" w:rsidRDefault="004D3DC5"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AF3FCF">
        <w:t>Incorporated JVET-M0297</w:t>
      </w:r>
      <w:r w:rsidRPr="00D736AD">
        <w:t xml:space="preserve">: </w:t>
      </w:r>
      <w:r w:rsidR="00F41D9A" w:rsidRPr="00D736AD">
        <w:t>32-length DST-7/DCT-8 using zero-out</w:t>
      </w:r>
    </w:p>
    <w:p w14:paraId="64298A68" w14:textId="7F23B02A" w:rsidR="00DF40C4" w:rsidRPr="00CD45EA" w:rsidRDefault="00DF40C4"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CD45EA">
        <w:t xml:space="preserve">Incorporated JVET-M0464: </w:t>
      </w:r>
      <w:r w:rsidR="009A37CA" w:rsidRPr="00CD45EA">
        <w:t>Unif</w:t>
      </w:r>
      <w:r w:rsidR="007C71C3" w:rsidRPr="00CD45EA">
        <w:t>ied</w:t>
      </w:r>
      <w:r w:rsidR="009A37CA" w:rsidRPr="00CD45EA">
        <w:t xml:space="preserve"> MTS and transform skip syntax</w:t>
      </w:r>
    </w:p>
    <w:p w14:paraId="4AE56476" w14:textId="6446AC25" w:rsidR="003910B5" w:rsidRPr="00CD45EA" w:rsidRDefault="003910B5"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CD45EA">
        <w:t xml:space="preserve">Incorporated JVET-M0173: </w:t>
      </w:r>
      <w:r w:rsidR="00416F45" w:rsidRPr="00CD45EA">
        <w:t>rem_abs_gt3_flag in first coding pass</w:t>
      </w:r>
    </w:p>
    <w:p w14:paraId="5529E0CC" w14:textId="5947EAE6" w:rsidR="0092350D" w:rsidRPr="00CD45EA" w:rsidRDefault="0092350D"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CD45EA">
        <w:t>Incorporated JVET-M0246: Affine AMVR</w:t>
      </w:r>
    </w:p>
    <w:p w14:paraId="4BD532D7" w14:textId="6D60099B" w:rsidR="00B87609" w:rsidRPr="00CD45EA" w:rsidRDefault="00B87609"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CD45EA">
        <w:rPr>
          <w:rFonts w:eastAsia="Malgun Gothic"/>
          <w:lang w:eastAsia="ko-KR"/>
        </w:rPr>
        <w:t>Incorporated JVET-M0427: luma mapping with chroma scaling (previously known as adaptive in-loop reshaper)</w:t>
      </w:r>
    </w:p>
    <w:p w14:paraId="0E6DA5C4" w14:textId="1C89B7E1" w:rsidR="00004498" w:rsidRPr="00CD45EA" w:rsidRDefault="00004498"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lang w:val="en-CA"/>
        </w:rPr>
        <w:t>Incorporated JVET-M0102: Intra subpartitions (ISP)</w:t>
      </w:r>
    </w:p>
    <w:p w14:paraId="1D27D7AD" w14:textId="677F42C0" w:rsidR="00004498" w:rsidRPr="00CD45EA" w:rsidRDefault="00004498"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lang w:val="en-CA"/>
        </w:rPr>
      </w:pPr>
      <w:r w:rsidRPr="00CD45EA">
        <w:rPr>
          <w:lang w:val="en-CA"/>
        </w:rPr>
        <w:t>Incorporated JVET-M0147: Decoder side motion vector refinement</w:t>
      </w:r>
    </w:p>
    <w:p w14:paraId="76469528" w14:textId="44199A7C" w:rsidR="009C77CC" w:rsidRPr="00CD45EA" w:rsidRDefault="00954E15"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CD45EA">
        <w:rPr>
          <w:lang w:val="en-CA"/>
        </w:rPr>
        <w:t>Incorporated JVET-</w:t>
      </w:r>
      <w:r w:rsidR="004A315A" w:rsidRPr="00CD45EA">
        <w:rPr>
          <w:lang w:val="en-CA"/>
        </w:rPr>
        <w:t>M</w:t>
      </w:r>
      <w:r w:rsidRPr="00CD45EA">
        <w:rPr>
          <w:lang w:val="en-CA"/>
        </w:rPr>
        <w:t>0483: Intra block copy</w:t>
      </w:r>
    </w:p>
    <w:p w14:paraId="5CF681EE" w14:textId="37CCA896" w:rsidR="004A315A" w:rsidRPr="00CD45EA" w:rsidRDefault="004A315A"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CD45EA">
        <w:rPr>
          <w:lang w:val="en-CA"/>
        </w:rPr>
        <w:t>Incorporated JVET-M0102: Intra Subpartitions</w:t>
      </w:r>
    </w:p>
    <w:p w14:paraId="19DE33A3" w14:textId="3C350B01" w:rsidR="004A315A" w:rsidRPr="00CD45EA" w:rsidRDefault="004A315A"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CD45EA">
        <w:rPr>
          <w:lang w:val="en-CA"/>
        </w:rPr>
        <w:t>Incorporated JVET-M</w:t>
      </w:r>
      <w:r w:rsidRPr="00CD45EA">
        <w:t xml:space="preserve"> </w:t>
      </w:r>
      <w:r w:rsidRPr="00CD45EA">
        <w:rPr>
          <w:lang w:val="en-CA"/>
        </w:rPr>
        <w:t>0471:</w:t>
      </w:r>
      <w:r w:rsidRPr="00CD45EA">
        <w:t xml:space="preserve"> Long</w:t>
      </w:r>
      <w:r w:rsidR="00C254D8" w:rsidRPr="00CD45EA">
        <w:t xml:space="preserve"> tap</w:t>
      </w:r>
      <w:r w:rsidRPr="00CD45EA">
        <w:t xml:space="preserve"> Deblocking</w:t>
      </w:r>
    </w:p>
    <w:p w14:paraId="21029831" w14:textId="77777777" w:rsidR="009C77CC" w:rsidRPr="00CD45EA" w:rsidRDefault="009C77CC" w:rsidP="00CD45EA">
      <w:pPr>
        <w:overflowPunct/>
        <w:autoSpaceDE/>
        <w:autoSpaceDN/>
        <w:adjustRightInd/>
        <w:spacing w:before="100" w:beforeAutospacing="1" w:after="100" w:afterAutospacing="1"/>
        <w:textAlignment w:val="auto"/>
      </w:pPr>
    </w:p>
    <w:p w14:paraId="45894662" w14:textId="61C34A36" w:rsidR="006F26F8" w:rsidRPr="00CD45EA" w:rsidRDefault="006F26F8" w:rsidP="00CD45EA">
      <w:pPr>
        <w:overflowPunct/>
        <w:autoSpaceDE/>
        <w:autoSpaceDN/>
        <w:adjustRightInd/>
        <w:spacing w:before="100" w:beforeAutospacing="1" w:after="100" w:afterAutospacing="1"/>
        <w:textAlignment w:val="auto"/>
        <w:rPr>
          <w:lang w:val="en-CA"/>
        </w:rPr>
      </w:pPr>
      <w:r w:rsidRPr="00CD45EA">
        <w:rPr>
          <w:szCs w:val="22"/>
          <w:lang w:val="en-CA"/>
        </w:rPr>
        <w:lastRenderedPageBreak/>
        <w:t>VVC Test Model 3 (VTM3) algorithm description and encoding method</w:t>
      </w:r>
    </w:p>
    <w:p w14:paraId="7A6084F6" w14:textId="77777777" w:rsidR="00C40A19" w:rsidRPr="00CA7357" w:rsidRDefault="00C40A19"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CD45EA">
        <w:rPr>
          <w:rFonts w:eastAsia="Malgun Gothic"/>
          <w:lang w:eastAsia="ko-KR"/>
        </w:rPr>
        <w:t>Incorporated</w:t>
      </w:r>
      <w:r w:rsidRPr="00CA7357">
        <w:rPr>
          <w:rFonts w:eastAsia="Malgun Gothic"/>
          <w:lang w:eastAsia="ko-KR"/>
        </w:rPr>
        <w:t xml:space="preserve"> Adaptive Loop Filter</w:t>
      </w:r>
    </w:p>
    <w:p w14:paraId="6A7F34D5" w14:textId="6360929D" w:rsidR="00ED10A8" w:rsidRPr="00CA7357" w:rsidRDefault="00ED10A8" w:rsidP="00CD45EA">
      <w:pPr>
        <w:numPr>
          <w:ilvl w:val="1"/>
          <w:numId w:val="4"/>
        </w:numPr>
        <w:tabs>
          <w:tab w:val="clear" w:pos="360"/>
          <w:tab w:val="clear" w:pos="720"/>
          <w:tab w:val="clear" w:pos="1440"/>
        </w:tabs>
        <w:overflowPunct/>
        <w:autoSpaceDE/>
        <w:autoSpaceDN/>
        <w:adjustRightInd/>
        <w:spacing w:before="100" w:beforeAutospacing="1" w:after="100" w:afterAutospacing="1"/>
        <w:textAlignment w:val="auto"/>
      </w:pPr>
      <w:r w:rsidRPr="00CA7357">
        <w:t>JVET-L0082: 10 b coeffs (instead of 11)</w:t>
      </w:r>
    </w:p>
    <w:p w14:paraId="2D1ACF6F" w14:textId="771E01A6" w:rsidR="00ED10A8" w:rsidRPr="009C5E4D" w:rsidRDefault="00ED10A8" w:rsidP="00CD45EA">
      <w:pPr>
        <w:numPr>
          <w:ilvl w:val="1"/>
          <w:numId w:val="4"/>
        </w:numPr>
        <w:tabs>
          <w:tab w:val="clear" w:pos="360"/>
          <w:tab w:val="clear" w:pos="720"/>
          <w:tab w:val="clear" w:pos="1440"/>
        </w:tabs>
        <w:overflowPunct/>
        <w:autoSpaceDE/>
        <w:autoSpaceDN/>
        <w:adjustRightInd/>
        <w:spacing w:before="100" w:beforeAutospacing="1" w:after="100" w:afterAutospacing="1"/>
        <w:textAlignment w:val="auto"/>
      </w:pPr>
      <w:r w:rsidRPr="00D5520A">
        <w:t>JVET-</w:t>
      </w:r>
      <w:r w:rsidRPr="009C5E4D">
        <w:t>L0147: Subsampled Laplacian calculation</w:t>
      </w:r>
    </w:p>
    <w:p w14:paraId="7894990E" w14:textId="57CB8401" w:rsidR="00ED10A8" w:rsidRPr="00D736AD" w:rsidRDefault="00ED10A8" w:rsidP="00CD45EA">
      <w:pPr>
        <w:numPr>
          <w:ilvl w:val="1"/>
          <w:numId w:val="4"/>
        </w:numPr>
        <w:tabs>
          <w:tab w:val="clear" w:pos="360"/>
          <w:tab w:val="clear" w:pos="720"/>
          <w:tab w:val="clear" w:pos="1440"/>
        </w:tabs>
        <w:overflowPunct/>
        <w:autoSpaceDE/>
        <w:autoSpaceDN/>
        <w:adjustRightInd/>
        <w:spacing w:before="100" w:beforeAutospacing="1" w:after="100" w:afterAutospacing="1"/>
        <w:textAlignment w:val="auto"/>
      </w:pPr>
      <w:r w:rsidRPr="00AF3FCF">
        <w:t xml:space="preserve">JVET-L0083: Reduction of bits for ALF </w:t>
      </w:r>
      <w:r w:rsidRPr="00D736AD">
        <w:t>coefficient fractional part</w:t>
      </w:r>
    </w:p>
    <w:p w14:paraId="77C0B614" w14:textId="53968493" w:rsidR="00ED10A8" w:rsidRPr="00CD45EA" w:rsidRDefault="00ED10A8" w:rsidP="00CD45EA">
      <w:pPr>
        <w:numPr>
          <w:ilvl w:val="1"/>
          <w:numId w:val="4"/>
        </w:numPr>
        <w:tabs>
          <w:tab w:val="clear" w:pos="360"/>
          <w:tab w:val="clear" w:pos="720"/>
          <w:tab w:val="clear" w:pos="1440"/>
        </w:tabs>
        <w:overflowPunct/>
        <w:autoSpaceDE/>
        <w:autoSpaceDN/>
        <w:adjustRightInd/>
        <w:spacing w:before="100" w:beforeAutospacing="1" w:after="100" w:afterAutospacing="1"/>
        <w:textAlignment w:val="auto"/>
      </w:pPr>
      <w:r w:rsidRPr="00D736AD">
        <w:t>JVET-L0392</w:t>
      </w:r>
      <w:r w:rsidR="001B6364" w:rsidRPr="002E0A12">
        <w:t xml:space="preserve">: </w:t>
      </w:r>
      <w:r w:rsidRPr="00CD45EA">
        <w:t>minor BF</w:t>
      </w:r>
    </w:p>
    <w:p w14:paraId="1942F7BC" w14:textId="4559DC74" w:rsidR="00ED10A8" w:rsidRPr="00CD45EA" w:rsidRDefault="001B6364" w:rsidP="00CD45EA">
      <w:pPr>
        <w:numPr>
          <w:ilvl w:val="1"/>
          <w:numId w:val="4"/>
        </w:numPr>
        <w:tabs>
          <w:tab w:val="clear" w:pos="360"/>
          <w:tab w:val="clear" w:pos="720"/>
          <w:tab w:val="clear" w:pos="1440"/>
        </w:tabs>
        <w:overflowPunct/>
        <w:autoSpaceDE/>
        <w:autoSpaceDN/>
        <w:adjustRightInd/>
        <w:spacing w:before="100" w:beforeAutospacing="1" w:after="100" w:afterAutospacing="1"/>
        <w:textAlignment w:val="auto"/>
      </w:pPr>
      <w:r w:rsidRPr="00CD45EA">
        <w:t>JVET-</w:t>
      </w:r>
      <w:r w:rsidR="00ED10A8" w:rsidRPr="00CD45EA">
        <w:t>L0664</w:t>
      </w:r>
      <w:r w:rsidRPr="00CD45EA">
        <w:t xml:space="preserve">: </w:t>
      </w:r>
      <w:r w:rsidR="00ED10A8" w:rsidRPr="00CD45EA">
        <w:t xml:space="preserve">Remove </w:t>
      </w:r>
      <w:r w:rsidRPr="00CD45EA">
        <w:t xml:space="preserve">the </w:t>
      </w:r>
      <w:r w:rsidR="005E6265" w:rsidRPr="00CD45EA">
        <w:t>signaling</w:t>
      </w:r>
      <w:r w:rsidR="00ED10A8" w:rsidRPr="00CD45EA">
        <w:t xml:space="preserve"> of 5x5 as a special case for luma</w:t>
      </w:r>
    </w:p>
    <w:p w14:paraId="1FC1D3F6" w14:textId="3F060CA4" w:rsidR="00784199" w:rsidRPr="00CD45EA" w:rsidRDefault="00784199"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CD45EA">
        <w:t>JVET-L0081: 64x64 luma size virtual pipeline data units (VPDUs)</w:t>
      </w:r>
    </w:p>
    <w:p w14:paraId="09660443" w14:textId="1DADD88E" w:rsidR="00094E71" w:rsidRPr="00CD45EA" w:rsidRDefault="00094E71"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CD45EA">
        <w:t>Incorporated Affine related modification</w:t>
      </w:r>
      <w:r w:rsidR="006B4137" w:rsidRPr="00CD45EA">
        <w:t>, including</w:t>
      </w:r>
    </w:p>
    <w:p w14:paraId="2260CE96" w14:textId="04C44EC7" w:rsidR="006B4137" w:rsidRPr="00CD45EA" w:rsidRDefault="006B4137" w:rsidP="00CD45EA">
      <w:pPr>
        <w:numPr>
          <w:ilvl w:val="1"/>
          <w:numId w:val="4"/>
        </w:numPr>
        <w:tabs>
          <w:tab w:val="clear" w:pos="360"/>
          <w:tab w:val="clear" w:pos="720"/>
          <w:tab w:val="clear" w:pos="1440"/>
        </w:tabs>
        <w:overflowPunct/>
        <w:autoSpaceDE/>
        <w:autoSpaceDN/>
        <w:adjustRightInd/>
        <w:spacing w:before="100" w:beforeAutospacing="1" w:after="100" w:afterAutospacing="1"/>
        <w:textAlignment w:val="auto"/>
      </w:pPr>
      <w:r w:rsidRPr="00CD45EA">
        <w:t>JVET-L0265: set the chroma subblock size to 4x4 instead of 2x2</w:t>
      </w:r>
    </w:p>
    <w:p w14:paraId="76E2259C" w14:textId="01FB2B0D" w:rsidR="006B4137" w:rsidRPr="00CD45EA" w:rsidRDefault="006B4137" w:rsidP="00CD45EA">
      <w:pPr>
        <w:numPr>
          <w:ilvl w:val="1"/>
          <w:numId w:val="4"/>
        </w:numPr>
        <w:tabs>
          <w:tab w:val="clear" w:pos="360"/>
          <w:tab w:val="clear" w:pos="720"/>
          <w:tab w:val="clear" w:pos="1440"/>
        </w:tabs>
        <w:overflowPunct/>
        <w:autoSpaceDE/>
        <w:autoSpaceDN/>
        <w:adjustRightInd/>
        <w:spacing w:before="100" w:beforeAutospacing="1" w:after="100" w:afterAutospacing="1"/>
        <w:textAlignment w:val="auto"/>
      </w:pPr>
      <w:r w:rsidRPr="00CD45EA">
        <w:t>JVET-L0271: CE4.1.6: Simplification of affine AMVP candidate list construction</w:t>
      </w:r>
    </w:p>
    <w:p w14:paraId="5CC9B8B2" w14:textId="5C0861DD" w:rsidR="006B4137" w:rsidRPr="00CD45EA" w:rsidRDefault="006B4137" w:rsidP="00CD45EA">
      <w:pPr>
        <w:numPr>
          <w:ilvl w:val="1"/>
          <w:numId w:val="4"/>
        </w:numPr>
        <w:tabs>
          <w:tab w:val="clear" w:pos="360"/>
          <w:tab w:val="clear" w:pos="720"/>
          <w:tab w:val="clear" w:pos="1440"/>
        </w:tabs>
        <w:overflowPunct/>
        <w:autoSpaceDE/>
        <w:autoSpaceDN/>
        <w:adjustRightInd/>
        <w:spacing w:before="100" w:beforeAutospacing="1" w:after="100" w:afterAutospacing="1"/>
        <w:textAlignment w:val="auto"/>
      </w:pPr>
      <w:r w:rsidRPr="00CD45EA">
        <w:t>JVET-L0045: line buffer reduction for affine mode</w:t>
      </w:r>
    </w:p>
    <w:p w14:paraId="41BF7B93" w14:textId="44E42E81" w:rsidR="006B4137" w:rsidRPr="00CD45EA" w:rsidRDefault="006B4137" w:rsidP="00CD45EA">
      <w:pPr>
        <w:numPr>
          <w:ilvl w:val="1"/>
          <w:numId w:val="4"/>
        </w:numPr>
        <w:tabs>
          <w:tab w:val="clear" w:pos="360"/>
          <w:tab w:val="clear" w:pos="720"/>
          <w:tab w:val="clear" w:pos="1440"/>
        </w:tabs>
        <w:overflowPunct/>
        <w:autoSpaceDE/>
        <w:autoSpaceDN/>
        <w:adjustRightInd/>
        <w:spacing w:before="100" w:beforeAutospacing="1" w:after="100" w:afterAutospacing="1"/>
        <w:textAlignment w:val="auto"/>
      </w:pPr>
      <w:r w:rsidRPr="00CD45EA">
        <w:t>JVET-L0632/L0142</w:t>
      </w:r>
      <w:r w:rsidR="00E24D28" w:rsidRPr="00CD45EA">
        <w:t xml:space="preserve">: </w:t>
      </w:r>
      <w:r w:rsidRPr="00CD45EA">
        <w:t>affine</w:t>
      </w:r>
      <w:r w:rsidR="00E24D28" w:rsidRPr="00CD45EA">
        <w:t xml:space="preserve"> </w:t>
      </w:r>
      <w:r w:rsidRPr="00CD45EA">
        <w:t>merge</w:t>
      </w:r>
      <w:r w:rsidR="00E24D28" w:rsidRPr="00CD45EA">
        <w:t xml:space="preserve"> </w:t>
      </w:r>
      <w:r w:rsidRPr="00CD45EA">
        <w:t>refinement</w:t>
      </w:r>
    </w:p>
    <w:p w14:paraId="1ED648A6" w14:textId="0DA04EB2" w:rsidR="006B4137" w:rsidRPr="00CD45EA" w:rsidRDefault="00E24D28" w:rsidP="00CD45EA">
      <w:pPr>
        <w:numPr>
          <w:ilvl w:val="1"/>
          <w:numId w:val="4"/>
        </w:numPr>
        <w:tabs>
          <w:tab w:val="clear" w:pos="360"/>
          <w:tab w:val="clear" w:pos="720"/>
          <w:tab w:val="clear" w:pos="1440"/>
        </w:tabs>
        <w:overflowPunct/>
        <w:autoSpaceDE/>
        <w:autoSpaceDN/>
        <w:adjustRightInd/>
        <w:spacing w:before="100" w:beforeAutospacing="1" w:after="100" w:afterAutospacing="1"/>
        <w:textAlignment w:val="auto"/>
      </w:pPr>
      <w:r w:rsidRPr="00CD45EA">
        <w:t>JVET-</w:t>
      </w:r>
      <w:r w:rsidR="006B4137" w:rsidRPr="00CD45EA">
        <w:t>L0369/L0055</w:t>
      </w:r>
      <w:r w:rsidR="006B4137" w:rsidRPr="00CD45EA">
        <w:tab/>
      </w:r>
      <w:r w:rsidRPr="00CD45EA">
        <w:t xml:space="preserve">: </w:t>
      </w:r>
      <w:r w:rsidR="006B4137" w:rsidRPr="00CD45EA">
        <w:t xml:space="preserve">moving </w:t>
      </w:r>
      <w:r w:rsidR="004B2941">
        <w:t>Sb</w:t>
      </w:r>
      <w:r w:rsidR="006B4137" w:rsidRPr="00CD45EA">
        <w:t>TMVP into the affine merge list</w:t>
      </w:r>
    </w:p>
    <w:p w14:paraId="661FCF42" w14:textId="3D7416B8" w:rsidR="00BD5CFA" w:rsidRPr="00CD45EA" w:rsidRDefault="00BD5CFA"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CD45EA">
        <w:t>JVET-L0293:</w:t>
      </w:r>
      <w:r w:rsidR="004D6653" w:rsidRPr="00CD45EA">
        <w:t xml:space="preserve"> CPR mode for screen content coding</w:t>
      </w:r>
    </w:p>
    <w:p w14:paraId="79C6A532" w14:textId="1745A882" w:rsidR="00BD5CFA" w:rsidRPr="00CD45EA" w:rsidRDefault="00BD5CFA"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CD45EA">
        <w:t xml:space="preserve">JVET-L0646: </w:t>
      </w:r>
      <w:r w:rsidR="004D6653" w:rsidRPr="00CD45EA">
        <w:t>bi-prediction with weighted averaging</w:t>
      </w:r>
    </w:p>
    <w:p w14:paraId="596C7CE9" w14:textId="74E018FB" w:rsidR="00BD5CFA" w:rsidRPr="00CD45EA" w:rsidRDefault="00BD5CFA"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CD45EA">
        <w:t>JVET-L0256:</w:t>
      </w:r>
      <w:r w:rsidR="004D6653" w:rsidRPr="00CD45EA">
        <w:t xml:space="preserve"> bi-directional optical flow </w:t>
      </w:r>
    </w:p>
    <w:p w14:paraId="6EFF9633" w14:textId="12401960" w:rsidR="00BD5CFA" w:rsidRPr="00CD45EA" w:rsidRDefault="00BD5CFA"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CD45EA">
        <w:t xml:space="preserve">JVET-L0231: </w:t>
      </w:r>
      <w:r w:rsidR="004D6653" w:rsidRPr="00CD45EA">
        <w:t xml:space="preserve">horizontal wrap-around motion compensation </w:t>
      </w:r>
    </w:p>
    <w:p w14:paraId="401A40A1" w14:textId="4EADF703" w:rsidR="00465D31" w:rsidRPr="00CD45EA" w:rsidRDefault="00465D31"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CD45EA">
        <w:t>JVET-L0377: Rounding Align of Adaptive Motion Vector Resolution</w:t>
      </w:r>
    </w:p>
    <w:p w14:paraId="02E9FECB" w14:textId="47056A62" w:rsidR="000917BF" w:rsidRPr="00CD45EA" w:rsidRDefault="000917BF"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CD45EA">
        <w:t>JVET-L0198/L0468/L0104: fixe</w:t>
      </w:r>
      <w:r w:rsidR="007B7C2F" w:rsidRPr="00CD45EA">
        <w:t>d subblock size of 8x8 for Sb</w:t>
      </w:r>
      <w:r w:rsidRPr="00CD45EA">
        <w:t xml:space="preserve">TMVP </w:t>
      </w:r>
      <w:r w:rsidR="00E44169" w:rsidRPr="00CD45EA">
        <w:t xml:space="preserve">mode </w:t>
      </w:r>
    </w:p>
    <w:p w14:paraId="3CD62A3F" w14:textId="40534FD9" w:rsidR="000917BF" w:rsidRPr="00CD45EA" w:rsidRDefault="000917BF"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CD45EA">
        <w:t>JVET-L0104: disallow 4x4 bi-prediction</w:t>
      </w:r>
    </w:p>
    <w:p w14:paraId="128CA4CE" w14:textId="677D1698" w:rsidR="007235C5" w:rsidRPr="00CA7357" w:rsidRDefault="007235C5"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CD45EA">
        <w:rPr>
          <w:rFonts w:eastAsiaTheme="minorEastAsia"/>
          <w:lang w:eastAsia="ko-KR"/>
        </w:rPr>
        <w:t>Incorporated JVET-L0191: CCLM parameter derivation</w:t>
      </w:r>
    </w:p>
    <w:p w14:paraId="378655F7" w14:textId="77777777" w:rsidR="007235C5" w:rsidRPr="00CA7357" w:rsidRDefault="007235C5"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CD45EA">
        <w:rPr>
          <w:rFonts w:eastAsiaTheme="minorEastAsia"/>
          <w:lang w:eastAsia="ko-KR"/>
        </w:rPr>
        <w:t xml:space="preserve">Incorporated JVET-L0136/JVET-L0085: CCLM with line buffer restriction </w:t>
      </w:r>
    </w:p>
    <w:p w14:paraId="314EC56E" w14:textId="77777777" w:rsidR="003E0AFD" w:rsidRPr="00CA7357" w:rsidRDefault="007235C5"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CD45EA">
        <w:rPr>
          <w:rFonts w:eastAsiaTheme="minorEastAsia"/>
          <w:lang w:eastAsia="ko-KR"/>
        </w:rPr>
        <w:t>Incorporated JVET-L0338/JVET-L0340:</w:t>
      </w:r>
      <w:r w:rsidR="003E0AFD" w:rsidRPr="00CD45EA">
        <w:rPr>
          <w:rFonts w:eastAsiaTheme="minorEastAsia"/>
          <w:lang w:eastAsia="ko-KR"/>
        </w:rPr>
        <w:t xml:space="preserve"> Multi-directional LM (MDLM)</w:t>
      </w:r>
      <w:r w:rsidRPr="00CD45EA">
        <w:rPr>
          <w:rFonts w:eastAsiaTheme="minorEastAsia"/>
          <w:lang w:eastAsia="ko-KR"/>
        </w:rPr>
        <w:t xml:space="preserve"> </w:t>
      </w:r>
    </w:p>
    <w:p w14:paraId="2F78AD12" w14:textId="2714A5CA" w:rsidR="003E0AFD" w:rsidRPr="00CA7357" w:rsidRDefault="003E0AFD"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CD45EA">
        <w:rPr>
          <w:rFonts w:eastAsiaTheme="minorEastAsia"/>
          <w:lang w:eastAsia="ko-KR"/>
        </w:rPr>
        <w:t>Incorporated JVET-L0053/JVET-L0272: chroma DM based on center position</w:t>
      </w:r>
    </w:p>
    <w:p w14:paraId="755F0614" w14:textId="77777777" w:rsidR="003E0AFD" w:rsidRPr="00CA7357" w:rsidRDefault="003E0AFD"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CD45EA">
        <w:rPr>
          <w:rFonts w:eastAsiaTheme="minorEastAsia"/>
          <w:lang w:eastAsia="ko-KR"/>
        </w:rPr>
        <w:t>Incorporated JVET-L0279: unification of angular intra prediction</w:t>
      </w:r>
    </w:p>
    <w:p w14:paraId="52FC9C07" w14:textId="7E9D0C99" w:rsidR="003E0AFD" w:rsidRPr="00CA7357" w:rsidRDefault="003E0AFD"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CD45EA">
        <w:rPr>
          <w:rFonts w:eastAsiaTheme="minorEastAsia"/>
          <w:lang w:eastAsia="ko-KR"/>
        </w:rPr>
        <w:t xml:space="preserve">Incorporated JVET-L0165: </w:t>
      </w:r>
      <w:r w:rsidR="00351CFB" w:rsidRPr="00CD45EA">
        <w:rPr>
          <w:rFonts w:eastAsiaTheme="minorEastAsia"/>
          <w:lang w:eastAsia="ko-KR"/>
        </w:rPr>
        <w:t>i</w:t>
      </w:r>
      <w:r w:rsidRPr="00CD45EA">
        <w:rPr>
          <w:rFonts w:eastAsiaTheme="minorEastAsia"/>
          <w:lang w:eastAsia="ko-KR"/>
        </w:rPr>
        <w:t>ntra 6 MPM</w:t>
      </w:r>
    </w:p>
    <w:p w14:paraId="69F954CC" w14:textId="77777777" w:rsidR="00351CFB" w:rsidRPr="00CA7357" w:rsidRDefault="003E0AFD"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CD45EA">
        <w:rPr>
          <w:rFonts w:eastAsiaTheme="minorEastAsia"/>
          <w:lang w:eastAsia="ko-KR"/>
        </w:rPr>
        <w:t xml:space="preserve">Incorporated JVET-L0059: </w:t>
      </w:r>
      <w:r w:rsidR="00351CFB" w:rsidRPr="00CD45EA">
        <w:rPr>
          <w:rFonts w:eastAsiaTheme="minorEastAsia"/>
          <w:lang w:eastAsia="ko-KR"/>
        </w:rPr>
        <w:t>simplification on MTS kernel derivation</w:t>
      </w:r>
    </w:p>
    <w:p w14:paraId="31BE87A5" w14:textId="77777777" w:rsidR="00003F00" w:rsidRPr="00CA7357" w:rsidRDefault="00351CFB"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CD45EA">
        <w:rPr>
          <w:rFonts w:eastAsiaTheme="minorEastAsia"/>
          <w:lang w:eastAsia="ko-KR"/>
        </w:rPr>
        <w:t>Incorporated JVET-L0111: transform skip condition on transform block size</w:t>
      </w:r>
    </w:p>
    <w:p w14:paraId="42E65915" w14:textId="77777777" w:rsidR="00003F00" w:rsidRPr="00CA7357" w:rsidRDefault="00003F00"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CD45EA">
        <w:rPr>
          <w:rFonts w:eastAsiaTheme="minorEastAsia"/>
          <w:lang w:eastAsia="ko-KR"/>
        </w:rPr>
        <w:t>Incorporated JVET-L0285: 8-bit transform matrices</w:t>
      </w:r>
    </w:p>
    <w:p w14:paraId="17BE67EE" w14:textId="77777777" w:rsidR="00003F00" w:rsidRPr="00CA7357" w:rsidRDefault="00003F00"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CD45EA">
        <w:rPr>
          <w:rFonts w:eastAsiaTheme="minorEastAsia"/>
          <w:lang w:eastAsia="ko-KR"/>
        </w:rPr>
        <w:t>Incorporated JVET-L0118: unified MTS signaling</w:t>
      </w:r>
    </w:p>
    <w:p w14:paraId="3A6DA199" w14:textId="77777777" w:rsidR="00003F00" w:rsidRPr="00CA7357" w:rsidRDefault="00003F00"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CD45EA">
        <w:rPr>
          <w:rFonts w:eastAsiaTheme="minorEastAsia"/>
          <w:lang w:eastAsia="ko-KR"/>
        </w:rPr>
        <w:t>Incorporated JVET-L0553: quantization semantics fix</w:t>
      </w:r>
    </w:p>
    <w:p w14:paraId="0B32E5A9" w14:textId="543FCAD3" w:rsidR="007876E9" w:rsidRPr="00CA7357" w:rsidRDefault="007876E9"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CD45EA">
        <w:rPr>
          <w:rFonts w:eastAsiaTheme="minorEastAsia"/>
          <w:lang w:eastAsia="ko-KR"/>
        </w:rPr>
        <w:t>Incorporated JVET-L0274: coefficient coding</w:t>
      </w:r>
    </w:p>
    <w:p w14:paraId="351D83C7" w14:textId="1590554F" w:rsidR="008A4C47" w:rsidRPr="00CA7357" w:rsidRDefault="008A4C47"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CD45EA">
        <w:rPr>
          <w:rFonts w:eastAsiaTheme="minorEastAsia"/>
          <w:lang w:eastAsia="ko-KR"/>
        </w:rPr>
        <w:t>Incorporated JVET-L0628: mode dependent intra smoothing</w:t>
      </w:r>
    </w:p>
    <w:p w14:paraId="54CF055F" w14:textId="5D0FE717" w:rsidR="00A35CC6" w:rsidRPr="00CA7357" w:rsidRDefault="00A35CC6"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CD45EA">
        <w:rPr>
          <w:rFonts w:eastAsiaTheme="minorEastAsia"/>
          <w:lang w:eastAsia="ko-KR"/>
        </w:rPr>
        <w:t>Incorporated JVET-L0283: multiple reference line intra prediction</w:t>
      </w:r>
    </w:p>
    <w:p w14:paraId="14FFAFD0" w14:textId="64A392B3" w:rsidR="00882B53" w:rsidRPr="00CA7357" w:rsidRDefault="00882B53"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CD45EA">
        <w:rPr>
          <w:rFonts w:eastAsiaTheme="minorEastAsia"/>
          <w:lang w:eastAsia="ko-KR"/>
        </w:rPr>
        <w:t>Incorporated JVET-L0414: DF strength dependent on reconstructed luma level</w:t>
      </w:r>
    </w:p>
    <w:p w14:paraId="359BAC4E" w14:textId="015501BC" w:rsidR="00882B53" w:rsidRPr="00CA7357" w:rsidRDefault="00882B53"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CD45EA">
        <w:rPr>
          <w:rFonts w:eastAsiaTheme="minorEastAsia"/>
          <w:lang w:eastAsia="ko-KR"/>
        </w:rPr>
        <w:t xml:space="preserve">Incorporated JVET-L0410: </w:t>
      </w:r>
      <w:r w:rsidR="003D0E4E" w:rsidRPr="00CD45EA">
        <w:rPr>
          <w:rFonts w:eastAsiaTheme="minorEastAsia"/>
          <w:lang w:eastAsia="ko-KR"/>
        </w:rPr>
        <w:t>Deblocking tC table</w:t>
      </w:r>
    </w:p>
    <w:p w14:paraId="4621479B" w14:textId="40CEE3F7" w:rsidR="00D2378A" w:rsidRPr="00CA7357" w:rsidRDefault="00D2378A"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CA7357">
        <w:rPr>
          <w:rFonts w:eastAsiaTheme="minorEastAsia"/>
          <w:lang w:eastAsia="ko-KR"/>
        </w:rPr>
        <w:t xml:space="preserve">JVET_L0124/L0208: triangle partition mode </w:t>
      </w:r>
    </w:p>
    <w:p w14:paraId="0312C682" w14:textId="418CCA17" w:rsidR="00D2378A" w:rsidRPr="009C5E4D" w:rsidRDefault="00D2378A"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rFonts w:eastAsiaTheme="minorEastAsia"/>
          <w:lang w:eastAsia="ko-KR"/>
        </w:rPr>
      </w:pPr>
      <w:r w:rsidRPr="00CA7357">
        <w:rPr>
          <w:rFonts w:eastAsiaTheme="minorEastAsia"/>
          <w:lang w:eastAsia="ko-KR"/>
        </w:rPr>
        <w:t xml:space="preserve">JVET-L0100: combined intra </w:t>
      </w:r>
      <w:r w:rsidRPr="00D5520A">
        <w:rPr>
          <w:rFonts w:eastAsiaTheme="minorEastAsia"/>
          <w:lang w:eastAsia="ko-KR"/>
        </w:rPr>
        <w:t xml:space="preserve">and inter prediction </w:t>
      </w:r>
    </w:p>
    <w:p w14:paraId="1C9DAED0" w14:textId="3FD1BC51" w:rsidR="00545C8F" w:rsidRPr="00D736AD" w:rsidRDefault="00545C8F"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rFonts w:eastAsiaTheme="minorEastAsia"/>
          <w:lang w:eastAsia="ko-KR"/>
        </w:rPr>
      </w:pPr>
      <w:r w:rsidRPr="009C5E4D">
        <w:rPr>
          <w:rFonts w:eastAsiaTheme="minorEastAsia"/>
          <w:lang w:eastAsia="ko-KR"/>
        </w:rPr>
        <w:t>Add</w:t>
      </w:r>
      <w:r w:rsidR="004F1921" w:rsidRPr="00AF3FCF">
        <w:rPr>
          <w:rFonts w:eastAsiaTheme="minorEastAsia"/>
          <w:lang w:eastAsia="ko-KR"/>
        </w:rPr>
        <w:t>ed</w:t>
      </w:r>
      <w:r w:rsidRPr="00AF3FCF">
        <w:rPr>
          <w:rFonts w:eastAsiaTheme="minorEastAsia"/>
          <w:lang w:eastAsia="ko-KR"/>
        </w:rPr>
        <w:t xml:space="preserve"> </w:t>
      </w:r>
      <w:r w:rsidR="004F1921" w:rsidRPr="00AF3FCF">
        <w:rPr>
          <w:rFonts w:eastAsiaTheme="minorEastAsia"/>
          <w:lang w:eastAsia="ko-KR"/>
        </w:rPr>
        <w:t>m</w:t>
      </w:r>
      <w:r w:rsidRPr="00D736AD">
        <w:rPr>
          <w:rFonts w:eastAsiaTheme="minorEastAsia"/>
          <w:lang w:eastAsia="ko-KR"/>
        </w:rPr>
        <w:t>erge list generation process</w:t>
      </w:r>
      <w:r w:rsidR="004F1921" w:rsidRPr="00D736AD">
        <w:rPr>
          <w:rFonts w:eastAsiaTheme="minorEastAsia"/>
          <w:lang w:eastAsia="ko-KR"/>
        </w:rPr>
        <w:t>,</w:t>
      </w:r>
      <w:r w:rsidRPr="00D736AD">
        <w:rPr>
          <w:rFonts w:eastAsiaTheme="minorEastAsia"/>
          <w:lang w:eastAsia="ko-KR"/>
        </w:rPr>
        <w:t xml:space="preserve"> including</w:t>
      </w:r>
    </w:p>
    <w:p w14:paraId="0CD7A5E8" w14:textId="523AFDF8" w:rsidR="00545C8F" w:rsidRPr="00CD45EA" w:rsidRDefault="00545C8F" w:rsidP="00CD45EA">
      <w:pPr>
        <w:numPr>
          <w:ilvl w:val="1"/>
          <w:numId w:val="4"/>
        </w:numPr>
        <w:tabs>
          <w:tab w:val="clear" w:pos="360"/>
          <w:tab w:val="clear" w:pos="720"/>
          <w:tab w:val="clear" w:pos="1440"/>
        </w:tabs>
        <w:overflowPunct/>
        <w:autoSpaceDE/>
        <w:autoSpaceDN/>
        <w:adjustRightInd/>
        <w:spacing w:before="100" w:beforeAutospacing="1" w:after="100" w:afterAutospacing="1"/>
        <w:textAlignment w:val="auto"/>
        <w:rPr>
          <w:rFonts w:eastAsiaTheme="minorEastAsia"/>
          <w:lang w:eastAsia="ko-KR"/>
        </w:rPr>
      </w:pPr>
      <w:r w:rsidRPr="002E0A12">
        <w:rPr>
          <w:rFonts w:eastAsiaTheme="minorEastAsia"/>
          <w:lang w:eastAsia="ko-KR"/>
        </w:rPr>
        <w:t xml:space="preserve">Spatial MVP and Temporal MVP </w:t>
      </w:r>
      <w:r w:rsidRPr="00CD45EA">
        <w:rPr>
          <w:rFonts w:eastAsiaTheme="minorEastAsia"/>
          <w:lang w:eastAsia="ko-KR"/>
        </w:rPr>
        <w:t>derivation</w:t>
      </w:r>
    </w:p>
    <w:p w14:paraId="4804617D" w14:textId="3C2DF9D2" w:rsidR="00545C8F" w:rsidRPr="00CD45EA" w:rsidRDefault="00DF742F" w:rsidP="00CD45EA">
      <w:pPr>
        <w:numPr>
          <w:ilvl w:val="1"/>
          <w:numId w:val="4"/>
        </w:numPr>
        <w:tabs>
          <w:tab w:val="clear" w:pos="360"/>
          <w:tab w:val="clear" w:pos="720"/>
          <w:tab w:val="clear" w:pos="1440"/>
        </w:tabs>
        <w:overflowPunct/>
        <w:autoSpaceDE/>
        <w:autoSpaceDN/>
        <w:adjustRightInd/>
        <w:spacing w:before="100" w:beforeAutospacing="1" w:after="100" w:afterAutospacing="1"/>
        <w:textAlignment w:val="auto"/>
        <w:rPr>
          <w:rFonts w:eastAsiaTheme="minorEastAsia"/>
          <w:lang w:eastAsia="ko-KR"/>
        </w:rPr>
      </w:pPr>
      <w:r w:rsidRPr="00CD45EA">
        <w:rPr>
          <w:rFonts w:eastAsiaTheme="minorEastAsia"/>
          <w:lang w:eastAsia="ko-KR"/>
        </w:rPr>
        <w:t xml:space="preserve">JVET-L0266/: </w:t>
      </w:r>
      <w:r w:rsidR="00545C8F" w:rsidRPr="00CD45EA">
        <w:rPr>
          <w:rFonts w:eastAsiaTheme="minorEastAsia"/>
          <w:lang w:eastAsia="ko-KR"/>
        </w:rPr>
        <w:t>History-based MVP from an FIFO table</w:t>
      </w:r>
    </w:p>
    <w:p w14:paraId="2D0CC424" w14:textId="32B665F3" w:rsidR="00545C8F" w:rsidRPr="00CD45EA" w:rsidRDefault="00DF742F" w:rsidP="00CD45EA">
      <w:pPr>
        <w:numPr>
          <w:ilvl w:val="1"/>
          <w:numId w:val="4"/>
        </w:numPr>
        <w:tabs>
          <w:tab w:val="clear" w:pos="360"/>
          <w:tab w:val="clear" w:pos="720"/>
          <w:tab w:val="clear" w:pos="1440"/>
        </w:tabs>
        <w:overflowPunct/>
        <w:autoSpaceDE/>
        <w:autoSpaceDN/>
        <w:adjustRightInd/>
        <w:spacing w:before="100" w:beforeAutospacing="1" w:after="100" w:afterAutospacing="1"/>
        <w:textAlignment w:val="auto"/>
        <w:rPr>
          <w:rFonts w:eastAsiaTheme="minorEastAsia"/>
          <w:lang w:eastAsia="ko-KR"/>
        </w:rPr>
      </w:pPr>
      <w:r w:rsidRPr="00CD45EA">
        <w:rPr>
          <w:rFonts w:eastAsiaTheme="minorEastAsia"/>
          <w:lang w:eastAsia="ko-KR"/>
        </w:rPr>
        <w:t xml:space="preserve">JVET-L0090: </w:t>
      </w:r>
      <w:r w:rsidR="00545C8F" w:rsidRPr="00CD45EA">
        <w:rPr>
          <w:rFonts w:eastAsiaTheme="minorEastAsia"/>
          <w:lang w:eastAsia="ko-KR"/>
        </w:rPr>
        <w:t>Pairwise average MVP</w:t>
      </w:r>
    </w:p>
    <w:p w14:paraId="221542EA" w14:textId="6D6420A0" w:rsidR="006F26F8" w:rsidRPr="00CA7357" w:rsidRDefault="00814E8A"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rPr>
          <w:rFonts w:eastAsiaTheme="minorEastAsia"/>
          <w:lang w:eastAsia="ko-KR"/>
        </w:rPr>
      </w:pPr>
      <w:r w:rsidRPr="00CD45EA">
        <w:rPr>
          <w:rFonts w:eastAsiaTheme="minorEastAsia"/>
          <w:lang w:eastAsia="ko-KR"/>
        </w:rPr>
        <w:t>Incorporated JVET-L0</w:t>
      </w:r>
      <w:r w:rsidRPr="00CA7357">
        <w:rPr>
          <w:rFonts w:eastAsiaTheme="minorEastAsia"/>
          <w:lang w:eastAsia="ko-KR"/>
        </w:rPr>
        <w:t>054: merge with MVD (MMVD)</w:t>
      </w:r>
    </w:p>
    <w:p w14:paraId="54E0DF40" w14:textId="77777777" w:rsidR="00814E8A" w:rsidRPr="00CA7357" w:rsidRDefault="00814E8A" w:rsidP="00CD45EA">
      <w:pPr>
        <w:overflowPunct/>
        <w:autoSpaceDE/>
        <w:autoSpaceDN/>
        <w:adjustRightInd/>
        <w:spacing w:before="100" w:beforeAutospacing="1" w:after="100" w:afterAutospacing="1"/>
        <w:textAlignment w:val="auto"/>
      </w:pPr>
    </w:p>
    <w:p w14:paraId="3D27620A" w14:textId="4822A8A6" w:rsidR="006F26F8" w:rsidRPr="009C5E4D" w:rsidRDefault="006F26F8" w:rsidP="00CD45EA">
      <w:pPr>
        <w:overflowPunct/>
        <w:autoSpaceDE/>
        <w:autoSpaceDN/>
        <w:adjustRightInd/>
        <w:spacing w:before="100" w:beforeAutospacing="1" w:after="100" w:afterAutospacing="1"/>
        <w:textAlignment w:val="auto"/>
        <w:rPr>
          <w:lang w:val="en-CA"/>
        </w:rPr>
      </w:pPr>
      <w:r w:rsidRPr="00D5520A">
        <w:rPr>
          <w:szCs w:val="22"/>
          <w:lang w:val="en-CA"/>
        </w:rPr>
        <w:t xml:space="preserve">VVC Test Model 2 (VTM2) </w:t>
      </w:r>
      <w:r w:rsidRPr="009C5E4D">
        <w:rPr>
          <w:szCs w:val="22"/>
          <w:lang w:val="en-CA"/>
        </w:rPr>
        <w:t>algorithm description and encoding method</w:t>
      </w:r>
    </w:p>
    <w:p w14:paraId="53E2AD78" w14:textId="77777777" w:rsidR="00AE7610" w:rsidRPr="00D736AD" w:rsidRDefault="00AE7610"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AF3FCF">
        <w:t>Incorporated JVET-K0230: Separate trees for intra slices (without multi-DMs) with an implicit split to 6</w:t>
      </w:r>
      <w:r w:rsidRPr="00D736AD">
        <w:t xml:space="preserve">4x64; </w:t>
      </w:r>
    </w:p>
    <w:p w14:paraId="3A25B34E" w14:textId="77777777" w:rsidR="00CC5020" w:rsidRPr="00CD45EA" w:rsidRDefault="00CC5020" w:rsidP="00CD45EA">
      <w:pPr>
        <w:framePr w:hSpace="181" w:wrap="around" w:hAnchor="text" w:yAlign="bottom"/>
        <w:spacing w:before="100" w:beforeAutospacing="1" w:after="100" w:afterAutospacing="1"/>
        <w:ind w:left="1418"/>
      </w:pPr>
      <w:r w:rsidRPr="00CD45EA">
        <w:rPr>
          <w:b/>
          <w:bCs/>
          <w:kern w:val="32"/>
          <w:sz w:val="32"/>
          <w:szCs w:val="32"/>
          <w:lang w:val="en-CA"/>
        </w:rPr>
        <w:lastRenderedPageBreak/>
        <w:br w:type="page"/>
      </w:r>
    </w:p>
    <w:p w14:paraId="535C8197" w14:textId="77777777" w:rsidR="00CC5020" w:rsidRPr="00CD45EA" w:rsidRDefault="00CC5020" w:rsidP="00CD45EA">
      <w:pPr>
        <w:framePr w:hSpace="181" w:wrap="around" w:hAnchor="text" w:yAlign="bottom"/>
        <w:pBdr>
          <w:bottom w:val="single" w:sz="12" w:space="1" w:color="auto"/>
          <w:between w:val="single" w:sz="12" w:space="1" w:color="auto"/>
        </w:pBdr>
        <w:tabs>
          <w:tab w:val="right" w:pos="9639"/>
        </w:tabs>
        <w:spacing w:before="100" w:beforeAutospacing="1" w:after="100" w:afterAutospacing="1"/>
        <w:ind w:left="1418"/>
        <w:rPr>
          <w:b/>
          <w:sz w:val="8"/>
        </w:rPr>
      </w:pPr>
    </w:p>
    <w:p w14:paraId="1EE457EC" w14:textId="77777777" w:rsidR="00BC18ED" w:rsidRPr="00AF3FCF" w:rsidRDefault="00BC18ED"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CA7357">
        <w:t xml:space="preserve">Incorporated JVET-K0556: </w:t>
      </w:r>
      <w:r w:rsidRPr="00D5520A">
        <w:t xml:space="preserve">Prohibit ternary split of something bigger than 64 </w:t>
      </w:r>
      <w:r w:rsidRPr="009C5E4D">
        <w:t xml:space="preserve">in width or height (and not send the bit to indicate ternary type at that level). </w:t>
      </w:r>
    </w:p>
    <w:p w14:paraId="390DB8F3" w14:textId="77777777" w:rsidR="00CC5020" w:rsidRPr="00D736AD" w:rsidRDefault="00CC5020"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AF3FCF">
        <w:t xml:space="preserve">Incorporated JVET-K0351 (test c): Keep only the TT restriction </w:t>
      </w:r>
      <w:r w:rsidRPr="00D736AD">
        <w:t>(preventing binary split with same orientation in center partition of the ternary split)</w:t>
      </w:r>
    </w:p>
    <w:p w14:paraId="5E7D0F4D" w14:textId="77777777" w:rsidR="002A1E2E" w:rsidRPr="00CD45EA" w:rsidRDefault="002A1E2E"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2E0A12">
        <w:t>Incorporated JVET-K05</w:t>
      </w:r>
      <w:r w:rsidRPr="00CD45EA">
        <w:t>54: Implicit splitting at picture boundaries and ensure MinQTSize at boundary splits</w:t>
      </w:r>
    </w:p>
    <w:p w14:paraId="7EC0F2AE" w14:textId="77777777" w:rsidR="00865AFC" w:rsidRPr="00CA7357" w:rsidRDefault="00865AFC"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CD45EA">
        <w:rPr>
          <w:rFonts w:eastAsia="Malgun Gothic"/>
          <w:lang w:eastAsia="ko-KR"/>
        </w:rPr>
        <w:t>Incorporated JVET-K0063: Position dependent intra prediction combination (PDPC)</w:t>
      </w:r>
    </w:p>
    <w:p w14:paraId="4B2B0B20" w14:textId="77777777" w:rsidR="0018455F" w:rsidRPr="00CA7357" w:rsidRDefault="0018455F"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CD45EA">
        <w:rPr>
          <w:rFonts w:eastAsia="Malgun Gothic"/>
          <w:lang w:eastAsia="ko-KR"/>
        </w:rPr>
        <w:t>Incorporated JVET-K0190: CCLM only (test 4.1.8)</w:t>
      </w:r>
    </w:p>
    <w:p w14:paraId="4D56A5AA" w14:textId="77777777" w:rsidR="00687704" w:rsidRPr="00CA7357" w:rsidRDefault="00687704"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CD45EA">
        <w:rPr>
          <w:rFonts w:eastAsia="Malgun Gothic"/>
          <w:lang w:eastAsia="ko-KR"/>
        </w:rPr>
        <w:t>Incorporated JVET-K0122: DC prediction bug fix</w:t>
      </w:r>
    </w:p>
    <w:p w14:paraId="101E38D6" w14:textId="77777777" w:rsidR="00CC78B0" w:rsidRPr="00CA7357" w:rsidRDefault="00AA4DE8"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CD45EA">
        <w:rPr>
          <w:rFonts w:eastAsia="Malgun Gothic"/>
          <w:lang w:eastAsia="ko-KR"/>
        </w:rPr>
        <w:t xml:space="preserve">Incorporated JVET-K0529: </w:t>
      </w:r>
      <w:r w:rsidRPr="00CA7357">
        <w:rPr>
          <w:rFonts w:eastAsia="Malgun Gothic"/>
          <w:lang w:eastAsia="ko-KR"/>
        </w:rPr>
        <w:t xml:space="preserve">67 modes with </w:t>
      </w:r>
      <w:r w:rsidRPr="00CD45EA">
        <w:rPr>
          <w:rFonts w:eastAsia="Malgun Gothic"/>
          <w:lang w:eastAsia="ko-KR"/>
        </w:rPr>
        <w:t xml:space="preserve">3MPM </w:t>
      </w:r>
      <w:r w:rsidRPr="00CA7357">
        <w:rPr>
          <w:rFonts w:eastAsia="Malgun Gothic"/>
          <w:lang w:eastAsia="ko-KR"/>
        </w:rPr>
        <w:t xml:space="preserve">and </w:t>
      </w:r>
      <w:r w:rsidRPr="00CD45EA">
        <w:rPr>
          <w:rFonts w:eastAsia="Malgun Gothic"/>
          <w:lang w:eastAsia="ko-KR"/>
        </w:rPr>
        <w:t>FLC for non-MPM</w:t>
      </w:r>
    </w:p>
    <w:p w14:paraId="7277278E" w14:textId="77777777" w:rsidR="00AA4DE8" w:rsidRPr="00CA7357" w:rsidRDefault="00AA4DE8"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CD45EA">
        <w:rPr>
          <w:rFonts w:eastAsia="Malgun Gothic"/>
          <w:lang w:eastAsia="ko-KR"/>
        </w:rPr>
        <w:t>Incorporated JVET-K0500: Wide-angle intra prediction for non-square block</w:t>
      </w:r>
    </w:p>
    <w:p w14:paraId="60356D2B" w14:textId="77777777" w:rsidR="00E004B8" w:rsidRPr="00CA7357" w:rsidRDefault="00E004B8"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CD45EA">
        <w:rPr>
          <w:rFonts w:eastAsia="Malgun Gothic"/>
          <w:lang w:eastAsia="ko-KR"/>
        </w:rPr>
        <w:t>Incorporated MTS (AMT) modification: Multiple transform selection (MTS)</w:t>
      </w:r>
    </w:p>
    <w:p w14:paraId="4E9964E0" w14:textId="110FF1CD" w:rsidR="00AF0D43" w:rsidRPr="00CA7357" w:rsidRDefault="00AF0D43"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CD45EA">
        <w:rPr>
          <w:rFonts w:eastAsia="Malgun Gothic"/>
          <w:lang w:eastAsia="ko-KR"/>
        </w:rPr>
        <w:t xml:space="preserve">Incorporated </w:t>
      </w:r>
      <w:r w:rsidR="00591324" w:rsidRPr="00CA7357">
        <w:rPr>
          <w:rFonts w:eastAsia="Malgun Gothic"/>
          <w:lang w:eastAsia="ko-KR"/>
        </w:rPr>
        <w:t>subblock</w:t>
      </w:r>
      <w:r w:rsidRPr="00CA7357">
        <w:rPr>
          <w:rFonts w:eastAsia="Malgun Gothic"/>
          <w:lang w:eastAsia="ko-KR"/>
        </w:rPr>
        <w:t xml:space="preserve"> TMVP</w:t>
      </w:r>
    </w:p>
    <w:p w14:paraId="6DBFB5B2" w14:textId="77777777" w:rsidR="00AF0D43" w:rsidRPr="00CA7357" w:rsidRDefault="00AF0D43"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CD45EA">
        <w:rPr>
          <w:rFonts w:eastAsia="Malgun Gothic"/>
          <w:lang w:eastAsia="ko-KR"/>
        </w:rPr>
        <w:t xml:space="preserve">Incorporated </w:t>
      </w:r>
      <w:r w:rsidRPr="00CA7357">
        <w:rPr>
          <w:rFonts w:eastAsia="Malgun Gothic"/>
          <w:lang w:eastAsia="ko-KR"/>
        </w:rPr>
        <w:t>adaptive motion vector resolution</w:t>
      </w:r>
    </w:p>
    <w:p w14:paraId="6EAA6313" w14:textId="77777777" w:rsidR="00AF0D43" w:rsidRPr="00CA7357" w:rsidRDefault="00AF0D43"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CD45EA">
        <w:rPr>
          <w:rFonts w:eastAsia="Malgun Gothic"/>
          <w:lang w:eastAsia="ko-KR"/>
        </w:rPr>
        <w:t xml:space="preserve">Incorporated </w:t>
      </w:r>
      <w:r w:rsidRPr="00CA7357">
        <w:rPr>
          <w:rFonts w:eastAsia="Malgun Gothic"/>
          <w:lang w:eastAsia="ko-KR"/>
        </w:rPr>
        <w:t>8x8 and 1/16 pel motion field storage</w:t>
      </w:r>
    </w:p>
    <w:p w14:paraId="19A7C205" w14:textId="77777777" w:rsidR="00AF0D43" w:rsidRPr="00CA7357" w:rsidRDefault="00AF0D43" w:rsidP="00CD45EA">
      <w:pPr>
        <w:numPr>
          <w:ilvl w:val="0"/>
          <w:numId w:val="4"/>
        </w:numPr>
        <w:tabs>
          <w:tab w:val="clear" w:pos="720"/>
          <w:tab w:val="clear" w:pos="1080"/>
          <w:tab w:val="clear" w:pos="1440"/>
        </w:tabs>
        <w:overflowPunct/>
        <w:autoSpaceDE/>
        <w:autoSpaceDN/>
        <w:adjustRightInd/>
        <w:spacing w:before="100" w:beforeAutospacing="1" w:after="100" w:afterAutospacing="1"/>
        <w:textAlignment w:val="auto"/>
      </w:pPr>
      <w:r w:rsidRPr="00CD45EA">
        <w:rPr>
          <w:rFonts w:eastAsia="Malgun Gothic"/>
          <w:lang w:eastAsia="ko-KR"/>
        </w:rPr>
        <w:t>Incorporated</w:t>
      </w:r>
      <w:r w:rsidRPr="00CA7357">
        <w:rPr>
          <w:rFonts w:eastAsia="Malgun Gothic"/>
          <w:lang w:eastAsia="ko-KR"/>
        </w:rPr>
        <w:t xml:space="preserve"> affine motion</w:t>
      </w:r>
    </w:p>
    <w:p w14:paraId="7CA9EAC0" w14:textId="77777777" w:rsidR="00CC5020" w:rsidRDefault="00CC5020" w:rsidP="00CD45EA">
      <w:pPr>
        <w:jc w:val="both"/>
        <w:rPr>
          <w:szCs w:val="22"/>
          <w:lang w:val="en-CA"/>
        </w:rPr>
      </w:pPr>
      <w:r>
        <w:rPr>
          <w:szCs w:val="22"/>
          <w:lang w:val="en-CA"/>
        </w:rPr>
        <w:br w:type="page"/>
      </w:r>
    </w:p>
    <w:sdt>
      <w:sdtPr>
        <w:rPr>
          <w:rFonts w:ascii="Times New Roman" w:hAnsi="Times New Roman"/>
          <w:color w:val="auto"/>
          <w:sz w:val="22"/>
          <w:szCs w:val="20"/>
        </w:rPr>
        <w:id w:val="-603733745"/>
        <w:docPartObj>
          <w:docPartGallery w:val="Table of Contents"/>
          <w:docPartUnique/>
        </w:docPartObj>
      </w:sdtPr>
      <w:sdtEndPr>
        <w:rPr>
          <w:b/>
          <w:bCs/>
          <w:noProof/>
        </w:rPr>
      </w:sdtEndPr>
      <w:sdtContent>
        <w:p w14:paraId="0590D74B" w14:textId="36FBF050" w:rsidR="00CE5C22" w:rsidRDefault="00CE5C22" w:rsidP="00CD45EA">
          <w:pPr>
            <w:pStyle w:val="TOCHeading"/>
            <w:spacing w:before="136" w:line="240" w:lineRule="auto"/>
          </w:pPr>
          <w:r>
            <w:t>Contents</w:t>
          </w:r>
        </w:p>
        <w:p w14:paraId="45131FD5" w14:textId="607C5C37" w:rsidR="003A61E2" w:rsidRDefault="00CE5C22">
          <w:pPr>
            <w:pStyle w:val="TOC1"/>
            <w:tabs>
              <w:tab w:val="right" w:pos="9350"/>
            </w:tabs>
            <w:rPr>
              <w:rFonts w:asciiTheme="minorHAnsi" w:eastAsiaTheme="minorEastAsia" w:hAnsiTheme="minorHAnsi" w:cstheme="minorBidi"/>
              <w:noProof/>
              <w:szCs w:val="22"/>
              <w:lang w:eastAsia="zh-CN"/>
            </w:rPr>
          </w:pPr>
          <w:r>
            <w:rPr>
              <w:b/>
              <w:bCs/>
              <w:noProof/>
            </w:rPr>
            <w:fldChar w:fldCharType="begin"/>
          </w:r>
          <w:r>
            <w:rPr>
              <w:b/>
              <w:bCs/>
              <w:noProof/>
            </w:rPr>
            <w:instrText xml:space="preserve"> TOC \o "1-3" \h \z \u </w:instrText>
          </w:r>
          <w:r>
            <w:rPr>
              <w:b/>
              <w:bCs/>
              <w:noProof/>
            </w:rPr>
            <w:fldChar w:fldCharType="separate"/>
          </w:r>
          <w:hyperlink w:anchor="_Toc58175097" w:history="1">
            <w:r w:rsidR="003A61E2" w:rsidRPr="00811689">
              <w:rPr>
                <w:rStyle w:val="Hyperlink"/>
                <w:noProof/>
              </w:rPr>
              <w:t>Abstract</w:t>
            </w:r>
            <w:r w:rsidR="003A61E2">
              <w:rPr>
                <w:noProof/>
                <w:webHidden/>
              </w:rPr>
              <w:tab/>
            </w:r>
            <w:r w:rsidR="003A61E2">
              <w:rPr>
                <w:noProof/>
                <w:webHidden/>
              </w:rPr>
              <w:fldChar w:fldCharType="begin"/>
            </w:r>
            <w:r w:rsidR="003A61E2">
              <w:rPr>
                <w:noProof/>
                <w:webHidden/>
              </w:rPr>
              <w:instrText xml:space="preserve"> PAGEREF _Toc58175097 \h </w:instrText>
            </w:r>
            <w:r w:rsidR="003A61E2">
              <w:rPr>
                <w:noProof/>
                <w:webHidden/>
              </w:rPr>
            </w:r>
            <w:r w:rsidR="003A61E2">
              <w:rPr>
                <w:noProof/>
                <w:webHidden/>
              </w:rPr>
              <w:fldChar w:fldCharType="separate"/>
            </w:r>
            <w:r w:rsidR="003A61E2">
              <w:rPr>
                <w:noProof/>
                <w:webHidden/>
              </w:rPr>
              <w:t>1</w:t>
            </w:r>
            <w:r w:rsidR="003A61E2">
              <w:rPr>
                <w:noProof/>
                <w:webHidden/>
              </w:rPr>
              <w:fldChar w:fldCharType="end"/>
            </w:r>
          </w:hyperlink>
        </w:p>
        <w:p w14:paraId="09B917F5" w14:textId="21393EC6" w:rsidR="003A61E2" w:rsidRDefault="00F25D20">
          <w:pPr>
            <w:pStyle w:val="TOC1"/>
            <w:tabs>
              <w:tab w:val="left" w:pos="440"/>
              <w:tab w:val="right" w:pos="9350"/>
            </w:tabs>
            <w:rPr>
              <w:rFonts w:asciiTheme="minorHAnsi" w:eastAsiaTheme="minorEastAsia" w:hAnsiTheme="minorHAnsi" w:cstheme="minorBidi"/>
              <w:noProof/>
              <w:szCs w:val="22"/>
              <w:lang w:eastAsia="zh-CN"/>
            </w:rPr>
          </w:pPr>
          <w:hyperlink w:anchor="_Toc58175098" w:history="1">
            <w:r w:rsidR="003A61E2" w:rsidRPr="00811689">
              <w:rPr>
                <w:rStyle w:val="Hyperlink"/>
                <w:noProof/>
              </w:rPr>
              <w:t>1</w:t>
            </w:r>
            <w:r w:rsidR="003A61E2">
              <w:rPr>
                <w:rFonts w:asciiTheme="minorHAnsi" w:eastAsiaTheme="minorEastAsia" w:hAnsiTheme="minorHAnsi" w:cstheme="minorBidi"/>
                <w:noProof/>
                <w:szCs w:val="22"/>
                <w:lang w:eastAsia="zh-CN"/>
              </w:rPr>
              <w:tab/>
            </w:r>
            <w:r w:rsidR="003A61E2" w:rsidRPr="00811689">
              <w:rPr>
                <w:rStyle w:val="Hyperlink"/>
                <w:noProof/>
                <w:lang w:val="en-CA"/>
              </w:rPr>
              <w:t>Introduction</w:t>
            </w:r>
            <w:r w:rsidR="003A61E2">
              <w:rPr>
                <w:noProof/>
                <w:webHidden/>
              </w:rPr>
              <w:tab/>
            </w:r>
            <w:r w:rsidR="003A61E2">
              <w:rPr>
                <w:noProof/>
                <w:webHidden/>
              </w:rPr>
              <w:fldChar w:fldCharType="begin"/>
            </w:r>
            <w:r w:rsidR="003A61E2">
              <w:rPr>
                <w:noProof/>
                <w:webHidden/>
              </w:rPr>
              <w:instrText xml:space="preserve"> PAGEREF _Toc58175098 \h </w:instrText>
            </w:r>
            <w:r w:rsidR="003A61E2">
              <w:rPr>
                <w:noProof/>
                <w:webHidden/>
              </w:rPr>
            </w:r>
            <w:r w:rsidR="003A61E2">
              <w:rPr>
                <w:noProof/>
                <w:webHidden/>
              </w:rPr>
              <w:fldChar w:fldCharType="separate"/>
            </w:r>
            <w:r w:rsidR="003A61E2">
              <w:rPr>
                <w:noProof/>
                <w:webHidden/>
              </w:rPr>
              <w:t>10</w:t>
            </w:r>
            <w:r w:rsidR="003A61E2">
              <w:rPr>
                <w:noProof/>
                <w:webHidden/>
              </w:rPr>
              <w:fldChar w:fldCharType="end"/>
            </w:r>
          </w:hyperlink>
        </w:p>
        <w:p w14:paraId="1CD8C2DC" w14:textId="71AEADAC" w:rsidR="003A61E2" w:rsidRDefault="00F25D20">
          <w:pPr>
            <w:pStyle w:val="TOC1"/>
            <w:tabs>
              <w:tab w:val="left" w:pos="440"/>
              <w:tab w:val="right" w:pos="9350"/>
            </w:tabs>
            <w:rPr>
              <w:rFonts w:asciiTheme="minorHAnsi" w:eastAsiaTheme="minorEastAsia" w:hAnsiTheme="minorHAnsi" w:cstheme="minorBidi"/>
              <w:noProof/>
              <w:szCs w:val="22"/>
              <w:lang w:eastAsia="zh-CN"/>
            </w:rPr>
          </w:pPr>
          <w:hyperlink w:anchor="_Toc58175099" w:history="1">
            <w:r w:rsidR="003A61E2" w:rsidRPr="00811689">
              <w:rPr>
                <w:rStyle w:val="Hyperlink"/>
                <w:noProof/>
              </w:rPr>
              <w:t>2</w:t>
            </w:r>
            <w:r w:rsidR="003A61E2">
              <w:rPr>
                <w:rFonts w:asciiTheme="minorHAnsi" w:eastAsiaTheme="minorEastAsia" w:hAnsiTheme="minorHAnsi" w:cstheme="minorBidi"/>
                <w:noProof/>
                <w:szCs w:val="22"/>
                <w:lang w:eastAsia="zh-CN"/>
              </w:rPr>
              <w:tab/>
            </w:r>
            <w:r w:rsidR="003A61E2" w:rsidRPr="00811689">
              <w:rPr>
                <w:rStyle w:val="Hyperlink"/>
                <w:noProof/>
                <w:lang w:val="en-CA"/>
              </w:rPr>
              <w:t>Scope</w:t>
            </w:r>
            <w:r w:rsidR="003A61E2">
              <w:rPr>
                <w:noProof/>
                <w:webHidden/>
              </w:rPr>
              <w:tab/>
            </w:r>
            <w:r w:rsidR="003A61E2">
              <w:rPr>
                <w:noProof/>
                <w:webHidden/>
              </w:rPr>
              <w:fldChar w:fldCharType="begin"/>
            </w:r>
            <w:r w:rsidR="003A61E2">
              <w:rPr>
                <w:noProof/>
                <w:webHidden/>
              </w:rPr>
              <w:instrText xml:space="preserve"> PAGEREF _Toc58175099 \h </w:instrText>
            </w:r>
            <w:r w:rsidR="003A61E2">
              <w:rPr>
                <w:noProof/>
                <w:webHidden/>
              </w:rPr>
            </w:r>
            <w:r w:rsidR="003A61E2">
              <w:rPr>
                <w:noProof/>
                <w:webHidden/>
              </w:rPr>
              <w:fldChar w:fldCharType="separate"/>
            </w:r>
            <w:r w:rsidR="003A61E2">
              <w:rPr>
                <w:noProof/>
                <w:webHidden/>
              </w:rPr>
              <w:t>10</w:t>
            </w:r>
            <w:r w:rsidR="003A61E2">
              <w:rPr>
                <w:noProof/>
                <w:webHidden/>
              </w:rPr>
              <w:fldChar w:fldCharType="end"/>
            </w:r>
          </w:hyperlink>
        </w:p>
        <w:p w14:paraId="42B835E2" w14:textId="640325B8" w:rsidR="003A61E2" w:rsidRDefault="00F25D20">
          <w:pPr>
            <w:pStyle w:val="TOC1"/>
            <w:tabs>
              <w:tab w:val="left" w:pos="440"/>
              <w:tab w:val="right" w:pos="9350"/>
            </w:tabs>
            <w:rPr>
              <w:rFonts w:asciiTheme="minorHAnsi" w:eastAsiaTheme="minorEastAsia" w:hAnsiTheme="minorHAnsi" w:cstheme="minorBidi"/>
              <w:noProof/>
              <w:szCs w:val="22"/>
              <w:lang w:eastAsia="zh-CN"/>
            </w:rPr>
          </w:pPr>
          <w:hyperlink w:anchor="_Toc58175100" w:history="1">
            <w:r w:rsidR="003A61E2" w:rsidRPr="00811689">
              <w:rPr>
                <w:rStyle w:val="Hyperlink"/>
                <w:noProof/>
              </w:rPr>
              <w:t>3</w:t>
            </w:r>
            <w:r w:rsidR="003A61E2">
              <w:rPr>
                <w:rFonts w:asciiTheme="minorHAnsi" w:eastAsiaTheme="minorEastAsia" w:hAnsiTheme="minorHAnsi" w:cstheme="minorBidi"/>
                <w:noProof/>
                <w:szCs w:val="22"/>
                <w:lang w:eastAsia="zh-CN"/>
              </w:rPr>
              <w:tab/>
            </w:r>
            <w:r w:rsidR="003A61E2" w:rsidRPr="00811689">
              <w:rPr>
                <w:rStyle w:val="Hyperlink"/>
                <w:noProof/>
                <w:lang w:val="en-CA"/>
              </w:rPr>
              <w:t>Algorithm description of Versatile Video Coding and Test Model</w:t>
            </w:r>
            <w:r w:rsidR="003A61E2">
              <w:rPr>
                <w:noProof/>
                <w:webHidden/>
              </w:rPr>
              <w:tab/>
            </w:r>
            <w:r w:rsidR="003A61E2">
              <w:rPr>
                <w:noProof/>
                <w:webHidden/>
              </w:rPr>
              <w:fldChar w:fldCharType="begin"/>
            </w:r>
            <w:r w:rsidR="003A61E2">
              <w:rPr>
                <w:noProof/>
                <w:webHidden/>
              </w:rPr>
              <w:instrText xml:space="preserve"> PAGEREF _Toc58175100 \h </w:instrText>
            </w:r>
            <w:r w:rsidR="003A61E2">
              <w:rPr>
                <w:noProof/>
                <w:webHidden/>
              </w:rPr>
            </w:r>
            <w:r w:rsidR="003A61E2">
              <w:rPr>
                <w:noProof/>
                <w:webHidden/>
              </w:rPr>
              <w:fldChar w:fldCharType="separate"/>
            </w:r>
            <w:r w:rsidR="003A61E2">
              <w:rPr>
                <w:noProof/>
                <w:webHidden/>
              </w:rPr>
              <w:t>11</w:t>
            </w:r>
            <w:r w:rsidR="003A61E2">
              <w:rPr>
                <w:noProof/>
                <w:webHidden/>
              </w:rPr>
              <w:fldChar w:fldCharType="end"/>
            </w:r>
          </w:hyperlink>
        </w:p>
        <w:p w14:paraId="2FF7EF47" w14:textId="2370F25E" w:rsidR="003A61E2" w:rsidRDefault="00F25D20">
          <w:pPr>
            <w:pStyle w:val="TOC2"/>
            <w:rPr>
              <w:rFonts w:asciiTheme="minorHAnsi" w:eastAsiaTheme="minorEastAsia" w:hAnsiTheme="minorHAnsi" w:cstheme="minorBidi"/>
              <w:noProof/>
              <w:szCs w:val="22"/>
              <w:lang w:eastAsia="zh-CN"/>
            </w:rPr>
          </w:pPr>
          <w:hyperlink w:anchor="_Toc58175101" w:history="1">
            <w:r w:rsidR="003A61E2" w:rsidRPr="00811689">
              <w:rPr>
                <w:rStyle w:val="Hyperlink"/>
                <w:noProof/>
                <w:lang w:val="en-CA"/>
              </w:rPr>
              <w:t>3.1</w:t>
            </w:r>
            <w:r w:rsidR="003A61E2">
              <w:rPr>
                <w:rFonts w:asciiTheme="minorHAnsi" w:eastAsiaTheme="minorEastAsia" w:hAnsiTheme="minorHAnsi" w:cstheme="minorBidi"/>
                <w:noProof/>
                <w:szCs w:val="22"/>
                <w:lang w:eastAsia="zh-CN"/>
              </w:rPr>
              <w:tab/>
            </w:r>
            <w:r w:rsidR="003A61E2" w:rsidRPr="00811689">
              <w:rPr>
                <w:rStyle w:val="Hyperlink"/>
                <w:noProof/>
                <w:lang w:val="en-CA"/>
              </w:rPr>
              <w:t>VVC coding architecture</w:t>
            </w:r>
            <w:r w:rsidR="003A61E2">
              <w:rPr>
                <w:noProof/>
                <w:webHidden/>
              </w:rPr>
              <w:tab/>
            </w:r>
            <w:r w:rsidR="003A61E2">
              <w:rPr>
                <w:noProof/>
                <w:webHidden/>
              </w:rPr>
              <w:fldChar w:fldCharType="begin"/>
            </w:r>
            <w:r w:rsidR="003A61E2">
              <w:rPr>
                <w:noProof/>
                <w:webHidden/>
              </w:rPr>
              <w:instrText xml:space="preserve"> PAGEREF _Toc58175101 \h </w:instrText>
            </w:r>
            <w:r w:rsidR="003A61E2">
              <w:rPr>
                <w:noProof/>
                <w:webHidden/>
              </w:rPr>
            </w:r>
            <w:r w:rsidR="003A61E2">
              <w:rPr>
                <w:noProof/>
                <w:webHidden/>
              </w:rPr>
              <w:fldChar w:fldCharType="separate"/>
            </w:r>
            <w:r w:rsidR="003A61E2">
              <w:rPr>
                <w:noProof/>
                <w:webHidden/>
              </w:rPr>
              <w:t>11</w:t>
            </w:r>
            <w:r w:rsidR="003A61E2">
              <w:rPr>
                <w:noProof/>
                <w:webHidden/>
              </w:rPr>
              <w:fldChar w:fldCharType="end"/>
            </w:r>
          </w:hyperlink>
        </w:p>
        <w:p w14:paraId="55A337E8" w14:textId="09F6AF32" w:rsidR="003A61E2" w:rsidRDefault="00F25D20">
          <w:pPr>
            <w:pStyle w:val="TOC2"/>
            <w:rPr>
              <w:rFonts w:asciiTheme="minorHAnsi" w:eastAsiaTheme="minorEastAsia" w:hAnsiTheme="minorHAnsi" w:cstheme="minorBidi"/>
              <w:noProof/>
              <w:szCs w:val="22"/>
              <w:lang w:eastAsia="zh-CN"/>
            </w:rPr>
          </w:pPr>
          <w:hyperlink w:anchor="_Toc58175102" w:history="1">
            <w:r w:rsidR="003A61E2" w:rsidRPr="00811689">
              <w:rPr>
                <w:rStyle w:val="Hyperlink"/>
                <w:noProof/>
                <w:lang w:val="en-CA"/>
              </w:rPr>
              <w:t>3.2</w:t>
            </w:r>
            <w:r w:rsidR="003A61E2">
              <w:rPr>
                <w:rFonts w:asciiTheme="minorHAnsi" w:eastAsiaTheme="minorEastAsia" w:hAnsiTheme="minorHAnsi" w:cstheme="minorBidi"/>
                <w:noProof/>
                <w:szCs w:val="22"/>
                <w:lang w:eastAsia="zh-CN"/>
              </w:rPr>
              <w:tab/>
            </w:r>
            <w:r w:rsidR="003A61E2" w:rsidRPr="00811689">
              <w:rPr>
                <w:rStyle w:val="Hyperlink"/>
                <w:noProof/>
                <w:lang w:val="en-CA"/>
              </w:rPr>
              <w:t>Partitioning</w:t>
            </w:r>
            <w:r w:rsidR="003A61E2">
              <w:rPr>
                <w:noProof/>
                <w:webHidden/>
              </w:rPr>
              <w:tab/>
            </w:r>
            <w:r w:rsidR="003A61E2">
              <w:rPr>
                <w:noProof/>
                <w:webHidden/>
              </w:rPr>
              <w:fldChar w:fldCharType="begin"/>
            </w:r>
            <w:r w:rsidR="003A61E2">
              <w:rPr>
                <w:noProof/>
                <w:webHidden/>
              </w:rPr>
              <w:instrText xml:space="preserve"> PAGEREF _Toc58175102 \h </w:instrText>
            </w:r>
            <w:r w:rsidR="003A61E2">
              <w:rPr>
                <w:noProof/>
                <w:webHidden/>
              </w:rPr>
            </w:r>
            <w:r w:rsidR="003A61E2">
              <w:rPr>
                <w:noProof/>
                <w:webHidden/>
              </w:rPr>
              <w:fldChar w:fldCharType="separate"/>
            </w:r>
            <w:r w:rsidR="003A61E2">
              <w:rPr>
                <w:noProof/>
                <w:webHidden/>
              </w:rPr>
              <w:t>13</w:t>
            </w:r>
            <w:r w:rsidR="003A61E2">
              <w:rPr>
                <w:noProof/>
                <w:webHidden/>
              </w:rPr>
              <w:fldChar w:fldCharType="end"/>
            </w:r>
          </w:hyperlink>
        </w:p>
        <w:p w14:paraId="71A49333" w14:textId="32773F8B" w:rsidR="003A61E2" w:rsidRDefault="00F25D20">
          <w:pPr>
            <w:pStyle w:val="TOC3"/>
            <w:tabs>
              <w:tab w:val="left" w:pos="1758"/>
              <w:tab w:val="right" w:pos="9350"/>
            </w:tabs>
            <w:ind w:left="880"/>
            <w:rPr>
              <w:rFonts w:asciiTheme="minorHAnsi" w:eastAsiaTheme="minorEastAsia" w:hAnsiTheme="minorHAnsi" w:cstheme="minorBidi"/>
              <w:noProof/>
              <w:szCs w:val="22"/>
              <w:lang w:eastAsia="zh-CN"/>
            </w:rPr>
          </w:pPr>
          <w:hyperlink w:anchor="_Toc58175103" w:history="1">
            <w:r w:rsidR="003A61E2" w:rsidRPr="00811689">
              <w:rPr>
                <w:rStyle w:val="Hyperlink"/>
                <w:noProof/>
                <w:lang w:val="en-GB"/>
              </w:rPr>
              <w:t>3.2.1</w:t>
            </w:r>
            <w:r w:rsidR="003A61E2">
              <w:rPr>
                <w:rFonts w:asciiTheme="minorHAnsi" w:eastAsiaTheme="minorEastAsia" w:hAnsiTheme="minorHAnsi" w:cstheme="minorBidi"/>
                <w:noProof/>
                <w:szCs w:val="22"/>
                <w:lang w:eastAsia="zh-CN"/>
              </w:rPr>
              <w:tab/>
            </w:r>
            <w:r w:rsidR="003A61E2" w:rsidRPr="00811689">
              <w:rPr>
                <w:rStyle w:val="Hyperlink"/>
                <w:noProof/>
                <w:lang w:val="en-GB" w:eastAsia="ko-KR"/>
              </w:rPr>
              <w:t>P</w:t>
            </w:r>
            <w:r w:rsidR="003A61E2" w:rsidRPr="00811689">
              <w:rPr>
                <w:rStyle w:val="Hyperlink"/>
                <w:noProof/>
                <w:lang w:val="en-GB"/>
              </w:rPr>
              <w:t>artitioning of the picture into CTUs</w:t>
            </w:r>
            <w:r w:rsidR="003A61E2">
              <w:rPr>
                <w:noProof/>
                <w:webHidden/>
              </w:rPr>
              <w:tab/>
            </w:r>
            <w:r w:rsidR="003A61E2">
              <w:rPr>
                <w:noProof/>
                <w:webHidden/>
              </w:rPr>
              <w:fldChar w:fldCharType="begin"/>
            </w:r>
            <w:r w:rsidR="003A61E2">
              <w:rPr>
                <w:noProof/>
                <w:webHidden/>
              </w:rPr>
              <w:instrText xml:space="preserve"> PAGEREF _Toc58175103 \h </w:instrText>
            </w:r>
            <w:r w:rsidR="003A61E2">
              <w:rPr>
                <w:noProof/>
                <w:webHidden/>
              </w:rPr>
            </w:r>
            <w:r w:rsidR="003A61E2">
              <w:rPr>
                <w:noProof/>
                <w:webHidden/>
              </w:rPr>
              <w:fldChar w:fldCharType="separate"/>
            </w:r>
            <w:r w:rsidR="003A61E2">
              <w:rPr>
                <w:noProof/>
                <w:webHidden/>
              </w:rPr>
              <w:t>13</w:t>
            </w:r>
            <w:r w:rsidR="003A61E2">
              <w:rPr>
                <w:noProof/>
                <w:webHidden/>
              </w:rPr>
              <w:fldChar w:fldCharType="end"/>
            </w:r>
          </w:hyperlink>
        </w:p>
        <w:p w14:paraId="51AFF626" w14:textId="757FF91A" w:rsidR="003A61E2" w:rsidRDefault="00F25D20">
          <w:pPr>
            <w:pStyle w:val="TOC3"/>
            <w:tabs>
              <w:tab w:val="left" w:pos="1758"/>
              <w:tab w:val="right" w:pos="9350"/>
            </w:tabs>
            <w:ind w:left="880"/>
            <w:rPr>
              <w:rFonts w:asciiTheme="minorHAnsi" w:eastAsiaTheme="minorEastAsia" w:hAnsiTheme="minorHAnsi" w:cstheme="minorBidi"/>
              <w:noProof/>
              <w:szCs w:val="22"/>
              <w:lang w:eastAsia="zh-CN"/>
            </w:rPr>
          </w:pPr>
          <w:hyperlink w:anchor="_Toc58175104" w:history="1">
            <w:r w:rsidR="003A61E2" w:rsidRPr="00811689">
              <w:rPr>
                <w:rStyle w:val="Hyperlink"/>
                <w:noProof/>
                <w:lang w:val="en-CA"/>
              </w:rPr>
              <w:t>3.2.2</w:t>
            </w:r>
            <w:r w:rsidR="003A61E2">
              <w:rPr>
                <w:rFonts w:asciiTheme="minorHAnsi" w:eastAsiaTheme="minorEastAsia" w:hAnsiTheme="minorHAnsi" w:cstheme="minorBidi"/>
                <w:noProof/>
                <w:szCs w:val="22"/>
                <w:lang w:eastAsia="zh-CN"/>
              </w:rPr>
              <w:tab/>
            </w:r>
            <w:r w:rsidR="003A61E2" w:rsidRPr="00811689">
              <w:rPr>
                <w:rStyle w:val="Hyperlink"/>
                <w:noProof/>
                <w:lang w:val="en-GB" w:eastAsia="ko-KR"/>
              </w:rPr>
              <w:t>Partitioning</w:t>
            </w:r>
            <w:r w:rsidR="003A61E2" w:rsidRPr="00811689">
              <w:rPr>
                <w:rStyle w:val="Hyperlink"/>
                <w:noProof/>
                <w:lang w:val="en-CA"/>
              </w:rPr>
              <w:t xml:space="preserve"> of pictures into subpictures, slices, tiles</w:t>
            </w:r>
            <w:r w:rsidR="003A61E2">
              <w:rPr>
                <w:noProof/>
                <w:webHidden/>
              </w:rPr>
              <w:tab/>
            </w:r>
            <w:r w:rsidR="003A61E2">
              <w:rPr>
                <w:noProof/>
                <w:webHidden/>
              </w:rPr>
              <w:fldChar w:fldCharType="begin"/>
            </w:r>
            <w:r w:rsidR="003A61E2">
              <w:rPr>
                <w:noProof/>
                <w:webHidden/>
              </w:rPr>
              <w:instrText xml:space="preserve"> PAGEREF _Toc58175104 \h </w:instrText>
            </w:r>
            <w:r w:rsidR="003A61E2">
              <w:rPr>
                <w:noProof/>
                <w:webHidden/>
              </w:rPr>
            </w:r>
            <w:r w:rsidR="003A61E2">
              <w:rPr>
                <w:noProof/>
                <w:webHidden/>
              </w:rPr>
              <w:fldChar w:fldCharType="separate"/>
            </w:r>
            <w:r w:rsidR="003A61E2">
              <w:rPr>
                <w:noProof/>
                <w:webHidden/>
              </w:rPr>
              <w:t>13</w:t>
            </w:r>
            <w:r w:rsidR="003A61E2">
              <w:rPr>
                <w:noProof/>
                <w:webHidden/>
              </w:rPr>
              <w:fldChar w:fldCharType="end"/>
            </w:r>
          </w:hyperlink>
        </w:p>
        <w:p w14:paraId="6682FBED" w14:textId="67559BD5" w:rsidR="003A61E2" w:rsidRDefault="00F25D20">
          <w:pPr>
            <w:pStyle w:val="TOC3"/>
            <w:tabs>
              <w:tab w:val="left" w:pos="1758"/>
              <w:tab w:val="right" w:pos="9350"/>
            </w:tabs>
            <w:ind w:left="880"/>
            <w:rPr>
              <w:rFonts w:asciiTheme="minorHAnsi" w:eastAsiaTheme="minorEastAsia" w:hAnsiTheme="minorHAnsi" w:cstheme="minorBidi"/>
              <w:noProof/>
              <w:szCs w:val="22"/>
              <w:lang w:eastAsia="zh-CN"/>
            </w:rPr>
          </w:pPr>
          <w:hyperlink w:anchor="_Toc58175105" w:history="1">
            <w:r w:rsidR="003A61E2" w:rsidRPr="00811689">
              <w:rPr>
                <w:rStyle w:val="Hyperlink"/>
                <w:noProof/>
                <w:lang w:val="en-GB"/>
              </w:rPr>
              <w:t>3.2.3</w:t>
            </w:r>
            <w:r w:rsidR="003A61E2">
              <w:rPr>
                <w:rFonts w:asciiTheme="minorHAnsi" w:eastAsiaTheme="minorEastAsia" w:hAnsiTheme="minorHAnsi" w:cstheme="minorBidi"/>
                <w:noProof/>
                <w:szCs w:val="22"/>
                <w:lang w:eastAsia="zh-CN"/>
              </w:rPr>
              <w:tab/>
            </w:r>
            <w:r w:rsidR="003A61E2" w:rsidRPr="00811689">
              <w:rPr>
                <w:rStyle w:val="Hyperlink"/>
                <w:noProof/>
                <w:lang w:val="en-GB"/>
              </w:rPr>
              <w:t>Partitioning of the CTUs using a tree structure</w:t>
            </w:r>
            <w:r w:rsidR="003A61E2">
              <w:rPr>
                <w:noProof/>
                <w:webHidden/>
              </w:rPr>
              <w:tab/>
            </w:r>
            <w:r w:rsidR="003A61E2">
              <w:rPr>
                <w:noProof/>
                <w:webHidden/>
              </w:rPr>
              <w:fldChar w:fldCharType="begin"/>
            </w:r>
            <w:r w:rsidR="003A61E2">
              <w:rPr>
                <w:noProof/>
                <w:webHidden/>
              </w:rPr>
              <w:instrText xml:space="preserve"> PAGEREF _Toc58175105 \h </w:instrText>
            </w:r>
            <w:r w:rsidR="003A61E2">
              <w:rPr>
                <w:noProof/>
                <w:webHidden/>
              </w:rPr>
            </w:r>
            <w:r w:rsidR="003A61E2">
              <w:rPr>
                <w:noProof/>
                <w:webHidden/>
              </w:rPr>
              <w:fldChar w:fldCharType="separate"/>
            </w:r>
            <w:r w:rsidR="003A61E2">
              <w:rPr>
                <w:noProof/>
                <w:webHidden/>
              </w:rPr>
              <w:t>15</w:t>
            </w:r>
            <w:r w:rsidR="003A61E2">
              <w:rPr>
                <w:noProof/>
                <w:webHidden/>
              </w:rPr>
              <w:fldChar w:fldCharType="end"/>
            </w:r>
          </w:hyperlink>
        </w:p>
        <w:p w14:paraId="4A07910F" w14:textId="23AF30AD" w:rsidR="003A61E2" w:rsidRDefault="00F25D20">
          <w:pPr>
            <w:pStyle w:val="TOC3"/>
            <w:tabs>
              <w:tab w:val="left" w:pos="1758"/>
              <w:tab w:val="right" w:pos="9350"/>
            </w:tabs>
            <w:ind w:left="880"/>
            <w:rPr>
              <w:rFonts w:asciiTheme="minorHAnsi" w:eastAsiaTheme="minorEastAsia" w:hAnsiTheme="minorHAnsi" w:cstheme="minorBidi"/>
              <w:noProof/>
              <w:szCs w:val="22"/>
              <w:lang w:eastAsia="zh-CN"/>
            </w:rPr>
          </w:pPr>
          <w:hyperlink w:anchor="_Toc58175106" w:history="1">
            <w:r w:rsidR="003A61E2" w:rsidRPr="00811689">
              <w:rPr>
                <w:rStyle w:val="Hyperlink"/>
                <w:noProof/>
                <w:lang w:val="en-GB"/>
              </w:rPr>
              <w:t>3.2.4</w:t>
            </w:r>
            <w:r w:rsidR="003A61E2">
              <w:rPr>
                <w:rFonts w:asciiTheme="minorHAnsi" w:eastAsiaTheme="minorEastAsia" w:hAnsiTheme="minorHAnsi" w:cstheme="minorBidi"/>
                <w:noProof/>
                <w:szCs w:val="22"/>
                <w:lang w:eastAsia="zh-CN"/>
              </w:rPr>
              <w:tab/>
            </w:r>
            <w:r w:rsidR="003A61E2" w:rsidRPr="00811689">
              <w:rPr>
                <w:rStyle w:val="Hyperlink"/>
                <w:noProof/>
                <w:lang w:val="en-GB"/>
              </w:rPr>
              <w:t>CU splits on</w:t>
            </w:r>
            <w:r w:rsidR="003A61E2" w:rsidRPr="00811689">
              <w:rPr>
                <w:rStyle w:val="Hyperlink"/>
                <w:noProof/>
              </w:rPr>
              <w:t xml:space="preserve"> picture boundaries</w:t>
            </w:r>
            <w:r w:rsidR="003A61E2">
              <w:rPr>
                <w:noProof/>
                <w:webHidden/>
              </w:rPr>
              <w:tab/>
            </w:r>
            <w:r w:rsidR="003A61E2">
              <w:rPr>
                <w:noProof/>
                <w:webHidden/>
              </w:rPr>
              <w:fldChar w:fldCharType="begin"/>
            </w:r>
            <w:r w:rsidR="003A61E2">
              <w:rPr>
                <w:noProof/>
                <w:webHidden/>
              </w:rPr>
              <w:instrText xml:space="preserve"> PAGEREF _Toc58175106 \h </w:instrText>
            </w:r>
            <w:r w:rsidR="003A61E2">
              <w:rPr>
                <w:noProof/>
                <w:webHidden/>
              </w:rPr>
            </w:r>
            <w:r w:rsidR="003A61E2">
              <w:rPr>
                <w:noProof/>
                <w:webHidden/>
              </w:rPr>
              <w:fldChar w:fldCharType="separate"/>
            </w:r>
            <w:r w:rsidR="003A61E2">
              <w:rPr>
                <w:noProof/>
                <w:webHidden/>
              </w:rPr>
              <w:t>19</w:t>
            </w:r>
            <w:r w:rsidR="003A61E2">
              <w:rPr>
                <w:noProof/>
                <w:webHidden/>
              </w:rPr>
              <w:fldChar w:fldCharType="end"/>
            </w:r>
          </w:hyperlink>
        </w:p>
        <w:p w14:paraId="1F54BDC0" w14:textId="3DA7BC29" w:rsidR="003A61E2" w:rsidRDefault="00F25D20">
          <w:pPr>
            <w:pStyle w:val="TOC3"/>
            <w:tabs>
              <w:tab w:val="left" w:pos="1758"/>
              <w:tab w:val="right" w:pos="9350"/>
            </w:tabs>
            <w:ind w:left="880"/>
            <w:rPr>
              <w:rFonts w:asciiTheme="minorHAnsi" w:eastAsiaTheme="minorEastAsia" w:hAnsiTheme="minorHAnsi" w:cstheme="minorBidi"/>
              <w:noProof/>
              <w:szCs w:val="22"/>
              <w:lang w:eastAsia="zh-CN"/>
            </w:rPr>
          </w:pPr>
          <w:hyperlink w:anchor="_Toc58175107" w:history="1">
            <w:r w:rsidR="003A61E2" w:rsidRPr="00811689">
              <w:rPr>
                <w:rStyle w:val="Hyperlink"/>
                <w:noProof/>
                <w:lang w:val="en-GB"/>
              </w:rPr>
              <w:t>3.2.5</w:t>
            </w:r>
            <w:r w:rsidR="003A61E2">
              <w:rPr>
                <w:rFonts w:asciiTheme="minorHAnsi" w:eastAsiaTheme="minorEastAsia" w:hAnsiTheme="minorHAnsi" w:cstheme="minorBidi"/>
                <w:noProof/>
                <w:szCs w:val="22"/>
                <w:lang w:eastAsia="zh-CN"/>
              </w:rPr>
              <w:tab/>
            </w:r>
            <w:r w:rsidR="003A61E2" w:rsidRPr="00811689">
              <w:rPr>
                <w:rStyle w:val="Hyperlink"/>
                <w:noProof/>
                <w:lang w:val="en-GB"/>
              </w:rPr>
              <w:t>Restrictions on redundant CU splits</w:t>
            </w:r>
            <w:r w:rsidR="003A61E2">
              <w:rPr>
                <w:noProof/>
                <w:webHidden/>
              </w:rPr>
              <w:tab/>
            </w:r>
            <w:r w:rsidR="003A61E2">
              <w:rPr>
                <w:noProof/>
                <w:webHidden/>
              </w:rPr>
              <w:fldChar w:fldCharType="begin"/>
            </w:r>
            <w:r w:rsidR="003A61E2">
              <w:rPr>
                <w:noProof/>
                <w:webHidden/>
              </w:rPr>
              <w:instrText xml:space="preserve"> PAGEREF _Toc58175107 \h </w:instrText>
            </w:r>
            <w:r w:rsidR="003A61E2">
              <w:rPr>
                <w:noProof/>
                <w:webHidden/>
              </w:rPr>
            </w:r>
            <w:r w:rsidR="003A61E2">
              <w:rPr>
                <w:noProof/>
                <w:webHidden/>
              </w:rPr>
              <w:fldChar w:fldCharType="separate"/>
            </w:r>
            <w:r w:rsidR="003A61E2">
              <w:rPr>
                <w:noProof/>
                <w:webHidden/>
              </w:rPr>
              <w:t>20</w:t>
            </w:r>
            <w:r w:rsidR="003A61E2">
              <w:rPr>
                <w:noProof/>
                <w:webHidden/>
              </w:rPr>
              <w:fldChar w:fldCharType="end"/>
            </w:r>
          </w:hyperlink>
        </w:p>
        <w:p w14:paraId="1100254D" w14:textId="2DCB3F78" w:rsidR="003A61E2" w:rsidRDefault="00F25D20">
          <w:pPr>
            <w:pStyle w:val="TOC3"/>
            <w:tabs>
              <w:tab w:val="left" w:pos="1758"/>
              <w:tab w:val="right" w:pos="9350"/>
            </w:tabs>
            <w:ind w:left="880"/>
            <w:rPr>
              <w:rFonts w:asciiTheme="minorHAnsi" w:eastAsiaTheme="minorEastAsia" w:hAnsiTheme="minorHAnsi" w:cstheme="minorBidi"/>
              <w:noProof/>
              <w:szCs w:val="22"/>
              <w:lang w:eastAsia="zh-CN"/>
            </w:rPr>
          </w:pPr>
          <w:hyperlink w:anchor="_Toc58175108" w:history="1">
            <w:r w:rsidR="003A61E2" w:rsidRPr="00811689">
              <w:rPr>
                <w:rStyle w:val="Hyperlink"/>
                <w:noProof/>
                <w:lang w:val="en-GB"/>
              </w:rPr>
              <w:t>3.2.6</w:t>
            </w:r>
            <w:r w:rsidR="003A61E2">
              <w:rPr>
                <w:rFonts w:asciiTheme="minorHAnsi" w:eastAsiaTheme="minorEastAsia" w:hAnsiTheme="minorHAnsi" w:cstheme="minorBidi"/>
                <w:noProof/>
                <w:szCs w:val="22"/>
                <w:lang w:eastAsia="zh-CN"/>
              </w:rPr>
              <w:tab/>
            </w:r>
            <w:r w:rsidR="003A61E2" w:rsidRPr="00811689">
              <w:rPr>
                <w:rStyle w:val="Hyperlink"/>
                <w:noProof/>
                <w:lang w:val="en-GB"/>
              </w:rPr>
              <w:t>Virtual pipeline data units (VPDUs)</w:t>
            </w:r>
            <w:r w:rsidR="003A61E2">
              <w:rPr>
                <w:noProof/>
                <w:webHidden/>
              </w:rPr>
              <w:tab/>
            </w:r>
            <w:r w:rsidR="003A61E2">
              <w:rPr>
                <w:noProof/>
                <w:webHidden/>
              </w:rPr>
              <w:fldChar w:fldCharType="begin"/>
            </w:r>
            <w:r w:rsidR="003A61E2">
              <w:rPr>
                <w:noProof/>
                <w:webHidden/>
              </w:rPr>
              <w:instrText xml:space="preserve"> PAGEREF _Toc58175108 \h </w:instrText>
            </w:r>
            <w:r w:rsidR="003A61E2">
              <w:rPr>
                <w:noProof/>
                <w:webHidden/>
              </w:rPr>
            </w:r>
            <w:r w:rsidR="003A61E2">
              <w:rPr>
                <w:noProof/>
                <w:webHidden/>
              </w:rPr>
              <w:fldChar w:fldCharType="separate"/>
            </w:r>
            <w:r w:rsidR="003A61E2">
              <w:rPr>
                <w:noProof/>
                <w:webHidden/>
              </w:rPr>
              <w:t>20</w:t>
            </w:r>
            <w:r w:rsidR="003A61E2">
              <w:rPr>
                <w:noProof/>
                <w:webHidden/>
              </w:rPr>
              <w:fldChar w:fldCharType="end"/>
            </w:r>
          </w:hyperlink>
        </w:p>
        <w:p w14:paraId="4DA3B770" w14:textId="34E13397" w:rsidR="003A61E2" w:rsidRDefault="00F25D20">
          <w:pPr>
            <w:pStyle w:val="TOC3"/>
            <w:tabs>
              <w:tab w:val="left" w:pos="1758"/>
              <w:tab w:val="right" w:pos="9350"/>
            </w:tabs>
            <w:ind w:left="880"/>
            <w:rPr>
              <w:rFonts w:asciiTheme="minorHAnsi" w:eastAsiaTheme="minorEastAsia" w:hAnsiTheme="minorHAnsi" w:cstheme="minorBidi"/>
              <w:noProof/>
              <w:szCs w:val="22"/>
              <w:lang w:eastAsia="zh-CN"/>
            </w:rPr>
          </w:pPr>
          <w:hyperlink w:anchor="_Toc58175109" w:history="1">
            <w:r w:rsidR="003A61E2" w:rsidRPr="00811689">
              <w:rPr>
                <w:rStyle w:val="Hyperlink"/>
                <w:noProof/>
                <w:lang w:val="en-GB"/>
              </w:rPr>
              <w:t>3.2.7</w:t>
            </w:r>
            <w:r w:rsidR="003A61E2">
              <w:rPr>
                <w:rFonts w:asciiTheme="minorHAnsi" w:eastAsiaTheme="minorEastAsia" w:hAnsiTheme="minorHAnsi" w:cstheme="minorBidi"/>
                <w:noProof/>
                <w:szCs w:val="22"/>
                <w:lang w:eastAsia="zh-CN"/>
              </w:rPr>
              <w:tab/>
            </w:r>
            <w:r w:rsidR="003A61E2" w:rsidRPr="00811689">
              <w:rPr>
                <w:rStyle w:val="Hyperlink"/>
                <w:noProof/>
                <w:lang w:val="en-CA" w:eastAsia="ja-JP"/>
              </w:rPr>
              <w:t>Intra chroma partitioning and prediction restriction</w:t>
            </w:r>
            <w:r w:rsidR="003A61E2">
              <w:rPr>
                <w:noProof/>
                <w:webHidden/>
              </w:rPr>
              <w:tab/>
            </w:r>
            <w:r w:rsidR="003A61E2">
              <w:rPr>
                <w:noProof/>
                <w:webHidden/>
              </w:rPr>
              <w:fldChar w:fldCharType="begin"/>
            </w:r>
            <w:r w:rsidR="003A61E2">
              <w:rPr>
                <w:noProof/>
                <w:webHidden/>
              </w:rPr>
              <w:instrText xml:space="preserve"> PAGEREF _Toc58175109 \h </w:instrText>
            </w:r>
            <w:r w:rsidR="003A61E2">
              <w:rPr>
                <w:noProof/>
                <w:webHidden/>
              </w:rPr>
            </w:r>
            <w:r w:rsidR="003A61E2">
              <w:rPr>
                <w:noProof/>
                <w:webHidden/>
              </w:rPr>
              <w:fldChar w:fldCharType="separate"/>
            </w:r>
            <w:r w:rsidR="003A61E2">
              <w:rPr>
                <w:noProof/>
                <w:webHidden/>
              </w:rPr>
              <w:t>21</w:t>
            </w:r>
            <w:r w:rsidR="003A61E2">
              <w:rPr>
                <w:noProof/>
                <w:webHidden/>
              </w:rPr>
              <w:fldChar w:fldCharType="end"/>
            </w:r>
          </w:hyperlink>
        </w:p>
        <w:p w14:paraId="1CC133EF" w14:textId="41155367" w:rsidR="003A61E2" w:rsidRDefault="00F25D20">
          <w:pPr>
            <w:pStyle w:val="TOC2"/>
            <w:rPr>
              <w:rFonts w:asciiTheme="minorHAnsi" w:eastAsiaTheme="minorEastAsia" w:hAnsiTheme="minorHAnsi" w:cstheme="minorBidi"/>
              <w:noProof/>
              <w:szCs w:val="22"/>
              <w:lang w:eastAsia="zh-CN"/>
            </w:rPr>
          </w:pPr>
          <w:hyperlink w:anchor="_Toc58175110" w:history="1">
            <w:r w:rsidR="003A61E2" w:rsidRPr="00811689">
              <w:rPr>
                <w:rStyle w:val="Hyperlink"/>
                <w:noProof/>
                <w:lang w:val="en-CA"/>
              </w:rPr>
              <w:t>3.3</w:t>
            </w:r>
            <w:r w:rsidR="003A61E2">
              <w:rPr>
                <w:rFonts w:asciiTheme="minorHAnsi" w:eastAsiaTheme="minorEastAsia" w:hAnsiTheme="minorHAnsi" w:cstheme="minorBidi"/>
                <w:noProof/>
                <w:szCs w:val="22"/>
                <w:lang w:eastAsia="zh-CN"/>
              </w:rPr>
              <w:tab/>
            </w:r>
            <w:r w:rsidR="003A61E2" w:rsidRPr="00811689">
              <w:rPr>
                <w:rStyle w:val="Hyperlink"/>
                <w:noProof/>
                <w:lang w:val="en-CA"/>
              </w:rPr>
              <w:t>Intra prediction</w:t>
            </w:r>
            <w:r w:rsidR="003A61E2">
              <w:rPr>
                <w:noProof/>
                <w:webHidden/>
              </w:rPr>
              <w:tab/>
            </w:r>
            <w:r w:rsidR="003A61E2">
              <w:rPr>
                <w:noProof/>
                <w:webHidden/>
              </w:rPr>
              <w:fldChar w:fldCharType="begin"/>
            </w:r>
            <w:r w:rsidR="003A61E2">
              <w:rPr>
                <w:noProof/>
                <w:webHidden/>
              </w:rPr>
              <w:instrText xml:space="preserve"> PAGEREF _Toc58175110 \h </w:instrText>
            </w:r>
            <w:r w:rsidR="003A61E2">
              <w:rPr>
                <w:noProof/>
                <w:webHidden/>
              </w:rPr>
            </w:r>
            <w:r w:rsidR="003A61E2">
              <w:rPr>
                <w:noProof/>
                <w:webHidden/>
              </w:rPr>
              <w:fldChar w:fldCharType="separate"/>
            </w:r>
            <w:r w:rsidR="003A61E2">
              <w:rPr>
                <w:noProof/>
                <w:webHidden/>
              </w:rPr>
              <w:t>22</w:t>
            </w:r>
            <w:r w:rsidR="003A61E2">
              <w:rPr>
                <w:noProof/>
                <w:webHidden/>
              </w:rPr>
              <w:fldChar w:fldCharType="end"/>
            </w:r>
          </w:hyperlink>
        </w:p>
        <w:p w14:paraId="3AF20F0C" w14:textId="64097F1D" w:rsidR="003A61E2" w:rsidRDefault="00F25D20">
          <w:pPr>
            <w:pStyle w:val="TOC3"/>
            <w:tabs>
              <w:tab w:val="left" w:pos="1758"/>
              <w:tab w:val="right" w:pos="9350"/>
            </w:tabs>
            <w:ind w:left="880"/>
            <w:rPr>
              <w:rFonts w:asciiTheme="minorHAnsi" w:eastAsiaTheme="minorEastAsia" w:hAnsiTheme="minorHAnsi" w:cstheme="minorBidi"/>
              <w:noProof/>
              <w:szCs w:val="22"/>
              <w:lang w:eastAsia="zh-CN"/>
            </w:rPr>
          </w:pPr>
          <w:hyperlink w:anchor="_Toc58175111" w:history="1">
            <w:r w:rsidR="003A61E2" w:rsidRPr="00811689">
              <w:rPr>
                <w:rStyle w:val="Hyperlink"/>
                <w:rFonts w:eastAsia="Malgun Gothic"/>
                <w:noProof/>
                <w:lang w:val="en-CA" w:eastAsia="ko-KR"/>
              </w:rPr>
              <w:t>3.3.1</w:t>
            </w:r>
            <w:r w:rsidR="003A61E2">
              <w:rPr>
                <w:rFonts w:asciiTheme="minorHAnsi" w:eastAsiaTheme="minorEastAsia" w:hAnsiTheme="minorHAnsi" w:cstheme="minorBidi"/>
                <w:noProof/>
                <w:szCs w:val="22"/>
                <w:lang w:eastAsia="zh-CN"/>
              </w:rPr>
              <w:tab/>
            </w:r>
            <w:r w:rsidR="003A61E2" w:rsidRPr="00811689">
              <w:rPr>
                <w:rStyle w:val="Hyperlink"/>
                <w:rFonts w:eastAsia="Malgun Gothic"/>
                <w:noProof/>
                <w:lang w:val="en-CA" w:eastAsia="ko-KR"/>
              </w:rPr>
              <w:t xml:space="preserve">Intra </w:t>
            </w:r>
            <w:r w:rsidR="003A61E2" w:rsidRPr="00811689">
              <w:rPr>
                <w:rStyle w:val="Hyperlink"/>
                <w:noProof/>
                <w:lang w:val="en-CA"/>
              </w:rPr>
              <w:t>mode coding with 67 intra prediction modes</w:t>
            </w:r>
            <w:r w:rsidR="003A61E2">
              <w:rPr>
                <w:noProof/>
                <w:webHidden/>
              </w:rPr>
              <w:tab/>
            </w:r>
            <w:r w:rsidR="003A61E2">
              <w:rPr>
                <w:noProof/>
                <w:webHidden/>
              </w:rPr>
              <w:fldChar w:fldCharType="begin"/>
            </w:r>
            <w:r w:rsidR="003A61E2">
              <w:rPr>
                <w:noProof/>
                <w:webHidden/>
              </w:rPr>
              <w:instrText xml:space="preserve"> PAGEREF _Toc58175111 \h </w:instrText>
            </w:r>
            <w:r w:rsidR="003A61E2">
              <w:rPr>
                <w:noProof/>
                <w:webHidden/>
              </w:rPr>
            </w:r>
            <w:r w:rsidR="003A61E2">
              <w:rPr>
                <w:noProof/>
                <w:webHidden/>
              </w:rPr>
              <w:fldChar w:fldCharType="separate"/>
            </w:r>
            <w:r w:rsidR="003A61E2">
              <w:rPr>
                <w:noProof/>
                <w:webHidden/>
              </w:rPr>
              <w:t>22</w:t>
            </w:r>
            <w:r w:rsidR="003A61E2">
              <w:rPr>
                <w:noProof/>
                <w:webHidden/>
              </w:rPr>
              <w:fldChar w:fldCharType="end"/>
            </w:r>
          </w:hyperlink>
        </w:p>
        <w:p w14:paraId="7338142D" w14:textId="0A74CFAF" w:rsidR="003A61E2" w:rsidRDefault="00F25D20">
          <w:pPr>
            <w:pStyle w:val="TOC3"/>
            <w:tabs>
              <w:tab w:val="left" w:pos="1758"/>
              <w:tab w:val="right" w:pos="9350"/>
            </w:tabs>
            <w:ind w:left="880"/>
            <w:rPr>
              <w:rFonts w:asciiTheme="minorHAnsi" w:eastAsiaTheme="minorEastAsia" w:hAnsiTheme="minorHAnsi" w:cstheme="minorBidi"/>
              <w:noProof/>
              <w:szCs w:val="22"/>
              <w:lang w:eastAsia="zh-CN"/>
            </w:rPr>
          </w:pPr>
          <w:hyperlink w:anchor="_Toc58175112" w:history="1">
            <w:r w:rsidR="003A61E2" w:rsidRPr="00811689">
              <w:rPr>
                <w:rStyle w:val="Hyperlink"/>
                <w:rFonts w:eastAsia="Malgun Gothic"/>
                <w:noProof/>
                <w:lang w:val="en-CA" w:eastAsia="ko-KR"/>
              </w:rPr>
              <w:t>3.3.2</w:t>
            </w:r>
            <w:r w:rsidR="003A61E2">
              <w:rPr>
                <w:rFonts w:asciiTheme="minorHAnsi" w:eastAsiaTheme="minorEastAsia" w:hAnsiTheme="minorHAnsi" w:cstheme="minorBidi"/>
                <w:noProof/>
                <w:szCs w:val="22"/>
                <w:lang w:eastAsia="zh-CN"/>
              </w:rPr>
              <w:tab/>
            </w:r>
            <w:r w:rsidR="003A61E2" w:rsidRPr="00811689">
              <w:rPr>
                <w:rStyle w:val="Hyperlink"/>
                <w:noProof/>
              </w:rPr>
              <w:t>Cross-component linear model prediction</w:t>
            </w:r>
            <w:r w:rsidR="003A61E2">
              <w:rPr>
                <w:noProof/>
                <w:webHidden/>
              </w:rPr>
              <w:tab/>
            </w:r>
            <w:r w:rsidR="003A61E2">
              <w:rPr>
                <w:noProof/>
                <w:webHidden/>
              </w:rPr>
              <w:fldChar w:fldCharType="begin"/>
            </w:r>
            <w:r w:rsidR="003A61E2">
              <w:rPr>
                <w:noProof/>
                <w:webHidden/>
              </w:rPr>
              <w:instrText xml:space="preserve"> PAGEREF _Toc58175112 \h </w:instrText>
            </w:r>
            <w:r w:rsidR="003A61E2">
              <w:rPr>
                <w:noProof/>
                <w:webHidden/>
              </w:rPr>
            </w:r>
            <w:r w:rsidR="003A61E2">
              <w:rPr>
                <w:noProof/>
                <w:webHidden/>
              </w:rPr>
              <w:fldChar w:fldCharType="separate"/>
            </w:r>
            <w:r w:rsidR="003A61E2">
              <w:rPr>
                <w:noProof/>
                <w:webHidden/>
              </w:rPr>
              <w:t>25</w:t>
            </w:r>
            <w:r w:rsidR="003A61E2">
              <w:rPr>
                <w:noProof/>
                <w:webHidden/>
              </w:rPr>
              <w:fldChar w:fldCharType="end"/>
            </w:r>
          </w:hyperlink>
        </w:p>
        <w:p w14:paraId="496AF3DD" w14:textId="603052D8" w:rsidR="003A61E2" w:rsidRDefault="00F25D20">
          <w:pPr>
            <w:pStyle w:val="TOC3"/>
            <w:tabs>
              <w:tab w:val="left" w:pos="1758"/>
              <w:tab w:val="right" w:pos="9350"/>
            </w:tabs>
            <w:ind w:left="880"/>
            <w:rPr>
              <w:rFonts w:asciiTheme="minorHAnsi" w:eastAsiaTheme="minorEastAsia" w:hAnsiTheme="minorHAnsi" w:cstheme="minorBidi"/>
              <w:noProof/>
              <w:szCs w:val="22"/>
              <w:lang w:eastAsia="zh-CN"/>
            </w:rPr>
          </w:pPr>
          <w:hyperlink w:anchor="_Toc58175113" w:history="1">
            <w:r w:rsidR="003A61E2" w:rsidRPr="00811689">
              <w:rPr>
                <w:rStyle w:val="Hyperlink"/>
                <w:rFonts w:eastAsia="Malgun Gothic"/>
                <w:noProof/>
                <w:lang w:val="en-CA" w:eastAsia="ko-KR"/>
              </w:rPr>
              <w:t>3.3.3</w:t>
            </w:r>
            <w:r w:rsidR="003A61E2">
              <w:rPr>
                <w:rFonts w:asciiTheme="minorHAnsi" w:eastAsiaTheme="minorEastAsia" w:hAnsiTheme="minorHAnsi" w:cstheme="minorBidi"/>
                <w:noProof/>
                <w:szCs w:val="22"/>
                <w:lang w:eastAsia="zh-CN"/>
              </w:rPr>
              <w:tab/>
            </w:r>
            <w:r w:rsidR="003A61E2" w:rsidRPr="00811689">
              <w:rPr>
                <w:rStyle w:val="Hyperlink"/>
                <w:noProof/>
              </w:rPr>
              <w:t>Position</w:t>
            </w:r>
            <w:r w:rsidR="003A61E2" w:rsidRPr="00811689">
              <w:rPr>
                <w:rStyle w:val="Hyperlink"/>
                <w:noProof/>
                <w:lang w:val="en-CA"/>
              </w:rPr>
              <w:t xml:space="preserve"> dependent intra prediction combination</w:t>
            </w:r>
            <w:r w:rsidR="003A61E2">
              <w:rPr>
                <w:noProof/>
                <w:webHidden/>
              </w:rPr>
              <w:tab/>
            </w:r>
            <w:r w:rsidR="003A61E2">
              <w:rPr>
                <w:noProof/>
                <w:webHidden/>
              </w:rPr>
              <w:fldChar w:fldCharType="begin"/>
            </w:r>
            <w:r w:rsidR="003A61E2">
              <w:rPr>
                <w:noProof/>
                <w:webHidden/>
              </w:rPr>
              <w:instrText xml:space="preserve"> PAGEREF _Toc58175113 \h </w:instrText>
            </w:r>
            <w:r w:rsidR="003A61E2">
              <w:rPr>
                <w:noProof/>
                <w:webHidden/>
              </w:rPr>
            </w:r>
            <w:r w:rsidR="003A61E2">
              <w:rPr>
                <w:noProof/>
                <w:webHidden/>
              </w:rPr>
              <w:fldChar w:fldCharType="separate"/>
            </w:r>
            <w:r w:rsidR="003A61E2">
              <w:rPr>
                <w:noProof/>
                <w:webHidden/>
              </w:rPr>
              <w:t>28</w:t>
            </w:r>
            <w:r w:rsidR="003A61E2">
              <w:rPr>
                <w:noProof/>
                <w:webHidden/>
              </w:rPr>
              <w:fldChar w:fldCharType="end"/>
            </w:r>
          </w:hyperlink>
        </w:p>
        <w:p w14:paraId="271A4652" w14:textId="1775AE28" w:rsidR="003A61E2" w:rsidRDefault="00F25D20">
          <w:pPr>
            <w:pStyle w:val="TOC3"/>
            <w:tabs>
              <w:tab w:val="left" w:pos="1758"/>
              <w:tab w:val="right" w:pos="9350"/>
            </w:tabs>
            <w:ind w:left="880"/>
            <w:rPr>
              <w:rFonts w:asciiTheme="minorHAnsi" w:eastAsiaTheme="minorEastAsia" w:hAnsiTheme="minorHAnsi" w:cstheme="minorBidi"/>
              <w:noProof/>
              <w:szCs w:val="22"/>
              <w:lang w:eastAsia="zh-CN"/>
            </w:rPr>
          </w:pPr>
          <w:hyperlink w:anchor="_Toc58175114" w:history="1">
            <w:r w:rsidR="003A61E2" w:rsidRPr="00811689">
              <w:rPr>
                <w:rStyle w:val="Hyperlink"/>
                <w:rFonts w:eastAsia="Malgun Gothic"/>
                <w:noProof/>
                <w:lang w:val="en-CA" w:eastAsia="ko-KR"/>
              </w:rPr>
              <w:t>3.3.4</w:t>
            </w:r>
            <w:r w:rsidR="003A61E2">
              <w:rPr>
                <w:rFonts w:asciiTheme="minorHAnsi" w:eastAsiaTheme="minorEastAsia" w:hAnsiTheme="minorHAnsi" w:cstheme="minorBidi"/>
                <w:noProof/>
                <w:szCs w:val="22"/>
                <w:lang w:eastAsia="zh-CN"/>
              </w:rPr>
              <w:tab/>
            </w:r>
            <w:r w:rsidR="003A61E2" w:rsidRPr="00811689">
              <w:rPr>
                <w:rStyle w:val="Hyperlink"/>
                <w:noProof/>
              </w:rPr>
              <w:t>Multiple reference line (MRL) intra prediction</w:t>
            </w:r>
            <w:r w:rsidR="003A61E2">
              <w:rPr>
                <w:noProof/>
                <w:webHidden/>
              </w:rPr>
              <w:tab/>
            </w:r>
            <w:r w:rsidR="003A61E2">
              <w:rPr>
                <w:noProof/>
                <w:webHidden/>
              </w:rPr>
              <w:fldChar w:fldCharType="begin"/>
            </w:r>
            <w:r w:rsidR="003A61E2">
              <w:rPr>
                <w:noProof/>
                <w:webHidden/>
              </w:rPr>
              <w:instrText xml:space="preserve"> PAGEREF _Toc58175114 \h </w:instrText>
            </w:r>
            <w:r w:rsidR="003A61E2">
              <w:rPr>
                <w:noProof/>
                <w:webHidden/>
              </w:rPr>
            </w:r>
            <w:r w:rsidR="003A61E2">
              <w:rPr>
                <w:noProof/>
                <w:webHidden/>
              </w:rPr>
              <w:fldChar w:fldCharType="separate"/>
            </w:r>
            <w:r w:rsidR="003A61E2">
              <w:rPr>
                <w:noProof/>
                <w:webHidden/>
              </w:rPr>
              <w:t>29</w:t>
            </w:r>
            <w:r w:rsidR="003A61E2">
              <w:rPr>
                <w:noProof/>
                <w:webHidden/>
              </w:rPr>
              <w:fldChar w:fldCharType="end"/>
            </w:r>
          </w:hyperlink>
        </w:p>
        <w:p w14:paraId="360873E2" w14:textId="49CA62FF" w:rsidR="003A61E2" w:rsidRDefault="00F25D20">
          <w:pPr>
            <w:pStyle w:val="TOC3"/>
            <w:tabs>
              <w:tab w:val="left" w:pos="1758"/>
              <w:tab w:val="right" w:pos="9350"/>
            </w:tabs>
            <w:ind w:left="880"/>
            <w:rPr>
              <w:rFonts w:asciiTheme="minorHAnsi" w:eastAsiaTheme="minorEastAsia" w:hAnsiTheme="minorHAnsi" w:cstheme="minorBidi"/>
              <w:noProof/>
              <w:szCs w:val="22"/>
              <w:lang w:eastAsia="zh-CN"/>
            </w:rPr>
          </w:pPr>
          <w:hyperlink w:anchor="_Toc58175115" w:history="1">
            <w:r w:rsidR="003A61E2" w:rsidRPr="00811689">
              <w:rPr>
                <w:rStyle w:val="Hyperlink"/>
                <w:rFonts w:eastAsia="Malgun Gothic"/>
                <w:noProof/>
                <w:lang w:val="en-CA" w:eastAsia="ko-KR"/>
              </w:rPr>
              <w:t>3.3.5</w:t>
            </w:r>
            <w:r w:rsidR="003A61E2">
              <w:rPr>
                <w:rFonts w:asciiTheme="minorHAnsi" w:eastAsiaTheme="minorEastAsia" w:hAnsiTheme="minorHAnsi" w:cstheme="minorBidi"/>
                <w:noProof/>
                <w:szCs w:val="22"/>
                <w:lang w:eastAsia="zh-CN"/>
              </w:rPr>
              <w:tab/>
            </w:r>
            <w:r w:rsidR="003A61E2" w:rsidRPr="00811689">
              <w:rPr>
                <w:rStyle w:val="Hyperlink"/>
                <w:noProof/>
                <w:lang w:val="en-CA"/>
              </w:rPr>
              <w:t xml:space="preserve">Intra </w:t>
            </w:r>
            <w:r w:rsidR="003A61E2" w:rsidRPr="00811689">
              <w:rPr>
                <w:rStyle w:val="Hyperlink"/>
                <w:noProof/>
                <w:lang w:val="en-CA" w:eastAsia="zh-CN"/>
              </w:rPr>
              <w:t>s</w:t>
            </w:r>
            <w:r w:rsidR="003A61E2" w:rsidRPr="00811689">
              <w:rPr>
                <w:rStyle w:val="Hyperlink"/>
                <w:noProof/>
                <w:lang w:val="en-CA"/>
              </w:rPr>
              <w:t>ub-partitions (ISP)</w:t>
            </w:r>
            <w:r w:rsidR="003A61E2">
              <w:rPr>
                <w:noProof/>
                <w:webHidden/>
              </w:rPr>
              <w:tab/>
            </w:r>
            <w:r w:rsidR="003A61E2">
              <w:rPr>
                <w:noProof/>
                <w:webHidden/>
              </w:rPr>
              <w:fldChar w:fldCharType="begin"/>
            </w:r>
            <w:r w:rsidR="003A61E2">
              <w:rPr>
                <w:noProof/>
                <w:webHidden/>
              </w:rPr>
              <w:instrText xml:space="preserve"> PAGEREF _Toc58175115 \h </w:instrText>
            </w:r>
            <w:r w:rsidR="003A61E2">
              <w:rPr>
                <w:noProof/>
                <w:webHidden/>
              </w:rPr>
            </w:r>
            <w:r w:rsidR="003A61E2">
              <w:rPr>
                <w:noProof/>
                <w:webHidden/>
              </w:rPr>
              <w:fldChar w:fldCharType="separate"/>
            </w:r>
            <w:r w:rsidR="003A61E2">
              <w:rPr>
                <w:noProof/>
                <w:webHidden/>
              </w:rPr>
              <w:t>30</w:t>
            </w:r>
            <w:r w:rsidR="003A61E2">
              <w:rPr>
                <w:noProof/>
                <w:webHidden/>
              </w:rPr>
              <w:fldChar w:fldCharType="end"/>
            </w:r>
          </w:hyperlink>
        </w:p>
        <w:p w14:paraId="7D527280" w14:textId="0DA1B3A6" w:rsidR="003A61E2" w:rsidRDefault="00F25D20">
          <w:pPr>
            <w:pStyle w:val="TOC3"/>
            <w:tabs>
              <w:tab w:val="left" w:pos="1758"/>
              <w:tab w:val="right" w:pos="9350"/>
            </w:tabs>
            <w:ind w:left="880"/>
            <w:rPr>
              <w:rFonts w:asciiTheme="minorHAnsi" w:eastAsiaTheme="minorEastAsia" w:hAnsiTheme="minorHAnsi" w:cstheme="minorBidi"/>
              <w:noProof/>
              <w:szCs w:val="22"/>
              <w:lang w:eastAsia="zh-CN"/>
            </w:rPr>
          </w:pPr>
          <w:hyperlink w:anchor="_Toc58175116" w:history="1">
            <w:r w:rsidR="003A61E2" w:rsidRPr="00811689">
              <w:rPr>
                <w:rStyle w:val="Hyperlink"/>
                <w:rFonts w:eastAsia="Malgun Gothic"/>
                <w:noProof/>
                <w:lang w:val="en-CA" w:eastAsia="ko-KR"/>
              </w:rPr>
              <w:t>3.3.6</w:t>
            </w:r>
            <w:r w:rsidR="003A61E2">
              <w:rPr>
                <w:rFonts w:asciiTheme="minorHAnsi" w:eastAsiaTheme="minorEastAsia" w:hAnsiTheme="minorHAnsi" w:cstheme="minorBidi"/>
                <w:noProof/>
                <w:szCs w:val="22"/>
                <w:lang w:eastAsia="zh-CN"/>
              </w:rPr>
              <w:tab/>
            </w:r>
            <w:r w:rsidR="003A61E2" w:rsidRPr="00811689">
              <w:rPr>
                <w:rStyle w:val="Hyperlink"/>
                <w:noProof/>
                <w:lang w:val="en-CA"/>
              </w:rPr>
              <w:t>Matrix</w:t>
            </w:r>
            <w:r w:rsidR="003A61E2" w:rsidRPr="00811689">
              <w:rPr>
                <w:rStyle w:val="Hyperlink"/>
                <w:noProof/>
                <w:lang w:val="en-CA" w:eastAsia="ko-KR"/>
              </w:rPr>
              <w:t xml:space="preserve"> weighted Intra Prediction (MIP)</w:t>
            </w:r>
            <w:r w:rsidR="003A61E2">
              <w:rPr>
                <w:noProof/>
                <w:webHidden/>
              </w:rPr>
              <w:tab/>
            </w:r>
            <w:r w:rsidR="003A61E2">
              <w:rPr>
                <w:noProof/>
                <w:webHidden/>
              </w:rPr>
              <w:fldChar w:fldCharType="begin"/>
            </w:r>
            <w:r w:rsidR="003A61E2">
              <w:rPr>
                <w:noProof/>
                <w:webHidden/>
              </w:rPr>
              <w:instrText xml:space="preserve"> PAGEREF _Toc58175116 \h </w:instrText>
            </w:r>
            <w:r w:rsidR="003A61E2">
              <w:rPr>
                <w:noProof/>
                <w:webHidden/>
              </w:rPr>
            </w:r>
            <w:r w:rsidR="003A61E2">
              <w:rPr>
                <w:noProof/>
                <w:webHidden/>
              </w:rPr>
              <w:fldChar w:fldCharType="separate"/>
            </w:r>
            <w:r w:rsidR="003A61E2">
              <w:rPr>
                <w:noProof/>
                <w:webHidden/>
              </w:rPr>
              <w:t>32</w:t>
            </w:r>
            <w:r w:rsidR="003A61E2">
              <w:rPr>
                <w:noProof/>
                <w:webHidden/>
              </w:rPr>
              <w:fldChar w:fldCharType="end"/>
            </w:r>
          </w:hyperlink>
        </w:p>
        <w:p w14:paraId="5EFF8AB0" w14:textId="51A9BB6D" w:rsidR="003A61E2" w:rsidRDefault="00F25D20">
          <w:pPr>
            <w:pStyle w:val="TOC2"/>
            <w:rPr>
              <w:rFonts w:asciiTheme="minorHAnsi" w:eastAsiaTheme="minorEastAsia" w:hAnsiTheme="minorHAnsi" w:cstheme="minorBidi"/>
              <w:noProof/>
              <w:szCs w:val="22"/>
              <w:lang w:eastAsia="zh-CN"/>
            </w:rPr>
          </w:pPr>
          <w:hyperlink w:anchor="_Toc58175117" w:history="1">
            <w:r w:rsidR="003A61E2" w:rsidRPr="00811689">
              <w:rPr>
                <w:rStyle w:val="Hyperlink"/>
                <w:noProof/>
                <w:lang w:val="en-CA"/>
              </w:rPr>
              <w:t>3.4</w:t>
            </w:r>
            <w:r w:rsidR="003A61E2">
              <w:rPr>
                <w:rFonts w:asciiTheme="minorHAnsi" w:eastAsiaTheme="minorEastAsia" w:hAnsiTheme="minorHAnsi" w:cstheme="minorBidi"/>
                <w:noProof/>
                <w:szCs w:val="22"/>
                <w:lang w:eastAsia="zh-CN"/>
              </w:rPr>
              <w:tab/>
            </w:r>
            <w:r w:rsidR="003A61E2" w:rsidRPr="00811689">
              <w:rPr>
                <w:rStyle w:val="Hyperlink"/>
                <w:noProof/>
                <w:lang w:val="en-CA"/>
              </w:rPr>
              <w:t>Inter prediction</w:t>
            </w:r>
            <w:r w:rsidR="003A61E2">
              <w:rPr>
                <w:noProof/>
                <w:webHidden/>
              </w:rPr>
              <w:tab/>
            </w:r>
            <w:r w:rsidR="003A61E2">
              <w:rPr>
                <w:noProof/>
                <w:webHidden/>
              </w:rPr>
              <w:fldChar w:fldCharType="begin"/>
            </w:r>
            <w:r w:rsidR="003A61E2">
              <w:rPr>
                <w:noProof/>
                <w:webHidden/>
              </w:rPr>
              <w:instrText xml:space="preserve"> PAGEREF _Toc58175117 \h </w:instrText>
            </w:r>
            <w:r w:rsidR="003A61E2">
              <w:rPr>
                <w:noProof/>
                <w:webHidden/>
              </w:rPr>
            </w:r>
            <w:r w:rsidR="003A61E2">
              <w:rPr>
                <w:noProof/>
                <w:webHidden/>
              </w:rPr>
              <w:fldChar w:fldCharType="separate"/>
            </w:r>
            <w:r w:rsidR="003A61E2">
              <w:rPr>
                <w:noProof/>
                <w:webHidden/>
              </w:rPr>
              <w:t>34</w:t>
            </w:r>
            <w:r w:rsidR="003A61E2">
              <w:rPr>
                <w:noProof/>
                <w:webHidden/>
              </w:rPr>
              <w:fldChar w:fldCharType="end"/>
            </w:r>
          </w:hyperlink>
        </w:p>
        <w:p w14:paraId="0C787B40" w14:textId="37E3E316" w:rsidR="003A61E2" w:rsidRDefault="00F25D20">
          <w:pPr>
            <w:pStyle w:val="TOC3"/>
            <w:tabs>
              <w:tab w:val="left" w:pos="1758"/>
              <w:tab w:val="right" w:pos="9350"/>
            </w:tabs>
            <w:ind w:left="880"/>
            <w:rPr>
              <w:rFonts w:asciiTheme="minorHAnsi" w:eastAsiaTheme="minorEastAsia" w:hAnsiTheme="minorHAnsi" w:cstheme="minorBidi"/>
              <w:noProof/>
              <w:szCs w:val="22"/>
              <w:lang w:eastAsia="zh-CN"/>
            </w:rPr>
          </w:pPr>
          <w:hyperlink w:anchor="_Toc58175118" w:history="1">
            <w:r w:rsidR="003A61E2" w:rsidRPr="00811689">
              <w:rPr>
                <w:rStyle w:val="Hyperlink"/>
                <w:noProof/>
                <w:lang w:val="en-CA"/>
              </w:rPr>
              <w:t>3.4.1</w:t>
            </w:r>
            <w:r w:rsidR="003A61E2">
              <w:rPr>
                <w:rFonts w:asciiTheme="minorHAnsi" w:eastAsiaTheme="minorEastAsia" w:hAnsiTheme="minorHAnsi" w:cstheme="minorBidi"/>
                <w:noProof/>
                <w:szCs w:val="22"/>
                <w:lang w:eastAsia="zh-CN"/>
              </w:rPr>
              <w:tab/>
            </w:r>
            <w:r w:rsidR="003A61E2" w:rsidRPr="00811689">
              <w:rPr>
                <w:rStyle w:val="Hyperlink"/>
                <w:noProof/>
                <w:lang w:val="en-CA"/>
              </w:rPr>
              <w:t>Extended merge prediction</w:t>
            </w:r>
            <w:r w:rsidR="003A61E2">
              <w:rPr>
                <w:noProof/>
                <w:webHidden/>
              </w:rPr>
              <w:tab/>
            </w:r>
            <w:r w:rsidR="003A61E2">
              <w:rPr>
                <w:noProof/>
                <w:webHidden/>
              </w:rPr>
              <w:fldChar w:fldCharType="begin"/>
            </w:r>
            <w:r w:rsidR="003A61E2">
              <w:rPr>
                <w:noProof/>
                <w:webHidden/>
              </w:rPr>
              <w:instrText xml:space="preserve"> PAGEREF _Toc58175118 \h </w:instrText>
            </w:r>
            <w:r w:rsidR="003A61E2">
              <w:rPr>
                <w:noProof/>
                <w:webHidden/>
              </w:rPr>
            </w:r>
            <w:r w:rsidR="003A61E2">
              <w:rPr>
                <w:noProof/>
                <w:webHidden/>
              </w:rPr>
              <w:fldChar w:fldCharType="separate"/>
            </w:r>
            <w:r w:rsidR="003A61E2">
              <w:rPr>
                <w:noProof/>
                <w:webHidden/>
              </w:rPr>
              <w:t>34</w:t>
            </w:r>
            <w:r w:rsidR="003A61E2">
              <w:rPr>
                <w:noProof/>
                <w:webHidden/>
              </w:rPr>
              <w:fldChar w:fldCharType="end"/>
            </w:r>
          </w:hyperlink>
        </w:p>
        <w:p w14:paraId="051CFCA7" w14:textId="4C99FEE2" w:rsidR="003A61E2" w:rsidRDefault="00F25D20">
          <w:pPr>
            <w:pStyle w:val="TOC3"/>
            <w:tabs>
              <w:tab w:val="left" w:pos="1758"/>
              <w:tab w:val="right" w:pos="9350"/>
            </w:tabs>
            <w:ind w:left="880"/>
            <w:rPr>
              <w:rFonts w:asciiTheme="minorHAnsi" w:eastAsiaTheme="minorEastAsia" w:hAnsiTheme="minorHAnsi" w:cstheme="minorBidi"/>
              <w:noProof/>
              <w:szCs w:val="22"/>
              <w:lang w:eastAsia="zh-CN"/>
            </w:rPr>
          </w:pPr>
          <w:hyperlink w:anchor="_Toc58175119" w:history="1">
            <w:r w:rsidR="003A61E2" w:rsidRPr="00811689">
              <w:rPr>
                <w:rStyle w:val="Hyperlink"/>
                <w:noProof/>
                <w:lang w:val="en-CA"/>
              </w:rPr>
              <w:t>3.4.2</w:t>
            </w:r>
            <w:r w:rsidR="003A61E2">
              <w:rPr>
                <w:rFonts w:asciiTheme="minorHAnsi" w:eastAsiaTheme="minorEastAsia" w:hAnsiTheme="minorHAnsi" w:cstheme="minorBidi"/>
                <w:noProof/>
                <w:szCs w:val="22"/>
                <w:lang w:eastAsia="zh-CN"/>
              </w:rPr>
              <w:tab/>
            </w:r>
            <w:r w:rsidR="003A61E2" w:rsidRPr="00811689">
              <w:rPr>
                <w:rStyle w:val="Hyperlink"/>
                <w:noProof/>
                <w:lang w:val="en-CA"/>
              </w:rPr>
              <w:t>Merge mode with MVD (MMVD)</w:t>
            </w:r>
            <w:r w:rsidR="003A61E2">
              <w:rPr>
                <w:noProof/>
                <w:webHidden/>
              </w:rPr>
              <w:tab/>
            </w:r>
            <w:r w:rsidR="003A61E2">
              <w:rPr>
                <w:noProof/>
                <w:webHidden/>
              </w:rPr>
              <w:fldChar w:fldCharType="begin"/>
            </w:r>
            <w:r w:rsidR="003A61E2">
              <w:rPr>
                <w:noProof/>
                <w:webHidden/>
              </w:rPr>
              <w:instrText xml:space="preserve"> PAGEREF _Toc58175119 \h </w:instrText>
            </w:r>
            <w:r w:rsidR="003A61E2">
              <w:rPr>
                <w:noProof/>
                <w:webHidden/>
              </w:rPr>
            </w:r>
            <w:r w:rsidR="003A61E2">
              <w:rPr>
                <w:noProof/>
                <w:webHidden/>
              </w:rPr>
              <w:fldChar w:fldCharType="separate"/>
            </w:r>
            <w:r w:rsidR="003A61E2">
              <w:rPr>
                <w:noProof/>
                <w:webHidden/>
              </w:rPr>
              <w:t>37</w:t>
            </w:r>
            <w:r w:rsidR="003A61E2">
              <w:rPr>
                <w:noProof/>
                <w:webHidden/>
              </w:rPr>
              <w:fldChar w:fldCharType="end"/>
            </w:r>
          </w:hyperlink>
        </w:p>
        <w:p w14:paraId="44154133" w14:textId="6FF9F1EC" w:rsidR="003A61E2" w:rsidRDefault="00F25D20">
          <w:pPr>
            <w:pStyle w:val="TOC3"/>
            <w:tabs>
              <w:tab w:val="left" w:pos="1758"/>
              <w:tab w:val="right" w:pos="9350"/>
            </w:tabs>
            <w:ind w:left="880"/>
            <w:rPr>
              <w:rFonts w:asciiTheme="minorHAnsi" w:eastAsiaTheme="minorEastAsia" w:hAnsiTheme="minorHAnsi" w:cstheme="minorBidi"/>
              <w:noProof/>
              <w:szCs w:val="22"/>
              <w:lang w:eastAsia="zh-CN"/>
            </w:rPr>
          </w:pPr>
          <w:hyperlink w:anchor="_Toc58175120" w:history="1">
            <w:r w:rsidR="003A61E2" w:rsidRPr="00811689">
              <w:rPr>
                <w:rStyle w:val="Hyperlink"/>
                <w:noProof/>
                <w:lang w:val="en-CA"/>
              </w:rPr>
              <w:t>3.4.3</w:t>
            </w:r>
            <w:r w:rsidR="003A61E2">
              <w:rPr>
                <w:rFonts w:asciiTheme="minorHAnsi" w:eastAsiaTheme="minorEastAsia" w:hAnsiTheme="minorHAnsi" w:cstheme="minorBidi"/>
                <w:noProof/>
                <w:szCs w:val="22"/>
                <w:lang w:eastAsia="zh-CN"/>
              </w:rPr>
              <w:tab/>
            </w:r>
            <w:r w:rsidR="003A61E2" w:rsidRPr="00811689">
              <w:rPr>
                <w:rStyle w:val="Hyperlink"/>
                <w:noProof/>
                <w:lang w:val="en-CA"/>
              </w:rPr>
              <w:t>Symmetric MVD coding</w:t>
            </w:r>
            <w:r w:rsidR="003A61E2">
              <w:rPr>
                <w:noProof/>
                <w:webHidden/>
              </w:rPr>
              <w:tab/>
            </w:r>
            <w:r w:rsidR="003A61E2">
              <w:rPr>
                <w:noProof/>
                <w:webHidden/>
              </w:rPr>
              <w:fldChar w:fldCharType="begin"/>
            </w:r>
            <w:r w:rsidR="003A61E2">
              <w:rPr>
                <w:noProof/>
                <w:webHidden/>
              </w:rPr>
              <w:instrText xml:space="preserve"> PAGEREF _Toc58175120 \h </w:instrText>
            </w:r>
            <w:r w:rsidR="003A61E2">
              <w:rPr>
                <w:noProof/>
                <w:webHidden/>
              </w:rPr>
            </w:r>
            <w:r w:rsidR="003A61E2">
              <w:rPr>
                <w:noProof/>
                <w:webHidden/>
              </w:rPr>
              <w:fldChar w:fldCharType="separate"/>
            </w:r>
            <w:r w:rsidR="003A61E2">
              <w:rPr>
                <w:noProof/>
                <w:webHidden/>
              </w:rPr>
              <w:t>39</w:t>
            </w:r>
            <w:r w:rsidR="003A61E2">
              <w:rPr>
                <w:noProof/>
                <w:webHidden/>
              </w:rPr>
              <w:fldChar w:fldCharType="end"/>
            </w:r>
          </w:hyperlink>
        </w:p>
        <w:p w14:paraId="7E7313A5" w14:textId="25EC624B" w:rsidR="003A61E2" w:rsidRDefault="00F25D20">
          <w:pPr>
            <w:pStyle w:val="TOC3"/>
            <w:tabs>
              <w:tab w:val="left" w:pos="1758"/>
              <w:tab w:val="right" w:pos="9350"/>
            </w:tabs>
            <w:ind w:left="880"/>
            <w:rPr>
              <w:rFonts w:asciiTheme="minorHAnsi" w:eastAsiaTheme="minorEastAsia" w:hAnsiTheme="minorHAnsi" w:cstheme="minorBidi"/>
              <w:noProof/>
              <w:szCs w:val="22"/>
              <w:lang w:eastAsia="zh-CN"/>
            </w:rPr>
          </w:pPr>
          <w:hyperlink w:anchor="_Toc58175121" w:history="1">
            <w:r w:rsidR="003A61E2" w:rsidRPr="00811689">
              <w:rPr>
                <w:rStyle w:val="Hyperlink"/>
                <w:noProof/>
                <w:lang w:val="en-CA"/>
              </w:rPr>
              <w:t>3.4.4</w:t>
            </w:r>
            <w:r w:rsidR="003A61E2">
              <w:rPr>
                <w:rFonts w:asciiTheme="minorHAnsi" w:eastAsiaTheme="minorEastAsia" w:hAnsiTheme="minorHAnsi" w:cstheme="minorBidi"/>
                <w:noProof/>
                <w:szCs w:val="22"/>
                <w:lang w:eastAsia="zh-CN"/>
              </w:rPr>
              <w:tab/>
            </w:r>
            <w:r w:rsidR="003A61E2" w:rsidRPr="00811689">
              <w:rPr>
                <w:rStyle w:val="Hyperlink"/>
                <w:noProof/>
                <w:lang w:val="en-CA"/>
              </w:rPr>
              <w:t>Affine motion compensated prediction</w:t>
            </w:r>
            <w:r w:rsidR="003A61E2">
              <w:rPr>
                <w:noProof/>
                <w:webHidden/>
              </w:rPr>
              <w:tab/>
            </w:r>
            <w:r w:rsidR="003A61E2">
              <w:rPr>
                <w:noProof/>
                <w:webHidden/>
              </w:rPr>
              <w:fldChar w:fldCharType="begin"/>
            </w:r>
            <w:r w:rsidR="003A61E2">
              <w:rPr>
                <w:noProof/>
                <w:webHidden/>
              </w:rPr>
              <w:instrText xml:space="preserve"> PAGEREF _Toc58175121 \h </w:instrText>
            </w:r>
            <w:r w:rsidR="003A61E2">
              <w:rPr>
                <w:noProof/>
                <w:webHidden/>
              </w:rPr>
            </w:r>
            <w:r w:rsidR="003A61E2">
              <w:rPr>
                <w:noProof/>
                <w:webHidden/>
              </w:rPr>
              <w:fldChar w:fldCharType="separate"/>
            </w:r>
            <w:r w:rsidR="003A61E2">
              <w:rPr>
                <w:noProof/>
                <w:webHidden/>
              </w:rPr>
              <w:t>39</w:t>
            </w:r>
            <w:r w:rsidR="003A61E2">
              <w:rPr>
                <w:noProof/>
                <w:webHidden/>
              </w:rPr>
              <w:fldChar w:fldCharType="end"/>
            </w:r>
          </w:hyperlink>
        </w:p>
        <w:p w14:paraId="1FC5A425" w14:textId="1E16ABE4" w:rsidR="003A61E2" w:rsidRDefault="00F25D20">
          <w:pPr>
            <w:pStyle w:val="TOC3"/>
            <w:tabs>
              <w:tab w:val="left" w:pos="1758"/>
              <w:tab w:val="right" w:pos="9350"/>
            </w:tabs>
            <w:ind w:left="880"/>
            <w:rPr>
              <w:rFonts w:asciiTheme="minorHAnsi" w:eastAsiaTheme="minorEastAsia" w:hAnsiTheme="minorHAnsi" w:cstheme="minorBidi"/>
              <w:noProof/>
              <w:szCs w:val="22"/>
              <w:lang w:eastAsia="zh-CN"/>
            </w:rPr>
          </w:pPr>
          <w:hyperlink w:anchor="_Toc58175122" w:history="1">
            <w:r w:rsidR="003A61E2" w:rsidRPr="00811689">
              <w:rPr>
                <w:rStyle w:val="Hyperlink"/>
                <w:noProof/>
                <w:lang w:val="en-CA"/>
              </w:rPr>
              <w:t>3.4.5</w:t>
            </w:r>
            <w:r w:rsidR="003A61E2">
              <w:rPr>
                <w:rFonts w:asciiTheme="minorHAnsi" w:eastAsiaTheme="minorEastAsia" w:hAnsiTheme="minorHAnsi" w:cstheme="minorBidi"/>
                <w:noProof/>
                <w:szCs w:val="22"/>
                <w:lang w:eastAsia="zh-CN"/>
              </w:rPr>
              <w:tab/>
            </w:r>
            <w:r w:rsidR="003A61E2" w:rsidRPr="00811689">
              <w:rPr>
                <w:rStyle w:val="Hyperlink"/>
                <w:noProof/>
                <w:lang w:val="en-CA"/>
              </w:rPr>
              <w:t>Subblock-based temporal motion vector prediction (SbTMVP)</w:t>
            </w:r>
            <w:r w:rsidR="003A61E2">
              <w:rPr>
                <w:noProof/>
                <w:webHidden/>
              </w:rPr>
              <w:tab/>
            </w:r>
            <w:r w:rsidR="003A61E2">
              <w:rPr>
                <w:noProof/>
                <w:webHidden/>
              </w:rPr>
              <w:fldChar w:fldCharType="begin"/>
            </w:r>
            <w:r w:rsidR="003A61E2">
              <w:rPr>
                <w:noProof/>
                <w:webHidden/>
              </w:rPr>
              <w:instrText xml:space="preserve"> PAGEREF _Toc58175122 \h </w:instrText>
            </w:r>
            <w:r w:rsidR="003A61E2">
              <w:rPr>
                <w:noProof/>
                <w:webHidden/>
              </w:rPr>
            </w:r>
            <w:r w:rsidR="003A61E2">
              <w:rPr>
                <w:noProof/>
                <w:webHidden/>
              </w:rPr>
              <w:fldChar w:fldCharType="separate"/>
            </w:r>
            <w:r w:rsidR="003A61E2">
              <w:rPr>
                <w:noProof/>
                <w:webHidden/>
              </w:rPr>
              <w:t>46</w:t>
            </w:r>
            <w:r w:rsidR="003A61E2">
              <w:rPr>
                <w:noProof/>
                <w:webHidden/>
              </w:rPr>
              <w:fldChar w:fldCharType="end"/>
            </w:r>
          </w:hyperlink>
        </w:p>
        <w:p w14:paraId="7C36D503" w14:textId="28CA48C8" w:rsidR="003A61E2" w:rsidRDefault="00F25D20">
          <w:pPr>
            <w:pStyle w:val="TOC3"/>
            <w:tabs>
              <w:tab w:val="left" w:pos="1758"/>
              <w:tab w:val="right" w:pos="9350"/>
            </w:tabs>
            <w:ind w:left="880"/>
            <w:rPr>
              <w:rFonts w:asciiTheme="minorHAnsi" w:eastAsiaTheme="minorEastAsia" w:hAnsiTheme="minorHAnsi" w:cstheme="minorBidi"/>
              <w:noProof/>
              <w:szCs w:val="22"/>
              <w:lang w:eastAsia="zh-CN"/>
            </w:rPr>
          </w:pPr>
          <w:hyperlink w:anchor="_Toc58175123" w:history="1">
            <w:r w:rsidR="003A61E2" w:rsidRPr="00811689">
              <w:rPr>
                <w:rStyle w:val="Hyperlink"/>
                <w:noProof/>
                <w:lang w:val="en-CA"/>
              </w:rPr>
              <w:t>3.4.6</w:t>
            </w:r>
            <w:r w:rsidR="003A61E2">
              <w:rPr>
                <w:rFonts w:asciiTheme="minorHAnsi" w:eastAsiaTheme="minorEastAsia" w:hAnsiTheme="minorHAnsi" w:cstheme="minorBidi"/>
                <w:noProof/>
                <w:szCs w:val="22"/>
                <w:lang w:eastAsia="zh-CN"/>
              </w:rPr>
              <w:tab/>
            </w:r>
            <w:r w:rsidR="003A61E2" w:rsidRPr="00811689">
              <w:rPr>
                <w:rStyle w:val="Hyperlink"/>
                <w:noProof/>
                <w:lang w:val="en-CA"/>
              </w:rPr>
              <w:t>Adaptive motion vector resolution (AMVR)</w:t>
            </w:r>
            <w:r w:rsidR="003A61E2">
              <w:rPr>
                <w:noProof/>
                <w:webHidden/>
              </w:rPr>
              <w:tab/>
            </w:r>
            <w:r w:rsidR="003A61E2">
              <w:rPr>
                <w:noProof/>
                <w:webHidden/>
              </w:rPr>
              <w:fldChar w:fldCharType="begin"/>
            </w:r>
            <w:r w:rsidR="003A61E2">
              <w:rPr>
                <w:noProof/>
                <w:webHidden/>
              </w:rPr>
              <w:instrText xml:space="preserve"> PAGEREF _Toc58175123 \h </w:instrText>
            </w:r>
            <w:r w:rsidR="003A61E2">
              <w:rPr>
                <w:noProof/>
                <w:webHidden/>
              </w:rPr>
            </w:r>
            <w:r w:rsidR="003A61E2">
              <w:rPr>
                <w:noProof/>
                <w:webHidden/>
              </w:rPr>
              <w:fldChar w:fldCharType="separate"/>
            </w:r>
            <w:r w:rsidR="003A61E2">
              <w:rPr>
                <w:noProof/>
                <w:webHidden/>
              </w:rPr>
              <w:t>47</w:t>
            </w:r>
            <w:r w:rsidR="003A61E2">
              <w:rPr>
                <w:noProof/>
                <w:webHidden/>
              </w:rPr>
              <w:fldChar w:fldCharType="end"/>
            </w:r>
          </w:hyperlink>
        </w:p>
        <w:p w14:paraId="5E96CF6C" w14:textId="5F89113A" w:rsidR="003A61E2" w:rsidRDefault="00F25D20">
          <w:pPr>
            <w:pStyle w:val="TOC3"/>
            <w:tabs>
              <w:tab w:val="left" w:pos="1758"/>
              <w:tab w:val="right" w:pos="9350"/>
            </w:tabs>
            <w:ind w:left="880"/>
            <w:rPr>
              <w:rFonts w:asciiTheme="minorHAnsi" w:eastAsiaTheme="minorEastAsia" w:hAnsiTheme="minorHAnsi" w:cstheme="minorBidi"/>
              <w:noProof/>
              <w:szCs w:val="22"/>
              <w:lang w:eastAsia="zh-CN"/>
            </w:rPr>
          </w:pPr>
          <w:hyperlink w:anchor="_Toc58175124" w:history="1">
            <w:r w:rsidR="003A61E2" w:rsidRPr="00811689">
              <w:rPr>
                <w:rStyle w:val="Hyperlink"/>
                <w:noProof/>
                <w:lang w:val="en-CA"/>
              </w:rPr>
              <w:t>3.4.7</w:t>
            </w:r>
            <w:r w:rsidR="003A61E2">
              <w:rPr>
                <w:rFonts w:asciiTheme="minorHAnsi" w:eastAsiaTheme="minorEastAsia" w:hAnsiTheme="minorHAnsi" w:cstheme="minorBidi"/>
                <w:noProof/>
                <w:szCs w:val="22"/>
                <w:lang w:eastAsia="zh-CN"/>
              </w:rPr>
              <w:tab/>
            </w:r>
            <w:r w:rsidR="003A61E2" w:rsidRPr="00811689">
              <w:rPr>
                <w:rStyle w:val="Hyperlink"/>
                <w:noProof/>
                <w:lang w:val="en-CA"/>
              </w:rPr>
              <w:t>Motion field storage</w:t>
            </w:r>
            <w:r w:rsidR="003A61E2">
              <w:rPr>
                <w:noProof/>
                <w:webHidden/>
              </w:rPr>
              <w:tab/>
            </w:r>
            <w:r w:rsidR="003A61E2">
              <w:rPr>
                <w:noProof/>
                <w:webHidden/>
              </w:rPr>
              <w:fldChar w:fldCharType="begin"/>
            </w:r>
            <w:r w:rsidR="003A61E2">
              <w:rPr>
                <w:noProof/>
                <w:webHidden/>
              </w:rPr>
              <w:instrText xml:space="preserve"> PAGEREF _Toc58175124 \h </w:instrText>
            </w:r>
            <w:r w:rsidR="003A61E2">
              <w:rPr>
                <w:noProof/>
                <w:webHidden/>
              </w:rPr>
            </w:r>
            <w:r w:rsidR="003A61E2">
              <w:rPr>
                <w:noProof/>
                <w:webHidden/>
              </w:rPr>
              <w:fldChar w:fldCharType="separate"/>
            </w:r>
            <w:r w:rsidR="003A61E2">
              <w:rPr>
                <w:noProof/>
                <w:webHidden/>
              </w:rPr>
              <w:t>48</w:t>
            </w:r>
            <w:r w:rsidR="003A61E2">
              <w:rPr>
                <w:noProof/>
                <w:webHidden/>
              </w:rPr>
              <w:fldChar w:fldCharType="end"/>
            </w:r>
          </w:hyperlink>
        </w:p>
        <w:p w14:paraId="5AA03B79" w14:textId="0247A895" w:rsidR="003A61E2" w:rsidRDefault="00F25D20">
          <w:pPr>
            <w:pStyle w:val="TOC3"/>
            <w:tabs>
              <w:tab w:val="left" w:pos="1758"/>
              <w:tab w:val="right" w:pos="9350"/>
            </w:tabs>
            <w:ind w:left="880"/>
            <w:rPr>
              <w:rFonts w:asciiTheme="minorHAnsi" w:eastAsiaTheme="minorEastAsia" w:hAnsiTheme="minorHAnsi" w:cstheme="minorBidi"/>
              <w:noProof/>
              <w:szCs w:val="22"/>
              <w:lang w:eastAsia="zh-CN"/>
            </w:rPr>
          </w:pPr>
          <w:hyperlink w:anchor="_Toc58175125" w:history="1">
            <w:r w:rsidR="003A61E2" w:rsidRPr="00811689">
              <w:rPr>
                <w:rStyle w:val="Hyperlink"/>
                <w:noProof/>
                <w:lang w:val="en-CA"/>
              </w:rPr>
              <w:t>3.4.8</w:t>
            </w:r>
            <w:r w:rsidR="003A61E2">
              <w:rPr>
                <w:rFonts w:asciiTheme="minorHAnsi" w:eastAsiaTheme="minorEastAsia" w:hAnsiTheme="minorHAnsi" w:cstheme="minorBidi"/>
                <w:noProof/>
                <w:szCs w:val="22"/>
                <w:lang w:eastAsia="zh-CN"/>
              </w:rPr>
              <w:tab/>
            </w:r>
            <w:r w:rsidR="003A61E2" w:rsidRPr="00811689">
              <w:rPr>
                <w:rStyle w:val="Hyperlink"/>
                <w:noProof/>
                <w:lang w:val="en-CA"/>
              </w:rPr>
              <w:t>Bi-prediction with CU-level weight (BCW)</w:t>
            </w:r>
            <w:r w:rsidR="003A61E2">
              <w:rPr>
                <w:noProof/>
                <w:webHidden/>
              </w:rPr>
              <w:tab/>
            </w:r>
            <w:r w:rsidR="003A61E2">
              <w:rPr>
                <w:noProof/>
                <w:webHidden/>
              </w:rPr>
              <w:fldChar w:fldCharType="begin"/>
            </w:r>
            <w:r w:rsidR="003A61E2">
              <w:rPr>
                <w:noProof/>
                <w:webHidden/>
              </w:rPr>
              <w:instrText xml:space="preserve"> PAGEREF _Toc58175125 \h </w:instrText>
            </w:r>
            <w:r w:rsidR="003A61E2">
              <w:rPr>
                <w:noProof/>
                <w:webHidden/>
              </w:rPr>
            </w:r>
            <w:r w:rsidR="003A61E2">
              <w:rPr>
                <w:noProof/>
                <w:webHidden/>
              </w:rPr>
              <w:fldChar w:fldCharType="separate"/>
            </w:r>
            <w:r w:rsidR="003A61E2">
              <w:rPr>
                <w:noProof/>
                <w:webHidden/>
              </w:rPr>
              <w:t>48</w:t>
            </w:r>
            <w:r w:rsidR="003A61E2">
              <w:rPr>
                <w:noProof/>
                <w:webHidden/>
              </w:rPr>
              <w:fldChar w:fldCharType="end"/>
            </w:r>
          </w:hyperlink>
        </w:p>
        <w:p w14:paraId="5016779C" w14:textId="4551EB89" w:rsidR="003A61E2" w:rsidRDefault="00F25D20">
          <w:pPr>
            <w:pStyle w:val="TOC3"/>
            <w:tabs>
              <w:tab w:val="left" w:pos="1758"/>
              <w:tab w:val="right" w:pos="9350"/>
            </w:tabs>
            <w:ind w:left="880"/>
            <w:rPr>
              <w:rFonts w:asciiTheme="minorHAnsi" w:eastAsiaTheme="minorEastAsia" w:hAnsiTheme="minorHAnsi" w:cstheme="minorBidi"/>
              <w:noProof/>
              <w:szCs w:val="22"/>
              <w:lang w:eastAsia="zh-CN"/>
            </w:rPr>
          </w:pPr>
          <w:hyperlink w:anchor="_Toc58175126" w:history="1">
            <w:r w:rsidR="003A61E2" w:rsidRPr="00811689">
              <w:rPr>
                <w:rStyle w:val="Hyperlink"/>
                <w:noProof/>
                <w:lang w:val="en-CA"/>
              </w:rPr>
              <w:t>3.4.9</w:t>
            </w:r>
            <w:r w:rsidR="003A61E2">
              <w:rPr>
                <w:rFonts w:asciiTheme="minorHAnsi" w:eastAsiaTheme="minorEastAsia" w:hAnsiTheme="minorHAnsi" w:cstheme="minorBidi"/>
                <w:noProof/>
                <w:szCs w:val="22"/>
                <w:lang w:eastAsia="zh-CN"/>
              </w:rPr>
              <w:tab/>
            </w:r>
            <w:r w:rsidR="003A61E2" w:rsidRPr="00811689">
              <w:rPr>
                <w:rStyle w:val="Hyperlink"/>
                <w:noProof/>
                <w:lang w:val="en-CA"/>
              </w:rPr>
              <w:t>Bi-</w:t>
            </w:r>
            <w:r w:rsidR="003A61E2" w:rsidRPr="00811689">
              <w:rPr>
                <w:rStyle w:val="Hyperlink"/>
                <w:noProof/>
              </w:rPr>
              <w:t>directional optical flow (BDOF)</w:t>
            </w:r>
            <w:r w:rsidR="003A61E2">
              <w:rPr>
                <w:noProof/>
                <w:webHidden/>
              </w:rPr>
              <w:tab/>
            </w:r>
            <w:r w:rsidR="003A61E2">
              <w:rPr>
                <w:noProof/>
                <w:webHidden/>
              </w:rPr>
              <w:fldChar w:fldCharType="begin"/>
            </w:r>
            <w:r w:rsidR="003A61E2">
              <w:rPr>
                <w:noProof/>
                <w:webHidden/>
              </w:rPr>
              <w:instrText xml:space="preserve"> PAGEREF _Toc58175126 \h </w:instrText>
            </w:r>
            <w:r w:rsidR="003A61E2">
              <w:rPr>
                <w:noProof/>
                <w:webHidden/>
              </w:rPr>
            </w:r>
            <w:r w:rsidR="003A61E2">
              <w:rPr>
                <w:noProof/>
                <w:webHidden/>
              </w:rPr>
              <w:fldChar w:fldCharType="separate"/>
            </w:r>
            <w:r w:rsidR="003A61E2">
              <w:rPr>
                <w:noProof/>
                <w:webHidden/>
              </w:rPr>
              <w:t>49</w:t>
            </w:r>
            <w:r w:rsidR="003A61E2">
              <w:rPr>
                <w:noProof/>
                <w:webHidden/>
              </w:rPr>
              <w:fldChar w:fldCharType="end"/>
            </w:r>
          </w:hyperlink>
        </w:p>
        <w:p w14:paraId="08F76FAC" w14:textId="15CA6E3B" w:rsidR="003A61E2" w:rsidRDefault="00F25D20">
          <w:pPr>
            <w:pStyle w:val="TOC3"/>
            <w:tabs>
              <w:tab w:val="left" w:pos="1758"/>
              <w:tab w:val="right" w:pos="9350"/>
            </w:tabs>
            <w:ind w:left="880"/>
            <w:rPr>
              <w:rFonts w:asciiTheme="minorHAnsi" w:eastAsiaTheme="minorEastAsia" w:hAnsiTheme="minorHAnsi" w:cstheme="minorBidi"/>
              <w:noProof/>
              <w:szCs w:val="22"/>
              <w:lang w:eastAsia="zh-CN"/>
            </w:rPr>
          </w:pPr>
          <w:hyperlink w:anchor="_Toc58175127" w:history="1">
            <w:r w:rsidR="003A61E2" w:rsidRPr="00811689">
              <w:rPr>
                <w:rStyle w:val="Hyperlink"/>
                <w:noProof/>
                <w:lang w:eastAsia="zh-CN"/>
              </w:rPr>
              <w:t>3.4.10</w:t>
            </w:r>
            <w:r w:rsidR="003A61E2">
              <w:rPr>
                <w:rFonts w:asciiTheme="minorHAnsi" w:eastAsiaTheme="minorEastAsia" w:hAnsiTheme="minorHAnsi" w:cstheme="minorBidi"/>
                <w:noProof/>
                <w:szCs w:val="22"/>
                <w:lang w:eastAsia="zh-CN"/>
              </w:rPr>
              <w:tab/>
            </w:r>
            <w:r w:rsidR="003A61E2" w:rsidRPr="00811689">
              <w:rPr>
                <w:rStyle w:val="Hyperlink"/>
                <w:noProof/>
                <w:lang w:eastAsia="zh-CN"/>
              </w:rPr>
              <w:t>Decoder side motion vector refinement (DMVR)</w:t>
            </w:r>
            <w:r w:rsidR="003A61E2">
              <w:rPr>
                <w:noProof/>
                <w:webHidden/>
              </w:rPr>
              <w:tab/>
            </w:r>
            <w:r w:rsidR="003A61E2">
              <w:rPr>
                <w:noProof/>
                <w:webHidden/>
              </w:rPr>
              <w:fldChar w:fldCharType="begin"/>
            </w:r>
            <w:r w:rsidR="003A61E2">
              <w:rPr>
                <w:noProof/>
                <w:webHidden/>
              </w:rPr>
              <w:instrText xml:space="preserve"> PAGEREF _Toc58175127 \h </w:instrText>
            </w:r>
            <w:r w:rsidR="003A61E2">
              <w:rPr>
                <w:noProof/>
                <w:webHidden/>
              </w:rPr>
            </w:r>
            <w:r w:rsidR="003A61E2">
              <w:rPr>
                <w:noProof/>
                <w:webHidden/>
              </w:rPr>
              <w:fldChar w:fldCharType="separate"/>
            </w:r>
            <w:r w:rsidR="003A61E2">
              <w:rPr>
                <w:noProof/>
                <w:webHidden/>
              </w:rPr>
              <w:t>51</w:t>
            </w:r>
            <w:r w:rsidR="003A61E2">
              <w:rPr>
                <w:noProof/>
                <w:webHidden/>
              </w:rPr>
              <w:fldChar w:fldCharType="end"/>
            </w:r>
          </w:hyperlink>
        </w:p>
        <w:p w14:paraId="1783BE5A" w14:textId="4CA41792" w:rsidR="003A61E2" w:rsidRDefault="00F25D20">
          <w:pPr>
            <w:pStyle w:val="TOC3"/>
            <w:tabs>
              <w:tab w:val="left" w:pos="1758"/>
              <w:tab w:val="right" w:pos="9350"/>
            </w:tabs>
            <w:ind w:left="880"/>
            <w:rPr>
              <w:rFonts w:asciiTheme="minorHAnsi" w:eastAsiaTheme="minorEastAsia" w:hAnsiTheme="minorHAnsi" w:cstheme="minorBidi"/>
              <w:noProof/>
              <w:szCs w:val="22"/>
              <w:lang w:eastAsia="zh-CN"/>
            </w:rPr>
          </w:pPr>
          <w:hyperlink w:anchor="_Toc58175128" w:history="1">
            <w:r w:rsidR="003A61E2" w:rsidRPr="00811689">
              <w:rPr>
                <w:rStyle w:val="Hyperlink"/>
                <w:noProof/>
                <w:lang w:eastAsia="zh-CN"/>
              </w:rPr>
              <w:t>3.4.11</w:t>
            </w:r>
            <w:r w:rsidR="003A61E2">
              <w:rPr>
                <w:rFonts w:asciiTheme="minorHAnsi" w:eastAsiaTheme="minorEastAsia" w:hAnsiTheme="minorHAnsi" w:cstheme="minorBidi"/>
                <w:noProof/>
                <w:szCs w:val="22"/>
                <w:lang w:eastAsia="zh-CN"/>
              </w:rPr>
              <w:tab/>
            </w:r>
            <w:r w:rsidR="003A61E2" w:rsidRPr="00811689">
              <w:rPr>
                <w:rStyle w:val="Hyperlink"/>
                <w:noProof/>
                <w:lang w:eastAsia="zh-CN"/>
              </w:rPr>
              <w:t>Geometric partitioning mode (GPM)</w:t>
            </w:r>
            <w:r w:rsidR="003A61E2">
              <w:rPr>
                <w:noProof/>
                <w:webHidden/>
              </w:rPr>
              <w:tab/>
            </w:r>
            <w:r w:rsidR="003A61E2">
              <w:rPr>
                <w:noProof/>
                <w:webHidden/>
              </w:rPr>
              <w:fldChar w:fldCharType="begin"/>
            </w:r>
            <w:r w:rsidR="003A61E2">
              <w:rPr>
                <w:noProof/>
                <w:webHidden/>
              </w:rPr>
              <w:instrText xml:space="preserve"> PAGEREF _Toc58175128 \h </w:instrText>
            </w:r>
            <w:r w:rsidR="003A61E2">
              <w:rPr>
                <w:noProof/>
                <w:webHidden/>
              </w:rPr>
            </w:r>
            <w:r w:rsidR="003A61E2">
              <w:rPr>
                <w:noProof/>
                <w:webHidden/>
              </w:rPr>
              <w:fldChar w:fldCharType="separate"/>
            </w:r>
            <w:r w:rsidR="003A61E2">
              <w:rPr>
                <w:noProof/>
                <w:webHidden/>
              </w:rPr>
              <w:t>53</w:t>
            </w:r>
            <w:r w:rsidR="003A61E2">
              <w:rPr>
                <w:noProof/>
                <w:webHidden/>
              </w:rPr>
              <w:fldChar w:fldCharType="end"/>
            </w:r>
          </w:hyperlink>
        </w:p>
        <w:p w14:paraId="342A4442" w14:textId="133543F9" w:rsidR="003A61E2" w:rsidRDefault="00F25D20">
          <w:pPr>
            <w:pStyle w:val="TOC3"/>
            <w:tabs>
              <w:tab w:val="left" w:pos="1758"/>
              <w:tab w:val="right" w:pos="9350"/>
            </w:tabs>
            <w:ind w:left="880"/>
            <w:rPr>
              <w:rFonts w:asciiTheme="minorHAnsi" w:eastAsiaTheme="minorEastAsia" w:hAnsiTheme="minorHAnsi" w:cstheme="minorBidi"/>
              <w:noProof/>
              <w:szCs w:val="22"/>
              <w:lang w:eastAsia="zh-CN"/>
            </w:rPr>
          </w:pPr>
          <w:hyperlink w:anchor="_Toc58175129" w:history="1">
            <w:r w:rsidR="003A61E2" w:rsidRPr="00811689">
              <w:rPr>
                <w:rStyle w:val="Hyperlink"/>
                <w:noProof/>
                <w:lang w:val="en-CA"/>
              </w:rPr>
              <w:t>3.4.12</w:t>
            </w:r>
            <w:r w:rsidR="003A61E2">
              <w:rPr>
                <w:rFonts w:asciiTheme="minorHAnsi" w:eastAsiaTheme="minorEastAsia" w:hAnsiTheme="minorHAnsi" w:cstheme="minorBidi"/>
                <w:noProof/>
                <w:szCs w:val="22"/>
                <w:lang w:eastAsia="zh-CN"/>
              </w:rPr>
              <w:tab/>
            </w:r>
            <w:r w:rsidR="003A61E2" w:rsidRPr="00811689">
              <w:rPr>
                <w:rStyle w:val="Hyperlink"/>
                <w:noProof/>
                <w:lang w:val="en-CA"/>
              </w:rPr>
              <w:t>Combined inter and intra prediction (CIIP)</w:t>
            </w:r>
            <w:r w:rsidR="003A61E2">
              <w:rPr>
                <w:noProof/>
                <w:webHidden/>
              </w:rPr>
              <w:tab/>
            </w:r>
            <w:r w:rsidR="003A61E2">
              <w:rPr>
                <w:noProof/>
                <w:webHidden/>
              </w:rPr>
              <w:fldChar w:fldCharType="begin"/>
            </w:r>
            <w:r w:rsidR="003A61E2">
              <w:rPr>
                <w:noProof/>
                <w:webHidden/>
              </w:rPr>
              <w:instrText xml:space="preserve"> PAGEREF _Toc58175129 \h </w:instrText>
            </w:r>
            <w:r w:rsidR="003A61E2">
              <w:rPr>
                <w:noProof/>
                <w:webHidden/>
              </w:rPr>
            </w:r>
            <w:r w:rsidR="003A61E2">
              <w:rPr>
                <w:noProof/>
                <w:webHidden/>
              </w:rPr>
              <w:fldChar w:fldCharType="separate"/>
            </w:r>
            <w:r w:rsidR="003A61E2">
              <w:rPr>
                <w:noProof/>
                <w:webHidden/>
              </w:rPr>
              <w:t>56</w:t>
            </w:r>
            <w:r w:rsidR="003A61E2">
              <w:rPr>
                <w:noProof/>
                <w:webHidden/>
              </w:rPr>
              <w:fldChar w:fldCharType="end"/>
            </w:r>
          </w:hyperlink>
        </w:p>
        <w:p w14:paraId="54896F58" w14:textId="67513FDB" w:rsidR="003A61E2" w:rsidRDefault="00F25D20">
          <w:pPr>
            <w:pStyle w:val="TOC3"/>
            <w:tabs>
              <w:tab w:val="left" w:pos="1758"/>
              <w:tab w:val="right" w:pos="9350"/>
            </w:tabs>
            <w:ind w:left="880"/>
            <w:rPr>
              <w:rFonts w:asciiTheme="minorHAnsi" w:eastAsiaTheme="minorEastAsia" w:hAnsiTheme="minorHAnsi" w:cstheme="minorBidi"/>
              <w:noProof/>
              <w:szCs w:val="22"/>
              <w:lang w:eastAsia="zh-CN"/>
            </w:rPr>
          </w:pPr>
          <w:hyperlink w:anchor="_Toc58175130" w:history="1">
            <w:r w:rsidR="003A61E2" w:rsidRPr="00811689">
              <w:rPr>
                <w:rStyle w:val="Hyperlink"/>
                <w:noProof/>
                <w:lang w:val="en-CA"/>
              </w:rPr>
              <w:t>3.4.13</w:t>
            </w:r>
            <w:r w:rsidR="003A61E2">
              <w:rPr>
                <w:rFonts w:asciiTheme="minorHAnsi" w:eastAsiaTheme="minorEastAsia" w:hAnsiTheme="minorHAnsi" w:cstheme="minorBidi"/>
                <w:noProof/>
                <w:szCs w:val="22"/>
                <w:lang w:eastAsia="zh-CN"/>
              </w:rPr>
              <w:tab/>
            </w:r>
            <w:r w:rsidR="003A61E2" w:rsidRPr="00811689">
              <w:rPr>
                <w:rStyle w:val="Hyperlink"/>
                <w:noProof/>
                <w:lang w:val="en-CA"/>
              </w:rPr>
              <w:t>Miscellaneous inter prediction aspects</w:t>
            </w:r>
            <w:r w:rsidR="003A61E2">
              <w:rPr>
                <w:noProof/>
                <w:webHidden/>
              </w:rPr>
              <w:tab/>
            </w:r>
            <w:r w:rsidR="003A61E2">
              <w:rPr>
                <w:noProof/>
                <w:webHidden/>
              </w:rPr>
              <w:fldChar w:fldCharType="begin"/>
            </w:r>
            <w:r w:rsidR="003A61E2">
              <w:rPr>
                <w:noProof/>
                <w:webHidden/>
              </w:rPr>
              <w:instrText xml:space="preserve"> PAGEREF _Toc58175130 \h </w:instrText>
            </w:r>
            <w:r w:rsidR="003A61E2">
              <w:rPr>
                <w:noProof/>
                <w:webHidden/>
              </w:rPr>
            </w:r>
            <w:r w:rsidR="003A61E2">
              <w:rPr>
                <w:noProof/>
                <w:webHidden/>
              </w:rPr>
              <w:fldChar w:fldCharType="separate"/>
            </w:r>
            <w:r w:rsidR="003A61E2">
              <w:rPr>
                <w:noProof/>
                <w:webHidden/>
              </w:rPr>
              <w:t>56</w:t>
            </w:r>
            <w:r w:rsidR="003A61E2">
              <w:rPr>
                <w:noProof/>
                <w:webHidden/>
              </w:rPr>
              <w:fldChar w:fldCharType="end"/>
            </w:r>
          </w:hyperlink>
        </w:p>
        <w:p w14:paraId="378154DE" w14:textId="5B7A5928" w:rsidR="003A61E2" w:rsidRDefault="00F25D20">
          <w:pPr>
            <w:pStyle w:val="TOC2"/>
            <w:rPr>
              <w:rFonts w:asciiTheme="minorHAnsi" w:eastAsiaTheme="minorEastAsia" w:hAnsiTheme="minorHAnsi" w:cstheme="minorBidi"/>
              <w:noProof/>
              <w:szCs w:val="22"/>
              <w:lang w:eastAsia="zh-CN"/>
            </w:rPr>
          </w:pPr>
          <w:hyperlink w:anchor="_Toc58175131" w:history="1">
            <w:r w:rsidR="003A61E2" w:rsidRPr="00811689">
              <w:rPr>
                <w:rStyle w:val="Hyperlink"/>
                <w:rFonts w:eastAsia="Malgun Gothic"/>
                <w:noProof/>
                <w:lang w:val="en-CA" w:eastAsia="ko-KR"/>
              </w:rPr>
              <w:t>3.5</w:t>
            </w:r>
            <w:r w:rsidR="003A61E2">
              <w:rPr>
                <w:rFonts w:asciiTheme="minorHAnsi" w:eastAsiaTheme="minorEastAsia" w:hAnsiTheme="minorHAnsi" w:cstheme="minorBidi"/>
                <w:noProof/>
                <w:szCs w:val="22"/>
                <w:lang w:eastAsia="zh-CN"/>
              </w:rPr>
              <w:tab/>
            </w:r>
            <w:r w:rsidR="003A61E2" w:rsidRPr="00811689">
              <w:rPr>
                <w:rStyle w:val="Hyperlink"/>
                <w:noProof/>
                <w:lang w:val="en-CA"/>
              </w:rPr>
              <w:t>Transform and quantization</w:t>
            </w:r>
            <w:r w:rsidR="003A61E2">
              <w:rPr>
                <w:noProof/>
                <w:webHidden/>
              </w:rPr>
              <w:tab/>
            </w:r>
            <w:r w:rsidR="003A61E2">
              <w:rPr>
                <w:noProof/>
                <w:webHidden/>
              </w:rPr>
              <w:fldChar w:fldCharType="begin"/>
            </w:r>
            <w:r w:rsidR="003A61E2">
              <w:rPr>
                <w:noProof/>
                <w:webHidden/>
              </w:rPr>
              <w:instrText xml:space="preserve"> PAGEREF _Toc58175131 \h </w:instrText>
            </w:r>
            <w:r w:rsidR="003A61E2">
              <w:rPr>
                <w:noProof/>
                <w:webHidden/>
              </w:rPr>
            </w:r>
            <w:r w:rsidR="003A61E2">
              <w:rPr>
                <w:noProof/>
                <w:webHidden/>
              </w:rPr>
              <w:fldChar w:fldCharType="separate"/>
            </w:r>
            <w:r w:rsidR="003A61E2">
              <w:rPr>
                <w:noProof/>
                <w:webHidden/>
              </w:rPr>
              <w:t>56</w:t>
            </w:r>
            <w:r w:rsidR="003A61E2">
              <w:rPr>
                <w:noProof/>
                <w:webHidden/>
              </w:rPr>
              <w:fldChar w:fldCharType="end"/>
            </w:r>
          </w:hyperlink>
        </w:p>
        <w:p w14:paraId="77A19094" w14:textId="4F1D5F18" w:rsidR="003A61E2" w:rsidRDefault="00F25D20">
          <w:pPr>
            <w:pStyle w:val="TOC3"/>
            <w:tabs>
              <w:tab w:val="left" w:pos="1758"/>
              <w:tab w:val="right" w:pos="9350"/>
            </w:tabs>
            <w:ind w:left="880"/>
            <w:rPr>
              <w:rFonts w:asciiTheme="minorHAnsi" w:eastAsiaTheme="minorEastAsia" w:hAnsiTheme="minorHAnsi" w:cstheme="minorBidi"/>
              <w:noProof/>
              <w:szCs w:val="22"/>
              <w:lang w:eastAsia="zh-CN"/>
            </w:rPr>
          </w:pPr>
          <w:hyperlink w:anchor="_Toc58175132" w:history="1">
            <w:r w:rsidR="003A61E2" w:rsidRPr="00811689">
              <w:rPr>
                <w:rStyle w:val="Hyperlink"/>
                <w:rFonts w:eastAsia="Malgun Gothic"/>
                <w:noProof/>
                <w:lang w:val="en-CA" w:eastAsia="ko-KR"/>
              </w:rPr>
              <w:t>3.5.1</w:t>
            </w:r>
            <w:r w:rsidR="003A61E2">
              <w:rPr>
                <w:rFonts w:asciiTheme="minorHAnsi" w:eastAsiaTheme="minorEastAsia" w:hAnsiTheme="minorHAnsi" w:cstheme="minorBidi"/>
                <w:noProof/>
                <w:szCs w:val="22"/>
                <w:lang w:eastAsia="zh-CN"/>
              </w:rPr>
              <w:tab/>
            </w:r>
            <w:r w:rsidR="003A61E2" w:rsidRPr="00811689">
              <w:rPr>
                <w:rStyle w:val="Hyperlink"/>
                <w:rFonts w:eastAsia="Malgun Gothic"/>
                <w:noProof/>
                <w:lang w:val="en-CA" w:eastAsia="ko-KR"/>
              </w:rPr>
              <w:t xml:space="preserve">Large </w:t>
            </w:r>
            <w:r w:rsidR="003A61E2" w:rsidRPr="00811689">
              <w:rPr>
                <w:rStyle w:val="Hyperlink"/>
                <w:noProof/>
                <w:lang w:val="en-CA"/>
              </w:rPr>
              <w:t>block-size transforms with high-frequency zeroing</w:t>
            </w:r>
            <w:r w:rsidR="003A61E2">
              <w:rPr>
                <w:noProof/>
                <w:webHidden/>
              </w:rPr>
              <w:tab/>
            </w:r>
            <w:r w:rsidR="003A61E2">
              <w:rPr>
                <w:noProof/>
                <w:webHidden/>
              </w:rPr>
              <w:fldChar w:fldCharType="begin"/>
            </w:r>
            <w:r w:rsidR="003A61E2">
              <w:rPr>
                <w:noProof/>
                <w:webHidden/>
              </w:rPr>
              <w:instrText xml:space="preserve"> PAGEREF _Toc58175132 \h </w:instrText>
            </w:r>
            <w:r w:rsidR="003A61E2">
              <w:rPr>
                <w:noProof/>
                <w:webHidden/>
              </w:rPr>
            </w:r>
            <w:r w:rsidR="003A61E2">
              <w:rPr>
                <w:noProof/>
                <w:webHidden/>
              </w:rPr>
              <w:fldChar w:fldCharType="separate"/>
            </w:r>
            <w:r w:rsidR="003A61E2">
              <w:rPr>
                <w:noProof/>
                <w:webHidden/>
              </w:rPr>
              <w:t>56</w:t>
            </w:r>
            <w:r w:rsidR="003A61E2">
              <w:rPr>
                <w:noProof/>
                <w:webHidden/>
              </w:rPr>
              <w:fldChar w:fldCharType="end"/>
            </w:r>
          </w:hyperlink>
        </w:p>
        <w:p w14:paraId="0C3465FF" w14:textId="7483818F" w:rsidR="003A61E2" w:rsidRDefault="00F25D20">
          <w:pPr>
            <w:pStyle w:val="TOC3"/>
            <w:tabs>
              <w:tab w:val="left" w:pos="1758"/>
              <w:tab w:val="right" w:pos="9350"/>
            </w:tabs>
            <w:ind w:left="880"/>
            <w:rPr>
              <w:rFonts w:asciiTheme="minorHAnsi" w:eastAsiaTheme="minorEastAsia" w:hAnsiTheme="minorHAnsi" w:cstheme="minorBidi"/>
              <w:noProof/>
              <w:szCs w:val="22"/>
              <w:lang w:eastAsia="zh-CN"/>
            </w:rPr>
          </w:pPr>
          <w:hyperlink w:anchor="_Toc58175133" w:history="1">
            <w:r w:rsidR="003A61E2" w:rsidRPr="00811689">
              <w:rPr>
                <w:rStyle w:val="Hyperlink"/>
                <w:noProof/>
                <w:lang w:val="en-CA"/>
              </w:rPr>
              <w:t>3.5.2</w:t>
            </w:r>
            <w:r w:rsidR="003A61E2">
              <w:rPr>
                <w:rFonts w:asciiTheme="minorHAnsi" w:eastAsiaTheme="minorEastAsia" w:hAnsiTheme="minorHAnsi" w:cstheme="minorBidi"/>
                <w:noProof/>
                <w:szCs w:val="22"/>
                <w:lang w:eastAsia="zh-CN"/>
              </w:rPr>
              <w:tab/>
            </w:r>
            <w:r w:rsidR="003A61E2" w:rsidRPr="00811689">
              <w:rPr>
                <w:rStyle w:val="Hyperlink"/>
                <w:rFonts w:eastAsia="Malgun Gothic"/>
                <w:noProof/>
                <w:lang w:val="en-CA" w:eastAsia="ko-KR"/>
              </w:rPr>
              <w:t>Multiple</w:t>
            </w:r>
            <w:r w:rsidR="003A61E2" w:rsidRPr="00811689">
              <w:rPr>
                <w:rStyle w:val="Hyperlink"/>
                <w:noProof/>
                <w:lang w:val="en-CA"/>
              </w:rPr>
              <w:t xml:space="preserve"> transform selection (MTS) for core transform</w:t>
            </w:r>
            <w:r w:rsidR="003A61E2">
              <w:rPr>
                <w:noProof/>
                <w:webHidden/>
              </w:rPr>
              <w:tab/>
            </w:r>
            <w:r w:rsidR="003A61E2">
              <w:rPr>
                <w:noProof/>
                <w:webHidden/>
              </w:rPr>
              <w:fldChar w:fldCharType="begin"/>
            </w:r>
            <w:r w:rsidR="003A61E2">
              <w:rPr>
                <w:noProof/>
                <w:webHidden/>
              </w:rPr>
              <w:instrText xml:space="preserve"> PAGEREF _Toc58175133 \h </w:instrText>
            </w:r>
            <w:r w:rsidR="003A61E2">
              <w:rPr>
                <w:noProof/>
                <w:webHidden/>
              </w:rPr>
            </w:r>
            <w:r w:rsidR="003A61E2">
              <w:rPr>
                <w:noProof/>
                <w:webHidden/>
              </w:rPr>
              <w:fldChar w:fldCharType="separate"/>
            </w:r>
            <w:r w:rsidR="003A61E2">
              <w:rPr>
                <w:noProof/>
                <w:webHidden/>
              </w:rPr>
              <w:t>57</w:t>
            </w:r>
            <w:r w:rsidR="003A61E2">
              <w:rPr>
                <w:noProof/>
                <w:webHidden/>
              </w:rPr>
              <w:fldChar w:fldCharType="end"/>
            </w:r>
          </w:hyperlink>
        </w:p>
        <w:p w14:paraId="51398E39" w14:textId="75F2C1E3" w:rsidR="003A61E2" w:rsidRDefault="00F25D20">
          <w:pPr>
            <w:pStyle w:val="TOC3"/>
            <w:tabs>
              <w:tab w:val="left" w:pos="1758"/>
              <w:tab w:val="right" w:pos="9350"/>
            </w:tabs>
            <w:ind w:left="880"/>
            <w:rPr>
              <w:rFonts w:asciiTheme="minorHAnsi" w:eastAsiaTheme="minorEastAsia" w:hAnsiTheme="minorHAnsi" w:cstheme="minorBidi"/>
              <w:noProof/>
              <w:szCs w:val="22"/>
              <w:lang w:eastAsia="zh-CN"/>
            </w:rPr>
          </w:pPr>
          <w:hyperlink w:anchor="_Toc58175134" w:history="1">
            <w:r w:rsidR="003A61E2" w:rsidRPr="00811689">
              <w:rPr>
                <w:rStyle w:val="Hyperlink"/>
                <w:rFonts w:eastAsia="Malgun Gothic"/>
                <w:noProof/>
                <w:lang w:val="en-CA" w:eastAsia="ko-KR"/>
              </w:rPr>
              <w:t>3.5.3</w:t>
            </w:r>
            <w:r w:rsidR="003A61E2">
              <w:rPr>
                <w:rFonts w:asciiTheme="minorHAnsi" w:eastAsiaTheme="minorEastAsia" w:hAnsiTheme="minorHAnsi" w:cstheme="minorBidi"/>
                <w:noProof/>
                <w:szCs w:val="22"/>
                <w:lang w:eastAsia="zh-CN"/>
              </w:rPr>
              <w:tab/>
            </w:r>
            <w:r w:rsidR="003A61E2" w:rsidRPr="00811689">
              <w:rPr>
                <w:rStyle w:val="Hyperlink"/>
                <w:noProof/>
                <w:lang w:val="en-CA" w:eastAsia="ko-KR"/>
              </w:rPr>
              <w:t>Low-frequency non-separable transform (LFNST)</w:t>
            </w:r>
            <w:r w:rsidR="003A61E2">
              <w:rPr>
                <w:noProof/>
                <w:webHidden/>
              </w:rPr>
              <w:tab/>
            </w:r>
            <w:r w:rsidR="003A61E2">
              <w:rPr>
                <w:noProof/>
                <w:webHidden/>
              </w:rPr>
              <w:fldChar w:fldCharType="begin"/>
            </w:r>
            <w:r w:rsidR="003A61E2">
              <w:rPr>
                <w:noProof/>
                <w:webHidden/>
              </w:rPr>
              <w:instrText xml:space="preserve"> PAGEREF _Toc58175134 \h </w:instrText>
            </w:r>
            <w:r w:rsidR="003A61E2">
              <w:rPr>
                <w:noProof/>
                <w:webHidden/>
              </w:rPr>
            </w:r>
            <w:r w:rsidR="003A61E2">
              <w:rPr>
                <w:noProof/>
                <w:webHidden/>
              </w:rPr>
              <w:fldChar w:fldCharType="separate"/>
            </w:r>
            <w:r w:rsidR="003A61E2">
              <w:rPr>
                <w:noProof/>
                <w:webHidden/>
              </w:rPr>
              <w:t>58</w:t>
            </w:r>
            <w:r w:rsidR="003A61E2">
              <w:rPr>
                <w:noProof/>
                <w:webHidden/>
              </w:rPr>
              <w:fldChar w:fldCharType="end"/>
            </w:r>
          </w:hyperlink>
        </w:p>
        <w:p w14:paraId="28120F74" w14:textId="4383D893" w:rsidR="003A61E2" w:rsidRDefault="00F25D20">
          <w:pPr>
            <w:pStyle w:val="TOC3"/>
            <w:tabs>
              <w:tab w:val="left" w:pos="1758"/>
              <w:tab w:val="right" w:pos="9350"/>
            </w:tabs>
            <w:ind w:left="880"/>
            <w:rPr>
              <w:rFonts w:asciiTheme="minorHAnsi" w:eastAsiaTheme="minorEastAsia" w:hAnsiTheme="minorHAnsi" w:cstheme="minorBidi"/>
              <w:noProof/>
              <w:szCs w:val="22"/>
              <w:lang w:eastAsia="zh-CN"/>
            </w:rPr>
          </w:pPr>
          <w:hyperlink w:anchor="_Toc58175135" w:history="1">
            <w:r w:rsidR="003A61E2" w:rsidRPr="00811689">
              <w:rPr>
                <w:rStyle w:val="Hyperlink"/>
                <w:noProof/>
                <w:lang w:val="en-CA" w:eastAsia="ko-KR"/>
              </w:rPr>
              <w:t>3.5.4</w:t>
            </w:r>
            <w:r w:rsidR="003A61E2">
              <w:rPr>
                <w:rFonts w:asciiTheme="minorHAnsi" w:eastAsiaTheme="minorEastAsia" w:hAnsiTheme="minorHAnsi" w:cstheme="minorBidi"/>
                <w:noProof/>
                <w:szCs w:val="22"/>
                <w:lang w:eastAsia="zh-CN"/>
              </w:rPr>
              <w:tab/>
            </w:r>
            <w:r w:rsidR="003A61E2" w:rsidRPr="00811689">
              <w:rPr>
                <w:rStyle w:val="Hyperlink"/>
                <w:noProof/>
                <w:lang w:val="en-CA" w:eastAsia="ko-KR"/>
              </w:rPr>
              <w:t>Subblock transform (SBT)</w:t>
            </w:r>
            <w:r w:rsidR="003A61E2">
              <w:rPr>
                <w:noProof/>
                <w:webHidden/>
              </w:rPr>
              <w:tab/>
            </w:r>
            <w:r w:rsidR="003A61E2">
              <w:rPr>
                <w:noProof/>
                <w:webHidden/>
              </w:rPr>
              <w:fldChar w:fldCharType="begin"/>
            </w:r>
            <w:r w:rsidR="003A61E2">
              <w:rPr>
                <w:noProof/>
                <w:webHidden/>
              </w:rPr>
              <w:instrText xml:space="preserve"> PAGEREF _Toc58175135 \h </w:instrText>
            </w:r>
            <w:r w:rsidR="003A61E2">
              <w:rPr>
                <w:noProof/>
                <w:webHidden/>
              </w:rPr>
            </w:r>
            <w:r w:rsidR="003A61E2">
              <w:rPr>
                <w:noProof/>
                <w:webHidden/>
              </w:rPr>
              <w:fldChar w:fldCharType="separate"/>
            </w:r>
            <w:r w:rsidR="003A61E2">
              <w:rPr>
                <w:noProof/>
                <w:webHidden/>
              </w:rPr>
              <w:t>61</w:t>
            </w:r>
            <w:r w:rsidR="003A61E2">
              <w:rPr>
                <w:noProof/>
                <w:webHidden/>
              </w:rPr>
              <w:fldChar w:fldCharType="end"/>
            </w:r>
          </w:hyperlink>
        </w:p>
        <w:p w14:paraId="57E79A73" w14:textId="2DC47EC5" w:rsidR="003A61E2" w:rsidRDefault="00F25D20">
          <w:pPr>
            <w:pStyle w:val="TOC3"/>
            <w:tabs>
              <w:tab w:val="left" w:pos="1758"/>
              <w:tab w:val="right" w:pos="9350"/>
            </w:tabs>
            <w:ind w:left="880"/>
            <w:rPr>
              <w:rFonts w:asciiTheme="minorHAnsi" w:eastAsiaTheme="minorEastAsia" w:hAnsiTheme="minorHAnsi" w:cstheme="minorBidi"/>
              <w:noProof/>
              <w:szCs w:val="22"/>
              <w:lang w:eastAsia="zh-CN"/>
            </w:rPr>
          </w:pPr>
          <w:hyperlink w:anchor="_Toc58175136" w:history="1">
            <w:r w:rsidR="003A61E2" w:rsidRPr="00811689">
              <w:rPr>
                <w:rStyle w:val="Hyperlink"/>
                <w:rFonts w:eastAsia="Malgun Gothic"/>
                <w:noProof/>
                <w:lang w:val="en-CA" w:eastAsia="ko-KR"/>
              </w:rPr>
              <w:t>3.5.5</w:t>
            </w:r>
            <w:r w:rsidR="003A61E2">
              <w:rPr>
                <w:rFonts w:asciiTheme="minorHAnsi" w:eastAsiaTheme="minorEastAsia" w:hAnsiTheme="minorHAnsi" w:cstheme="minorBidi"/>
                <w:noProof/>
                <w:szCs w:val="22"/>
                <w:lang w:eastAsia="zh-CN"/>
              </w:rPr>
              <w:tab/>
            </w:r>
            <w:r w:rsidR="003A61E2" w:rsidRPr="00811689">
              <w:rPr>
                <w:rStyle w:val="Hyperlink"/>
                <w:rFonts w:eastAsia="Malgun Gothic"/>
                <w:noProof/>
                <w:lang w:val="en-CA" w:eastAsia="ko-KR"/>
              </w:rPr>
              <w:t>Quantization</w:t>
            </w:r>
            <w:r w:rsidR="003A61E2">
              <w:rPr>
                <w:noProof/>
                <w:webHidden/>
              </w:rPr>
              <w:tab/>
            </w:r>
            <w:r w:rsidR="003A61E2">
              <w:rPr>
                <w:noProof/>
                <w:webHidden/>
              </w:rPr>
              <w:fldChar w:fldCharType="begin"/>
            </w:r>
            <w:r w:rsidR="003A61E2">
              <w:rPr>
                <w:noProof/>
                <w:webHidden/>
              </w:rPr>
              <w:instrText xml:space="preserve"> PAGEREF _Toc58175136 \h </w:instrText>
            </w:r>
            <w:r w:rsidR="003A61E2">
              <w:rPr>
                <w:noProof/>
                <w:webHidden/>
              </w:rPr>
            </w:r>
            <w:r w:rsidR="003A61E2">
              <w:rPr>
                <w:noProof/>
                <w:webHidden/>
              </w:rPr>
              <w:fldChar w:fldCharType="separate"/>
            </w:r>
            <w:r w:rsidR="003A61E2">
              <w:rPr>
                <w:noProof/>
                <w:webHidden/>
              </w:rPr>
              <w:t>62</w:t>
            </w:r>
            <w:r w:rsidR="003A61E2">
              <w:rPr>
                <w:noProof/>
                <w:webHidden/>
              </w:rPr>
              <w:fldChar w:fldCharType="end"/>
            </w:r>
          </w:hyperlink>
        </w:p>
        <w:p w14:paraId="6B1D084A" w14:textId="57A5049F" w:rsidR="003A61E2" w:rsidRDefault="00F25D20">
          <w:pPr>
            <w:pStyle w:val="TOC3"/>
            <w:tabs>
              <w:tab w:val="left" w:pos="1758"/>
              <w:tab w:val="right" w:pos="9350"/>
            </w:tabs>
            <w:ind w:left="880"/>
            <w:rPr>
              <w:rFonts w:asciiTheme="minorHAnsi" w:eastAsiaTheme="minorEastAsia" w:hAnsiTheme="minorHAnsi" w:cstheme="minorBidi"/>
              <w:noProof/>
              <w:szCs w:val="22"/>
              <w:lang w:eastAsia="zh-CN"/>
            </w:rPr>
          </w:pPr>
          <w:hyperlink w:anchor="_Toc58175137" w:history="1">
            <w:r w:rsidR="003A61E2" w:rsidRPr="00811689">
              <w:rPr>
                <w:rStyle w:val="Hyperlink"/>
                <w:noProof/>
                <w:lang w:val="en-CA"/>
              </w:rPr>
              <w:t>3.5.6</w:t>
            </w:r>
            <w:r w:rsidR="003A61E2">
              <w:rPr>
                <w:rFonts w:asciiTheme="minorHAnsi" w:eastAsiaTheme="minorEastAsia" w:hAnsiTheme="minorHAnsi" w:cstheme="minorBidi"/>
                <w:noProof/>
                <w:szCs w:val="22"/>
                <w:lang w:eastAsia="zh-CN"/>
              </w:rPr>
              <w:tab/>
            </w:r>
            <w:r w:rsidR="003A61E2" w:rsidRPr="00811689">
              <w:rPr>
                <w:rStyle w:val="Hyperlink"/>
                <w:noProof/>
                <w:lang w:val="en-CA" w:eastAsia="ko-KR"/>
              </w:rPr>
              <w:t>Joint coding of chroma residuals (JCCR)</w:t>
            </w:r>
            <w:r w:rsidR="003A61E2">
              <w:rPr>
                <w:noProof/>
                <w:webHidden/>
              </w:rPr>
              <w:tab/>
            </w:r>
            <w:r w:rsidR="003A61E2">
              <w:rPr>
                <w:noProof/>
                <w:webHidden/>
              </w:rPr>
              <w:fldChar w:fldCharType="begin"/>
            </w:r>
            <w:r w:rsidR="003A61E2">
              <w:rPr>
                <w:noProof/>
                <w:webHidden/>
              </w:rPr>
              <w:instrText xml:space="preserve"> PAGEREF _Toc58175137 \h </w:instrText>
            </w:r>
            <w:r w:rsidR="003A61E2">
              <w:rPr>
                <w:noProof/>
                <w:webHidden/>
              </w:rPr>
            </w:r>
            <w:r w:rsidR="003A61E2">
              <w:rPr>
                <w:noProof/>
                <w:webHidden/>
              </w:rPr>
              <w:fldChar w:fldCharType="separate"/>
            </w:r>
            <w:r w:rsidR="003A61E2">
              <w:rPr>
                <w:noProof/>
                <w:webHidden/>
              </w:rPr>
              <w:t>64</w:t>
            </w:r>
            <w:r w:rsidR="003A61E2">
              <w:rPr>
                <w:noProof/>
                <w:webHidden/>
              </w:rPr>
              <w:fldChar w:fldCharType="end"/>
            </w:r>
          </w:hyperlink>
        </w:p>
        <w:p w14:paraId="53D3E8E8" w14:textId="60E8629C" w:rsidR="003A61E2" w:rsidRDefault="00F25D20">
          <w:pPr>
            <w:pStyle w:val="TOC2"/>
            <w:rPr>
              <w:rFonts w:asciiTheme="minorHAnsi" w:eastAsiaTheme="minorEastAsia" w:hAnsiTheme="minorHAnsi" w:cstheme="minorBidi"/>
              <w:noProof/>
              <w:szCs w:val="22"/>
              <w:lang w:eastAsia="zh-CN"/>
            </w:rPr>
          </w:pPr>
          <w:hyperlink w:anchor="_Toc58175138" w:history="1">
            <w:r w:rsidR="003A61E2" w:rsidRPr="00811689">
              <w:rPr>
                <w:rStyle w:val="Hyperlink"/>
                <w:noProof/>
                <w:lang w:val="en-CA"/>
              </w:rPr>
              <w:t>3.6</w:t>
            </w:r>
            <w:r w:rsidR="003A61E2">
              <w:rPr>
                <w:rFonts w:asciiTheme="minorHAnsi" w:eastAsiaTheme="minorEastAsia" w:hAnsiTheme="minorHAnsi" w:cstheme="minorBidi"/>
                <w:noProof/>
                <w:szCs w:val="22"/>
                <w:lang w:eastAsia="zh-CN"/>
              </w:rPr>
              <w:tab/>
            </w:r>
            <w:r w:rsidR="003A61E2" w:rsidRPr="00811689">
              <w:rPr>
                <w:rStyle w:val="Hyperlink"/>
                <w:noProof/>
                <w:lang w:val="en-CA"/>
              </w:rPr>
              <w:t>Entropy coding</w:t>
            </w:r>
            <w:r w:rsidR="003A61E2">
              <w:rPr>
                <w:noProof/>
                <w:webHidden/>
              </w:rPr>
              <w:tab/>
            </w:r>
            <w:r w:rsidR="003A61E2">
              <w:rPr>
                <w:noProof/>
                <w:webHidden/>
              </w:rPr>
              <w:fldChar w:fldCharType="begin"/>
            </w:r>
            <w:r w:rsidR="003A61E2">
              <w:rPr>
                <w:noProof/>
                <w:webHidden/>
              </w:rPr>
              <w:instrText xml:space="preserve"> PAGEREF _Toc58175138 \h </w:instrText>
            </w:r>
            <w:r w:rsidR="003A61E2">
              <w:rPr>
                <w:noProof/>
                <w:webHidden/>
              </w:rPr>
            </w:r>
            <w:r w:rsidR="003A61E2">
              <w:rPr>
                <w:noProof/>
                <w:webHidden/>
              </w:rPr>
              <w:fldChar w:fldCharType="separate"/>
            </w:r>
            <w:r w:rsidR="003A61E2">
              <w:rPr>
                <w:noProof/>
                <w:webHidden/>
              </w:rPr>
              <w:t>65</w:t>
            </w:r>
            <w:r w:rsidR="003A61E2">
              <w:rPr>
                <w:noProof/>
                <w:webHidden/>
              </w:rPr>
              <w:fldChar w:fldCharType="end"/>
            </w:r>
          </w:hyperlink>
        </w:p>
        <w:p w14:paraId="039AE706" w14:textId="249C9F50" w:rsidR="003A61E2" w:rsidRDefault="00F25D20">
          <w:pPr>
            <w:pStyle w:val="TOC3"/>
            <w:tabs>
              <w:tab w:val="left" w:pos="1758"/>
              <w:tab w:val="right" w:pos="9350"/>
            </w:tabs>
            <w:ind w:left="880"/>
            <w:rPr>
              <w:rFonts w:asciiTheme="minorHAnsi" w:eastAsiaTheme="minorEastAsia" w:hAnsiTheme="minorHAnsi" w:cstheme="minorBidi"/>
              <w:noProof/>
              <w:szCs w:val="22"/>
              <w:lang w:eastAsia="zh-CN"/>
            </w:rPr>
          </w:pPr>
          <w:hyperlink w:anchor="_Toc58175139" w:history="1">
            <w:r w:rsidR="003A61E2" w:rsidRPr="00811689">
              <w:rPr>
                <w:rStyle w:val="Hyperlink"/>
                <w:noProof/>
                <w:lang w:val="en-CA" w:eastAsia="ko-KR"/>
              </w:rPr>
              <w:t>3.6.1</w:t>
            </w:r>
            <w:r w:rsidR="003A61E2">
              <w:rPr>
                <w:rFonts w:asciiTheme="minorHAnsi" w:eastAsiaTheme="minorEastAsia" w:hAnsiTheme="minorHAnsi" w:cstheme="minorBidi"/>
                <w:noProof/>
                <w:szCs w:val="22"/>
                <w:lang w:eastAsia="zh-CN"/>
              </w:rPr>
              <w:tab/>
            </w:r>
            <w:r w:rsidR="003A61E2" w:rsidRPr="00811689">
              <w:rPr>
                <w:rStyle w:val="Hyperlink"/>
                <w:noProof/>
                <w:lang w:val="en-CA" w:eastAsia="ko-KR"/>
              </w:rPr>
              <w:t>Core CABAC engine</w:t>
            </w:r>
            <w:r w:rsidR="003A61E2">
              <w:rPr>
                <w:noProof/>
                <w:webHidden/>
              </w:rPr>
              <w:tab/>
            </w:r>
            <w:r w:rsidR="003A61E2">
              <w:rPr>
                <w:noProof/>
                <w:webHidden/>
              </w:rPr>
              <w:fldChar w:fldCharType="begin"/>
            </w:r>
            <w:r w:rsidR="003A61E2">
              <w:rPr>
                <w:noProof/>
                <w:webHidden/>
              </w:rPr>
              <w:instrText xml:space="preserve"> PAGEREF _Toc58175139 \h </w:instrText>
            </w:r>
            <w:r w:rsidR="003A61E2">
              <w:rPr>
                <w:noProof/>
                <w:webHidden/>
              </w:rPr>
            </w:r>
            <w:r w:rsidR="003A61E2">
              <w:rPr>
                <w:noProof/>
                <w:webHidden/>
              </w:rPr>
              <w:fldChar w:fldCharType="separate"/>
            </w:r>
            <w:r w:rsidR="003A61E2">
              <w:rPr>
                <w:noProof/>
                <w:webHidden/>
              </w:rPr>
              <w:t>65</w:t>
            </w:r>
            <w:r w:rsidR="003A61E2">
              <w:rPr>
                <w:noProof/>
                <w:webHidden/>
              </w:rPr>
              <w:fldChar w:fldCharType="end"/>
            </w:r>
          </w:hyperlink>
        </w:p>
        <w:p w14:paraId="689D8361" w14:textId="5ED89B43" w:rsidR="003A61E2" w:rsidRDefault="00F25D20">
          <w:pPr>
            <w:pStyle w:val="TOC3"/>
            <w:tabs>
              <w:tab w:val="left" w:pos="1758"/>
              <w:tab w:val="right" w:pos="9350"/>
            </w:tabs>
            <w:ind w:left="880"/>
            <w:rPr>
              <w:rFonts w:asciiTheme="minorHAnsi" w:eastAsiaTheme="minorEastAsia" w:hAnsiTheme="minorHAnsi" w:cstheme="minorBidi"/>
              <w:noProof/>
              <w:szCs w:val="22"/>
              <w:lang w:eastAsia="zh-CN"/>
            </w:rPr>
          </w:pPr>
          <w:hyperlink w:anchor="_Toc58175140" w:history="1">
            <w:r w:rsidR="003A61E2" w:rsidRPr="00811689">
              <w:rPr>
                <w:rStyle w:val="Hyperlink"/>
                <w:noProof/>
                <w:lang w:val="en-CA" w:eastAsia="ko-KR"/>
              </w:rPr>
              <w:t>3.6.2</w:t>
            </w:r>
            <w:r w:rsidR="003A61E2">
              <w:rPr>
                <w:rFonts w:asciiTheme="minorHAnsi" w:eastAsiaTheme="minorEastAsia" w:hAnsiTheme="minorHAnsi" w:cstheme="minorBidi"/>
                <w:noProof/>
                <w:szCs w:val="22"/>
                <w:lang w:eastAsia="zh-CN"/>
              </w:rPr>
              <w:tab/>
            </w:r>
            <w:r w:rsidR="003A61E2" w:rsidRPr="00811689">
              <w:rPr>
                <w:rStyle w:val="Hyperlink"/>
                <w:noProof/>
                <w:lang w:val="en-CA" w:eastAsia="ko-KR"/>
              </w:rPr>
              <w:t>Transform coefficient level coding</w:t>
            </w:r>
            <w:r w:rsidR="003A61E2">
              <w:rPr>
                <w:noProof/>
                <w:webHidden/>
              </w:rPr>
              <w:tab/>
            </w:r>
            <w:r w:rsidR="003A61E2">
              <w:rPr>
                <w:noProof/>
                <w:webHidden/>
              </w:rPr>
              <w:fldChar w:fldCharType="begin"/>
            </w:r>
            <w:r w:rsidR="003A61E2">
              <w:rPr>
                <w:noProof/>
                <w:webHidden/>
              </w:rPr>
              <w:instrText xml:space="preserve"> PAGEREF _Toc58175140 \h </w:instrText>
            </w:r>
            <w:r w:rsidR="003A61E2">
              <w:rPr>
                <w:noProof/>
                <w:webHidden/>
              </w:rPr>
            </w:r>
            <w:r w:rsidR="003A61E2">
              <w:rPr>
                <w:noProof/>
                <w:webHidden/>
              </w:rPr>
              <w:fldChar w:fldCharType="separate"/>
            </w:r>
            <w:r w:rsidR="003A61E2">
              <w:rPr>
                <w:noProof/>
                <w:webHidden/>
              </w:rPr>
              <w:t>67</w:t>
            </w:r>
            <w:r w:rsidR="003A61E2">
              <w:rPr>
                <w:noProof/>
                <w:webHidden/>
              </w:rPr>
              <w:fldChar w:fldCharType="end"/>
            </w:r>
          </w:hyperlink>
        </w:p>
        <w:p w14:paraId="7DC614E6" w14:textId="4F1836BE" w:rsidR="003A61E2" w:rsidRDefault="00F25D20">
          <w:pPr>
            <w:pStyle w:val="TOC3"/>
            <w:tabs>
              <w:tab w:val="left" w:pos="1758"/>
              <w:tab w:val="right" w:pos="9350"/>
            </w:tabs>
            <w:ind w:left="880"/>
            <w:rPr>
              <w:rFonts w:asciiTheme="minorHAnsi" w:eastAsiaTheme="minorEastAsia" w:hAnsiTheme="minorHAnsi" w:cstheme="minorBidi"/>
              <w:noProof/>
              <w:szCs w:val="22"/>
              <w:lang w:eastAsia="zh-CN"/>
            </w:rPr>
          </w:pPr>
          <w:hyperlink w:anchor="_Toc58175141" w:history="1">
            <w:r w:rsidR="003A61E2" w:rsidRPr="00811689">
              <w:rPr>
                <w:rStyle w:val="Hyperlink"/>
                <w:noProof/>
                <w:lang w:val="en-CA" w:eastAsia="ko-KR"/>
              </w:rPr>
              <w:t>3.6.3</w:t>
            </w:r>
            <w:r w:rsidR="003A61E2">
              <w:rPr>
                <w:rFonts w:asciiTheme="minorHAnsi" w:eastAsiaTheme="minorEastAsia" w:hAnsiTheme="minorHAnsi" w:cstheme="minorBidi"/>
                <w:noProof/>
                <w:szCs w:val="22"/>
                <w:lang w:eastAsia="zh-CN"/>
              </w:rPr>
              <w:tab/>
            </w:r>
            <w:r w:rsidR="003A61E2" w:rsidRPr="00811689">
              <w:rPr>
                <w:rStyle w:val="Hyperlink"/>
                <w:noProof/>
                <w:lang w:val="en-CA" w:eastAsia="ko-KR"/>
              </w:rPr>
              <w:t>Context modeling for coefficient coding</w:t>
            </w:r>
            <w:r w:rsidR="003A61E2">
              <w:rPr>
                <w:noProof/>
                <w:webHidden/>
              </w:rPr>
              <w:tab/>
            </w:r>
            <w:r w:rsidR="003A61E2">
              <w:rPr>
                <w:noProof/>
                <w:webHidden/>
              </w:rPr>
              <w:fldChar w:fldCharType="begin"/>
            </w:r>
            <w:r w:rsidR="003A61E2">
              <w:rPr>
                <w:noProof/>
                <w:webHidden/>
              </w:rPr>
              <w:instrText xml:space="preserve"> PAGEREF _Toc58175141 \h </w:instrText>
            </w:r>
            <w:r w:rsidR="003A61E2">
              <w:rPr>
                <w:noProof/>
                <w:webHidden/>
              </w:rPr>
            </w:r>
            <w:r w:rsidR="003A61E2">
              <w:rPr>
                <w:noProof/>
                <w:webHidden/>
              </w:rPr>
              <w:fldChar w:fldCharType="separate"/>
            </w:r>
            <w:r w:rsidR="003A61E2">
              <w:rPr>
                <w:noProof/>
                <w:webHidden/>
              </w:rPr>
              <w:t>68</w:t>
            </w:r>
            <w:r w:rsidR="003A61E2">
              <w:rPr>
                <w:noProof/>
                <w:webHidden/>
              </w:rPr>
              <w:fldChar w:fldCharType="end"/>
            </w:r>
          </w:hyperlink>
        </w:p>
        <w:p w14:paraId="331CB4A4" w14:textId="779F48C0" w:rsidR="003A61E2" w:rsidRDefault="00F25D20">
          <w:pPr>
            <w:pStyle w:val="TOC2"/>
            <w:rPr>
              <w:rFonts w:asciiTheme="minorHAnsi" w:eastAsiaTheme="minorEastAsia" w:hAnsiTheme="minorHAnsi" w:cstheme="minorBidi"/>
              <w:noProof/>
              <w:szCs w:val="22"/>
              <w:lang w:eastAsia="zh-CN"/>
            </w:rPr>
          </w:pPr>
          <w:hyperlink w:anchor="_Toc58175142" w:history="1">
            <w:r w:rsidR="003A61E2" w:rsidRPr="00811689">
              <w:rPr>
                <w:rStyle w:val="Hyperlink"/>
                <w:noProof/>
                <w:lang w:val="en-CA"/>
              </w:rPr>
              <w:t>3.7</w:t>
            </w:r>
            <w:r w:rsidR="003A61E2">
              <w:rPr>
                <w:rFonts w:asciiTheme="minorHAnsi" w:eastAsiaTheme="minorEastAsia" w:hAnsiTheme="minorHAnsi" w:cstheme="minorBidi"/>
                <w:noProof/>
                <w:szCs w:val="22"/>
                <w:lang w:eastAsia="zh-CN"/>
              </w:rPr>
              <w:tab/>
            </w:r>
            <w:r w:rsidR="003A61E2" w:rsidRPr="00811689">
              <w:rPr>
                <w:rStyle w:val="Hyperlink"/>
                <w:noProof/>
                <w:lang w:val="en-CA"/>
              </w:rPr>
              <w:t>In-loop filters</w:t>
            </w:r>
            <w:r w:rsidR="003A61E2">
              <w:rPr>
                <w:noProof/>
                <w:webHidden/>
              </w:rPr>
              <w:tab/>
            </w:r>
            <w:r w:rsidR="003A61E2">
              <w:rPr>
                <w:noProof/>
                <w:webHidden/>
              </w:rPr>
              <w:fldChar w:fldCharType="begin"/>
            </w:r>
            <w:r w:rsidR="003A61E2">
              <w:rPr>
                <w:noProof/>
                <w:webHidden/>
              </w:rPr>
              <w:instrText xml:space="preserve"> PAGEREF _Toc58175142 \h </w:instrText>
            </w:r>
            <w:r w:rsidR="003A61E2">
              <w:rPr>
                <w:noProof/>
                <w:webHidden/>
              </w:rPr>
            </w:r>
            <w:r w:rsidR="003A61E2">
              <w:rPr>
                <w:noProof/>
                <w:webHidden/>
              </w:rPr>
              <w:fldChar w:fldCharType="separate"/>
            </w:r>
            <w:r w:rsidR="003A61E2">
              <w:rPr>
                <w:noProof/>
                <w:webHidden/>
              </w:rPr>
              <w:t>69</w:t>
            </w:r>
            <w:r w:rsidR="003A61E2">
              <w:rPr>
                <w:noProof/>
                <w:webHidden/>
              </w:rPr>
              <w:fldChar w:fldCharType="end"/>
            </w:r>
          </w:hyperlink>
        </w:p>
        <w:p w14:paraId="6F4ABF6F" w14:textId="2543CB5D" w:rsidR="003A61E2" w:rsidRDefault="00F25D20">
          <w:pPr>
            <w:pStyle w:val="TOC3"/>
            <w:tabs>
              <w:tab w:val="left" w:pos="1758"/>
              <w:tab w:val="right" w:pos="9350"/>
            </w:tabs>
            <w:ind w:left="880"/>
            <w:rPr>
              <w:rFonts w:asciiTheme="minorHAnsi" w:eastAsiaTheme="minorEastAsia" w:hAnsiTheme="minorHAnsi" w:cstheme="minorBidi"/>
              <w:noProof/>
              <w:szCs w:val="22"/>
              <w:lang w:eastAsia="zh-CN"/>
            </w:rPr>
          </w:pPr>
          <w:hyperlink w:anchor="_Toc58175143" w:history="1">
            <w:r w:rsidR="003A61E2" w:rsidRPr="00811689">
              <w:rPr>
                <w:rStyle w:val="Hyperlink"/>
                <w:noProof/>
                <w:lang w:val="en-CA"/>
              </w:rPr>
              <w:t>3.7.1</w:t>
            </w:r>
            <w:r w:rsidR="003A61E2">
              <w:rPr>
                <w:rFonts w:asciiTheme="minorHAnsi" w:eastAsiaTheme="minorEastAsia" w:hAnsiTheme="minorHAnsi" w:cstheme="minorBidi"/>
                <w:noProof/>
                <w:szCs w:val="22"/>
                <w:lang w:eastAsia="zh-CN"/>
              </w:rPr>
              <w:tab/>
            </w:r>
            <w:r w:rsidR="003A61E2" w:rsidRPr="00811689">
              <w:rPr>
                <w:rStyle w:val="Hyperlink"/>
                <w:noProof/>
                <w:lang w:val="en-CA"/>
              </w:rPr>
              <w:t>Adaptive Loop Filter</w:t>
            </w:r>
            <w:r w:rsidR="003A61E2">
              <w:rPr>
                <w:noProof/>
                <w:webHidden/>
              </w:rPr>
              <w:tab/>
            </w:r>
            <w:r w:rsidR="003A61E2">
              <w:rPr>
                <w:noProof/>
                <w:webHidden/>
              </w:rPr>
              <w:fldChar w:fldCharType="begin"/>
            </w:r>
            <w:r w:rsidR="003A61E2">
              <w:rPr>
                <w:noProof/>
                <w:webHidden/>
              </w:rPr>
              <w:instrText xml:space="preserve"> PAGEREF _Toc58175143 \h </w:instrText>
            </w:r>
            <w:r w:rsidR="003A61E2">
              <w:rPr>
                <w:noProof/>
                <w:webHidden/>
              </w:rPr>
            </w:r>
            <w:r w:rsidR="003A61E2">
              <w:rPr>
                <w:noProof/>
                <w:webHidden/>
              </w:rPr>
              <w:fldChar w:fldCharType="separate"/>
            </w:r>
            <w:r w:rsidR="003A61E2">
              <w:rPr>
                <w:noProof/>
                <w:webHidden/>
              </w:rPr>
              <w:t>70</w:t>
            </w:r>
            <w:r w:rsidR="003A61E2">
              <w:rPr>
                <w:noProof/>
                <w:webHidden/>
              </w:rPr>
              <w:fldChar w:fldCharType="end"/>
            </w:r>
          </w:hyperlink>
        </w:p>
        <w:p w14:paraId="219EE695" w14:textId="3773819F" w:rsidR="003A61E2" w:rsidRDefault="00F25D20">
          <w:pPr>
            <w:pStyle w:val="TOC3"/>
            <w:tabs>
              <w:tab w:val="left" w:pos="1758"/>
              <w:tab w:val="right" w:pos="9350"/>
            </w:tabs>
            <w:ind w:left="880"/>
            <w:rPr>
              <w:rFonts w:asciiTheme="minorHAnsi" w:eastAsiaTheme="minorEastAsia" w:hAnsiTheme="minorHAnsi" w:cstheme="minorBidi"/>
              <w:noProof/>
              <w:szCs w:val="22"/>
              <w:lang w:eastAsia="zh-CN"/>
            </w:rPr>
          </w:pPr>
          <w:hyperlink w:anchor="_Toc58175144" w:history="1">
            <w:r w:rsidR="003A61E2" w:rsidRPr="00811689">
              <w:rPr>
                <w:rStyle w:val="Hyperlink"/>
                <w:noProof/>
                <w:lang w:val="en-CA"/>
              </w:rPr>
              <w:t>3.7.2</w:t>
            </w:r>
            <w:r w:rsidR="003A61E2">
              <w:rPr>
                <w:rFonts w:asciiTheme="minorHAnsi" w:eastAsiaTheme="minorEastAsia" w:hAnsiTheme="minorHAnsi" w:cstheme="minorBidi"/>
                <w:noProof/>
                <w:szCs w:val="22"/>
                <w:lang w:eastAsia="zh-CN"/>
              </w:rPr>
              <w:tab/>
            </w:r>
            <w:r w:rsidR="003A61E2" w:rsidRPr="00811689">
              <w:rPr>
                <w:rStyle w:val="Hyperlink"/>
                <w:noProof/>
                <w:lang w:val="en-CA" w:eastAsia="ko-KR"/>
              </w:rPr>
              <w:t>Deblocking</w:t>
            </w:r>
            <w:r w:rsidR="003A61E2" w:rsidRPr="00811689">
              <w:rPr>
                <w:rStyle w:val="Hyperlink"/>
                <w:noProof/>
                <w:lang w:val="en-CA"/>
              </w:rPr>
              <w:t xml:space="preserve"> filter</w:t>
            </w:r>
            <w:r w:rsidR="003A61E2">
              <w:rPr>
                <w:noProof/>
                <w:webHidden/>
              </w:rPr>
              <w:tab/>
            </w:r>
            <w:r w:rsidR="003A61E2">
              <w:rPr>
                <w:noProof/>
                <w:webHidden/>
              </w:rPr>
              <w:fldChar w:fldCharType="begin"/>
            </w:r>
            <w:r w:rsidR="003A61E2">
              <w:rPr>
                <w:noProof/>
                <w:webHidden/>
              </w:rPr>
              <w:instrText xml:space="preserve"> PAGEREF _Toc58175144 \h </w:instrText>
            </w:r>
            <w:r w:rsidR="003A61E2">
              <w:rPr>
                <w:noProof/>
                <w:webHidden/>
              </w:rPr>
            </w:r>
            <w:r w:rsidR="003A61E2">
              <w:rPr>
                <w:noProof/>
                <w:webHidden/>
              </w:rPr>
              <w:fldChar w:fldCharType="separate"/>
            </w:r>
            <w:r w:rsidR="003A61E2">
              <w:rPr>
                <w:noProof/>
                <w:webHidden/>
              </w:rPr>
              <w:t>75</w:t>
            </w:r>
            <w:r w:rsidR="003A61E2">
              <w:rPr>
                <w:noProof/>
                <w:webHidden/>
              </w:rPr>
              <w:fldChar w:fldCharType="end"/>
            </w:r>
          </w:hyperlink>
        </w:p>
        <w:p w14:paraId="6800B346" w14:textId="3CD4841D" w:rsidR="003A61E2" w:rsidRDefault="00F25D20">
          <w:pPr>
            <w:pStyle w:val="TOC3"/>
            <w:tabs>
              <w:tab w:val="left" w:pos="1758"/>
              <w:tab w:val="right" w:pos="9350"/>
            </w:tabs>
            <w:ind w:left="880"/>
            <w:rPr>
              <w:rFonts w:asciiTheme="minorHAnsi" w:eastAsiaTheme="minorEastAsia" w:hAnsiTheme="minorHAnsi" w:cstheme="minorBidi"/>
              <w:noProof/>
              <w:szCs w:val="22"/>
              <w:lang w:eastAsia="zh-CN"/>
            </w:rPr>
          </w:pPr>
          <w:hyperlink w:anchor="_Toc58175145" w:history="1">
            <w:r w:rsidR="003A61E2" w:rsidRPr="00811689">
              <w:rPr>
                <w:rStyle w:val="Hyperlink"/>
                <w:noProof/>
                <w:lang w:val="en-CA"/>
              </w:rPr>
              <w:t>3.7.3</w:t>
            </w:r>
            <w:r w:rsidR="003A61E2">
              <w:rPr>
                <w:rFonts w:asciiTheme="minorHAnsi" w:eastAsiaTheme="minorEastAsia" w:hAnsiTheme="minorHAnsi" w:cstheme="minorBidi"/>
                <w:noProof/>
                <w:szCs w:val="22"/>
                <w:lang w:eastAsia="zh-CN"/>
              </w:rPr>
              <w:tab/>
            </w:r>
            <w:r w:rsidR="003A61E2" w:rsidRPr="00811689">
              <w:rPr>
                <w:rStyle w:val="Hyperlink"/>
                <w:noProof/>
                <w:lang w:val="en-CA" w:eastAsia="zh-CN"/>
              </w:rPr>
              <w:t xml:space="preserve">Luma </w:t>
            </w:r>
            <w:r w:rsidR="003A61E2" w:rsidRPr="00811689">
              <w:rPr>
                <w:rStyle w:val="Hyperlink"/>
                <w:noProof/>
                <w:lang w:eastAsia="zh-CN"/>
              </w:rPr>
              <w:t xml:space="preserve">mapping with chroma scaling </w:t>
            </w:r>
            <w:r w:rsidR="003A61E2" w:rsidRPr="00811689">
              <w:rPr>
                <w:rStyle w:val="Hyperlink"/>
                <w:noProof/>
                <w:lang w:val="en-CA"/>
              </w:rPr>
              <w:t>(LMCS)</w:t>
            </w:r>
            <w:r w:rsidR="003A61E2">
              <w:rPr>
                <w:noProof/>
                <w:webHidden/>
              </w:rPr>
              <w:tab/>
            </w:r>
            <w:r w:rsidR="003A61E2">
              <w:rPr>
                <w:noProof/>
                <w:webHidden/>
              </w:rPr>
              <w:fldChar w:fldCharType="begin"/>
            </w:r>
            <w:r w:rsidR="003A61E2">
              <w:rPr>
                <w:noProof/>
                <w:webHidden/>
              </w:rPr>
              <w:instrText xml:space="preserve"> PAGEREF _Toc58175145 \h </w:instrText>
            </w:r>
            <w:r w:rsidR="003A61E2">
              <w:rPr>
                <w:noProof/>
                <w:webHidden/>
              </w:rPr>
            </w:r>
            <w:r w:rsidR="003A61E2">
              <w:rPr>
                <w:noProof/>
                <w:webHidden/>
              </w:rPr>
              <w:fldChar w:fldCharType="separate"/>
            </w:r>
            <w:r w:rsidR="003A61E2">
              <w:rPr>
                <w:noProof/>
                <w:webHidden/>
              </w:rPr>
              <w:t>79</w:t>
            </w:r>
            <w:r w:rsidR="003A61E2">
              <w:rPr>
                <w:noProof/>
                <w:webHidden/>
              </w:rPr>
              <w:fldChar w:fldCharType="end"/>
            </w:r>
          </w:hyperlink>
        </w:p>
        <w:p w14:paraId="7DEA79C4" w14:textId="581311B9" w:rsidR="003A61E2" w:rsidRDefault="00F25D20">
          <w:pPr>
            <w:pStyle w:val="TOC2"/>
            <w:rPr>
              <w:rFonts w:asciiTheme="minorHAnsi" w:eastAsiaTheme="minorEastAsia" w:hAnsiTheme="minorHAnsi" w:cstheme="minorBidi"/>
              <w:noProof/>
              <w:szCs w:val="22"/>
              <w:lang w:eastAsia="zh-CN"/>
            </w:rPr>
          </w:pPr>
          <w:hyperlink w:anchor="_Toc58175146" w:history="1">
            <w:r w:rsidR="003A61E2" w:rsidRPr="00811689">
              <w:rPr>
                <w:rStyle w:val="Hyperlink"/>
                <w:rFonts w:eastAsia="Malgun Gothic"/>
                <w:noProof/>
                <w:lang w:val="en-CA" w:eastAsia="ko-KR"/>
              </w:rPr>
              <w:t>3.8</w:t>
            </w:r>
            <w:r w:rsidR="003A61E2">
              <w:rPr>
                <w:rFonts w:asciiTheme="minorHAnsi" w:eastAsiaTheme="minorEastAsia" w:hAnsiTheme="minorHAnsi" w:cstheme="minorBidi"/>
                <w:noProof/>
                <w:szCs w:val="22"/>
                <w:lang w:eastAsia="zh-CN"/>
              </w:rPr>
              <w:tab/>
            </w:r>
            <w:r w:rsidR="003A61E2" w:rsidRPr="00811689">
              <w:rPr>
                <w:rStyle w:val="Hyperlink"/>
                <w:noProof/>
                <w:lang w:val="en-CA"/>
              </w:rPr>
              <w:t>360-degree video coding tools</w:t>
            </w:r>
            <w:r w:rsidR="003A61E2">
              <w:rPr>
                <w:noProof/>
                <w:webHidden/>
              </w:rPr>
              <w:tab/>
            </w:r>
            <w:r w:rsidR="003A61E2">
              <w:rPr>
                <w:noProof/>
                <w:webHidden/>
              </w:rPr>
              <w:fldChar w:fldCharType="begin"/>
            </w:r>
            <w:r w:rsidR="003A61E2">
              <w:rPr>
                <w:noProof/>
                <w:webHidden/>
              </w:rPr>
              <w:instrText xml:space="preserve"> PAGEREF _Toc58175146 \h </w:instrText>
            </w:r>
            <w:r w:rsidR="003A61E2">
              <w:rPr>
                <w:noProof/>
                <w:webHidden/>
              </w:rPr>
            </w:r>
            <w:r w:rsidR="003A61E2">
              <w:rPr>
                <w:noProof/>
                <w:webHidden/>
              </w:rPr>
              <w:fldChar w:fldCharType="separate"/>
            </w:r>
            <w:r w:rsidR="003A61E2">
              <w:rPr>
                <w:noProof/>
                <w:webHidden/>
              </w:rPr>
              <w:t>84</w:t>
            </w:r>
            <w:r w:rsidR="003A61E2">
              <w:rPr>
                <w:noProof/>
                <w:webHidden/>
              </w:rPr>
              <w:fldChar w:fldCharType="end"/>
            </w:r>
          </w:hyperlink>
        </w:p>
        <w:p w14:paraId="274E3F47" w14:textId="657FAC21" w:rsidR="003A61E2" w:rsidRDefault="00F25D20">
          <w:pPr>
            <w:pStyle w:val="TOC3"/>
            <w:tabs>
              <w:tab w:val="left" w:pos="1758"/>
              <w:tab w:val="right" w:pos="9350"/>
            </w:tabs>
            <w:ind w:left="880"/>
            <w:rPr>
              <w:rFonts w:asciiTheme="minorHAnsi" w:eastAsiaTheme="minorEastAsia" w:hAnsiTheme="minorHAnsi" w:cstheme="minorBidi"/>
              <w:noProof/>
              <w:szCs w:val="22"/>
              <w:lang w:eastAsia="zh-CN"/>
            </w:rPr>
          </w:pPr>
          <w:hyperlink w:anchor="_Toc58175147" w:history="1">
            <w:r w:rsidR="003A61E2" w:rsidRPr="00811689">
              <w:rPr>
                <w:rStyle w:val="Hyperlink"/>
                <w:noProof/>
                <w:lang w:val="en-CA"/>
              </w:rPr>
              <w:t>3.8.1</w:t>
            </w:r>
            <w:r w:rsidR="003A61E2">
              <w:rPr>
                <w:rFonts w:asciiTheme="minorHAnsi" w:eastAsiaTheme="minorEastAsia" w:hAnsiTheme="minorHAnsi" w:cstheme="minorBidi"/>
                <w:noProof/>
                <w:szCs w:val="22"/>
                <w:lang w:eastAsia="zh-CN"/>
              </w:rPr>
              <w:tab/>
            </w:r>
            <w:r w:rsidR="003A61E2" w:rsidRPr="00811689">
              <w:rPr>
                <w:rStyle w:val="Hyperlink"/>
                <w:noProof/>
                <w:lang w:val="en-CA"/>
              </w:rPr>
              <w:t>Horizontal wrap around motion compensation</w:t>
            </w:r>
            <w:r w:rsidR="003A61E2">
              <w:rPr>
                <w:noProof/>
                <w:webHidden/>
              </w:rPr>
              <w:tab/>
            </w:r>
            <w:r w:rsidR="003A61E2">
              <w:rPr>
                <w:noProof/>
                <w:webHidden/>
              </w:rPr>
              <w:fldChar w:fldCharType="begin"/>
            </w:r>
            <w:r w:rsidR="003A61E2">
              <w:rPr>
                <w:noProof/>
                <w:webHidden/>
              </w:rPr>
              <w:instrText xml:space="preserve"> PAGEREF _Toc58175147 \h </w:instrText>
            </w:r>
            <w:r w:rsidR="003A61E2">
              <w:rPr>
                <w:noProof/>
                <w:webHidden/>
              </w:rPr>
            </w:r>
            <w:r w:rsidR="003A61E2">
              <w:rPr>
                <w:noProof/>
                <w:webHidden/>
              </w:rPr>
              <w:fldChar w:fldCharType="separate"/>
            </w:r>
            <w:r w:rsidR="003A61E2">
              <w:rPr>
                <w:noProof/>
                <w:webHidden/>
              </w:rPr>
              <w:t>84</w:t>
            </w:r>
            <w:r w:rsidR="003A61E2">
              <w:rPr>
                <w:noProof/>
                <w:webHidden/>
              </w:rPr>
              <w:fldChar w:fldCharType="end"/>
            </w:r>
          </w:hyperlink>
        </w:p>
        <w:p w14:paraId="7FDE4FFF" w14:textId="0E332F46" w:rsidR="003A61E2" w:rsidRDefault="00F25D20">
          <w:pPr>
            <w:pStyle w:val="TOC3"/>
            <w:tabs>
              <w:tab w:val="left" w:pos="1758"/>
              <w:tab w:val="right" w:pos="9350"/>
            </w:tabs>
            <w:ind w:left="880"/>
            <w:rPr>
              <w:rFonts w:asciiTheme="minorHAnsi" w:eastAsiaTheme="minorEastAsia" w:hAnsiTheme="minorHAnsi" w:cstheme="minorBidi"/>
              <w:noProof/>
              <w:szCs w:val="22"/>
              <w:lang w:eastAsia="zh-CN"/>
            </w:rPr>
          </w:pPr>
          <w:hyperlink w:anchor="_Toc58175148" w:history="1">
            <w:r w:rsidR="003A61E2" w:rsidRPr="00811689">
              <w:rPr>
                <w:rStyle w:val="Hyperlink"/>
                <w:noProof/>
                <w:lang w:val="en-CA"/>
              </w:rPr>
              <w:t>3.8.2</w:t>
            </w:r>
            <w:r w:rsidR="003A61E2">
              <w:rPr>
                <w:rFonts w:asciiTheme="minorHAnsi" w:eastAsiaTheme="minorEastAsia" w:hAnsiTheme="minorHAnsi" w:cstheme="minorBidi"/>
                <w:noProof/>
                <w:szCs w:val="22"/>
                <w:lang w:eastAsia="zh-CN"/>
              </w:rPr>
              <w:tab/>
            </w:r>
            <w:r w:rsidR="003A61E2" w:rsidRPr="00811689">
              <w:rPr>
                <w:rStyle w:val="Hyperlink"/>
                <w:noProof/>
                <w:lang w:val="en-CA"/>
              </w:rPr>
              <w:t>Loop filter disabled across virtual boundaries</w:t>
            </w:r>
            <w:r w:rsidR="003A61E2">
              <w:rPr>
                <w:noProof/>
                <w:webHidden/>
              </w:rPr>
              <w:tab/>
            </w:r>
            <w:r w:rsidR="003A61E2">
              <w:rPr>
                <w:noProof/>
                <w:webHidden/>
              </w:rPr>
              <w:fldChar w:fldCharType="begin"/>
            </w:r>
            <w:r w:rsidR="003A61E2">
              <w:rPr>
                <w:noProof/>
                <w:webHidden/>
              </w:rPr>
              <w:instrText xml:space="preserve"> PAGEREF _Toc58175148 \h </w:instrText>
            </w:r>
            <w:r w:rsidR="003A61E2">
              <w:rPr>
                <w:noProof/>
                <w:webHidden/>
              </w:rPr>
            </w:r>
            <w:r w:rsidR="003A61E2">
              <w:rPr>
                <w:noProof/>
                <w:webHidden/>
              </w:rPr>
              <w:fldChar w:fldCharType="separate"/>
            </w:r>
            <w:r w:rsidR="003A61E2">
              <w:rPr>
                <w:noProof/>
                <w:webHidden/>
              </w:rPr>
              <w:t>85</w:t>
            </w:r>
            <w:r w:rsidR="003A61E2">
              <w:rPr>
                <w:noProof/>
                <w:webHidden/>
              </w:rPr>
              <w:fldChar w:fldCharType="end"/>
            </w:r>
          </w:hyperlink>
        </w:p>
        <w:p w14:paraId="0EAFD53D" w14:textId="4AF85588" w:rsidR="003A61E2" w:rsidRDefault="00F25D20">
          <w:pPr>
            <w:pStyle w:val="TOC2"/>
            <w:rPr>
              <w:rFonts w:asciiTheme="minorHAnsi" w:eastAsiaTheme="minorEastAsia" w:hAnsiTheme="minorHAnsi" w:cstheme="minorBidi"/>
              <w:noProof/>
              <w:szCs w:val="22"/>
              <w:lang w:eastAsia="zh-CN"/>
            </w:rPr>
          </w:pPr>
          <w:hyperlink w:anchor="_Toc58175149" w:history="1">
            <w:r w:rsidR="003A61E2" w:rsidRPr="00811689">
              <w:rPr>
                <w:rStyle w:val="Hyperlink"/>
                <w:rFonts w:eastAsia="Malgun Gothic"/>
                <w:noProof/>
                <w:lang w:val="en-CA" w:eastAsia="ko-KR"/>
              </w:rPr>
              <w:t>3.9</w:t>
            </w:r>
            <w:r w:rsidR="003A61E2">
              <w:rPr>
                <w:rFonts w:asciiTheme="minorHAnsi" w:eastAsiaTheme="minorEastAsia" w:hAnsiTheme="minorHAnsi" w:cstheme="minorBidi"/>
                <w:noProof/>
                <w:szCs w:val="22"/>
                <w:lang w:eastAsia="zh-CN"/>
              </w:rPr>
              <w:tab/>
            </w:r>
            <w:r w:rsidR="003A61E2" w:rsidRPr="00811689">
              <w:rPr>
                <w:rStyle w:val="Hyperlink"/>
                <w:noProof/>
                <w:lang w:val="en-CA"/>
              </w:rPr>
              <w:t>Screen content coding tools</w:t>
            </w:r>
            <w:r w:rsidR="003A61E2">
              <w:rPr>
                <w:noProof/>
                <w:webHidden/>
              </w:rPr>
              <w:tab/>
            </w:r>
            <w:r w:rsidR="003A61E2">
              <w:rPr>
                <w:noProof/>
                <w:webHidden/>
              </w:rPr>
              <w:fldChar w:fldCharType="begin"/>
            </w:r>
            <w:r w:rsidR="003A61E2">
              <w:rPr>
                <w:noProof/>
                <w:webHidden/>
              </w:rPr>
              <w:instrText xml:space="preserve"> PAGEREF _Toc58175149 \h </w:instrText>
            </w:r>
            <w:r w:rsidR="003A61E2">
              <w:rPr>
                <w:noProof/>
                <w:webHidden/>
              </w:rPr>
            </w:r>
            <w:r w:rsidR="003A61E2">
              <w:rPr>
                <w:noProof/>
                <w:webHidden/>
              </w:rPr>
              <w:fldChar w:fldCharType="separate"/>
            </w:r>
            <w:r w:rsidR="003A61E2">
              <w:rPr>
                <w:noProof/>
                <w:webHidden/>
              </w:rPr>
              <w:t>85</w:t>
            </w:r>
            <w:r w:rsidR="003A61E2">
              <w:rPr>
                <w:noProof/>
                <w:webHidden/>
              </w:rPr>
              <w:fldChar w:fldCharType="end"/>
            </w:r>
          </w:hyperlink>
        </w:p>
        <w:p w14:paraId="0A943258" w14:textId="39015C38" w:rsidR="003A61E2" w:rsidRDefault="00F25D20">
          <w:pPr>
            <w:pStyle w:val="TOC3"/>
            <w:tabs>
              <w:tab w:val="left" w:pos="1758"/>
              <w:tab w:val="right" w:pos="9350"/>
            </w:tabs>
            <w:ind w:left="880"/>
            <w:rPr>
              <w:rFonts w:asciiTheme="minorHAnsi" w:eastAsiaTheme="minorEastAsia" w:hAnsiTheme="minorHAnsi" w:cstheme="minorBidi"/>
              <w:noProof/>
              <w:szCs w:val="22"/>
              <w:lang w:eastAsia="zh-CN"/>
            </w:rPr>
          </w:pPr>
          <w:hyperlink w:anchor="_Toc58175150" w:history="1">
            <w:r w:rsidR="003A61E2" w:rsidRPr="00811689">
              <w:rPr>
                <w:rStyle w:val="Hyperlink"/>
                <w:noProof/>
                <w:lang w:val="en-CA"/>
              </w:rPr>
              <w:t>3.9.1</w:t>
            </w:r>
            <w:r w:rsidR="003A61E2">
              <w:rPr>
                <w:rFonts w:asciiTheme="minorHAnsi" w:eastAsiaTheme="minorEastAsia" w:hAnsiTheme="minorHAnsi" w:cstheme="minorBidi"/>
                <w:noProof/>
                <w:szCs w:val="22"/>
                <w:lang w:eastAsia="zh-CN"/>
              </w:rPr>
              <w:tab/>
            </w:r>
            <w:r w:rsidR="003A61E2" w:rsidRPr="00811689">
              <w:rPr>
                <w:rStyle w:val="Hyperlink"/>
                <w:noProof/>
              </w:rPr>
              <w:t>Intra block copy (IBC)</w:t>
            </w:r>
            <w:r w:rsidR="003A61E2">
              <w:rPr>
                <w:noProof/>
                <w:webHidden/>
              </w:rPr>
              <w:tab/>
            </w:r>
            <w:r w:rsidR="003A61E2">
              <w:rPr>
                <w:noProof/>
                <w:webHidden/>
              </w:rPr>
              <w:fldChar w:fldCharType="begin"/>
            </w:r>
            <w:r w:rsidR="003A61E2">
              <w:rPr>
                <w:noProof/>
                <w:webHidden/>
              </w:rPr>
              <w:instrText xml:space="preserve"> PAGEREF _Toc58175150 \h </w:instrText>
            </w:r>
            <w:r w:rsidR="003A61E2">
              <w:rPr>
                <w:noProof/>
                <w:webHidden/>
              </w:rPr>
            </w:r>
            <w:r w:rsidR="003A61E2">
              <w:rPr>
                <w:noProof/>
                <w:webHidden/>
              </w:rPr>
              <w:fldChar w:fldCharType="separate"/>
            </w:r>
            <w:r w:rsidR="003A61E2">
              <w:rPr>
                <w:noProof/>
                <w:webHidden/>
              </w:rPr>
              <w:t>85</w:t>
            </w:r>
            <w:r w:rsidR="003A61E2">
              <w:rPr>
                <w:noProof/>
                <w:webHidden/>
              </w:rPr>
              <w:fldChar w:fldCharType="end"/>
            </w:r>
          </w:hyperlink>
        </w:p>
        <w:p w14:paraId="725C21BF" w14:textId="0699DAB1" w:rsidR="003A61E2" w:rsidRDefault="00F25D20">
          <w:pPr>
            <w:pStyle w:val="TOC3"/>
            <w:tabs>
              <w:tab w:val="left" w:pos="1758"/>
              <w:tab w:val="right" w:pos="9350"/>
            </w:tabs>
            <w:ind w:left="880"/>
            <w:rPr>
              <w:rFonts w:asciiTheme="minorHAnsi" w:eastAsiaTheme="minorEastAsia" w:hAnsiTheme="minorHAnsi" w:cstheme="minorBidi"/>
              <w:noProof/>
              <w:szCs w:val="22"/>
              <w:lang w:eastAsia="zh-CN"/>
            </w:rPr>
          </w:pPr>
          <w:hyperlink w:anchor="_Toc58175151" w:history="1">
            <w:r w:rsidR="003A61E2" w:rsidRPr="00811689">
              <w:rPr>
                <w:rStyle w:val="Hyperlink"/>
                <w:noProof/>
                <w:lang w:val="en-CA"/>
              </w:rPr>
              <w:t>3.9.2</w:t>
            </w:r>
            <w:r w:rsidR="003A61E2">
              <w:rPr>
                <w:rFonts w:asciiTheme="minorHAnsi" w:eastAsiaTheme="minorEastAsia" w:hAnsiTheme="minorHAnsi" w:cstheme="minorBidi"/>
                <w:noProof/>
                <w:szCs w:val="22"/>
                <w:lang w:eastAsia="zh-CN"/>
              </w:rPr>
              <w:tab/>
            </w:r>
            <w:r w:rsidR="003A61E2" w:rsidRPr="00811689">
              <w:rPr>
                <w:rStyle w:val="Hyperlink"/>
                <w:noProof/>
                <w:lang w:val="en-CA"/>
              </w:rPr>
              <w:t>Block differential pulse coded modulation (BDPCM)</w:t>
            </w:r>
            <w:r w:rsidR="003A61E2">
              <w:rPr>
                <w:noProof/>
                <w:webHidden/>
              </w:rPr>
              <w:tab/>
            </w:r>
            <w:r w:rsidR="003A61E2">
              <w:rPr>
                <w:noProof/>
                <w:webHidden/>
              </w:rPr>
              <w:fldChar w:fldCharType="begin"/>
            </w:r>
            <w:r w:rsidR="003A61E2">
              <w:rPr>
                <w:noProof/>
                <w:webHidden/>
              </w:rPr>
              <w:instrText xml:space="preserve"> PAGEREF _Toc58175151 \h </w:instrText>
            </w:r>
            <w:r w:rsidR="003A61E2">
              <w:rPr>
                <w:noProof/>
                <w:webHidden/>
              </w:rPr>
            </w:r>
            <w:r w:rsidR="003A61E2">
              <w:rPr>
                <w:noProof/>
                <w:webHidden/>
              </w:rPr>
              <w:fldChar w:fldCharType="separate"/>
            </w:r>
            <w:r w:rsidR="003A61E2">
              <w:rPr>
                <w:noProof/>
                <w:webHidden/>
              </w:rPr>
              <w:t>88</w:t>
            </w:r>
            <w:r w:rsidR="003A61E2">
              <w:rPr>
                <w:noProof/>
                <w:webHidden/>
              </w:rPr>
              <w:fldChar w:fldCharType="end"/>
            </w:r>
          </w:hyperlink>
        </w:p>
        <w:p w14:paraId="53879D0A" w14:textId="59EB1D2A" w:rsidR="003A61E2" w:rsidRDefault="00F25D20">
          <w:pPr>
            <w:pStyle w:val="TOC3"/>
            <w:tabs>
              <w:tab w:val="left" w:pos="1758"/>
              <w:tab w:val="right" w:pos="9350"/>
            </w:tabs>
            <w:ind w:left="880"/>
            <w:rPr>
              <w:rFonts w:asciiTheme="minorHAnsi" w:eastAsiaTheme="minorEastAsia" w:hAnsiTheme="minorHAnsi" w:cstheme="minorBidi"/>
              <w:noProof/>
              <w:szCs w:val="22"/>
              <w:lang w:eastAsia="zh-CN"/>
            </w:rPr>
          </w:pPr>
          <w:hyperlink w:anchor="_Toc58175152" w:history="1">
            <w:r w:rsidR="003A61E2" w:rsidRPr="00811689">
              <w:rPr>
                <w:rStyle w:val="Hyperlink"/>
                <w:noProof/>
                <w:lang w:val="en-CA"/>
              </w:rPr>
              <w:t>3.9.3</w:t>
            </w:r>
            <w:r w:rsidR="003A61E2">
              <w:rPr>
                <w:rFonts w:asciiTheme="minorHAnsi" w:eastAsiaTheme="minorEastAsia" w:hAnsiTheme="minorHAnsi" w:cstheme="minorBidi"/>
                <w:noProof/>
                <w:szCs w:val="22"/>
                <w:lang w:eastAsia="zh-CN"/>
              </w:rPr>
              <w:tab/>
            </w:r>
            <w:r w:rsidR="003A61E2" w:rsidRPr="00811689">
              <w:rPr>
                <w:rStyle w:val="Hyperlink"/>
                <w:noProof/>
                <w:lang w:val="en-CA"/>
              </w:rPr>
              <w:t>Residual coding for transform skip mode</w:t>
            </w:r>
            <w:r w:rsidR="003A61E2">
              <w:rPr>
                <w:noProof/>
                <w:webHidden/>
              </w:rPr>
              <w:tab/>
            </w:r>
            <w:r w:rsidR="003A61E2">
              <w:rPr>
                <w:noProof/>
                <w:webHidden/>
              </w:rPr>
              <w:fldChar w:fldCharType="begin"/>
            </w:r>
            <w:r w:rsidR="003A61E2">
              <w:rPr>
                <w:noProof/>
                <w:webHidden/>
              </w:rPr>
              <w:instrText xml:space="preserve"> PAGEREF _Toc58175152 \h </w:instrText>
            </w:r>
            <w:r w:rsidR="003A61E2">
              <w:rPr>
                <w:noProof/>
                <w:webHidden/>
              </w:rPr>
            </w:r>
            <w:r w:rsidR="003A61E2">
              <w:rPr>
                <w:noProof/>
                <w:webHidden/>
              </w:rPr>
              <w:fldChar w:fldCharType="separate"/>
            </w:r>
            <w:r w:rsidR="003A61E2">
              <w:rPr>
                <w:noProof/>
                <w:webHidden/>
              </w:rPr>
              <w:t>89</w:t>
            </w:r>
            <w:r w:rsidR="003A61E2">
              <w:rPr>
                <w:noProof/>
                <w:webHidden/>
              </w:rPr>
              <w:fldChar w:fldCharType="end"/>
            </w:r>
          </w:hyperlink>
        </w:p>
        <w:p w14:paraId="14A05DD4" w14:textId="13BADE54" w:rsidR="003A61E2" w:rsidRDefault="00F25D20">
          <w:pPr>
            <w:pStyle w:val="TOC3"/>
            <w:tabs>
              <w:tab w:val="left" w:pos="1758"/>
              <w:tab w:val="right" w:pos="9350"/>
            </w:tabs>
            <w:ind w:left="880"/>
            <w:rPr>
              <w:rFonts w:asciiTheme="minorHAnsi" w:eastAsiaTheme="minorEastAsia" w:hAnsiTheme="minorHAnsi" w:cstheme="minorBidi"/>
              <w:noProof/>
              <w:szCs w:val="22"/>
              <w:lang w:eastAsia="zh-CN"/>
            </w:rPr>
          </w:pPr>
          <w:hyperlink w:anchor="_Toc58175153" w:history="1">
            <w:r w:rsidR="003A61E2" w:rsidRPr="00811689">
              <w:rPr>
                <w:rStyle w:val="Hyperlink"/>
                <w:noProof/>
                <w:lang w:val="en-CA"/>
              </w:rPr>
              <w:t>3.9.4</w:t>
            </w:r>
            <w:r w:rsidR="003A61E2">
              <w:rPr>
                <w:rFonts w:asciiTheme="minorHAnsi" w:eastAsiaTheme="minorEastAsia" w:hAnsiTheme="minorHAnsi" w:cstheme="minorBidi"/>
                <w:noProof/>
                <w:szCs w:val="22"/>
                <w:lang w:eastAsia="zh-CN"/>
              </w:rPr>
              <w:tab/>
            </w:r>
            <w:r w:rsidR="003A61E2" w:rsidRPr="00811689">
              <w:rPr>
                <w:rStyle w:val="Hyperlink"/>
                <w:noProof/>
                <w:lang w:val="en-CA"/>
              </w:rPr>
              <w:t>Palette mode</w:t>
            </w:r>
            <w:r w:rsidR="003A61E2">
              <w:rPr>
                <w:noProof/>
                <w:webHidden/>
              </w:rPr>
              <w:tab/>
            </w:r>
            <w:r w:rsidR="003A61E2">
              <w:rPr>
                <w:noProof/>
                <w:webHidden/>
              </w:rPr>
              <w:fldChar w:fldCharType="begin"/>
            </w:r>
            <w:r w:rsidR="003A61E2">
              <w:rPr>
                <w:noProof/>
                <w:webHidden/>
              </w:rPr>
              <w:instrText xml:space="preserve"> PAGEREF _Toc58175153 \h </w:instrText>
            </w:r>
            <w:r w:rsidR="003A61E2">
              <w:rPr>
                <w:noProof/>
                <w:webHidden/>
              </w:rPr>
            </w:r>
            <w:r w:rsidR="003A61E2">
              <w:rPr>
                <w:noProof/>
                <w:webHidden/>
              </w:rPr>
              <w:fldChar w:fldCharType="separate"/>
            </w:r>
            <w:r w:rsidR="003A61E2">
              <w:rPr>
                <w:noProof/>
                <w:webHidden/>
              </w:rPr>
              <w:t>90</w:t>
            </w:r>
            <w:r w:rsidR="003A61E2">
              <w:rPr>
                <w:noProof/>
                <w:webHidden/>
              </w:rPr>
              <w:fldChar w:fldCharType="end"/>
            </w:r>
          </w:hyperlink>
        </w:p>
        <w:p w14:paraId="673C55A5" w14:textId="126ECEF0" w:rsidR="003A61E2" w:rsidRDefault="00F25D20">
          <w:pPr>
            <w:pStyle w:val="TOC3"/>
            <w:tabs>
              <w:tab w:val="left" w:pos="1758"/>
              <w:tab w:val="right" w:pos="9350"/>
            </w:tabs>
            <w:ind w:left="880"/>
            <w:rPr>
              <w:rFonts w:asciiTheme="minorHAnsi" w:eastAsiaTheme="minorEastAsia" w:hAnsiTheme="minorHAnsi" w:cstheme="minorBidi"/>
              <w:noProof/>
              <w:szCs w:val="22"/>
              <w:lang w:eastAsia="zh-CN"/>
            </w:rPr>
          </w:pPr>
          <w:hyperlink w:anchor="_Toc58175154" w:history="1">
            <w:r w:rsidR="003A61E2" w:rsidRPr="00811689">
              <w:rPr>
                <w:rStyle w:val="Hyperlink"/>
                <w:noProof/>
                <w:lang w:val="en-CA"/>
              </w:rPr>
              <w:t>3.9.5</w:t>
            </w:r>
            <w:r w:rsidR="003A61E2">
              <w:rPr>
                <w:rFonts w:asciiTheme="minorHAnsi" w:eastAsiaTheme="minorEastAsia" w:hAnsiTheme="minorHAnsi" w:cstheme="minorBidi"/>
                <w:noProof/>
                <w:szCs w:val="22"/>
                <w:lang w:eastAsia="zh-CN"/>
              </w:rPr>
              <w:tab/>
            </w:r>
            <w:r w:rsidR="003A61E2" w:rsidRPr="00811689">
              <w:rPr>
                <w:rStyle w:val="Hyperlink"/>
                <w:noProof/>
                <w:lang w:val="en-CA"/>
              </w:rPr>
              <w:t>Adaptive color transform</w:t>
            </w:r>
            <w:r w:rsidR="003A61E2">
              <w:rPr>
                <w:noProof/>
                <w:webHidden/>
              </w:rPr>
              <w:tab/>
            </w:r>
            <w:r w:rsidR="003A61E2">
              <w:rPr>
                <w:noProof/>
                <w:webHidden/>
              </w:rPr>
              <w:fldChar w:fldCharType="begin"/>
            </w:r>
            <w:r w:rsidR="003A61E2">
              <w:rPr>
                <w:noProof/>
                <w:webHidden/>
              </w:rPr>
              <w:instrText xml:space="preserve"> PAGEREF _Toc58175154 \h </w:instrText>
            </w:r>
            <w:r w:rsidR="003A61E2">
              <w:rPr>
                <w:noProof/>
                <w:webHidden/>
              </w:rPr>
            </w:r>
            <w:r w:rsidR="003A61E2">
              <w:rPr>
                <w:noProof/>
                <w:webHidden/>
              </w:rPr>
              <w:fldChar w:fldCharType="separate"/>
            </w:r>
            <w:r w:rsidR="003A61E2">
              <w:rPr>
                <w:noProof/>
                <w:webHidden/>
              </w:rPr>
              <w:t>93</w:t>
            </w:r>
            <w:r w:rsidR="003A61E2">
              <w:rPr>
                <w:noProof/>
                <w:webHidden/>
              </w:rPr>
              <w:fldChar w:fldCharType="end"/>
            </w:r>
          </w:hyperlink>
        </w:p>
        <w:p w14:paraId="10AE8DA9" w14:textId="5BC42D69" w:rsidR="003A61E2" w:rsidRDefault="00F25D20">
          <w:pPr>
            <w:pStyle w:val="TOC1"/>
            <w:tabs>
              <w:tab w:val="left" w:pos="440"/>
              <w:tab w:val="right" w:pos="9350"/>
            </w:tabs>
            <w:rPr>
              <w:rFonts w:asciiTheme="minorHAnsi" w:eastAsiaTheme="minorEastAsia" w:hAnsiTheme="minorHAnsi" w:cstheme="minorBidi"/>
              <w:noProof/>
              <w:szCs w:val="22"/>
              <w:lang w:eastAsia="zh-CN"/>
            </w:rPr>
          </w:pPr>
          <w:hyperlink w:anchor="_Toc58175155" w:history="1">
            <w:r w:rsidR="003A61E2" w:rsidRPr="00811689">
              <w:rPr>
                <w:rStyle w:val="Hyperlink"/>
                <w:noProof/>
              </w:rPr>
              <w:t>4</w:t>
            </w:r>
            <w:r w:rsidR="003A61E2">
              <w:rPr>
                <w:rFonts w:asciiTheme="minorHAnsi" w:eastAsiaTheme="minorEastAsia" w:hAnsiTheme="minorHAnsi" w:cstheme="minorBidi"/>
                <w:noProof/>
                <w:szCs w:val="22"/>
                <w:lang w:eastAsia="zh-CN"/>
              </w:rPr>
              <w:tab/>
            </w:r>
            <w:r w:rsidR="003A61E2" w:rsidRPr="00811689">
              <w:rPr>
                <w:rStyle w:val="Hyperlink"/>
                <w:noProof/>
                <w:lang w:val="en-GB"/>
              </w:rPr>
              <w:t>Profiles, Levels and Tiers (PTL)</w:t>
            </w:r>
            <w:r w:rsidR="003A61E2">
              <w:rPr>
                <w:noProof/>
                <w:webHidden/>
              </w:rPr>
              <w:tab/>
            </w:r>
            <w:r w:rsidR="003A61E2">
              <w:rPr>
                <w:noProof/>
                <w:webHidden/>
              </w:rPr>
              <w:fldChar w:fldCharType="begin"/>
            </w:r>
            <w:r w:rsidR="003A61E2">
              <w:rPr>
                <w:noProof/>
                <w:webHidden/>
              </w:rPr>
              <w:instrText xml:space="preserve"> PAGEREF _Toc58175155 \h </w:instrText>
            </w:r>
            <w:r w:rsidR="003A61E2">
              <w:rPr>
                <w:noProof/>
                <w:webHidden/>
              </w:rPr>
            </w:r>
            <w:r w:rsidR="003A61E2">
              <w:rPr>
                <w:noProof/>
                <w:webHidden/>
              </w:rPr>
              <w:fldChar w:fldCharType="separate"/>
            </w:r>
            <w:r w:rsidR="003A61E2">
              <w:rPr>
                <w:noProof/>
                <w:webHidden/>
              </w:rPr>
              <w:t>95</w:t>
            </w:r>
            <w:r w:rsidR="003A61E2">
              <w:rPr>
                <w:noProof/>
                <w:webHidden/>
              </w:rPr>
              <w:fldChar w:fldCharType="end"/>
            </w:r>
          </w:hyperlink>
        </w:p>
        <w:p w14:paraId="137D4365" w14:textId="265E395C" w:rsidR="003A61E2" w:rsidRDefault="00F25D20">
          <w:pPr>
            <w:pStyle w:val="TOC1"/>
            <w:tabs>
              <w:tab w:val="left" w:pos="440"/>
              <w:tab w:val="right" w:pos="9350"/>
            </w:tabs>
            <w:rPr>
              <w:rFonts w:asciiTheme="minorHAnsi" w:eastAsiaTheme="minorEastAsia" w:hAnsiTheme="minorHAnsi" w:cstheme="minorBidi"/>
              <w:noProof/>
              <w:szCs w:val="22"/>
              <w:lang w:eastAsia="zh-CN"/>
            </w:rPr>
          </w:pPr>
          <w:hyperlink w:anchor="_Toc58175156" w:history="1">
            <w:r w:rsidR="003A61E2" w:rsidRPr="00811689">
              <w:rPr>
                <w:rStyle w:val="Hyperlink"/>
                <w:noProof/>
              </w:rPr>
              <w:t>5</w:t>
            </w:r>
            <w:r w:rsidR="003A61E2">
              <w:rPr>
                <w:rFonts w:asciiTheme="minorHAnsi" w:eastAsiaTheme="minorEastAsia" w:hAnsiTheme="minorHAnsi" w:cstheme="minorBidi"/>
                <w:noProof/>
                <w:szCs w:val="22"/>
                <w:lang w:eastAsia="zh-CN"/>
              </w:rPr>
              <w:tab/>
            </w:r>
            <w:r w:rsidR="003A61E2" w:rsidRPr="00811689">
              <w:rPr>
                <w:rStyle w:val="Hyperlink"/>
                <w:noProof/>
                <w:lang w:val="en-GB"/>
              </w:rPr>
              <w:t>Description of VTM encoder and encoding methods</w:t>
            </w:r>
            <w:r w:rsidR="003A61E2">
              <w:rPr>
                <w:noProof/>
                <w:webHidden/>
              </w:rPr>
              <w:tab/>
            </w:r>
            <w:r w:rsidR="003A61E2">
              <w:rPr>
                <w:noProof/>
                <w:webHidden/>
              </w:rPr>
              <w:fldChar w:fldCharType="begin"/>
            </w:r>
            <w:r w:rsidR="003A61E2">
              <w:rPr>
                <w:noProof/>
                <w:webHidden/>
              </w:rPr>
              <w:instrText xml:space="preserve"> PAGEREF _Toc58175156 \h </w:instrText>
            </w:r>
            <w:r w:rsidR="003A61E2">
              <w:rPr>
                <w:noProof/>
                <w:webHidden/>
              </w:rPr>
            </w:r>
            <w:r w:rsidR="003A61E2">
              <w:rPr>
                <w:noProof/>
                <w:webHidden/>
              </w:rPr>
              <w:fldChar w:fldCharType="separate"/>
            </w:r>
            <w:r w:rsidR="003A61E2">
              <w:rPr>
                <w:noProof/>
                <w:webHidden/>
              </w:rPr>
              <w:t>95</w:t>
            </w:r>
            <w:r w:rsidR="003A61E2">
              <w:rPr>
                <w:noProof/>
                <w:webHidden/>
              </w:rPr>
              <w:fldChar w:fldCharType="end"/>
            </w:r>
          </w:hyperlink>
        </w:p>
        <w:p w14:paraId="478F399B" w14:textId="072D3C3C" w:rsidR="003A61E2" w:rsidRDefault="00F25D20">
          <w:pPr>
            <w:pStyle w:val="TOC2"/>
            <w:rPr>
              <w:rFonts w:asciiTheme="minorHAnsi" w:eastAsiaTheme="minorEastAsia" w:hAnsiTheme="minorHAnsi" w:cstheme="minorBidi"/>
              <w:noProof/>
              <w:szCs w:val="22"/>
              <w:lang w:eastAsia="zh-CN"/>
            </w:rPr>
          </w:pPr>
          <w:hyperlink w:anchor="_Toc58175157" w:history="1">
            <w:r w:rsidR="003A61E2" w:rsidRPr="00811689">
              <w:rPr>
                <w:rStyle w:val="Hyperlink"/>
                <w:rFonts w:eastAsia="MS Mincho"/>
                <w:noProof/>
                <w:lang w:val="en-GB" w:eastAsia="ja-JP"/>
              </w:rPr>
              <w:t>5.1</w:t>
            </w:r>
            <w:r w:rsidR="003A61E2">
              <w:rPr>
                <w:rFonts w:asciiTheme="minorHAnsi" w:eastAsiaTheme="minorEastAsia" w:hAnsiTheme="minorHAnsi" w:cstheme="minorBidi"/>
                <w:noProof/>
                <w:szCs w:val="22"/>
                <w:lang w:eastAsia="zh-CN"/>
              </w:rPr>
              <w:tab/>
            </w:r>
            <w:r w:rsidR="003A61E2" w:rsidRPr="00811689">
              <w:rPr>
                <w:rStyle w:val="Hyperlink"/>
                <w:rFonts w:eastAsia="MS Mincho"/>
                <w:noProof/>
                <w:lang w:val="en-GB" w:eastAsia="ja-JP"/>
              </w:rPr>
              <w:t>Encoder configurations</w:t>
            </w:r>
            <w:r w:rsidR="003A61E2">
              <w:rPr>
                <w:noProof/>
                <w:webHidden/>
              </w:rPr>
              <w:tab/>
            </w:r>
            <w:r w:rsidR="003A61E2">
              <w:rPr>
                <w:noProof/>
                <w:webHidden/>
              </w:rPr>
              <w:fldChar w:fldCharType="begin"/>
            </w:r>
            <w:r w:rsidR="003A61E2">
              <w:rPr>
                <w:noProof/>
                <w:webHidden/>
              </w:rPr>
              <w:instrText xml:space="preserve"> PAGEREF _Toc58175157 \h </w:instrText>
            </w:r>
            <w:r w:rsidR="003A61E2">
              <w:rPr>
                <w:noProof/>
                <w:webHidden/>
              </w:rPr>
            </w:r>
            <w:r w:rsidR="003A61E2">
              <w:rPr>
                <w:noProof/>
                <w:webHidden/>
              </w:rPr>
              <w:fldChar w:fldCharType="separate"/>
            </w:r>
            <w:r w:rsidR="003A61E2">
              <w:rPr>
                <w:noProof/>
                <w:webHidden/>
              </w:rPr>
              <w:t>96</w:t>
            </w:r>
            <w:r w:rsidR="003A61E2">
              <w:rPr>
                <w:noProof/>
                <w:webHidden/>
              </w:rPr>
              <w:fldChar w:fldCharType="end"/>
            </w:r>
          </w:hyperlink>
        </w:p>
        <w:p w14:paraId="5CA1C6D3" w14:textId="71F97EC1" w:rsidR="003A61E2" w:rsidRDefault="00F25D20">
          <w:pPr>
            <w:pStyle w:val="TOC3"/>
            <w:tabs>
              <w:tab w:val="left" w:pos="1758"/>
              <w:tab w:val="right" w:pos="9350"/>
            </w:tabs>
            <w:ind w:left="880"/>
            <w:rPr>
              <w:rFonts w:asciiTheme="minorHAnsi" w:eastAsiaTheme="minorEastAsia" w:hAnsiTheme="minorHAnsi" w:cstheme="minorBidi"/>
              <w:noProof/>
              <w:szCs w:val="22"/>
              <w:lang w:eastAsia="zh-CN"/>
            </w:rPr>
          </w:pPr>
          <w:hyperlink w:anchor="_Toc58175158" w:history="1">
            <w:r w:rsidR="003A61E2" w:rsidRPr="00811689">
              <w:rPr>
                <w:rStyle w:val="Hyperlink"/>
                <w:noProof/>
                <w:lang w:val="en-GB" w:eastAsia="ja-JP"/>
              </w:rPr>
              <w:t>5.1.1</w:t>
            </w:r>
            <w:r w:rsidR="003A61E2">
              <w:rPr>
                <w:rFonts w:asciiTheme="minorHAnsi" w:eastAsiaTheme="minorEastAsia" w:hAnsiTheme="minorHAnsi" w:cstheme="minorBidi"/>
                <w:noProof/>
                <w:szCs w:val="22"/>
                <w:lang w:eastAsia="zh-CN"/>
              </w:rPr>
              <w:tab/>
            </w:r>
            <w:r w:rsidR="003A61E2" w:rsidRPr="00811689">
              <w:rPr>
                <w:rStyle w:val="Hyperlink"/>
                <w:noProof/>
                <w:lang w:val="en-GB" w:eastAsia="ja-JP"/>
              </w:rPr>
              <w:t xml:space="preserve">Overview of </w:t>
            </w:r>
            <w:r w:rsidR="003A61E2" w:rsidRPr="00811689">
              <w:rPr>
                <w:rStyle w:val="Hyperlink"/>
                <w:noProof/>
                <w:lang w:val="en-GB" w:eastAsia="ko-KR"/>
              </w:rPr>
              <w:t>e</w:t>
            </w:r>
            <w:r w:rsidR="003A61E2" w:rsidRPr="00811689">
              <w:rPr>
                <w:rStyle w:val="Hyperlink"/>
                <w:noProof/>
                <w:lang w:val="en-GB" w:eastAsia="ja-JP"/>
              </w:rPr>
              <w:t xml:space="preserve">ncoder </w:t>
            </w:r>
            <w:r w:rsidR="003A61E2" w:rsidRPr="00811689">
              <w:rPr>
                <w:rStyle w:val="Hyperlink"/>
                <w:noProof/>
                <w:lang w:val="en-GB" w:eastAsia="ko-KR"/>
              </w:rPr>
              <w:t>c</w:t>
            </w:r>
            <w:r w:rsidR="003A61E2" w:rsidRPr="00811689">
              <w:rPr>
                <w:rStyle w:val="Hyperlink"/>
                <w:noProof/>
                <w:lang w:val="en-GB" w:eastAsia="ja-JP"/>
              </w:rPr>
              <w:t>onfigurations</w:t>
            </w:r>
            <w:r w:rsidR="003A61E2">
              <w:rPr>
                <w:noProof/>
                <w:webHidden/>
              </w:rPr>
              <w:tab/>
            </w:r>
            <w:r w:rsidR="003A61E2">
              <w:rPr>
                <w:noProof/>
                <w:webHidden/>
              </w:rPr>
              <w:fldChar w:fldCharType="begin"/>
            </w:r>
            <w:r w:rsidR="003A61E2">
              <w:rPr>
                <w:noProof/>
                <w:webHidden/>
              </w:rPr>
              <w:instrText xml:space="preserve"> PAGEREF _Toc58175158 \h </w:instrText>
            </w:r>
            <w:r w:rsidR="003A61E2">
              <w:rPr>
                <w:noProof/>
                <w:webHidden/>
              </w:rPr>
            </w:r>
            <w:r w:rsidR="003A61E2">
              <w:rPr>
                <w:noProof/>
                <w:webHidden/>
              </w:rPr>
              <w:fldChar w:fldCharType="separate"/>
            </w:r>
            <w:r w:rsidR="003A61E2">
              <w:rPr>
                <w:noProof/>
                <w:webHidden/>
              </w:rPr>
              <w:t>96</w:t>
            </w:r>
            <w:r w:rsidR="003A61E2">
              <w:rPr>
                <w:noProof/>
                <w:webHidden/>
              </w:rPr>
              <w:fldChar w:fldCharType="end"/>
            </w:r>
          </w:hyperlink>
        </w:p>
        <w:p w14:paraId="45556C7C" w14:textId="4D3FE6B1" w:rsidR="003A61E2" w:rsidRDefault="00F25D20">
          <w:pPr>
            <w:pStyle w:val="TOC2"/>
            <w:rPr>
              <w:rFonts w:asciiTheme="minorHAnsi" w:eastAsiaTheme="minorEastAsia" w:hAnsiTheme="minorHAnsi" w:cstheme="minorBidi"/>
              <w:noProof/>
              <w:szCs w:val="22"/>
              <w:lang w:eastAsia="zh-CN"/>
            </w:rPr>
          </w:pPr>
          <w:hyperlink w:anchor="_Toc58175159" w:history="1">
            <w:r w:rsidR="003A61E2" w:rsidRPr="00811689">
              <w:rPr>
                <w:rStyle w:val="Hyperlink"/>
                <w:noProof/>
              </w:rPr>
              <w:t>5.2</w:t>
            </w:r>
            <w:r w:rsidR="003A61E2">
              <w:rPr>
                <w:rFonts w:asciiTheme="minorHAnsi" w:eastAsiaTheme="minorEastAsia" w:hAnsiTheme="minorHAnsi" w:cstheme="minorBidi"/>
                <w:noProof/>
                <w:szCs w:val="22"/>
                <w:lang w:eastAsia="zh-CN"/>
              </w:rPr>
              <w:tab/>
            </w:r>
            <w:r w:rsidR="003A61E2" w:rsidRPr="00811689">
              <w:rPr>
                <w:rStyle w:val="Hyperlink"/>
                <w:noProof/>
              </w:rPr>
              <w:t>Derivation process of coding tree structure</w:t>
            </w:r>
            <w:r w:rsidR="003A61E2">
              <w:rPr>
                <w:noProof/>
                <w:webHidden/>
              </w:rPr>
              <w:tab/>
            </w:r>
            <w:r w:rsidR="003A61E2">
              <w:rPr>
                <w:noProof/>
                <w:webHidden/>
              </w:rPr>
              <w:fldChar w:fldCharType="begin"/>
            </w:r>
            <w:r w:rsidR="003A61E2">
              <w:rPr>
                <w:noProof/>
                <w:webHidden/>
              </w:rPr>
              <w:instrText xml:space="preserve"> PAGEREF _Toc58175159 \h </w:instrText>
            </w:r>
            <w:r w:rsidR="003A61E2">
              <w:rPr>
                <w:noProof/>
                <w:webHidden/>
              </w:rPr>
            </w:r>
            <w:r w:rsidR="003A61E2">
              <w:rPr>
                <w:noProof/>
                <w:webHidden/>
              </w:rPr>
              <w:fldChar w:fldCharType="separate"/>
            </w:r>
            <w:r w:rsidR="003A61E2">
              <w:rPr>
                <w:noProof/>
                <w:webHidden/>
              </w:rPr>
              <w:t>98</w:t>
            </w:r>
            <w:r w:rsidR="003A61E2">
              <w:rPr>
                <w:noProof/>
                <w:webHidden/>
              </w:rPr>
              <w:fldChar w:fldCharType="end"/>
            </w:r>
          </w:hyperlink>
        </w:p>
        <w:p w14:paraId="792FB719" w14:textId="15821EA6" w:rsidR="003A61E2" w:rsidRDefault="00F25D20">
          <w:pPr>
            <w:pStyle w:val="TOC2"/>
            <w:rPr>
              <w:rFonts w:asciiTheme="minorHAnsi" w:eastAsiaTheme="minorEastAsia" w:hAnsiTheme="minorHAnsi" w:cstheme="minorBidi"/>
              <w:noProof/>
              <w:szCs w:val="22"/>
              <w:lang w:eastAsia="zh-CN"/>
            </w:rPr>
          </w:pPr>
          <w:hyperlink w:anchor="_Toc58175160" w:history="1">
            <w:r w:rsidR="003A61E2" w:rsidRPr="00811689">
              <w:rPr>
                <w:rStyle w:val="Hyperlink"/>
                <w:noProof/>
                <w:lang w:val="en-CA"/>
              </w:rPr>
              <w:t>5.3</w:t>
            </w:r>
            <w:r w:rsidR="003A61E2">
              <w:rPr>
                <w:rFonts w:asciiTheme="minorHAnsi" w:eastAsiaTheme="minorEastAsia" w:hAnsiTheme="minorHAnsi" w:cstheme="minorBidi"/>
                <w:noProof/>
                <w:szCs w:val="22"/>
                <w:lang w:eastAsia="zh-CN"/>
              </w:rPr>
              <w:tab/>
            </w:r>
            <w:r w:rsidR="003A61E2" w:rsidRPr="00811689">
              <w:rPr>
                <w:rStyle w:val="Hyperlink"/>
                <w:noProof/>
              </w:rPr>
              <w:t>Hash based motion estimation for screen content coding</w:t>
            </w:r>
            <w:r w:rsidR="003A61E2">
              <w:rPr>
                <w:noProof/>
                <w:webHidden/>
              </w:rPr>
              <w:tab/>
            </w:r>
            <w:r w:rsidR="003A61E2">
              <w:rPr>
                <w:noProof/>
                <w:webHidden/>
              </w:rPr>
              <w:fldChar w:fldCharType="begin"/>
            </w:r>
            <w:r w:rsidR="003A61E2">
              <w:rPr>
                <w:noProof/>
                <w:webHidden/>
              </w:rPr>
              <w:instrText xml:space="preserve"> PAGEREF _Toc58175160 \h </w:instrText>
            </w:r>
            <w:r w:rsidR="003A61E2">
              <w:rPr>
                <w:noProof/>
                <w:webHidden/>
              </w:rPr>
            </w:r>
            <w:r w:rsidR="003A61E2">
              <w:rPr>
                <w:noProof/>
                <w:webHidden/>
              </w:rPr>
              <w:fldChar w:fldCharType="separate"/>
            </w:r>
            <w:r w:rsidR="003A61E2">
              <w:rPr>
                <w:noProof/>
                <w:webHidden/>
              </w:rPr>
              <w:t>98</w:t>
            </w:r>
            <w:r w:rsidR="003A61E2">
              <w:rPr>
                <w:noProof/>
                <w:webHidden/>
              </w:rPr>
              <w:fldChar w:fldCharType="end"/>
            </w:r>
          </w:hyperlink>
        </w:p>
        <w:p w14:paraId="3690230F" w14:textId="1690AE5B" w:rsidR="003A61E2" w:rsidRDefault="00F25D20">
          <w:pPr>
            <w:pStyle w:val="TOC1"/>
            <w:tabs>
              <w:tab w:val="left" w:pos="440"/>
              <w:tab w:val="right" w:pos="9350"/>
            </w:tabs>
            <w:rPr>
              <w:rFonts w:asciiTheme="minorHAnsi" w:eastAsiaTheme="minorEastAsia" w:hAnsiTheme="minorHAnsi" w:cstheme="minorBidi"/>
              <w:noProof/>
              <w:szCs w:val="22"/>
              <w:lang w:eastAsia="zh-CN"/>
            </w:rPr>
          </w:pPr>
          <w:hyperlink w:anchor="_Toc58175161" w:history="1">
            <w:r w:rsidR="003A61E2" w:rsidRPr="00811689">
              <w:rPr>
                <w:rStyle w:val="Hyperlink"/>
                <w:noProof/>
              </w:rPr>
              <w:t>6</w:t>
            </w:r>
            <w:r w:rsidR="003A61E2">
              <w:rPr>
                <w:rFonts w:asciiTheme="minorHAnsi" w:eastAsiaTheme="minorEastAsia" w:hAnsiTheme="minorHAnsi" w:cstheme="minorBidi"/>
                <w:noProof/>
                <w:szCs w:val="22"/>
                <w:lang w:eastAsia="zh-CN"/>
              </w:rPr>
              <w:tab/>
            </w:r>
            <w:r w:rsidR="003A61E2" w:rsidRPr="00811689">
              <w:rPr>
                <w:rStyle w:val="Hyperlink"/>
                <w:noProof/>
                <w:lang w:val="en-CA"/>
              </w:rPr>
              <w:t>References</w:t>
            </w:r>
            <w:r w:rsidR="003A61E2">
              <w:rPr>
                <w:noProof/>
                <w:webHidden/>
              </w:rPr>
              <w:tab/>
            </w:r>
            <w:r w:rsidR="003A61E2">
              <w:rPr>
                <w:noProof/>
                <w:webHidden/>
              </w:rPr>
              <w:fldChar w:fldCharType="begin"/>
            </w:r>
            <w:r w:rsidR="003A61E2">
              <w:rPr>
                <w:noProof/>
                <w:webHidden/>
              </w:rPr>
              <w:instrText xml:space="preserve"> PAGEREF _Toc58175161 \h </w:instrText>
            </w:r>
            <w:r w:rsidR="003A61E2">
              <w:rPr>
                <w:noProof/>
                <w:webHidden/>
              </w:rPr>
            </w:r>
            <w:r w:rsidR="003A61E2">
              <w:rPr>
                <w:noProof/>
                <w:webHidden/>
              </w:rPr>
              <w:fldChar w:fldCharType="separate"/>
            </w:r>
            <w:r w:rsidR="003A61E2">
              <w:rPr>
                <w:noProof/>
                <w:webHidden/>
              </w:rPr>
              <w:t>99</w:t>
            </w:r>
            <w:r w:rsidR="003A61E2">
              <w:rPr>
                <w:noProof/>
                <w:webHidden/>
              </w:rPr>
              <w:fldChar w:fldCharType="end"/>
            </w:r>
          </w:hyperlink>
        </w:p>
        <w:p w14:paraId="20A01743" w14:textId="10DB22E7" w:rsidR="00CE5C22" w:rsidRDefault="00CE5C22" w:rsidP="00AA73A3">
          <w:r>
            <w:rPr>
              <w:b/>
              <w:bCs/>
              <w:noProof/>
            </w:rPr>
            <w:fldChar w:fldCharType="end"/>
          </w:r>
        </w:p>
      </w:sdtContent>
    </w:sdt>
    <w:p w14:paraId="4ED37CDC" w14:textId="1754FFC6" w:rsidR="00CE5C22" w:rsidRDefault="00CE5C22" w:rsidP="00CD45EA">
      <w:pPr>
        <w:jc w:val="both"/>
        <w:rPr>
          <w:szCs w:val="22"/>
          <w:lang w:val="en-CA"/>
        </w:rPr>
      </w:pPr>
    </w:p>
    <w:p w14:paraId="32E51DC1" w14:textId="77777777" w:rsidR="00CE5C22" w:rsidRDefault="00CE5C22" w:rsidP="00CD45EA">
      <w:pPr>
        <w:tabs>
          <w:tab w:val="clear" w:pos="360"/>
          <w:tab w:val="clear" w:pos="720"/>
          <w:tab w:val="clear" w:pos="1080"/>
          <w:tab w:val="clear" w:pos="1440"/>
        </w:tabs>
        <w:overflowPunct/>
        <w:autoSpaceDE/>
        <w:autoSpaceDN/>
        <w:adjustRightInd/>
        <w:textAlignment w:val="auto"/>
        <w:rPr>
          <w:szCs w:val="22"/>
          <w:lang w:val="en-CA"/>
        </w:rPr>
      </w:pPr>
      <w:r>
        <w:rPr>
          <w:szCs w:val="22"/>
          <w:lang w:val="en-CA"/>
        </w:rPr>
        <w:br w:type="page"/>
      </w:r>
    </w:p>
    <w:p w14:paraId="1D9FC9AE" w14:textId="5F1A822D" w:rsidR="00B11863" w:rsidRPr="005B217D" w:rsidRDefault="00B11863" w:rsidP="00CD45EA">
      <w:pPr>
        <w:pStyle w:val="Heading1"/>
        <w:spacing w:before="136"/>
        <w:rPr>
          <w:szCs w:val="22"/>
          <w:lang w:val="en-CA"/>
        </w:rPr>
      </w:pPr>
      <w:bookmarkStart w:id="16" w:name="_Toc1165557"/>
      <w:bookmarkStart w:id="17" w:name="_Ref400623991"/>
      <w:bookmarkStart w:id="18" w:name="_Toc58175098"/>
      <w:bookmarkEnd w:id="16"/>
      <w:r w:rsidRPr="005B217D">
        <w:rPr>
          <w:lang w:val="en-CA"/>
        </w:rPr>
        <w:lastRenderedPageBreak/>
        <w:t>Introduction</w:t>
      </w:r>
      <w:bookmarkEnd w:id="17"/>
      <w:bookmarkEnd w:id="18"/>
    </w:p>
    <w:p w14:paraId="1608CA7E" w14:textId="010E8EC1" w:rsidR="006C4E58" w:rsidRDefault="00C14A44" w:rsidP="00CA7357">
      <w:pPr>
        <w:jc w:val="both"/>
        <w:rPr>
          <w:lang w:val="en-AU"/>
        </w:rPr>
      </w:pPr>
      <w:r w:rsidRPr="00A41F8B">
        <w:rPr>
          <w:szCs w:val="22"/>
          <w:lang w:val="en-CA"/>
        </w:rPr>
        <w:t>At</w:t>
      </w:r>
      <w:r w:rsidR="00B11863" w:rsidRPr="00A41F8B">
        <w:rPr>
          <w:szCs w:val="22"/>
          <w:lang w:val="en-CA"/>
        </w:rPr>
        <w:t xml:space="preserve"> </w:t>
      </w:r>
      <w:r w:rsidRPr="00A41F8B">
        <w:rPr>
          <w:szCs w:val="22"/>
          <w:lang w:val="en-CA"/>
        </w:rPr>
        <w:t xml:space="preserve">the </w:t>
      </w:r>
      <w:r w:rsidR="00B11863" w:rsidRPr="00A41F8B">
        <w:rPr>
          <w:szCs w:val="22"/>
          <w:lang w:val="en-CA"/>
        </w:rPr>
        <w:t>10</w:t>
      </w:r>
      <w:r w:rsidR="00B11863" w:rsidRPr="00A41F8B">
        <w:rPr>
          <w:szCs w:val="22"/>
          <w:vertAlign w:val="superscript"/>
          <w:lang w:val="en-CA"/>
        </w:rPr>
        <w:t>th</w:t>
      </w:r>
      <w:r w:rsidR="00B11863" w:rsidRPr="00A41F8B">
        <w:rPr>
          <w:szCs w:val="22"/>
          <w:lang w:val="en-CA"/>
        </w:rPr>
        <w:t xml:space="preserve"> </w:t>
      </w:r>
      <w:r w:rsidRPr="00A41F8B">
        <w:rPr>
          <w:szCs w:val="22"/>
          <w:lang w:val="en-CA"/>
        </w:rPr>
        <w:t xml:space="preserve">JVET </w:t>
      </w:r>
      <w:r w:rsidR="00B11863" w:rsidRPr="00A41F8B">
        <w:rPr>
          <w:szCs w:val="22"/>
          <w:lang w:val="en-CA"/>
        </w:rPr>
        <w:t>meeting (April 10</w:t>
      </w:r>
      <w:r w:rsidR="0015581E">
        <w:rPr>
          <w:szCs w:val="22"/>
          <w:lang w:val="en-CA"/>
        </w:rPr>
        <w:t>–</w:t>
      </w:r>
      <w:r w:rsidR="00B11863" w:rsidRPr="00A41F8B">
        <w:rPr>
          <w:szCs w:val="22"/>
          <w:lang w:val="en-CA"/>
        </w:rPr>
        <w:t>20, 2018, San Diego, US)</w:t>
      </w:r>
      <w:r w:rsidRPr="00A41F8B">
        <w:rPr>
          <w:szCs w:val="22"/>
          <w:lang w:val="en-CA"/>
        </w:rPr>
        <w:t xml:space="preserve">, JVET </w:t>
      </w:r>
      <w:r w:rsidRPr="00A41F8B">
        <w:t xml:space="preserve">defined </w:t>
      </w:r>
      <w:r w:rsidR="00D80BB6">
        <w:rPr>
          <w:szCs w:val="22"/>
          <w:lang w:val="en-CA"/>
        </w:rPr>
        <w:t xml:space="preserve">the first draft of </w:t>
      </w:r>
      <w:r w:rsidR="00D80BB6" w:rsidRPr="00B11863">
        <w:rPr>
          <w:szCs w:val="22"/>
          <w:lang w:val="en-CA"/>
        </w:rPr>
        <w:t xml:space="preserve">Versatile Video Coding </w:t>
      </w:r>
      <w:r w:rsidR="00D80BB6">
        <w:rPr>
          <w:szCs w:val="22"/>
          <w:lang w:val="en-CA"/>
        </w:rPr>
        <w:t>(</w:t>
      </w:r>
      <w:r w:rsidR="00D80BB6" w:rsidRPr="00A41F8B">
        <w:t>VVC</w:t>
      </w:r>
      <w:r w:rsidR="00D80BB6">
        <w:t xml:space="preserve">) and the </w:t>
      </w:r>
      <w:r w:rsidRPr="00A41F8B">
        <w:t>VVC Test Model 1 (VTM1)</w:t>
      </w:r>
      <w:r w:rsidR="00D80BB6">
        <w:t xml:space="preserve"> encoding method</w:t>
      </w:r>
      <w:r w:rsidR="00BE27E5" w:rsidRPr="00A41F8B">
        <w:t xml:space="preserve">. </w:t>
      </w:r>
      <w:r w:rsidR="006C4E58" w:rsidRPr="00A41F8B">
        <w:t xml:space="preserve">It was decided to include a </w:t>
      </w:r>
      <w:r w:rsidR="00752C0B">
        <w:t>quadtree with nested multi-type tree using binary and ternary splits</w:t>
      </w:r>
      <w:r w:rsidR="006C4E58" w:rsidRPr="00A41F8B">
        <w:rPr>
          <w:lang w:val="en-GB"/>
        </w:rPr>
        <w:t xml:space="preserve"> coding </w:t>
      </w:r>
      <w:r w:rsidR="00752C0B">
        <w:rPr>
          <w:lang w:val="en-GB"/>
        </w:rPr>
        <w:t>block</w:t>
      </w:r>
      <w:r w:rsidR="00752C0B" w:rsidRPr="00A41F8B">
        <w:rPr>
          <w:lang w:val="en-GB"/>
        </w:rPr>
        <w:t xml:space="preserve"> </w:t>
      </w:r>
      <w:r w:rsidR="006C4E58" w:rsidRPr="00A41F8B">
        <w:rPr>
          <w:lang w:val="en-GB"/>
        </w:rPr>
        <w:t xml:space="preserve">structure </w:t>
      </w:r>
      <w:r w:rsidR="00A41F8B" w:rsidRPr="00A41F8B">
        <w:rPr>
          <w:lang w:val="en-GB"/>
        </w:rPr>
        <w:t xml:space="preserve">as </w:t>
      </w:r>
      <w:r w:rsidR="0015581E">
        <w:rPr>
          <w:lang w:val="en-GB"/>
        </w:rPr>
        <w:t>the</w:t>
      </w:r>
      <w:r w:rsidR="00A41F8B">
        <w:rPr>
          <w:lang w:val="en-GB"/>
        </w:rPr>
        <w:t xml:space="preserve"> </w:t>
      </w:r>
      <w:r w:rsidR="0015581E">
        <w:rPr>
          <w:lang w:val="en-GB"/>
        </w:rPr>
        <w:t>initial</w:t>
      </w:r>
      <w:r w:rsidR="0015581E" w:rsidRPr="00A41F8B">
        <w:rPr>
          <w:lang w:val="en-GB"/>
        </w:rPr>
        <w:t xml:space="preserve"> </w:t>
      </w:r>
      <w:r w:rsidR="00A41F8B" w:rsidRPr="00A41F8B">
        <w:rPr>
          <w:lang w:val="en-GB"/>
        </w:rPr>
        <w:t xml:space="preserve">new coding feature of </w:t>
      </w:r>
      <w:r w:rsidR="00D80BB6">
        <w:rPr>
          <w:lang w:val="en-GB"/>
        </w:rPr>
        <w:t>VVC</w:t>
      </w:r>
      <w:r w:rsidR="00A41F8B" w:rsidRPr="00A41F8B">
        <w:rPr>
          <w:lang w:val="en-GB"/>
        </w:rPr>
        <w:t>.</w:t>
      </w:r>
      <w:r w:rsidR="00D80BB6">
        <w:rPr>
          <w:lang w:val="en-GB"/>
        </w:rPr>
        <w:t xml:space="preserve"> Draft reference software to implement the VTM1 encoding method (and the draft VVC decoding process) has also been developed.</w:t>
      </w:r>
      <w:r w:rsidR="00205FF8">
        <w:rPr>
          <w:lang w:val="en-GB"/>
        </w:rPr>
        <w:t xml:space="preserve"> </w:t>
      </w:r>
      <w:r w:rsidR="00205FF8">
        <w:rPr>
          <w:szCs w:val="22"/>
          <w:lang w:val="en-CA"/>
        </w:rPr>
        <w:t>At the 11</w:t>
      </w:r>
      <w:r w:rsidR="00205FF8" w:rsidRPr="00D17EA9">
        <w:rPr>
          <w:szCs w:val="22"/>
          <w:vertAlign w:val="superscript"/>
          <w:lang w:val="en-CA"/>
        </w:rPr>
        <w:t>th</w:t>
      </w:r>
      <w:r w:rsidR="00205FF8">
        <w:rPr>
          <w:szCs w:val="22"/>
          <w:lang w:val="en-CA"/>
        </w:rPr>
        <w:t xml:space="preserve"> meeting (</w:t>
      </w:r>
      <w:r w:rsidR="00205FF8" w:rsidRPr="007B7B24">
        <w:t>10–18 July</w:t>
      </w:r>
      <w:r w:rsidR="00205FF8">
        <w:rPr>
          <w:szCs w:val="22"/>
          <w:lang w:val="en-CA"/>
        </w:rPr>
        <w:t xml:space="preserve">, 2018, </w:t>
      </w:r>
      <w:r w:rsidR="00205FF8" w:rsidRPr="007B7B24">
        <w:t>Ljubljana, SI</w:t>
      </w:r>
      <w:r w:rsidR="00205FF8">
        <w:rPr>
          <w:szCs w:val="22"/>
          <w:lang w:val="en-CA"/>
        </w:rPr>
        <w:t xml:space="preserve">), the </w:t>
      </w:r>
      <w:r w:rsidR="00205FF8" w:rsidRPr="00B11863">
        <w:rPr>
          <w:szCs w:val="22"/>
          <w:lang w:val="en-CA"/>
        </w:rPr>
        <w:t xml:space="preserve">Versatile Video Coding </w:t>
      </w:r>
      <w:r w:rsidR="00205FF8">
        <w:rPr>
          <w:szCs w:val="22"/>
          <w:lang w:val="en-CA"/>
        </w:rPr>
        <w:t>(VVC) working draft 2 and the VVC Test Model 2 (VTM2) a</w:t>
      </w:r>
      <w:r w:rsidR="00205FF8" w:rsidRPr="00024C1D">
        <w:rPr>
          <w:szCs w:val="22"/>
          <w:lang w:val="en-CA"/>
        </w:rPr>
        <w:t xml:space="preserve">lgorithm description </w:t>
      </w:r>
      <w:r w:rsidR="00205FF8">
        <w:rPr>
          <w:szCs w:val="22"/>
          <w:lang w:val="en-CA"/>
        </w:rPr>
        <w:t>and encoding method were established with the inclusion of a group of new coding features as well as some of HEVC coding elements.</w:t>
      </w:r>
      <w:r w:rsidR="006F26F8">
        <w:rPr>
          <w:szCs w:val="22"/>
          <w:lang w:val="en-CA"/>
        </w:rPr>
        <w:t xml:space="preserve"> At the 12</w:t>
      </w:r>
      <w:r w:rsidR="006F26F8" w:rsidRPr="00D17EA9">
        <w:rPr>
          <w:szCs w:val="22"/>
          <w:vertAlign w:val="superscript"/>
          <w:lang w:val="en-CA"/>
        </w:rPr>
        <w:t>th</w:t>
      </w:r>
      <w:r w:rsidR="006F26F8">
        <w:rPr>
          <w:szCs w:val="22"/>
          <w:lang w:val="en-CA"/>
        </w:rPr>
        <w:t xml:space="preserve"> meeting (</w:t>
      </w:r>
      <w:r w:rsidR="006F26F8">
        <w:t>3</w:t>
      </w:r>
      <w:r w:rsidR="006F26F8" w:rsidRPr="007B7B24">
        <w:t>–1</w:t>
      </w:r>
      <w:r w:rsidR="006F26F8">
        <w:t>2</w:t>
      </w:r>
      <w:r w:rsidR="006F26F8" w:rsidRPr="007B7B24">
        <w:t xml:space="preserve"> </w:t>
      </w:r>
      <w:r w:rsidR="006F26F8">
        <w:t>October</w:t>
      </w:r>
      <w:r w:rsidR="006F26F8">
        <w:rPr>
          <w:szCs w:val="22"/>
          <w:lang w:val="en-CA"/>
        </w:rPr>
        <w:t xml:space="preserve">, 2018, </w:t>
      </w:r>
      <w:r w:rsidR="006F26F8">
        <w:rPr>
          <w:lang w:val="en-CA"/>
        </w:rPr>
        <w:t>Macao</w:t>
      </w:r>
      <w:r w:rsidR="006F26F8" w:rsidRPr="00B57A23">
        <w:rPr>
          <w:lang w:val="en-CA"/>
        </w:rPr>
        <w:t xml:space="preserve">, </w:t>
      </w:r>
      <w:r w:rsidR="006F26F8">
        <w:rPr>
          <w:lang w:val="en-CA"/>
        </w:rPr>
        <w:t>CN</w:t>
      </w:r>
      <w:r w:rsidR="006F26F8">
        <w:rPr>
          <w:szCs w:val="22"/>
          <w:lang w:val="en-CA"/>
        </w:rPr>
        <w:t xml:space="preserve">), the </w:t>
      </w:r>
      <w:r w:rsidR="006F26F8" w:rsidRPr="00B11863">
        <w:rPr>
          <w:szCs w:val="22"/>
          <w:lang w:val="en-CA"/>
        </w:rPr>
        <w:t xml:space="preserve">Versatile Video Coding </w:t>
      </w:r>
      <w:r w:rsidR="006F26F8">
        <w:rPr>
          <w:szCs w:val="22"/>
          <w:lang w:val="en-CA"/>
        </w:rPr>
        <w:t>(VVC) working draft 3 and the VVC Test Model 3 (VTM3) a</w:t>
      </w:r>
      <w:r w:rsidR="006F26F8" w:rsidRPr="00024C1D">
        <w:rPr>
          <w:szCs w:val="22"/>
          <w:lang w:val="en-CA"/>
        </w:rPr>
        <w:t xml:space="preserve">lgorithm description </w:t>
      </w:r>
      <w:r w:rsidR="006F26F8">
        <w:rPr>
          <w:szCs w:val="22"/>
          <w:lang w:val="en-CA"/>
        </w:rPr>
        <w:t>and encoding method were established with the inclusion of</w:t>
      </w:r>
      <w:r w:rsidR="009C0931">
        <w:rPr>
          <w:szCs w:val="22"/>
          <w:lang w:val="en-CA"/>
        </w:rPr>
        <w:t xml:space="preserve"> additional</w:t>
      </w:r>
      <w:r w:rsidR="006F26F8">
        <w:rPr>
          <w:szCs w:val="22"/>
          <w:lang w:val="en-CA"/>
        </w:rPr>
        <w:t xml:space="preserve"> </w:t>
      </w:r>
      <w:r w:rsidR="009C0931">
        <w:rPr>
          <w:szCs w:val="22"/>
          <w:lang w:val="en-CA"/>
        </w:rPr>
        <w:t xml:space="preserve">coding </w:t>
      </w:r>
      <w:r w:rsidR="00BE0888">
        <w:rPr>
          <w:szCs w:val="22"/>
          <w:lang w:val="en-CA"/>
        </w:rPr>
        <w:t>tools</w:t>
      </w:r>
      <w:r w:rsidR="00F73889">
        <w:rPr>
          <w:szCs w:val="22"/>
          <w:lang w:val="en-CA"/>
        </w:rPr>
        <w:t xml:space="preserve"> that improves the coding performance</w:t>
      </w:r>
      <w:r w:rsidR="006F26F8">
        <w:rPr>
          <w:szCs w:val="22"/>
          <w:lang w:val="en-CA"/>
        </w:rPr>
        <w:t>.</w:t>
      </w:r>
      <w:r w:rsidR="003E150E">
        <w:rPr>
          <w:szCs w:val="22"/>
          <w:lang w:val="en-CA"/>
        </w:rPr>
        <w:t xml:space="preserve"> </w:t>
      </w:r>
      <w:r w:rsidR="003A1803">
        <w:rPr>
          <w:szCs w:val="22"/>
          <w:lang w:val="en-CA"/>
        </w:rPr>
        <w:t xml:space="preserve">From </w:t>
      </w:r>
      <w:r w:rsidR="003E150E">
        <w:rPr>
          <w:szCs w:val="22"/>
          <w:lang w:val="en-CA"/>
        </w:rPr>
        <w:t>the 13</w:t>
      </w:r>
      <w:r w:rsidR="003E150E" w:rsidRPr="00D17EA9">
        <w:rPr>
          <w:szCs w:val="22"/>
          <w:vertAlign w:val="superscript"/>
          <w:lang w:val="en-CA"/>
        </w:rPr>
        <w:t>th</w:t>
      </w:r>
      <w:r w:rsidR="003E150E">
        <w:rPr>
          <w:szCs w:val="22"/>
          <w:lang w:val="en-CA"/>
        </w:rPr>
        <w:t xml:space="preserve"> meeting (</w:t>
      </w:r>
      <w:r w:rsidR="003E150E">
        <w:rPr>
          <w:lang w:val="en-CA"/>
        </w:rPr>
        <w:t>9</w:t>
      </w:r>
      <w:r w:rsidR="003E150E" w:rsidRPr="00B57A23">
        <w:rPr>
          <w:lang w:val="en-CA"/>
        </w:rPr>
        <w:t>–1</w:t>
      </w:r>
      <w:r w:rsidR="003E150E">
        <w:rPr>
          <w:lang w:val="en-CA"/>
        </w:rPr>
        <w:t>8</w:t>
      </w:r>
      <w:r w:rsidR="003E150E" w:rsidRPr="00B57A23">
        <w:rPr>
          <w:lang w:val="en-CA"/>
        </w:rPr>
        <w:t xml:space="preserve"> </w:t>
      </w:r>
      <w:r w:rsidR="003E150E">
        <w:rPr>
          <w:lang w:val="en-CA"/>
        </w:rPr>
        <w:t>January</w:t>
      </w:r>
      <w:r w:rsidR="003E150E" w:rsidRPr="00B57A23">
        <w:rPr>
          <w:lang w:val="en-CA"/>
        </w:rPr>
        <w:t xml:space="preserve"> 201</w:t>
      </w:r>
      <w:r w:rsidR="003E150E">
        <w:rPr>
          <w:lang w:val="en-CA"/>
        </w:rPr>
        <w:t>9,</w:t>
      </w:r>
      <w:r w:rsidR="003E150E" w:rsidRPr="00022750">
        <w:rPr>
          <w:lang w:val="en-CA"/>
        </w:rPr>
        <w:t xml:space="preserve"> </w:t>
      </w:r>
      <w:r w:rsidR="003E150E">
        <w:rPr>
          <w:lang w:val="en-CA"/>
        </w:rPr>
        <w:t>Marrakech</w:t>
      </w:r>
      <w:r w:rsidR="003E150E" w:rsidRPr="00B57A23">
        <w:rPr>
          <w:lang w:val="en-CA"/>
        </w:rPr>
        <w:t xml:space="preserve">, </w:t>
      </w:r>
      <w:r w:rsidR="003E150E">
        <w:rPr>
          <w:lang w:val="en-CA"/>
        </w:rPr>
        <w:t>MA</w:t>
      </w:r>
      <w:r w:rsidR="003E150E">
        <w:rPr>
          <w:szCs w:val="22"/>
          <w:lang w:val="en-CA"/>
        </w:rPr>
        <w:t>)</w:t>
      </w:r>
      <w:r w:rsidR="003A1803">
        <w:rPr>
          <w:rFonts w:hint="eastAsia"/>
          <w:szCs w:val="22"/>
          <w:lang w:val="en-CA" w:eastAsia="zh-CN"/>
        </w:rPr>
        <w:t xml:space="preserve">, the JVET experts </w:t>
      </w:r>
      <w:r w:rsidR="003A1803">
        <w:rPr>
          <w:szCs w:val="22"/>
          <w:lang w:val="en-CA" w:eastAsia="zh-CN"/>
        </w:rPr>
        <w:t>start working on the simplification and unification of existing coding technologies</w:t>
      </w:r>
      <w:r w:rsidR="00531E85">
        <w:rPr>
          <w:szCs w:val="22"/>
          <w:lang w:val="en-CA" w:eastAsia="zh-CN"/>
        </w:rPr>
        <w:t>,</w:t>
      </w:r>
      <w:r w:rsidR="003A1803">
        <w:rPr>
          <w:szCs w:val="22"/>
          <w:lang w:val="en-CA" w:eastAsia="zh-CN"/>
        </w:rPr>
        <w:t xml:space="preserve"> </w:t>
      </w:r>
      <w:r w:rsidR="00531E85">
        <w:rPr>
          <w:szCs w:val="22"/>
          <w:lang w:val="en-CA" w:eastAsia="zh-CN"/>
        </w:rPr>
        <w:t>besides</w:t>
      </w:r>
      <w:r w:rsidR="003A1803">
        <w:rPr>
          <w:szCs w:val="22"/>
          <w:lang w:val="en-CA" w:eastAsia="zh-CN"/>
        </w:rPr>
        <w:t xml:space="preserve"> the new </w:t>
      </w:r>
      <w:r w:rsidR="00531E85">
        <w:rPr>
          <w:szCs w:val="22"/>
          <w:lang w:val="en-CA" w:eastAsia="zh-CN"/>
        </w:rPr>
        <w:t>algorithms</w:t>
      </w:r>
      <w:r w:rsidR="003A1803">
        <w:rPr>
          <w:szCs w:val="22"/>
          <w:lang w:val="en-CA" w:eastAsia="zh-CN"/>
        </w:rPr>
        <w:t xml:space="preserve"> for additional coding efficiency. T</w:t>
      </w:r>
      <w:r w:rsidR="003E150E">
        <w:rPr>
          <w:szCs w:val="22"/>
          <w:lang w:val="en-CA"/>
        </w:rPr>
        <w:t xml:space="preserve">he </w:t>
      </w:r>
      <w:r w:rsidR="003E150E" w:rsidRPr="00B11863">
        <w:rPr>
          <w:szCs w:val="22"/>
          <w:lang w:val="en-CA"/>
        </w:rPr>
        <w:t xml:space="preserve">Versatile Video Coding </w:t>
      </w:r>
      <w:r w:rsidR="003E150E">
        <w:rPr>
          <w:szCs w:val="22"/>
          <w:lang w:val="en-CA"/>
        </w:rPr>
        <w:t>(VVC) working draft 4 and the VVC Test Model 4 (VTM4) a</w:t>
      </w:r>
      <w:r w:rsidR="003E150E" w:rsidRPr="00024C1D">
        <w:rPr>
          <w:szCs w:val="22"/>
          <w:lang w:val="en-CA"/>
        </w:rPr>
        <w:t xml:space="preserve">lgorithm description </w:t>
      </w:r>
      <w:r w:rsidR="003E150E">
        <w:rPr>
          <w:szCs w:val="22"/>
          <w:lang w:val="en-CA"/>
        </w:rPr>
        <w:t xml:space="preserve">and encoding method were established with the inclusion of </w:t>
      </w:r>
      <w:r w:rsidR="00F73889">
        <w:rPr>
          <w:szCs w:val="22"/>
          <w:lang w:val="en-CA"/>
        </w:rPr>
        <w:t>few more</w:t>
      </w:r>
      <w:r w:rsidR="003E150E">
        <w:rPr>
          <w:szCs w:val="22"/>
          <w:lang w:val="en-CA"/>
        </w:rPr>
        <w:t xml:space="preserve"> coding tools</w:t>
      </w:r>
      <w:r w:rsidR="00531E85">
        <w:rPr>
          <w:szCs w:val="22"/>
          <w:lang w:val="en-CA"/>
        </w:rPr>
        <w:t xml:space="preserve"> as well as lots of refinements of existing tools</w:t>
      </w:r>
      <w:r w:rsidR="003E150E">
        <w:rPr>
          <w:szCs w:val="22"/>
          <w:lang w:val="en-CA"/>
        </w:rPr>
        <w:t>.</w:t>
      </w:r>
      <w:r w:rsidR="00A27196" w:rsidRPr="00A27196">
        <w:rPr>
          <w:szCs w:val="22"/>
          <w:lang w:val="en-CA"/>
        </w:rPr>
        <w:t xml:space="preserve"> </w:t>
      </w:r>
      <w:r w:rsidR="00A27196">
        <w:rPr>
          <w:szCs w:val="22"/>
          <w:lang w:val="en-CA"/>
        </w:rPr>
        <w:t>At the 14</w:t>
      </w:r>
      <w:r w:rsidR="00A27196" w:rsidRPr="00D17EA9">
        <w:rPr>
          <w:szCs w:val="22"/>
          <w:vertAlign w:val="superscript"/>
          <w:lang w:val="en-CA"/>
        </w:rPr>
        <w:t>th</w:t>
      </w:r>
      <w:r w:rsidR="003A1803">
        <w:rPr>
          <w:szCs w:val="22"/>
          <w:lang w:val="en-CA"/>
        </w:rPr>
        <w:t xml:space="preserve"> meeting (</w:t>
      </w:r>
      <w:r w:rsidR="00A27196">
        <w:rPr>
          <w:szCs w:val="22"/>
          <w:lang w:val="en-CA"/>
        </w:rPr>
        <w:t>1</w:t>
      </w:r>
      <w:r w:rsidR="00A27196">
        <w:rPr>
          <w:lang w:val="en-CA"/>
        </w:rPr>
        <w:t>9</w:t>
      </w:r>
      <w:r w:rsidR="00A27196" w:rsidRPr="00B57A23">
        <w:rPr>
          <w:lang w:val="en-CA"/>
        </w:rPr>
        <w:t>–</w:t>
      </w:r>
      <w:r w:rsidR="00A27196">
        <w:rPr>
          <w:lang w:val="en-CA"/>
        </w:rPr>
        <w:t>27</w:t>
      </w:r>
      <w:r w:rsidR="00A27196" w:rsidRPr="00B57A23">
        <w:rPr>
          <w:lang w:val="en-CA"/>
        </w:rPr>
        <w:t xml:space="preserve"> </w:t>
      </w:r>
      <w:r w:rsidR="00A27196">
        <w:rPr>
          <w:lang w:val="en-CA"/>
        </w:rPr>
        <w:t>March</w:t>
      </w:r>
      <w:r w:rsidR="00A27196" w:rsidRPr="00B57A23">
        <w:rPr>
          <w:lang w:val="en-CA"/>
        </w:rPr>
        <w:t xml:space="preserve"> 201</w:t>
      </w:r>
      <w:r w:rsidR="00A27196">
        <w:rPr>
          <w:lang w:val="en-CA"/>
        </w:rPr>
        <w:t>9,</w:t>
      </w:r>
      <w:r w:rsidR="00A27196" w:rsidRPr="00022750">
        <w:rPr>
          <w:lang w:val="en-CA"/>
        </w:rPr>
        <w:t xml:space="preserve"> </w:t>
      </w:r>
      <w:r w:rsidR="00A27196">
        <w:rPr>
          <w:lang w:val="en-CA"/>
        </w:rPr>
        <w:t>Geneva</w:t>
      </w:r>
      <w:r w:rsidR="00A27196" w:rsidRPr="00B57A23">
        <w:rPr>
          <w:lang w:val="en-CA"/>
        </w:rPr>
        <w:t xml:space="preserve">, </w:t>
      </w:r>
      <w:r w:rsidR="00A27196">
        <w:rPr>
          <w:lang w:val="en-CA"/>
        </w:rPr>
        <w:t>CH</w:t>
      </w:r>
      <w:r w:rsidR="00A27196">
        <w:rPr>
          <w:szCs w:val="22"/>
          <w:lang w:val="en-CA"/>
        </w:rPr>
        <w:t xml:space="preserve">), the </w:t>
      </w:r>
      <w:r w:rsidR="00A27196" w:rsidRPr="00B11863">
        <w:rPr>
          <w:szCs w:val="22"/>
          <w:lang w:val="en-CA"/>
        </w:rPr>
        <w:t xml:space="preserve">Versatile Video Coding </w:t>
      </w:r>
      <w:r w:rsidR="00A27196">
        <w:rPr>
          <w:szCs w:val="22"/>
          <w:lang w:val="en-CA"/>
        </w:rPr>
        <w:t xml:space="preserve">(VVC) working draft </w:t>
      </w:r>
      <w:r w:rsidR="003A1803">
        <w:rPr>
          <w:szCs w:val="22"/>
          <w:lang w:val="en-CA"/>
        </w:rPr>
        <w:t>5</w:t>
      </w:r>
      <w:r w:rsidR="00A27196">
        <w:rPr>
          <w:szCs w:val="22"/>
          <w:lang w:val="en-CA"/>
        </w:rPr>
        <w:t xml:space="preserve"> and the VVC Test Model </w:t>
      </w:r>
      <w:r w:rsidR="003A1803">
        <w:rPr>
          <w:szCs w:val="22"/>
          <w:lang w:val="en-CA"/>
        </w:rPr>
        <w:t>5</w:t>
      </w:r>
      <w:r w:rsidR="00A27196">
        <w:rPr>
          <w:szCs w:val="22"/>
          <w:lang w:val="en-CA"/>
        </w:rPr>
        <w:t xml:space="preserve"> (VTM</w:t>
      </w:r>
      <w:r w:rsidR="003A1803">
        <w:rPr>
          <w:szCs w:val="22"/>
          <w:lang w:val="en-CA"/>
        </w:rPr>
        <w:t>5</w:t>
      </w:r>
      <w:r w:rsidR="00A27196">
        <w:rPr>
          <w:szCs w:val="22"/>
          <w:lang w:val="en-CA"/>
        </w:rPr>
        <w:t>) a</w:t>
      </w:r>
      <w:r w:rsidR="00A27196" w:rsidRPr="00024C1D">
        <w:rPr>
          <w:szCs w:val="22"/>
          <w:lang w:val="en-CA"/>
        </w:rPr>
        <w:t xml:space="preserve">lgorithm description </w:t>
      </w:r>
      <w:r w:rsidR="00A27196">
        <w:rPr>
          <w:szCs w:val="22"/>
          <w:lang w:val="en-CA"/>
        </w:rPr>
        <w:t xml:space="preserve">and encoding method were established with the inclusion of </w:t>
      </w:r>
      <w:r w:rsidR="00A1003D">
        <w:rPr>
          <w:szCs w:val="22"/>
          <w:lang w:val="en-CA"/>
        </w:rPr>
        <w:t>very small number of</w:t>
      </w:r>
      <w:r w:rsidR="00A27196">
        <w:rPr>
          <w:szCs w:val="22"/>
          <w:lang w:val="en-CA"/>
        </w:rPr>
        <w:t xml:space="preserve"> </w:t>
      </w:r>
      <w:r w:rsidR="00A1003D">
        <w:rPr>
          <w:szCs w:val="22"/>
          <w:lang w:val="en-CA"/>
        </w:rPr>
        <w:t>new</w:t>
      </w:r>
      <w:r w:rsidR="00A27196">
        <w:rPr>
          <w:szCs w:val="22"/>
          <w:lang w:val="en-CA"/>
        </w:rPr>
        <w:t xml:space="preserve"> coding tools</w:t>
      </w:r>
      <w:r w:rsidR="00A1003D">
        <w:rPr>
          <w:szCs w:val="22"/>
          <w:lang w:val="en-CA"/>
        </w:rPr>
        <w:t xml:space="preserve"> and a large amount of tool simplifications</w:t>
      </w:r>
      <w:r w:rsidR="00D05A65">
        <w:rPr>
          <w:szCs w:val="22"/>
          <w:lang w:val="en-CA"/>
        </w:rPr>
        <w:t xml:space="preserve">. The coding of </w:t>
      </w:r>
      <w:r w:rsidR="00D05A65">
        <w:rPr>
          <w:szCs w:val="22"/>
          <w:lang w:val="en-CA" w:eastAsia="ja-JP"/>
        </w:rPr>
        <w:t>4:2:2 and 4:4:4 chroma formats are supported as well as 4:2:0 chroma formats</w:t>
      </w:r>
      <w:r w:rsidR="00A27196">
        <w:rPr>
          <w:szCs w:val="22"/>
          <w:lang w:val="en-CA"/>
        </w:rPr>
        <w:t>.</w:t>
      </w:r>
      <w:r w:rsidR="00270867">
        <w:rPr>
          <w:szCs w:val="22"/>
          <w:lang w:val="en-CA"/>
        </w:rPr>
        <w:t xml:space="preserve"> </w:t>
      </w:r>
      <w:r w:rsidR="00CE4A72">
        <w:rPr>
          <w:szCs w:val="22"/>
          <w:lang w:val="en-CA"/>
        </w:rPr>
        <w:t>At the 15</w:t>
      </w:r>
      <w:r w:rsidR="00CE4A72" w:rsidRPr="00D17EA9">
        <w:rPr>
          <w:szCs w:val="22"/>
          <w:vertAlign w:val="superscript"/>
          <w:lang w:val="en-CA"/>
        </w:rPr>
        <w:t>th</w:t>
      </w:r>
      <w:r w:rsidR="00CE4A72">
        <w:rPr>
          <w:szCs w:val="22"/>
          <w:lang w:val="en-CA"/>
        </w:rPr>
        <w:t xml:space="preserve"> meeting (</w:t>
      </w:r>
      <w:r w:rsidR="00CE4A72" w:rsidRPr="00084198">
        <w:rPr>
          <w:noProof/>
          <w:lang w:val="en-CA"/>
        </w:rPr>
        <w:t>3–12 July 2019</w:t>
      </w:r>
      <w:r w:rsidR="00CE4A72">
        <w:rPr>
          <w:lang w:val="en-CA"/>
        </w:rPr>
        <w:t>,</w:t>
      </w:r>
      <w:r w:rsidR="00CE4A72" w:rsidRPr="00022750">
        <w:rPr>
          <w:lang w:val="en-CA"/>
        </w:rPr>
        <w:t xml:space="preserve"> </w:t>
      </w:r>
      <w:r w:rsidR="00332CA7" w:rsidRPr="00084198">
        <w:rPr>
          <w:noProof/>
          <w:lang w:val="en-CA"/>
        </w:rPr>
        <w:t>Gothenburg, SE</w:t>
      </w:r>
      <w:r w:rsidR="00CE4A72">
        <w:rPr>
          <w:szCs w:val="22"/>
          <w:lang w:val="en-CA"/>
        </w:rPr>
        <w:t xml:space="preserve">), the </w:t>
      </w:r>
      <w:r w:rsidR="00CE4A72" w:rsidRPr="00B11863">
        <w:rPr>
          <w:szCs w:val="22"/>
          <w:lang w:val="en-CA"/>
        </w:rPr>
        <w:t xml:space="preserve">Versatile Video Coding </w:t>
      </w:r>
      <w:r w:rsidR="00CE4A72">
        <w:rPr>
          <w:szCs w:val="22"/>
          <w:lang w:val="en-CA"/>
        </w:rPr>
        <w:t xml:space="preserve">(VVC) working draft </w:t>
      </w:r>
      <w:r w:rsidR="00332CA7">
        <w:rPr>
          <w:szCs w:val="22"/>
          <w:lang w:val="en-CA"/>
        </w:rPr>
        <w:t>6</w:t>
      </w:r>
      <w:r w:rsidR="00CE4A72">
        <w:rPr>
          <w:szCs w:val="22"/>
          <w:lang w:val="en-CA"/>
        </w:rPr>
        <w:t xml:space="preserve"> and the VVC Test Model </w:t>
      </w:r>
      <w:r w:rsidR="00332CA7">
        <w:rPr>
          <w:szCs w:val="22"/>
          <w:lang w:val="en-CA"/>
        </w:rPr>
        <w:t>6</w:t>
      </w:r>
      <w:r w:rsidR="00CE4A72">
        <w:rPr>
          <w:szCs w:val="22"/>
          <w:lang w:val="en-CA"/>
        </w:rPr>
        <w:t xml:space="preserve"> (VTM</w:t>
      </w:r>
      <w:r w:rsidR="00332CA7">
        <w:rPr>
          <w:szCs w:val="22"/>
          <w:lang w:val="en-CA"/>
        </w:rPr>
        <w:t>6</w:t>
      </w:r>
      <w:r w:rsidR="00CE4A72">
        <w:rPr>
          <w:szCs w:val="22"/>
          <w:lang w:val="en-CA"/>
        </w:rPr>
        <w:t>) a</w:t>
      </w:r>
      <w:r w:rsidR="00CE4A72" w:rsidRPr="00024C1D">
        <w:rPr>
          <w:szCs w:val="22"/>
          <w:lang w:val="en-CA"/>
        </w:rPr>
        <w:t xml:space="preserve">lgorithm description </w:t>
      </w:r>
      <w:r w:rsidR="00CE4A72">
        <w:rPr>
          <w:szCs w:val="22"/>
          <w:lang w:val="en-CA"/>
        </w:rPr>
        <w:t>and encoding method were established</w:t>
      </w:r>
      <w:r w:rsidR="00115907">
        <w:rPr>
          <w:szCs w:val="22"/>
          <w:lang w:val="en-CA"/>
        </w:rPr>
        <w:t xml:space="preserve">. The major changes </w:t>
      </w:r>
      <w:r w:rsidR="00D05A65">
        <w:rPr>
          <w:szCs w:val="22"/>
          <w:lang w:val="en-CA"/>
        </w:rPr>
        <w:t>include</w:t>
      </w:r>
      <w:r w:rsidR="00115907">
        <w:rPr>
          <w:szCs w:val="22"/>
          <w:lang w:val="en-CA"/>
        </w:rPr>
        <w:t xml:space="preserve"> refinement of existing tools, unification of coding tool combination, and HLS design. Also, some new functionalities, e.g. adaptive resolution change, scalability coding are supported.</w:t>
      </w:r>
      <w:r w:rsidR="00CF31D8">
        <w:rPr>
          <w:szCs w:val="22"/>
          <w:lang w:val="en-CA"/>
        </w:rPr>
        <w:t xml:space="preserve"> At the </w:t>
      </w:r>
      <w:r w:rsidR="00CB0E7F" w:rsidRPr="00EC046B">
        <w:t>16</w:t>
      </w:r>
      <w:r w:rsidR="00CB0E7F" w:rsidRPr="00644E4D">
        <w:rPr>
          <w:vertAlign w:val="superscript"/>
        </w:rPr>
        <w:t>th</w:t>
      </w:r>
      <w:r w:rsidR="00644E4D">
        <w:t xml:space="preserve"> </w:t>
      </w:r>
      <w:r w:rsidR="00CB0E7F" w:rsidRPr="00EC046B">
        <w:t>Meeting</w:t>
      </w:r>
      <w:r w:rsidR="00644E4D">
        <w:t xml:space="preserve"> (</w:t>
      </w:r>
      <w:r w:rsidR="00CB0E7F" w:rsidRPr="00056114">
        <w:t>1–11 Oct. 2019</w:t>
      </w:r>
      <w:r w:rsidR="00CF31D8">
        <w:rPr>
          <w:szCs w:val="22"/>
          <w:lang w:val="en-CA"/>
        </w:rPr>
        <w:t>,</w:t>
      </w:r>
      <w:r w:rsidR="00644E4D" w:rsidRPr="00644E4D">
        <w:t xml:space="preserve"> </w:t>
      </w:r>
      <w:r w:rsidR="00644E4D" w:rsidRPr="00EC046B">
        <w:t>Geneva</w:t>
      </w:r>
      <w:r w:rsidR="00644E4D" w:rsidRPr="00056114">
        <w:t>, CH</w:t>
      </w:r>
      <w:r w:rsidR="00644E4D">
        <w:t>)</w:t>
      </w:r>
      <w:r w:rsidR="00CF31D8">
        <w:rPr>
          <w:szCs w:val="22"/>
          <w:lang w:val="en-CA"/>
        </w:rPr>
        <w:t xml:space="preserve"> the </w:t>
      </w:r>
      <w:r w:rsidR="00CF31D8" w:rsidRPr="00B11863">
        <w:rPr>
          <w:szCs w:val="22"/>
          <w:lang w:val="en-CA"/>
        </w:rPr>
        <w:t xml:space="preserve">Versatile Video Coding </w:t>
      </w:r>
      <w:r w:rsidR="00CF31D8">
        <w:rPr>
          <w:szCs w:val="22"/>
          <w:lang w:val="en-CA"/>
        </w:rPr>
        <w:t xml:space="preserve">(VVC) working draft </w:t>
      </w:r>
      <w:r w:rsidR="00644E4D">
        <w:rPr>
          <w:szCs w:val="22"/>
          <w:lang w:val="en-CA"/>
        </w:rPr>
        <w:t>7</w:t>
      </w:r>
      <w:r w:rsidR="00CF31D8">
        <w:rPr>
          <w:szCs w:val="22"/>
          <w:lang w:val="en-CA"/>
        </w:rPr>
        <w:t xml:space="preserve"> and the VVC Test Model </w:t>
      </w:r>
      <w:r w:rsidR="00644E4D">
        <w:rPr>
          <w:szCs w:val="22"/>
          <w:lang w:val="en-CA"/>
        </w:rPr>
        <w:t>7</w:t>
      </w:r>
      <w:r w:rsidR="00CF31D8">
        <w:rPr>
          <w:szCs w:val="22"/>
          <w:lang w:val="en-CA"/>
        </w:rPr>
        <w:t xml:space="preserve"> (VTM</w:t>
      </w:r>
      <w:r w:rsidR="00644E4D">
        <w:rPr>
          <w:szCs w:val="22"/>
          <w:lang w:val="en-CA"/>
        </w:rPr>
        <w:t>7</w:t>
      </w:r>
      <w:r w:rsidR="00CF31D8">
        <w:rPr>
          <w:szCs w:val="22"/>
          <w:lang w:val="en-CA"/>
        </w:rPr>
        <w:t>) a</w:t>
      </w:r>
      <w:r w:rsidR="00CF31D8" w:rsidRPr="00024C1D">
        <w:rPr>
          <w:szCs w:val="22"/>
          <w:lang w:val="en-CA"/>
        </w:rPr>
        <w:t xml:space="preserve">lgorithm description </w:t>
      </w:r>
      <w:r w:rsidR="00CF31D8">
        <w:rPr>
          <w:szCs w:val="22"/>
          <w:lang w:val="en-CA"/>
        </w:rPr>
        <w:t xml:space="preserve">and encoding method were established. </w:t>
      </w:r>
      <w:r w:rsidR="00AB5B94">
        <w:rPr>
          <w:szCs w:val="22"/>
          <w:lang w:val="en-CA"/>
        </w:rPr>
        <w:t>After VTM</w:t>
      </w:r>
      <w:r w:rsidR="00741A37">
        <w:rPr>
          <w:szCs w:val="22"/>
          <w:lang w:val="en-CA"/>
        </w:rPr>
        <w:t>6</w:t>
      </w:r>
      <w:r w:rsidR="00AB5B94">
        <w:rPr>
          <w:szCs w:val="22"/>
          <w:lang w:val="en-CA"/>
        </w:rPr>
        <w:t xml:space="preserve">, the JVET group mainly focus on </w:t>
      </w:r>
      <w:r w:rsidR="00066F1F">
        <w:rPr>
          <w:szCs w:val="22"/>
          <w:lang w:val="en-CA"/>
        </w:rPr>
        <w:t xml:space="preserve">the </w:t>
      </w:r>
      <w:r w:rsidR="00AB5B94">
        <w:rPr>
          <w:szCs w:val="22"/>
          <w:lang w:val="en-CA"/>
        </w:rPr>
        <w:t>bug fix and clean-up of the existing coding feature</w:t>
      </w:r>
      <w:r w:rsidR="00066F1F">
        <w:rPr>
          <w:szCs w:val="22"/>
          <w:lang w:val="en-CA"/>
        </w:rPr>
        <w:t>s</w:t>
      </w:r>
      <w:r w:rsidR="00681CFC">
        <w:rPr>
          <w:szCs w:val="22"/>
          <w:lang w:val="en-CA"/>
        </w:rPr>
        <w:t>,</w:t>
      </w:r>
      <w:r w:rsidR="00AB5B94">
        <w:rPr>
          <w:szCs w:val="22"/>
          <w:lang w:val="en-CA"/>
        </w:rPr>
        <w:t xml:space="preserve"> and </w:t>
      </w:r>
      <w:r w:rsidR="00066F1F">
        <w:rPr>
          <w:szCs w:val="22"/>
          <w:lang w:val="en-CA"/>
        </w:rPr>
        <w:t xml:space="preserve">the </w:t>
      </w:r>
      <w:r w:rsidR="00AB5B94">
        <w:rPr>
          <w:szCs w:val="22"/>
          <w:lang w:val="en-CA"/>
        </w:rPr>
        <w:t>completion of high level syntax</w:t>
      </w:r>
      <w:r w:rsidR="00066F1F">
        <w:rPr>
          <w:szCs w:val="22"/>
          <w:lang w:val="en-CA"/>
        </w:rPr>
        <w:t xml:space="preserve"> design</w:t>
      </w:r>
      <w:r w:rsidR="00AB5B94">
        <w:rPr>
          <w:szCs w:val="22"/>
          <w:lang w:val="en-CA"/>
        </w:rPr>
        <w:t xml:space="preserve"> in order to successfully finalize</w:t>
      </w:r>
      <w:r w:rsidR="00681CFC">
        <w:rPr>
          <w:szCs w:val="22"/>
          <w:lang w:val="en-CA"/>
        </w:rPr>
        <w:t xml:space="preserve"> the standard with the planned timeline</w:t>
      </w:r>
      <w:r w:rsidR="00741A37">
        <w:rPr>
          <w:szCs w:val="22"/>
          <w:lang w:val="en-CA"/>
        </w:rPr>
        <w:t>. Only three coding tools</w:t>
      </w:r>
      <w:r w:rsidR="00AA762D">
        <w:rPr>
          <w:szCs w:val="22"/>
          <w:lang w:val="en-CA"/>
        </w:rPr>
        <w:t>, namely geometric partition, cross-colour adaptive loop filter and</w:t>
      </w:r>
      <w:r w:rsidR="00741A37" w:rsidRPr="00741A37">
        <w:rPr>
          <w:szCs w:val="22"/>
          <w:lang w:val="en-CA"/>
        </w:rPr>
        <w:t xml:space="preserve"> adaptive color transform</w:t>
      </w:r>
      <w:r w:rsidR="00AA762D">
        <w:rPr>
          <w:szCs w:val="22"/>
          <w:lang w:val="en-CA"/>
        </w:rPr>
        <w:t>,</w:t>
      </w:r>
      <w:r w:rsidR="00741A37" w:rsidRPr="00741A37">
        <w:rPr>
          <w:szCs w:val="22"/>
          <w:lang w:val="en-CA"/>
        </w:rPr>
        <w:t xml:space="preserve"> </w:t>
      </w:r>
      <w:r w:rsidR="00AA762D">
        <w:rPr>
          <w:szCs w:val="22"/>
          <w:lang w:val="en-CA"/>
        </w:rPr>
        <w:t>were</w:t>
      </w:r>
      <w:r w:rsidR="00741A37" w:rsidRPr="00741A37">
        <w:rPr>
          <w:szCs w:val="22"/>
          <w:lang w:val="en-CA"/>
        </w:rPr>
        <w:t xml:space="preserve"> added </w:t>
      </w:r>
      <w:r w:rsidR="00AA762D">
        <w:rPr>
          <w:szCs w:val="22"/>
          <w:lang w:val="en-CA"/>
        </w:rPr>
        <w:t>to the VVC standard</w:t>
      </w:r>
      <w:r w:rsidR="009C20B3">
        <w:rPr>
          <w:szCs w:val="22"/>
          <w:lang w:val="en-CA"/>
        </w:rPr>
        <w:t xml:space="preserve"> after that</w:t>
      </w:r>
      <w:r w:rsidR="00681CFC">
        <w:rPr>
          <w:szCs w:val="22"/>
          <w:lang w:val="en-CA"/>
        </w:rPr>
        <w:t>.</w:t>
      </w:r>
    </w:p>
    <w:p w14:paraId="6A4CF2AD" w14:textId="76468485" w:rsidR="00B11863" w:rsidRDefault="00B11863" w:rsidP="00CD45EA">
      <w:pPr>
        <w:pStyle w:val="Heading1"/>
        <w:spacing w:before="136"/>
        <w:rPr>
          <w:lang w:val="en-CA"/>
        </w:rPr>
      </w:pPr>
      <w:bookmarkStart w:id="19" w:name="_Toc58175099"/>
      <w:r>
        <w:rPr>
          <w:lang w:val="en-CA"/>
        </w:rPr>
        <w:t>Scope</w:t>
      </w:r>
      <w:bookmarkEnd w:id="19"/>
    </w:p>
    <w:p w14:paraId="2506CBD0" w14:textId="37CCE6B3" w:rsidR="006C4E58" w:rsidRPr="006C4E58" w:rsidRDefault="002F57DA" w:rsidP="00CA7357">
      <w:pPr>
        <w:jc w:val="both"/>
        <w:rPr>
          <w:szCs w:val="22"/>
          <w:lang w:val="en-CA"/>
        </w:rPr>
      </w:pPr>
      <w:r w:rsidRPr="002F57DA">
        <w:t xml:space="preserve">The normative </w:t>
      </w:r>
      <w:r w:rsidRPr="006C4E58">
        <w:t xml:space="preserve">decoding process </w:t>
      </w:r>
      <w:r w:rsidR="00D80BB6">
        <w:t xml:space="preserve">for </w:t>
      </w:r>
      <w:r w:rsidR="00D80BB6" w:rsidRPr="006C4E58">
        <w:t>Versatile Video Coding</w:t>
      </w:r>
      <w:r w:rsidR="00D80BB6">
        <w:t xml:space="preserve"> </w:t>
      </w:r>
      <w:r w:rsidRPr="006C4E58">
        <w:t xml:space="preserve">is specified in the </w:t>
      </w:r>
      <w:r w:rsidR="00D80BB6">
        <w:t xml:space="preserve">VVC </w:t>
      </w:r>
      <w:del w:id="20" w:author="v1-jc1" w:date="2020-12-06T12:50:00Z">
        <w:r w:rsidRPr="006C4E58">
          <w:delText xml:space="preserve">draft </w:delText>
        </w:r>
        <w:r w:rsidR="008034EF">
          <w:delText xml:space="preserve">10 </w:delText>
        </w:r>
      </w:del>
      <w:r w:rsidR="0015581E">
        <w:t>text specification document</w:t>
      </w:r>
      <w:r w:rsidR="005E6119">
        <w:t xml:space="preserve"> </w:t>
      </w:r>
      <w:r w:rsidR="005E6119">
        <w:fldChar w:fldCharType="begin"/>
      </w:r>
      <w:r w:rsidR="005E6119">
        <w:instrText xml:space="preserve"> REF _Ref513032198 \r \h </w:instrText>
      </w:r>
      <w:r w:rsidR="005E6119">
        <w:fldChar w:fldCharType="separate"/>
      </w:r>
      <w:r w:rsidR="003A61E2">
        <w:t>[1]</w:t>
      </w:r>
      <w:r w:rsidR="005E6119">
        <w:fldChar w:fldCharType="end"/>
      </w:r>
      <w:r w:rsidRPr="006C4E58">
        <w:t xml:space="preserve">. The </w:t>
      </w:r>
      <w:r w:rsidR="00AB5B94">
        <w:t>VTM</w:t>
      </w:r>
      <w:r w:rsidR="003E417A">
        <w:t>11</w:t>
      </w:r>
      <w:r w:rsidR="00101610">
        <w:t>.0</w:t>
      </w:r>
      <w:r w:rsidR="00101610" w:rsidRPr="006C4E58">
        <w:t xml:space="preserve"> </w:t>
      </w:r>
      <w:r w:rsidRPr="006C4E58">
        <w:t xml:space="preserve">reference software is provided to demonstrate </w:t>
      </w:r>
      <w:r w:rsidR="0015581E">
        <w:t xml:space="preserve">a </w:t>
      </w:r>
      <w:r w:rsidRPr="006C4E58">
        <w:t xml:space="preserve">reference implementation of non-normative encoding techniques and </w:t>
      </w:r>
      <w:r w:rsidR="0015581E">
        <w:t xml:space="preserve">the </w:t>
      </w:r>
      <w:r w:rsidRPr="006C4E58">
        <w:t>normative decoding process</w:t>
      </w:r>
      <w:r w:rsidR="00D80BB6">
        <w:t xml:space="preserve"> for VVC</w:t>
      </w:r>
      <w:r w:rsidRPr="006C4E58">
        <w:t xml:space="preserve">. </w:t>
      </w:r>
      <w:r w:rsidR="006C4E58" w:rsidRPr="006C4E58">
        <w:rPr>
          <w:szCs w:val="22"/>
          <w:lang w:val="en-CA"/>
        </w:rPr>
        <w:t xml:space="preserve">The reference software can be accessed via </w:t>
      </w:r>
    </w:p>
    <w:p w14:paraId="0B68F37C" w14:textId="63205E89" w:rsidR="006B7436" w:rsidRDefault="006B7436" w:rsidP="00CD45EA">
      <w:pPr>
        <w:spacing w:after="40"/>
      </w:pPr>
      <w:r>
        <w:rPr>
          <w:sz w:val="24"/>
          <w:szCs w:val="24"/>
        </w:rPr>
        <w:t>https://vcgit.hhi.fraunhofer.de/jvet/VVCSoftware_VTM.git</w:t>
      </w:r>
    </w:p>
    <w:p w14:paraId="54519870" w14:textId="18C03C81" w:rsidR="00B11863" w:rsidRDefault="00B11863" w:rsidP="00077234">
      <w:pPr>
        <w:jc w:val="both"/>
      </w:pPr>
      <w:r>
        <w:t xml:space="preserve">This document provides an algorithm description as well as an encoder-side description of the VVC </w:t>
      </w:r>
      <w:r w:rsidR="00D80BB6">
        <w:t>T</w:t>
      </w:r>
      <w:r>
        <w:t xml:space="preserve">est </w:t>
      </w:r>
      <w:r w:rsidR="00D80BB6">
        <w:t>M</w:t>
      </w:r>
      <w:r>
        <w:t xml:space="preserve">odel </w:t>
      </w:r>
      <w:r w:rsidR="000561F4">
        <w:t>11</w:t>
      </w:r>
      <w:r>
        <w:t xml:space="preserve">, which serves as a tutorial for the algorithm and </w:t>
      </w:r>
      <w:r>
        <w:rPr>
          <w:rFonts w:eastAsia="MS Mincho"/>
          <w:lang w:eastAsia="ja-JP"/>
        </w:rPr>
        <w:t xml:space="preserve">encoding model implemented in the </w:t>
      </w:r>
      <w:r w:rsidR="00AB5B94">
        <w:t>VTM</w:t>
      </w:r>
      <w:r w:rsidR="000561F4">
        <w:t>11</w:t>
      </w:r>
      <w:r>
        <w:t xml:space="preserve">.0 software. The purpose of this document </w:t>
      </w:r>
      <w:r w:rsidRPr="00827004">
        <w:t xml:space="preserve">is to share a common understanding of the coding features of VVC and the reference encoding methods supported in the </w:t>
      </w:r>
      <w:r w:rsidR="00AB5B94">
        <w:t>VTM</w:t>
      </w:r>
      <w:r w:rsidR="000561F4">
        <w:t>11</w:t>
      </w:r>
      <w:r w:rsidRPr="00827004">
        <w:t>.0 software, in order to facilitate the assessment of the technical impact of new technologies during the standardization process.</w:t>
      </w:r>
      <w:r w:rsidRPr="00827004">
        <w:rPr>
          <w:lang w:eastAsia="ko-KR"/>
        </w:rPr>
        <w:t xml:space="preserve"> </w:t>
      </w:r>
      <w:r w:rsidR="00D80BB6">
        <w:t>C</w:t>
      </w:r>
      <w:r w:rsidRPr="00827004">
        <w:t xml:space="preserve">ommon test conditions and software reference configurations that should be used for experimental work </w:t>
      </w:r>
      <w:r w:rsidR="00D80BB6">
        <w:t xml:space="preserve">for conventional standard-dynamic range rectangular video content </w:t>
      </w:r>
      <w:r w:rsidRPr="00827004">
        <w:t xml:space="preserve">are described in </w:t>
      </w:r>
      <w:r w:rsidR="002F57DA" w:rsidRPr="00827004">
        <w:t>JVET-</w:t>
      </w:r>
      <w:ins w:id="21" w:author="v1-jc1" w:date="2020-12-09T23:12:00Z">
        <w:r w:rsidR="000561F4">
          <w:t>T</w:t>
        </w:r>
      </w:ins>
      <w:del w:id="22" w:author="v1-jc1" w:date="2020-12-09T23:12:00Z">
        <w:r w:rsidR="00F11410" w:rsidDel="000561F4">
          <w:delText>N</w:delText>
        </w:r>
      </w:del>
      <w:r w:rsidR="00BE0888" w:rsidRPr="00827004">
        <w:t>1010</w:t>
      </w:r>
      <w:ins w:id="23" w:author="v1-jc1" w:date="2020-12-09T23:12:00Z">
        <w:r w:rsidR="000561F4">
          <w:t> </w:t>
        </w:r>
      </w:ins>
      <w:del w:id="24" w:author="v1-jc1" w:date="2020-12-09T23:12:00Z">
        <w:r w:rsidR="00BE0888" w:rsidDel="000561F4">
          <w:delText xml:space="preserve"> </w:delText>
        </w:r>
      </w:del>
      <w:r w:rsidR="00BE0888">
        <w:fldChar w:fldCharType="begin"/>
      </w:r>
      <w:r w:rsidR="00BE0888">
        <w:instrText xml:space="preserve"> REF _Ref531011617 \r \h </w:instrText>
      </w:r>
      <w:r w:rsidR="00BE0888">
        <w:fldChar w:fldCharType="separate"/>
      </w:r>
      <w:r w:rsidR="003A61E2">
        <w:t>[2]</w:t>
      </w:r>
      <w:r w:rsidR="00BE0888">
        <w:fldChar w:fldCharType="end"/>
      </w:r>
      <w:r w:rsidRPr="00827004">
        <w:t>.</w:t>
      </w:r>
      <w:bookmarkStart w:id="25" w:name="_Toc287029603"/>
      <w:bookmarkStart w:id="26" w:name="_Toc287029606"/>
      <w:bookmarkStart w:id="27" w:name="_Toc287029612"/>
      <w:bookmarkStart w:id="28" w:name="_Toc287029613"/>
      <w:bookmarkStart w:id="29" w:name="_Toc287029616"/>
      <w:bookmarkStart w:id="30" w:name="_Toc287029618"/>
      <w:bookmarkStart w:id="31" w:name="_Toc287029620"/>
      <w:bookmarkStart w:id="32" w:name="_Toc287029638"/>
      <w:bookmarkStart w:id="33" w:name="_Toc287029643"/>
      <w:bookmarkStart w:id="34" w:name="_Toc287029650"/>
      <w:bookmarkStart w:id="35" w:name="_Toc287029653"/>
      <w:bookmarkStart w:id="36" w:name="_Toc287029656"/>
      <w:bookmarkStart w:id="37" w:name="_Toc287029673"/>
      <w:bookmarkStart w:id="38" w:name="_Toc287029674"/>
      <w:bookmarkStart w:id="39" w:name="_Toc287029678"/>
      <w:bookmarkStart w:id="40" w:name="_Toc287029682"/>
      <w:bookmarkStart w:id="41" w:name="_Toc287029683"/>
      <w:bookmarkStart w:id="42" w:name="_Toc287029687"/>
      <w:bookmarkStart w:id="43" w:name="_Toc287029692"/>
      <w:bookmarkStart w:id="44" w:name="_Toc287029699"/>
      <w:bookmarkStart w:id="45" w:name="_Toc287029700"/>
      <w:bookmarkStart w:id="46" w:name="_Toc287029706"/>
      <w:bookmarkStart w:id="47" w:name="_Toc287029716"/>
      <w:bookmarkStart w:id="48" w:name="_Toc287029717"/>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r w:rsidR="00D80BB6">
        <w:t xml:space="preserve"> Common test conditions specific to video content with high dynamic range and wide colour gamut ar</w:t>
      </w:r>
      <w:r w:rsidR="008E77AF">
        <w:t>e</w:t>
      </w:r>
      <w:r w:rsidR="00D80BB6">
        <w:t xml:space="preserve"> described in JVET-</w:t>
      </w:r>
      <w:ins w:id="49" w:author="v1-jc1" w:date="2020-12-09T23:12:00Z">
        <w:r w:rsidR="000561F4">
          <w:t>T</w:t>
        </w:r>
      </w:ins>
      <w:del w:id="50" w:author="v1-jc1" w:date="2020-12-09T23:12:00Z">
        <w:r w:rsidR="001B7574" w:rsidRPr="001B7574" w:rsidDel="000561F4">
          <w:delText xml:space="preserve"> P</w:delText>
        </w:r>
      </w:del>
      <w:r w:rsidR="001B7574" w:rsidRPr="001B7574">
        <w:t>2</w:t>
      </w:r>
      <w:r w:rsidR="00D80BB6">
        <w:t>011</w:t>
      </w:r>
      <w:r w:rsidR="00BE0888">
        <w:t> </w:t>
      </w:r>
      <w:r w:rsidR="00D80BB6">
        <w:fldChar w:fldCharType="begin"/>
      </w:r>
      <w:r w:rsidR="00D80BB6">
        <w:instrText xml:space="preserve"> REF _Ref513637141 \r \h </w:instrText>
      </w:r>
      <w:r w:rsidR="00D80BB6">
        <w:fldChar w:fldCharType="separate"/>
      </w:r>
      <w:r w:rsidR="003A61E2">
        <w:t>[3]</w:t>
      </w:r>
      <w:r w:rsidR="00D80BB6">
        <w:fldChar w:fldCharType="end"/>
      </w:r>
      <w:r w:rsidR="00D80BB6">
        <w:t xml:space="preserve">. Common test conditions specific to video content for </w:t>
      </w:r>
      <w:r w:rsidR="00D80BB6" w:rsidRPr="00D80BB6">
        <w:t>360°</w:t>
      </w:r>
      <w:r w:rsidR="00D80BB6">
        <w:t xml:space="preserve"> omnidirectional video applications are described in JVET-</w:t>
      </w:r>
      <w:r w:rsidR="00BE0888">
        <w:t xml:space="preserve">L1012 </w:t>
      </w:r>
      <w:r w:rsidR="00D80BB6">
        <w:fldChar w:fldCharType="begin"/>
      </w:r>
      <w:r w:rsidR="00D80BB6">
        <w:instrText xml:space="preserve"> REF _Ref513637155 \r \h </w:instrText>
      </w:r>
      <w:r w:rsidR="00D80BB6">
        <w:fldChar w:fldCharType="separate"/>
      </w:r>
      <w:r w:rsidR="003A61E2">
        <w:t>[4]</w:t>
      </w:r>
      <w:r w:rsidR="00D80BB6">
        <w:fldChar w:fldCharType="end"/>
      </w:r>
      <w:r w:rsidR="00D80BB6">
        <w:t>.</w:t>
      </w:r>
      <w:r w:rsidR="006B7436">
        <w:t xml:space="preserve"> </w:t>
      </w:r>
      <w:r w:rsidR="00F678DD">
        <w:t>VTM support</w:t>
      </w:r>
      <w:r w:rsidR="009C46C5">
        <w:t>s</w:t>
      </w:r>
      <w:r w:rsidR="00F678DD">
        <w:t xml:space="preserve"> the coding of </w:t>
      </w:r>
      <w:r w:rsidR="009C46C5">
        <w:t xml:space="preserve">video sequences of </w:t>
      </w:r>
      <w:r w:rsidR="00F678DD">
        <w:t>4:4:4 and 4:2:2 colour format</w:t>
      </w:r>
      <w:r w:rsidR="00077234">
        <w:t>s.</w:t>
      </w:r>
      <w:r w:rsidR="00F678DD">
        <w:t xml:space="preserve"> </w:t>
      </w:r>
      <w:r w:rsidR="00077234">
        <w:t>C</w:t>
      </w:r>
      <w:r w:rsidR="00F678DD">
        <w:t xml:space="preserve">ommon test conditions and </w:t>
      </w:r>
      <w:r w:rsidR="00077234">
        <w:t xml:space="preserve">reference </w:t>
      </w:r>
      <w:r w:rsidR="00F678DD">
        <w:t>software configuration specific to non-4:2:0 colour formats are described in JVET-</w:t>
      </w:r>
      <w:ins w:id="51" w:author="v1-jc1" w:date="2020-12-09T23:12:00Z">
        <w:r w:rsidR="000561F4">
          <w:t>T</w:t>
        </w:r>
      </w:ins>
      <w:del w:id="52" w:author="v1-jc1" w:date="2020-12-09T23:12:00Z">
        <w:r w:rsidR="00077234" w:rsidDel="000561F4">
          <w:delText>R</w:delText>
        </w:r>
      </w:del>
      <w:r w:rsidR="00F678DD" w:rsidRPr="001B7574">
        <w:t>2</w:t>
      </w:r>
      <w:r w:rsidR="00F678DD">
        <w:t>013 </w:t>
      </w:r>
      <w:r w:rsidR="00F678DD">
        <w:fldChar w:fldCharType="begin"/>
      </w:r>
      <w:r w:rsidR="00F678DD">
        <w:instrText xml:space="preserve"> REF _Ref43070758 \r \h </w:instrText>
      </w:r>
      <w:r w:rsidR="00F678DD">
        <w:fldChar w:fldCharType="separate"/>
      </w:r>
      <w:r w:rsidR="003A61E2">
        <w:t>[5]</w:t>
      </w:r>
      <w:r w:rsidR="00F678DD">
        <w:fldChar w:fldCharType="end"/>
      </w:r>
      <w:r w:rsidR="00F678DD">
        <w:t xml:space="preserve">. </w:t>
      </w:r>
      <w:r w:rsidR="009C46C5">
        <w:t xml:space="preserve">Lossless coding design is also supported in VTM. </w:t>
      </w:r>
      <w:r w:rsidR="00077234">
        <w:t>C</w:t>
      </w:r>
      <w:r w:rsidR="00F678DD">
        <w:t>ommon test conditions and software reference configurations for lossless, near lossless, and mixed lossy/lossless coding</w:t>
      </w:r>
      <w:r w:rsidR="00077234">
        <w:t xml:space="preserve"> are described in</w:t>
      </w:r>
      <w:r w:rsidR="00F678DD">
        <w:t xml:space="preserve"> JVET-Q2014</w:t>
      </w:r>
      <w:r w:rsidR="00077234">
        <w:t> </w:t>
      </w:r>
      <w:r w:rsidR="00077234">
        <w:fldChar w:fldCharType="begin"/>
      </w:r>
      <w:r w:rsidR="00077234">
        <w:instrText xml:space="preserve"> REF _Ref43071168 \r \h </w:instrText>
      </w:r>
      <w:r w:rsidR="00077234">
        <w:fldChar w:fldCharType="separate"/>
      </w:r>
      <w:r w:rsidR="003A61E2">
        <w:t>[6]</w:t>
      </w:r>
      <w:r w:rsidR="00077234">
        <w:fldChar w:fldCharType="end"/>
      </w:r>
      <w:r w:rsidR="00F678DD">
        <w:t>.</w:t>
      </w:r>
      <w:r w:rsidR="009C46C5">
        <w:t xml:space="preserve"> </w:t>
      </w:r>
      <w:r w:rsidR="006B7436">
        <w:t xml:space="preserve">When encoding and decoding </w:t>
      </w:r>
      <w:r w:rsidR="006B7436" w:rsidRPr="00D80BB6">
        <w:t>360°</w:t>
      </w:r>
      <w:r w:rsidR="006B7436">
        <w:t xml:space="preserve"> omnidirectional video, </w:t>
      </w:r>
      <w:r w:rsidR="00AA61C1">
        <w:t xml:space="preserve">an additional software package </w:t>
      </w:r>
      <w:r w:rsidR="002959F9">
        <w:t xml:space="preserve">called </w:t>
      </w:r>
      <w:r w:rsidR="00B76BF0">
        <w:t xml:space="preserve">the </w:t>
      </w:r>
      <w:r w:rsidR="002959F9">
        <w:t>360Lib need</w:t>
      </w:r>
      <w:r w:rsidR="00B76BF0">
        <w:t>s</w:t>
      </w:r>
      <w:r w:rsidR="002959F9">
        <w:t xml:space="preserve"> to be used together </w:t>
      </w:r>
      <w:r w:rsidR="00B76BF0">
        <w:t xml:space="preserve">with using the </w:t>
      </w:r>
      <w:r w:rsidR="00BE0888">
        <w:t>VTM</w:t>
      </w:r>
      <w:r w:rsidR="00B76BF0">
        <w:t xml:space="preserve"> software </w:t>
      </w:r>
      <w:r w:rsidR="002959F9">
        <w:t>to process</w:t>
      </w:r>
      <w:r w:rsidR="00B76BF0">
        <w:t>, encode/decode</w:t>
      </w:r>
      <w:r w:rsidR="002959F9">
        <w:t xml:space="preserve"> and </w:t>
      </w:r>
      <w:r w:rsidR="00B76BF0">
        <w:t>compute</w:t>
      </w:r>
      <w:r w:rsidR="002959F9">
        <w:t xml:space="preserve"> </w:t>
      </w:r>
      <w:r w:rsidR="00B76BF0">
        <w:t>the spherical quality metrics</w:t>
      </w:r>
      <w:r w:rsidR="006B7436">
        <w:t xml:space="preserve">. </w:t>
      </w:r>
      <w:r w:rsidR="00EA62F0">
        <w:t>The 360Lib software is available at:</w:t>
      </w:r>
    </w:p>
    <w:p w14:paraId="5951E9F6" w14:textId="77777777" w:rsidR="00EA62F0" w:rsidRDefault="006B7436" w:rsidP="00D5520A">
      <w:pPr>
        <w:rPr>
          <w:rFonts w:ascii="Segoe UI" w:hAnsi="Segoe UI" w:cs="Segoe UI"/>
          <w:sz w:val="20"/>
        </w:rPr>
      </w:pPr>
      <w:r>
        <w:rPr>
          <w:sz w:val="24"/>
          <w:szCs w:val="24"/>
        </w:rPr>
        <w:lastRenderedPageBreak/>
        <w:t>https://jvet.hhi.fraunhofer.de/svn/svn_360Lib/</w:t>
      </w:r>
      <w:r>
        <w:rPr>
          <w:rFonts w:ascii="Segoe UI" w:hAnsi="Segoe UI" w:cs="Segoe UI"/>
          <w:sz w:val="20"/>
        </w:rPr>
        <w:t xml:space="preserve"> </w:t>
      </w:r>
    </w:p>
    <w:p w14:paraId="6DD21A02" w14:textId="21DDEC18" w:rsidR="00B206BA" w:rsidRPr="00B206BA" w:rsidRDefault="00EA62F0" w:rsidP="009C5E4D">
      <w:r>
        <w:t>Additionally, document JVET-</w:t>
      </w:r>
      <w:ins w:id="53" w:author="v1-jc1" w:date="2020-12-09T23:12:00Z">
        <w:r w:rsidR="000561F4">
          <w:t>T</w:t>
        </w:r>
      </w:ins>
      <w:del w:id="54" w:author="v1-jc1" w:date="2020-12-09T23:12:00Z">
        <w:r w:rsidR="00C7296D" w:rsidDel="000561F4">
          <w:delText>Q</w:delText>
        </w:r>
      </w:del>
      <w:r w:rsidR="00C7296D">
        <w:t>1004</w:t>
      </w:r>
      <w:del w:id="55" w:author="v1-jc1" w:date="2020-12-09T23:12:00Z">
        <w:r w:rsidR="00C7296D" w:rsidDel="000561F4">
          <w:delText xml:space="preserve"> </w:delText>
        </w:r>
      </w:del>
      <w:r w:rsidR="00F678DD">
        <w:fldChar w:fldCharType="begin"/>
      </w:r>
      <w:r w:rsidR="00F678DD">
        <w:instrText xml:space="preserve"> REF _Ref43070642 \r \h </w:instrText>
      </w:r>
      <w:r w:rsidR="00F678DD">
        <w:fldChar w:fldCharType="separate"/>
      </w:r>
      <w:r w:rsidR="003A61E2">
        <w:t>[7]</w:t>
      </w:r>
      <w:r w:rsidR="00F678DD">
        <w:fldChar w:fldCharType="end"/>
      </w:r>
      <w:r w:rsidR="00F678DD">
        <w:t xml:space="preserve"> </w:t>
      </w:r>
      <w:r>
        <w:t xml:space="preserve">describes the algorithms used in 360Lib to process, code, and measure quality of </w:t>
      </w:r>
      <w:r w:rsidRPr="00D80BB6">
        <w:t>360°</w:t>
      </w:r>
      <w:r>
        <w:t xml:space="preserve"> omnidirectional video.</w:t>
      </w:r>
    </w:p>
    <w:p w14:paraId="4FD10159" w14:textId="622EE1A0" w:rsidR="00B11863" w:rsidRDefault="008E04CB" w:rsidP="00CD45EA">
      <w:pPr>
        <w:pStyle w:val="Heading1"/>
        <w:spacing w:before="136"/>
        <w:rPr>
          <w:lang w:val="en-CA"/>
        </w:rPr>
      </w:pPr>
      <w:bookmarkStart w:id="56" w:name="_Toc58175100"/>
      <w:r>
        <w:rPr>
          <w:lang w:val="en-CA"/>
        </w:rPr>
        <w:t xml:space="preserve">Algorithm description of </w:t>
      </w:r>
      <w:r w:rsidR="00945C35" w:rsidRPr="00945C35">
        <w:rPr>
          <w:lang w:val="en-CA"/>
        </w:rPr>
        <w:t>Versatile Video Coding</w:t>
      </w:r>
      <w:r w:rsidR="00C253B6">
        <w:rPr>
          <w:lang w:val="en-CA"/>
        </w:rPr>
        <w:t xml:space="preserve"> and </w:t>
      </w:r>
      <w:r w:rsidR="00C253B6" w:rsidRPr="00C253B6">
        <w:rPr>
          <w:lang w:val="en-CA"/>
        </w:rPr>
        <w:t>Test Model</w:t>
      </w:r>
      <w:bookmarkEnd w:id="56"/>
    </w:p>
    <w:p w14:paraId="202D8202" w14:textId="073B8509" w:rsidR="00827004" w:rsidRPr="009C7FC9" w:rsidRDefault="00945C35" w:rsidP="00CD45EA">
      <w:pPr>
        <w:pStyle w:val="Heading2"/>
        <w:spacing w:before="136"/>
        <w:rPr>
          <w:sz w:val="28"/>
          <w:lang w:val="en-CA"/>
        </w:rPr>
      </w:pPr>
      <w:bookmarkStart w:id="57" w:name="_Toc58175101"/>
      <w:r>
        <w:rPr>
          <w:sz w:val="28"/>
          <w:lang w:val="en-CA"/>
        </w:rPr>
        <w:t>VVC</w:t>
      </w:r>
      <w:r w:rsidR="008E04CB" w:rsidRPr="009C7FC9">
        <w:rPr>
          <w:sz w:val="28"/>
          <w:lang w:val="en-CA"/>
        </w:rPr>
        <w:t xml:space="preserve"> </w:t>
      </w:r>
      <w:r w:rsidR="00827004" w:rsidRPr="009C7FC9">
        <w:rPr>
          <w:sz w:val="28"/>
          <w:lang w:val="en-CA"/>
        </w:rPr>
        <w:t xml:space="preserve">coding </w:t>
      </w:r>
      <w:r w:rsidR="0015581E">
        <w:rPr>
          <w:sz w:val="28"/>
          <w:lang w:val="en-CA"/>
        </w:rPr>
        <w:t>architecture</w:t>
      </w:r>
      <w:bookmarkEnd w:id="57"/>
    </w:p>
    <w:p w14:paraId="0CE155EE" w14:textId="5FDE9F85" w:rsidR="00827004" w:rsidRPr="007F2552" w:rsidRDefault="00827004" w:rsidP="00CA7357">
      <w:pPr>
        <w:tabs>
          <w:tab w:val="clear" w:pos="360"/>
          <w:tab w:val="left" w:pos="0"/>
        </w:tabs>
        <w:jc w:val="both"/>
        <w:rPr>
          <w:lang w:val="en-CA"/>
        </w:rPr>
      </w:pPr>
      <w:r w:rsidRPr="007F2552">
        <w:rPr>
          <w:lang w:val="en-CA"/>
        </w:rPr>
        <w:t xml:space="preserve">As </w:t>
      </w:r>
      <w:r w:rsidR="00D80BB6">
        <w:rPr>
          <w:lang w:val="en-CA"/>
        </w:rPr>
        <w:t xml:space="preserve">in </w:t>
      </w:r>
      <w:r w:rsidR="00133E19">
        <w:rPr>
          <w:lang w:val="en-CA"/>
        </w:rPr>
        <w:t>most</w:t>
      </w:r>
      <w:r w:rsidRPr="007F2552">
        <w:rPr>
          <w:lang w:val="en-CA"/>
        </w:rPr>
        <w:t xml:space="preserve"> preceding standards, VVC </w:t>
      </w:r>
      <w:r w:rsidR="0015581E">
        <w:rPr>
          <w:lang w:val="en-CA"/>
        </w:rPr>
        <w:t>ha</w:t>
      </w:r>
      <w:r w:rsidRPr="007F2552">
        <w:rPr>
          <w:lang w:val="en-CA"/>
        </w:rPr>
        <w:t>s a block-based hybrid coding architecture, combining inter</w:t>
      </w:r>
      <w:r w:rsidR="0015581E">
        <w:rPr>
          <w:lang w:val="en-CA"/>
        </w:rPr>
        <w:t>-picture</w:t>
      </w:r>
      <w:r w:rsidRPr="007F2552">
        <w:rPr>
          <w:lang w:val="en-CA"/>
        </w:rPr>
        <w:t xml:space="preserve"> and intra</w:t>
      </w:r>
      <w:r w:rsidR="0015581E">
        <w:rPr>
          <w:lang w:val="en-CA"/>
        </w:rPr>
        <w:t>-picture</w:t>
      </w:r>
      <w:r w:rsidRPr="007F2552">
        <w:rPr>
          <w:lang w:val="en-CA"/>
        </w:rPr>
        <w:t xml:space="preserve"> prediction and transform coding with entropy coding. </w:t>
      </w:r>
      <w:r w:rsidR="007F2552" w:rsidRPr="007F2552">
        <w:rPr>
          <w:lang w:val="en-CA"/>
        </w:rPr>
        <w:fldChar w:fldCharType="begin"/>
      </w:r>
      <w:r w:rsidR="007F2552" w:rsidRPr="007F2552">
        <w:rPr>
          <w:lang w:val="en-CA"/>
        </w:rPr>
        <w:instrText xml:space="preserve"> REF _Ref513129047 \h </w:instrText>
      </w:r>
      <w:r w:rsidR="007F2552">
        <w:rPr>
          <w:lang w:val="en-CA"/>
        </w:rPr>
        <w:instrText xml:space="preserve"> \* MERGEFORMAT </w:instrText>
      </w:r>
      <w:r w:rsidR="007F2552" w:rsidRPr="007F2552">
        <w:rPr>
          <w:lang w:val="en-CA"/>
        </w:rPr>
      </w:r>
      <w:r w:rsidR="007F2552" w:rsidRPr="007F2552">
        <w:rPr>
          <w:lang w:val="en-CA"/>
        </w:rPr>
        <w:fldChar w:fldCharType="separate"/>
      </w:r>
      <w:r w:rsidR="003A61E2" w:rsidRPr="00BF6BF4">
        <w:rPr>
          <w:lang w:val="en-GB" w:eastAsia="ko-KR"/>
        </w:rPr>
        <w:t xml:space="preserve">Figure </w:t>
      </w:r>
      <w:r w:rsidR="003A61E2">
        <w:rPr>
          <w:lang w:val="en-GB" w:eastAsia="ko-KR"/>
        </w:rPr>
        <w:t>1</w:t>
      </w:r>
      <w:r w:rsidR="007F2552" w:rsidRPr="007F2552">
        <w:rPr>
          <w:lang w:val="en-CA"/>
        </w:rPr>
        <w:fldChar w:fldCharType="end"/>
      </w:r>
      <w:r w:rsidRPr="007F2552">
        <w:rPr>
          <w:lang w:val="en-CA"/>
        </w:rPr>
        <w:t xml:space="preserve"> shows a general block diagram of the </w:t>
      </w:r>
      <w:r w:rsidR="00AB5B94">
        <w:rPr>
          <w:lang w:val="en-CA"/>
        </w:rPr>
        <w:t>VTM</w:t>
      </w:r>
      <w:r w:rsidR="003E417A">
        <w:rPr>
          <w:lang w:val="en-CA"/>
        </w:rPr>
        <w:t>11</w:t>
      </w:r>
      <w:r w:rsidR="00101610" w:rsidRPr="007F2552">
        <w:rPr>
          <w:lang w:val="en-CA"/>
        </w:rPr>
        <w:t xml:space="preserve"> </w:t>
      </w:r>
      <w:r w:rsidRPr="007F2552">
        <w:rPr>
          <w:lang w:val="en-CA"/>
        </w:rPr>
        <w:t>encoder.</w:t>
      </w:r>
    </w:p>
    <w:p w14:paraId="3BAA3EB6" w14:textId="77777777" w:rsidR="007F2552" w:rsidRPr="00EB3A79" w:rsidRDefault="007F2552" w:rsidP="00D5520A">
      <w:pPr>
        <w:tabs>
          <w:tab w:val="clear" w:pos="360"/>
          <w:tab w:val="left" w:pos="0"/>
        </w:tabs>
        <w:jc w:val="both"/>
        <w:rPr>
          <w:highlight w:val="yellow"/>
          <w:lang w:val="en-CA"/>
        </w:rPr>
      </w:pPr>
    </w:p>
    <w:p w14:paraId="0D34AF40" w14:textId="4534F8B9" w:rsidR="007F2552" w:rsidRDefault="0073267D" w:rsidP="00CD45EA">
      <w:pPr>
        <w:pStyle w:val="Caption"/>
        <w:keepLines/>
        <w:spacing w:before="136"/>
        <w:rPr>
          <w:lang w:val="en-GB" w:eastAsia="ko-KR"/>
        </w:rPr>
      </w:pPr>
      <w:del w:id="58" w:author="v1-jc1" w:date="2020-11-29T22:54:00Z">
        <w:r w:rsidDel="005867B4">
          <w:rPr>
            <w:noProof/>
            <w:lang w:eastAsia="zh-CN"/>
          </w:rPr>
          <w:drawing>
            <wp:inline distT="0" distB="0" distL="0" distR="0" wp14:anchorId="5D6BEFAD" wp14:editId="7C64BF56">
              <wp:extent cx="5669280" cy="3211195"/>
              <wp:effectExtent l="0" t="0" r="762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69280" cy="3211195"/>
                      </a:xfrm>
                      <a:prstGeom prst="rect">
                        <a:avLst/>
                      </a:prstGeom>
                      <a:noFill/>
                      <a:ln>
                        <a:noFill/>
                      </a:ln>
                    </pic:spPr>
                  </pic:pic>
                </a:graphicData>
              </a:graphic>
            </wp:inline>
          </w:drawing>
        </w:r>
      </w:del>
      <w:ins w:id="59" w:author="v1-jc1" w:date="2020-11-29T22:54:00Z">
        <w:r w:rsidR="005867B4" w:rsidRPr="005867B4">
          <w:t xml:space="preserve"> </w:t>
        </w:r>
      </w:ins>
      <w:ins w:id="60" w:author="v1-jc1" w:date="2020-12-06T12:50:00Z">
        <w:r w:rsidR="00C71473">
          <w:object w:dxaOrig="16591" w:dyaOrig="7696" w14:anchorId="382421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85pt;height:216.65pt" o:ole="">
              <v:imagedata r:id="rId17" o:title=""/>
            </v:shape>
            <o:OLEObject Type="Embed" ProgID="Visio.Drawing.15" ShapeID="_x0000_i1025" DrawAspect="Content" ObjectID="_1669464685" r:id="rId18"/>
          </w:object>
        </w:r>
      </w:ins>
      <w:bookmarkStart w:id="61" w:name="_Ref328305551"/>
      <w:bookmarkStart w:id="62" w:name="_Ref345596363"/>
    </w:p>
    <w:p w14:paraId="3933E9A4" w14:textId="10586B87" w:rsidR="00827004" w:rsidRPr="003B7379" w:rsidRDefault="00372796" w:rsidP="00CD45EA">
      <w:pPr>
        <w:pStyle w:val="Caption"/>
        <w:keepLines/>
        <w:spacing w:before="136"/>
        <w:rPr>
          <w:rFonts w:eastAsia="SimSun"/>
          <w:lang w:eastAsia="zh-CN"/>
        </w:rPr>
      </w:pPr>
      <w:r w:rsidRPr="00372796">
        <w:rPr>
          <w:lang w:val="en-GB" w:eastAsia="ko-KR"/>
        </w:rPr>
        <w:t xml:space="preserve"> </w:t>
      </w:r>
      <w:bookmarkStart w:id="63" w:name="_Ref513129047"/>
      <w:r w:rsidRPr="00BF6BF4">
        <w:rPr>
          <w:lang w:val="en-GB" w:eastAsia="ko-KR"/>
        </w:rPr>
        <w:t xml:space="preserve">Figure </w:t>
      </w:r>
      <w:r w:rsidR="00795046">
        <w:rPr>
          <w:lang w:val="en-GB" w:eastAsia="ko-KR"/>
        </w:rPr>
        <w:fldChar w:fldCharType="begin"/>
      </w:r>
      <w:r w:rsidR="00795046">
        <w:rPr>
          <w:lang w:val="en-GB" w:eastAsia="ko-KR"/>
        </w:rPr>
        <w:instrText xml:space="preserve"> SEQ Figure \* ARABIC </w:instrText>
      </w:r>
      <w:r w:rsidR="00795046">
        <w:rPr>
          <w:lang w:val="en-GB" w:eastAsia="ko-KR"/>
        </w:rPr>
        <w:fldChar w:fldCharType="separate"/>
      </w:r>
      <w:r w:rsidR="003A61E2">
        <w:rPr>
          <w:noProof/>
          <w:lang w:val="en-GB" w:eastAsia="ko-KR"/>
        </w:rPr>
        <w:t>1</w:t>
      </w:r>
      <w:r w:rsidR="00795046">
        <w:rPr>
          <w:lang w:val="en-GB" w:eastAsia="ko-KR"/>
        </w:rPr>
        <w:fldChar w:fldCharType="end"/>
      </w:r>
      <w:bookmarkEnd w:id="61"/>
      <w:bookmarkEnd w:id="62"/>
      <w:bookmarkEnd w:id="63"/>
      <w:r>
        <w:rPr>
          <w:lang w:val="en-GB" w:eastAsia="ko-KR"/>
        </w:rPr>
        <w:t xml:space="preserve"> </w:t>
      </w:r>
      <w:r w:rsidRPr="001811D1">
        <w:rPr>
          <w:lang w:val="en-GB" w:eastAsia="ko-KR"/>
        </w:rPr>
        <w:t xml:space="preserve">– </w:t>
      </w:r>
      <w:r w:rsidR="007F2552">
        <w:rPr>
          <w:lang w:val="en-GB" w:eastAsia="ko-KR"/>
        </w:rPr>
        <w:t>General</w:t>
      </w:r>
      <w:r w:rsidR="00827004" w:rsidRPr="00372796">
        <w:rPr>
          <w:lang w:val="en-GB" w:eastAsia="ko-KR"/>
        </w:rPr>
        <w:t xml:space="preserve"> block diagram of </w:t>
      </w:r>
      <w:r w:rsidR="00AB5B94">
        <w:rPr>
          <w:lang w:val="en-GB" w:eastAsia="ko-KR"/>
        </w:rPr>
        <w:t>VTM</w:t>
      </w:r>
      <w:r w:rsidR="003E417A">
        <w:rPr>
          <w:lang w:val="en-GB" w:eastAsia="ko-KR"/>
        </w:rPr>
        <w:t>11</w:t>
      </w:r>
      <w:r w:rsidR="00101610" w:rsidRPr="00372796">
        <w:rPr>
          <w:lang w:val="en-GB" w:eastAsia="ko-KR"/>
        </w:rPr>
        <w:t xml:space="preserve"> </w:t>
      </w:r>
      <w:r w:rsidR="00827004" w:rsidRPr="00372796">
        <w:rPr>
          <w:lang w:val="en-GB" w:eastAsia="ko-KR"/>
        </w:rPr>
        <w:t>encoder</w:t>
      </w:r>
    </w:p>
    <w:p w14:paraId="179705AF" w14:textId="03ED1CD8" w:rsidR="00827004" w:rsidRDefault="00827004" w:rsidP="00CA7357">
      <w:pPr>
        <w:tabs>
          <w:tab w:val="clear" w:pos="360"/>
          <w:tab w:val="left" w:pos="0"/>
        </w:tabs>
        <w:jc w:val="both"/>
        <w:rPr>
          <w:lang w:val="en-CA"/>
        </w:rPr>
      </w:pPr>
      <w:r w:rsidRPr="00372796">
        <w:rPr>
          <w:lang w:val="en-CA"/>
        </w:rPr>
        <w:t xml:space="preserve">The picture partitioning structure, which is further described in </w:t>
      </w:r>
      <w:r w:rsidR="00372796" w:rsidRPr="00372796">
        <w:rPr>
          <w:lang w:val="en-CA"/>
        </w:rPr>
        <w:t xml:space="preserve">section </w:t>
      </w:r>
      <w:r w:rsidR="00372796" w:rsidRPr="00372796">
        <w:rPr>
          <w:lang w:val="en-CA"/>
        </w:rPr>
        <w:fldChar w:fldCharType="begin"/>
      </w:r>
      <w:r w:rsidR="00372796" w:rsidRPr="00372796">
        <w:rPr>
          <w:lang w:val="en-CA"/>
        </w:rPr>
        <w:instrText xml:space="preserve"> REF _Ref513128618 \r \h </w:instrText>
      </w:r>
      <w:r w:rsidR="00372796">
        <w:rPr>
          <w:lang w:val="en-CA"/>
        </w:rPr>
        <w:instrText xml:space="preserve"> \* MERGEFORMAT </w:instrText>
      </w:r>
      <w:r w:rsidR="00372796" w:rsidRPr="00372796">
        <w:rPr>
          <w:lang w:val="en-CA"/>
        </w:rPr>
      </w:r>
      <w:r w:rsidR="00372796" w:rsidRPr="00372796">
        <w:rPr>
          <w:lang w:val="en-CA"/>
        </w:rPr>
        <w:fldChar w:fldCharType="separate"/>
      </w:r>
      <w:r w:rsidR="003A61E2">
        <w:rPr>
          <w:lang w:val="en-CA"/>
        </w:rPr>
        <w:t>3.2</w:t>
      </w:r>
      <w:r w:rsidR="00372796" w:rsidRPr="00372796">
        <w:rPr>
          <w:lang w:val="en-CA"/>
        </w:rPr>
        <w:fldChar w:fldCharType="end"/>
      </w:r>
      <w:r w:rsidRPr="00372796">
        <w:rPr>
          <w:lang w:val="en-CA"/>
        </w:rPr>
        <w:t>, divides the input video into blocks called coding tree units (CTUs).</w:t>
      </w:r>
      <w:r w:rsidR="00372796" w:rsidRPr="00372796">
        <w:rPr>
          <w:lang w:val="en-CA"/>
        </w:rPr>
        <w:t xml:space="preserve"> </w:t>
      </w:r>
      <w:r w:rsidRPr="00372796">
        <w:rPr>
          <w:lang w:val="en-CA"/>
        </w:rPr>
        <w:t xml:space="preserve">A CTU is split using a </w:t>
      </w:r>
      <w:r w:rsidR="00B177DD">
        <w:t xml:space="preserve">quadtree with nested multi-type tree </w:t>
      </w:r>
      <w:r w:rsidR="003772F0" w:rsidRPr="00372796">
        <w:rPr>
          <w:lang w:val="en-CA"/>
        </w:rPr>
        <w:t>structure</w:t>
      </w:r>
      <w:r w:rsidRPr="00372796">
        <w:rPr>
          <w:lang w:val="en-CA"/>
        </w:rPr>
        <w:t xml:space="preserve"> into coding units (CUs), with a leaf coding unit (CU) defining a region sharing the same prediction mode </w:t>
      </w:r>
      <w:r w:rsidRPr="00372796">
        <w:rPr>
          <w:lang w:val="en-CA"/>
        </w:rPr>
        <w:lastRenderedPageBreak/>
        <w:t>(</w:t>
      </w:r>
      <w:r w:rsidR="00372796">
        <w:rPr>
          <w:lang w:val="en-CA"/>
        </w:rPr>
        <w:t xml:space="preserve">e.g. </w:t>
      </w:r>
      <w:r w:rsidRPr="00372796">
        <w:rPr>
          <w:lang w:val="en-CA"/>
        </w:rPr>
        <w:t>intra</w:t>
      </w:r>
      <w:r w:rsidR="00372796">
        <w:rPr>
          <w:lang w:val="en-CA"/>
        </w:rPr>
        <w:t xml:space="preserve"> or</w:t>
      </w:r>
      <w:r w:rsidRPr="00372796">
        <w:rPr>
          <w:lang w:val="en-CA"/>
        </w:rPr>
        <w:t xml:space="preserve"> inter). </w:t>
      </w:r>
      <w:r w:rsidR="00372796">
        <w:rPr>
          <w:lang w:val="en-CA"/>
        </w:rPr>
        <w:t>In this document, t</w:t>
      </w:r>
      <w:r w:rsidRPr="00372796">
        <w:rPr>
          <w:lang w:val="en-CA"/>
        </w:rPr>
        <w:t>he term ‘unit’ defines a region of an image covering all</w:t>
      </w:r>
      <w:r w:rsidR="00EA62F0">
        <w:rPr>
          <w:lang w:val="en-CA"/>
        </w:rPr>
        <w:t xml:space="preserve"> colour</w:t>
      </w:r>
      <w:r w:rsidRPr="00372796">
        <w:rPr>
          <w:lang w:val="en-CA"/>
        </w:rPr>
        <w:t xml:space="preserve"> components; the term ‘block’ is used to define a region covering a particular </w:t>
      </w:r>
      <w:r w:rsidR="00EA62F0">
        <w:rPr>
          <w:lang w:val="en-CA"/>
        </w:rPr>
        <w:t xml:space="preserve">colour </w:t>
      </w:r>
      <w:r w:rsidRPr="00372796">
        <w:rPr>
          <w:lang w:val="en-CA"/>
        </w:rPr>
        <w:t xml:space="preserve">component (e.g. luma), and may differ in spatial location when considering </w:t>
      </w:r>
      <w:r w:rsidR="0015581E">
        <w:rPr>
          <w:lang w:val="en-CA"/>
        </w:rPr>
        <w:t xml:space="preserve">the </w:t>
      </w:r>
      <w:r w:rsidRPr="00372796">
        <w:rPr>
          <w:lang w:val="en-CA"/>
        </w:rPr>
        <w:t xml:space="preserve">chroma sampling </w:t>
      </w:r>
      <w:r w:rsidR="0015581E">
        <w:rPr>
          <w:lang w:val="en-CA"/>
        </w:rPr>
        <w:t xml:space="preserve">format </w:t>
      </w:r>
      <w:r w:rsidRPr="00372796">
        <w:rPr>
          <w:lang w:val="en-CA"/>
        </w:rPr>
        <w:t>such as 4:2:0.</w:t>
      </w:r>
    </w:p>
    <w:p w14:paraId="7E1DB078" w14:textId="0F5D80F6" w:rsidR="002F2F6A" w:rsidRDefault="004F3453" w:rsidP="00D5520A">
      <w:pPr>
        <w:tabs>
          <w:tab w:val="clear" w:pos="360"/>
          <w:tab w:val="left" w:pos="0"/>
        </w:tabs>
        <w:jc w:val="both"/>
      </w:pPr>
      <w:r>
        <w:rPr>
          <w:lang w:val="en-CA"/>
        </w:rPr>
        <w:t>T</w:t>
      </w:r>
      <w:r w:rsidR="00670043">
        <w:rPr>
          <w:lang w:val="en-CA"/>
        </w:rPr>
        <w:t xml:space="preserve">he other </w:t>
      </w:r>
      <w:r w:rsidR="00EA62F0">
        <w:rPr>
          <w:lang w:val="en-CA"/>
        </w:rPr>
        <w:t xml:space="preserve">features </w:t>
      </w:r>
      <w:r w:rsidR="00555175">
        <w:rPr>
          <w:lang w:val="en-CA"/>
        </w:rPr>
        <w:t xml:space="preserve">of </w:t>
      </w:r>
      <w:r w:rsidR="00D476B0">
        <w:rPr>
          <w:lang w:val="en-CA"/>
        </w:rPr>
        <w:t>VVC</w:t>
      </w:r>
      <w:r w:rsidR="00555175">
        <w:rPr>
          <w:lang w:val="en-CA"/>
        </w:rPr>
        <w:t>,</w:t>
      </w:r>
      <w:r w:rsidR="00670043">
        <w:rPr>
          <w:lang w:val="en-CA"/>
        </w:rPr>
        <w:t xml:space="preserve"> including </w:t>
      </w:r>
      <w:r w:rsidR="00827004" w:rsidRPr="00827004">
        <w:rPr>
          <w:lang w:val="en-CA"/>
        </w:rPr>
        <w:t>intra prediction processes</w:t>
      </w:r>
      <w:r w:rsidR="00670043">
        <w:rPr>
          <w:lang w:val="en-CA"/>
        </w:rPr>
        <w:t xml:space="preserve">, </w:t>
      </w:r>
      <w:r w:rsidR="00827004" w:rsidRPr="00827004">
        <w:rPr>
          <w:lang w:val="en-CA"/>
        </w:rPr>
        <w:t xml:space="preserve">inter picture prediction processes, transform and quantization processes, </w:t>
      </w:r>
      <w:r w:rsidR="001B2AA4">
        <w:rPr>
          <w:lang w:val="en-CA"/>
        </w:rPr>
        <w:t>e</w:t>
      </w:r>
      <w:r w:rsidR="00827004" w:rsidRPr="00827004">
        <w:rPr>
          <w:lang w:val="en-CA"/>
        </w:rPr>
        <w:t>ntropy coding</w:t>
      </w:r>
      <w:r w:rsidR="00555175">
        <w:rPr>
          <w:lang w:val="en-CA"/>
        </w:rPr>
        <w:t xml:space="preserve"> processes and in-loop filter processes</w:t>
      </w:r>
      <w:r w:rsidR="00EA62F0">
        <w:rPr>
          <w:lang w:val="en-CA"/>
        </w:rPr>
        <w:t xml:space="preserve">, are covered in sections </w:t>
      </w:r>
      <w:r w:rsidR="00EA62F0">
        <w:rPr>
          <w:lang w:val="en-CA"/>
        </w:rPr>
        <w:fldChar w:fldCharType="begin"/>
      </w:r>
      <w:r w:rsidR="00EA62F0">
        <w:rPr>
          <w:lang w:val="en-CA"/>
        </w:rPr>
        <w:instrText xml:space="preserve"> REF _Ref523256833 \r \h </w:instrText>
      </w:r>
      <w:r w:rsidR="00EA62F0">
        <w:rPr>
          <w:lang w:val="en-CA"/>
        </w:rPr>
      </w:r>
      <w:r w:rsidR="00EA62F0">
        <w:rPr>
          <w:lang w:val="en-CA"/>
        </w:rPr>
        <w:fldChar w:fldCharType="separate"/>
      </w:r>
      <w:r w:rsidR="003A61E2">
        <w:rPr>
          <w:lang w:val="en-CA"/>
        </w:rPr>
        <w:t>3.3</w:t>
      </w:r>
      <w:r w:rsidR="00EA62F0">
        <w:rPr>
          <w:lang w:val="en-CA"/>
        </w:rPr>
        <w:fldChar w:fldCharType="end"/>
      </w:r>
      <w:r w:rsidR="00EA62F0">
        <w:rPr>
          <w:lang w:val="en-CA"/>
        </w:rPr>
        <w:t xml:space="preserve"> to</w:t>
      </w:r>
      <w:r w:rsidR="00854A3D">
        <w:rPr>
          <w:lang w:val="en-CA"/>
        </w:rPr>
        <w:t xml:space="preserve"> </w:t>
      </w:r>
      <w:r w:rsidR="00854A3D">
        <w:rPr>
          <w:lang w:val="en-CA"/>
        </w:rPr>
        <w:fldChar w:fldCharType="begin"/>
      </w:r>
      <w:r w:rsidR="00854A3D">
        <w:rPr>
          <w:lang w:val="en-CA"/>
        </w:rPr>
        <w:instrText xml:space="preserve"> REF _Ref18588438 \r \h </w:instrText>
      </w:r>
      <w:r w:rsidR="00854A3D">
        <w:rPr>
          <w:lang w:val="en-CA"/>
        </w:rPr>
      </w:r>
      <w:r w:rsidR="00854A3D">
        <w:rPr>
          <w:lang w:val="en-CA"/>
        </w:rPr>
        <w:fldChar w:fldCharType="separate"/>
      </w:r>
      <w:r w:rsidR="003A61E2">
        <w:rPr>
          <w:lang w:val="en-CA"/>
        </w:rPr>
        <w:t>3.9</w:t>
      </w:r>
      <w:r w:rsidR="00854A3D">
        <w:rPr>
          <w:lang w:val="en-CA"/>
        </w:rPr>
        <w:fldChar w:fldCharType="end"/>
      </w:r>
      <w:r w:rsidR="002F2DB9">
        <w:rPr>
          <w:lang w:val="en-CA"/>
        </w:rPr>
        <w:t>.</w:t>
      </w:r>
      <w:r w:rsidR="006F26F8">
        <w:rPr>
          <w:lang w:val="en-CA"/>
        </w:rPr>
        <w:t xml:space="preserve"> </w:t>
      </w:r>
      <w:r w:rsidR="00C7296D">
        <w:t>T</w:t>
      </w:r>
      <w:r w:rsidR="002F2F6A">
        <w:t xml:space="preserve">he following features </w:t>
      </w:r>
      <w:r w:rsidR="00EA62F0">
        <w:t>have</w:t>
      </w:r>
      <w:r w:rsidR="00406FDB">
        <w:t xml:space="preserve"> been</w:t>
      </w:r>
      <w:r w:rsidR="0015581E">
        <w:t xml:space="preserve"> included in the VVC test model</w:t>
      </w:r>
      <w:r w:rsidR="00406FDB">
        <w:t xml:space="preserve"> </w:t>
      </w:r>
      <w:r w:rsidR="000561F4">
        <w:t>11</w:t>
      </w:r>
      <w:r w:rsidR="00DE3202">
        <w:t xml:space="preserve"> </w:t>
      </w:r>
      <w:r>
        <w:t xml:space="preserve">on top of the bock tree </w:t>
      </w:r>
      <w:r w:rsidRPr="00372796">
        <w:rPr>
          <w:lang w:val="en-CA"/>
        </w:rPr>
        <w:t>structure</w:t>
      </w:r>
      <w:r w:rsidR="002F2F6A">
        <w:t>.</w:t>
      </w:r>
    </w:p>
    <w:p w14:paraId="5407ED38" w14:textId="45094271" w:rsidR="002F2F6A" w:rsidRDefault="00406FDB" w:rsidP="009C5E4D">
      <w:pPr>
        <w:numPr>
          <w:ilvl w:val="0"/>
          <w:numId w:val="3"/>
        </w:numPr>
        <w:tabs>
          <w:tab w:val="clear" w:pos="360"/>
          <w:tab w:val="left" w:pos="0"/>
        </w:tabs>
        <w:jc w:val="both"/>
      </w:pPr>
      <w:r>
        <w:t>Intra prediction</w:t>
      </w:r>
    </w:p>
    <w:p w14:paraId="4F246079" w14:textId="77777777" w:rsidR="00984036" w:rsidRDefault="00984036" w:rsidP="009C5E4D">
      <w:pPr>
        <w:numPr>
          <w:ilvl w:val="1"/>
          <w:numId w:val="3"/>
        </w:numPr>
        <w:tabs>
          <w:tab w:val="clear" w:pos="360"/>
          <w:tab w:val="left" w:pos="0"/>
        </w:tabs>
        <w:jc w:val="both"/>
      </w:pPr>
      <w:r>
        <w:rPr>
          <w:rFonts w:hint="eastAsia"/>
        </w:rPr>
        <w:t xml:space="preserve">67 intra mode with </w:t>
      </w:r>
      <w:r>
        <w:t>w</w:t>
      </w:r>
      <w:r w:rsidRPr="00511124">
        <w:t>ide angles</w:t>
      </w:r>
      <w:r>
        <w:t xml:space="preserve"> mode extension</w:t>
      </w:r>
    </w:p>
    <w:p w14:paraId="757D5C81" w14:textId="2CFE0E11" w:rsidR="00DE3202" w:rsidRDefault="00DE3202" w:rsidP="00AF3FCF">
      <w:pPr>
        <w:numPr>
          <w:ilvl w:val="1"/>
          <w:numId w:val="3"/>
        </w:numPr>
        <w:tabs>
          <w:tab w:val="clear" w:pos="360"/>
          <w:tab w:val="left" w:pos="0"/>
        </w:tabs>
        <w:jc w:val="both"/>
      </w:pPr>
      <w:r>
        <w:t xml:space="preserve">Block size and mode dependent </w:t>
      </w:r>
      <w:r>
        <w:rPr>
          <w:rFonts w:hint="eastAsia"/>
        </w:rPr>
        <w:t xml:space="preserve">4 tap </w:t>
      </w:r>
      <w:r>
        <w:t>interpolation filter</w:t>
      </w:r>
    </w:p>
    <w:p w14:paraId="4195E7B6" w14:textId="77777777" w:rsidR="00406FDB" w:rsidRDefault="00406FDB" w:rsidP="00AF3FCF">
      <w:pPr>
        <w:numPr>
          <w:ilvl w:val="1"/>
          <w:numId w:val="3"/>
        </w:numPr>
        <w:tabs>
          <w:tab w:val="clear" w:pos="360"/>
          <w:tab w:val="left" w:pos="0"/>
        </w:tabs>
        <w:jc w:val="both"/>
      </w:pPr>
      <w:r>
        <w:t>Position dependent intra prediction combination (PDPC)</w:t>
      </w:r>
    </w:p>
    <w:p w14:paraId="2EE6FE38" w14:textId="77777777" w:rsidR="00406FDB" w:rsidRDefault="00406FDB" w:rsidP="00AF3FCF">
      <w:pPr>
        <w:numPr>
          <w:ilvl w:val="1"/>
          <w:numId w:val="3"/>
        </w:numPr>
        <w:tabs>
          <w:tab w:val="clear" w:pos="360"/>
          <w:tab w:val="left" w:pos="0"/>
        </w:tabs>
        <w:jc w:val="both"/>
      </w:pPr>
      <w:r>
        <w:t>Cross component linear model intra prediction</w:t>
      </w:r>
    </w:p>
    <w:p w14:paraId="61DDBF7D" w14:textId="362CE581" w:rsidR="005B70F9" w:rsidRDefault="005B70F9" w:rsidP="00D736AD">
      <w:pPr>
        <w:numPr>
          <w:ilvl w:val="1"/>
          <w:numId w:val="3"/>
        </w:numPr>
        <w:tabs>
          <w:tab w:val="clear" w:pos="360"/>
          <w:tab w:val="left" w:pos="0"/>
        </w:tabs>
        <w:jc w:val="both"/>
      </w:pPr>
      <w:r w:rsidRPr="005B70F9">
        <w:t>Multi-reference line intra prediction</w:t>
      </w:r>
    </w:p>
    <w:p w14:paraId="1E6A582C" w14:textId="56AB2DA3" w:rsidR="00B638D8" w:rsidRDefault="0082673C" w:rsidP="00D736AD">
      <w:pPr>
        <w:numPr>
          <w:ilvl w:val="1"/>
          <w:numId w:val="3"/>
        </w:numPr>
        <w:tabs>
          <w:tab w:val="clear" w:pos="360"/>
          <w:tab w:val="left" w:pos="0"/>
        </w:tabs>
        <w:jc w:val="both"/>
      </w:pPr>
      <w:r w:rsidRPr="0082673C">
        <w:t xml:space="preserve">Intra </w:t>
      </w:r>
      <w:r>
        <w:t>s</w:t>
      </w:r>
      <w:r w:rsidRPr="0082673C">
        <w:t>ub</w:t>
      </w:r>
      <w:r w:rsidR="009C6ED6">
        <w:t>-</w:t>
      </w:r>
      <w:r w:rsidRPr="0082673C">
        <w:t>partitions</w:t>
      </w:r>
    </w:p>
    <w:p w14:paraId="2D8B5F32" w14:textId="1D605353" w:rsidR="00A7697E" w:rsidRDefault="00A7697E" w:rsidP="00D736AD">
      <w:pPr>
        <w:numPr>
          <w:ilvl w:val="1"/>
          <w:numId w:val="3"/>
        </w:numPr>
        <w:tabs>
          <w:tab w:val="clear" w:pos="360"/>
          <w:tab w:val="left" w:pos="0"/>
        </w:tabs>
        <w:jc w:val="both"/>
      </w:pPr>
      <w:r>
        <w:t>Weighted intra prediction with matrix multiplication</w:t>
      </w:r>
    </w:p>
    <w:p w14:paraId="6EB380A9" w14:textId="77777777" w:rsidR="00406FDB" w:rsidRDefault="00406FDB" w:rsidP="00D736AD">
      <w:pPr>
        <w:numPr>
          <w:ilvl w:val="0"/>
          <w:numId w:val="3"/>
        </w:numPr>
        <w:tabs>
          <w:tab w:val="clear" w:pos="360"/>
          <w:tab w:val="left" w:pos="0"/>
        </w:tabs>
        <w:jc w:val="both"/>
      </w:pPr>
      <w:r>
        <w:rPr>
          <w:rFonts w:hint="eastAsia"/>
        </w:rPr>
        <w:t>In</w:t>
      </w:r>
      <w:r>
        <w:t>ter-picture prediction</w:t>
      </w:r>
    </w:p>
    <w:p w14:paraId="296E7127" w14:textId="1A49CA84" w:rsidR="00DE3202" w:rsidRDefault="00DE3202" w:rsidP="00D736AD">
      <w:pPr>
        <w:numPr>
          <w:ilvl w:val="1"/>
          <w:numId w:val="3"/>
        </w:numPr>
        <w:tabs>
          <w:tab w:val="clear" w:pos="360"/>
          <w:tab w:val="left" w:pos="0"/>
        </w:tabs>
        <w:jc w:val="both"/>
      </w:pPr>
      <w:r>
        <w:t xml:space="preserve">Block motion copy </w:t>
      </w:r>
      <w:r w:rsidR="00702F07">
        <w:t xml:space="preserve">with spatial, temporal, </w:t>
      </w:r>
      <w:r>
        <w:t>history-based</w:t>
      </w:r>
      <w:r w:rsidR="00702F07">
        <w:t>, and p</w:t>
      </w:r>
      <w:r w:rsidR="00702F07" w:rsidRPr="00702F07">
        <w:t>airwise average merging</w:t>
      </w:r>
      <w:r>
        <w:t xml:space="preserve"> candidates</w:t>
      </w:r>
    </w:p>
    <w:p w14:paraId="775BB6D2" w14:textId="77777777" w:rsidR="00406FDB" w:rsidRDefault="00406FDB" w:rsidP="002E0A12">
      <w:pPr>
        <w:numPr>
          <w:ilvl w:val="1"/>
          <w:numId w:val="3"/>
        </w:numPr>
        <w:tabs>
          <w:tab w:val="clear" w:pos="360"/>
          <w:tab w:val="left" w:pos="0"/>
        </w:tabs>
        <w:jc w:val="both"/>
      </w:pPr>
      <w:r>
        <w:t>Affine motion inter prediction</w:t>
      </w:r>
    </w:p>
    <w:p w14:paraId="148197FE" w14:textId="548DC5F3" w:rsidR="00406FDB" w:rsidRDefault="00591324" w:rsidP="00CD45EA">
      <w:pPr>
        <w:numPr>
          <w:ilvl w:val="1"/>
          <w:numId w:val="3"/>
        </w:numPr>
        <w:tabs>
          <w:tab w:val="clear" w:pos="360"/>
          <w:tab w:val="left" w:pos="0"/>
        </w:tabs>
        <w:jc w:val="both"/>
      </w:pPr>
      <w:r>
        <w:t>subblock</w:t>
      </w:r>
      <w:r w:rsidR="00DE3202">
        <w:t xml:space="preserve"> based </w:t>
      </w:r>
      <w:r w:rsidR="00406FDB">
        <w:t xml:space="preserve">temporal </w:t>
      </w:r>
      <w:r w:rsidR="00984036">
        <w:t>motion vector prediction</w:t>
      </w:r>
    </w:p>
    <w:p w14:paraId="4AB0AEEF" w14:textId="77777777" w:rsidR="00406FDB" w:rsidRDefault="00406FDB" w:rsidP="00CD45EA">
      <w:pPr>
        <w:numPr>
          <w:ilvl w:val="1"/>
          <w:numId w:val="3"/>
        </w:numPr>
        <w:tabs>
          <w:tab w:val="clear" w:pos="360"/>
          <w:tab w:val="left" w:pos="0"/>
        </w:tabs>
        <w:jc w:val="both"/>
      </w:pPr>
      <w:r>
        <w:t>Adaptive motion vector resolution</w:t>
      </w:r>
    </w:p>
    <w:p w14:paraId="7733E17C" w14:textId="1C89C147" w:rsidR="00984036" w:rsidRDefault="00984036" w:rsidP="00CD45EA">
      <w:pPr>
        <w:numPr>
          <w:ilvl w:val="1"/>
          <w:numId w:val="3"/>
        </w:numPr>
        <w:tabs>
          <w:tab w:val="clear" w:pos="360"/>
          <w:tab w:val="left" w:pos="0"/>
        </w:tabs>
        <w:jc w:val="both"/>
      </w:pPr>
      <w:r>
        <w:t>8x8 block based motion compression</w:t>
      </w:r>
      <w:r w:rsidR="00DE3202">
        <w:t xml:space="preserve"> for temporal motion prediction</w:t>
      </w:r>
    </w:p>
    <w:p w14:paraId="1C5E4A02" w14:textId="64B43444" w:rsidR="00984036" w:rsidRDefault="00984036" w:rsidP="00CD45EA">
      <w:pPr>
        <w:numPr>
          <w:ilvl w:val="1"/>
          <w:numId w:val="3"/>
        </w:numPr>
        <w:tabs>
          <w:tab w:val="clear" w:pos="360"/>
          <w:tab w:val="left" w:pos="0"/>
        </w:tabs>
        <w:jc w:val="both"/>
      </w:pPr>
      <w:r>
        <w:rPr>
          <w:lang w:eastAsia="de-DE"/>
        </w:rPr>
        <w:t>High precision (1/16 pel) motion vector storage and motion compensation</w:t>
      </w:r>
      <w:r w:rsidR="008A2054">
        <w:rPr>
          <w:lang w:eastAsia="de-DE"/>
        </w:rPr>
        <w:t xml:space="preserve"> with 8-tap interpolation filter for luma component and 4-tap interpolation filter for chroma component</w:t>
      </w:r>
    </w:p>
    <w:p w14:paraId="6BC89011" w14:textId="00B14466" w:rsidR="00DE3202" w:rsidRDefault="00AA111F" w:rsidP="00CD45EA">
      <w:pPr>
        <w:numPr>
          <w:ilvl w:val="1"/>
          <w:numId w:val="3"/>
        </w:numPr>
        <w:tabs>
          <w:tab w:val="clear" w:pos="360"/>
          <w:tab w:val="left" w:pos="0"/>
        </w:tabs>
        <w:jc w:val="both"/>
      </w:pPr>
      <w:r>
        <w:rPr>
          <w:lang w:eastAsia="de-DE"/>
        </w:rPr>
        <w:t>Geometric partitioning mode</w:t>
      </w:r>
    </w:p>
    <w:p w14:paraId="63FBDF23" w14:textId="4814DD22" w:rsidR="00702F07" w:rsidRDefault="00702F07" w:rsidP="00CD45EA">
      <w:pPr>
        <w:numPr>
          <w:ilvl w:val="1"/>
          <w:numId w:val="3"/>
        </w:numPr>
        <w:tabs>
          <w:tab w:val="clear" w:pos="360"/>
          <w:tab w:val="left" w:pos="0"/>
        </w:tabs>
        <w:jc w:val="both"/>
      </w:pPr>
      <w:r>
        <w:rPr>
          <w:lang w:eastAsia="de-DE"/>
        </w:rPr>
        <w:t>Combined intra and inter prediction</w:t>
      </w:r>
    </w:p>
    <w:p w14:paraId="0C5D2CAF" w14:textId="7421DDD6" w:rsidR="00DE3202" w:rsidRDefault="00597CBB" w:rsidP="00CD45EA">
      <w:pPr>
        <w:numPr>
          <w:ilvl w:val="1"/>
          <w:numId w:val="3"/>
        </w:numPr>
        <w:tabs>
          <w:tab w:val="clear" w:pos="360"/>
          <w:tab w:val="left" w:pos="0"/>
        </w:tabs>
        <w:jc w:val="both"/>
      </w:pPr>
      <w:r w:rsidRPr="00597CBB">
        <w:t>Merge with MVD (MMVD)</w:t>
      </w:r>
    </w:p>
    <w:p w14:paraId="5C72AF8C" w14:textId="00A872E2" w:rsidR="007302F0" w:rsidRDefault="007302F0" w:rsidP="00CD45EA">
      <w:pPr>
        <w:numPr>
          <w:ilvl w:val="1"/>
          <w:numId w:val="3"/>
        </w:numPr>
        <w:tabs>
          <w:tab w:val="clear" w:pos="360"/>
          <w:tab w:val="left" w:pos="0"/>
        </w:tabs>
        <w:jc w:val="both"/>
      </w:pPr>
      <w:r>
        <w:t>S</w:t>
      </w:r>
      <w:r w:rsidRPr="007302F0">
        <w:t>ymmetrical MVD coding</w:t>
      </w:r>
    </w:p>
    <w:p w14:paraId="5248540D" w14:textId="329D3CE9" w:rsidR="00597CBB" w:rsidRDefault="00D14A08" w:rsidP="00CD45EA">
      <w:pPr>
        <w:numPr>
          <w:ilvl w:val="1"/>
          <w:numId w:val="3"/>
        </w:numPr>
        <w:tabs>
          <w:tab w:val="clear" w:pos="360"/>
          <w:tab w:val="left" w:pos="0"/>
        </w:tabs>
        <w:jc w:val="both"/>
      </w:pPr>
      <w:r w:rsidRPr="00D14A08">
        <w:t>Bi-directional optical flow</w:t>
      </w:r>
    </w:p>
    <w:p w14:paraId="15EFDBE4" w14:textId="2DD3679C" w:rsidR="00C54CF8" w:rsidRDefault="00C54CF8" w:rsidP="00CD45EA">
      <w:pPr>
        <w:numPr>
          <w:ilvl w:val="1"/>
          <w:numId w:val="3"/>
        </w:numPr>
        <w:tabs>
          <w:tab w:val="clear" w:pos="360"/>
          <w:tab w:val="left" w:pos="0"/>
        </w:tabs>
        <w:jc w:val="both"/>
      </w:pPr>
      <w:r>
        <w:t>Decoder side motion vector refinement</w:t>
      </w:r>
    </w:p>
    <w:p w14:paraId="29EC8C3D" w14:textId="27635754" w:rsidR="005D0BE4" w:rsidRDefault="0081322B" w:rsidP="00CD45EA">
      <w:pPr>
        <w:numPr>
          <w:ilvl w:val="1"/>
          <w:numId w:val="3"/>
        </w:numPr>
        <w:tabs>
          <w:tab w:val="clear" w:pos="360"/>
          <w:tab w:val="left" w:pos="0"/>
        </w:tabs>
        <w:jc w:val="both"/>
      </w:pPr>
      <w:r w:rsidRPr="0038553D">
        <w:rPr>
          <w:lang w:val="en-CA"/>
        </w:rPr>
        <w:t xml:space="preserve">Bi-prediction with </w:t>
      </w:r>
      <w:r>
        <w:rPr>
          <w:lang w:val="en-CA"/>
        </w:rPr>
        <w:t xml:space="preserve">CU-level </w:t>
      </w:r>
      <w:r w:rsidRPr="0038553D">
        <w:rPr>
          <w:lang w:val="en-CA"/>
        </w:rPr>
        <w:t>weight</w:t>
      </w:r>
    </w:p>
    <w:p w14:paraId="684A0138" w14:textId="61D83043" w:rsidR="002F2DB9" w:rsidRDefault="002F2DB9" w:rsidP="00CD45EA">
      <w:pPr>
        <w:numPr>
          <w:ilvl w:val="0"/>
          <w:numId w:val="3"/>
        </w:numPr>
        <w:tabs>
          <w:tab w:val="clear" w:pos="360"/>
          <w:tab w:val="left" w:pos="0"/>
        </w:tabs>
        <w:jc w:val="both"/>
      </w:pPr>
      <w:r>
        <w:t>Transform</w:t>
      </w:r>
      <w:r w:rsidR="00E96828">
        <w:t xml:space="preserve"> and</w:t>
      </w:r>
      <w:r>
        <w:t xml:space="preserve"> quantization</w:t>
      </w:r>
    </w:p>
    <w:p w14:paraId="7A1DC105" w14:textId="77777777" w:rsidR="00406FDB" w:rsidRDefault="00406FDB" w:rsidP="00CD45EA">
      <w:pPr>
        <w:numPr>
          <w:ilvl w:val="1"/>
          <w:numId w:val="3"/>
        </w:numPr>
        <w:tabs>
          <w:tab w:val="clear" w:pos="360"/>
          <w:tab w:val="left" w:pos="0"/>
        </w:tabs>
        <w:jc w:val="both"/>
      </w:pPr>
      <w:r>
        <w:rPr>
          <w:rFonts w:hint="eastAsia"/>
        </w:rPr>
        <w:t xml:space="preserve">Multiple primary </w:t>
      </w:r>
      <w:r>
        <w:t>transform</w:t>
      </w:r>
      <w:r>
        <w:rPr>
          <w:rFonts w:hint="eastAsia"/>
        </w:rPr>
        <w:t xml:space="preserve"> </w:t>
      </w:r>
      <w:r>
        <w:t>selection</w:t>
      </w:r>
      <w:r w:rsidR="00984036">
        <w:t xml:space="preserve"> with DCT2, DST7 and DCT8</w:t>
      </w:r>
    </w:p>
    <w:p w14:paraId="066F96FC" w14:textId="17DDDF1A" w:rsidR="00CF7B33" w:rsidRDefault="00CF7B33" w:rsidP="00CD45EA">
      <w:pPr>
        <w:numPr>
          <w:ilvl w:val="1"/>
          <w:numId w:val="3"/>
        </w:numPr>
        <w:tabs>
          <w:tab w:val="clear" w:pos="360"/>
          <w:tab w:val="left" w:pos="0"/>
        </w:tabs>
        <w:jc w:val="both"/>
      </w:pPr>
      <w:r>
        <w:t>Secondary transform for low frequency zone</w:t>
      </w:r>
    </w:p>
    <w:p w14:paraId="3A3C9A2D" w14:textId="54BE7258" w:rsidR="003464A7" w:rsidRDefault="00591324" w:rsidP="00CD45EA">
      <w:pPr>
        <w:numPr>
          <w:ilvl w:val="1"/>
          <w:numId w:val="3"/>
        </w:numPr>
        <w:tabs>
          <w:tab w:val="clear" w:pos="360"/>
          <w:tab w:val="left" w:pos="0"/>
        </w:tabs>
        <w:jc w:val="both"/>
      </w:pPr>
      <w:r>
        <w:t>Subblock</w:t>
      </w:r>
      <w:r w:rsidR="003464A7" w:rsidRPr="003464A7">
        <w:t xml:space="preserve"> </w:t>
      </w:r>
      <w:r w:rsidR="003464A7">
        <w:t>t</w:t>
      </w:r>
      <w:r w:rsidR="003464A7" w:rsidRPr="003464A7">
        <w:t>ransform</w:t>
      </w:r>
      <w:r w:rsidR="007514FF">
        <w:t xml:space="preserve"> for inter predicted residual</w:t>
      </w:r>
    </w:p>
    <w:p w14:paraId="6282CA6F" w14:textId="5927771E" w:rsidR="00554E78" w:rsidRDefault="00554E78" w:rsidP="00CD45EA">
      <w:pPr>
        <w:numPr>
          <w:ilvl w:val="1"/>
          <w:numId w:val="3"/>
        </w:numPr>
        <w:tabs>
          <w:tab w:val="clear" w:pos="360"/>
          <w:tab w:val="left" w:pos="0"/>
        </w:tabs>
        <w:jc w:val="both"/>
      </w:pPr>
      <w:r>
        <w:t>D</w:t>
      </w:r>
      <w:r>
        <w:rPr>
          <w:rFonts w:hint="eastAsia"/>
        </w:rPr>
        <w:t xml:space="preserve">ependent </w:t>
      </w:r>
      <w:r w:rsidRPr="005F1824">
        <w:rPr>
          <w:lang w:eastAsia="de-DE"/>
        </w:rPr>
        <w:t>quantization</w:t>
      </w:r>
      <w:r>
        <w:rPr>
          <w:lang w:eastAsia="de-DE"/>
        </w:rPr>
        <w:t xml:space="preserve"> with </w:t>
      </w:r>
      <w:r w:rsidRPr="00554E78">
        <w:rPr>
          <w:lang w:eastAsia="de-DE"/>
        </w:rPr>
        <w:t xml:space="preserve">max QP </w:t>
      </w:r>
      <w:r w:rsidR="002F2DB9">
        <w:rPr>
          <w:lang w:eastAsia="de-DE"/>
        </w:rPr>
        <w:t>i</w:t>
      </w:r>
      <w:r w:rsidR="002F2DB9" w:rsidRPr="00554E78">
        <w:rPr>
          <w:lang w:eastAsia="de-DE"/>
        </w:rPr>
        <w:t>ncreas</w:t>
      </w:r>
      <w:r w:rsidR="002F2DB9">
        <w:rPr>
          <w:lang w:eastAsia="de-DE"/>
        </w:rPr>
        <w:t>ed</w:t>
      </w:r>
      <w:r w:rsidR="002F2DB9" w:rsidRPr="00554E78">
        <w:rPr>
          <w:lang w:eastAsia="de-DE"/>
        </w:rPr>
        <w:t xml:space="preserve"> </w:t>
      </w:r>
      <w:r w:rsidRPr="00554E78">
        <w:rPr>
          <w:lang w:eastAsia="de-DE"/>
        </w:rPr>
        <w:t>from 51 to 63</w:t>
      </w:r>
    </w:p>
    <w:p w14:paraId="72429913" w14:textId="4F879351" w:rsidR="008B09DC" w:rsidRDefault="008B09DC" w:rsidP="00CD45EA">
      <w:pPr>
        <w:numPr>
          <w:ilvl w:val="0"/>
          <w:numId w:val="3"/>
        </w:numPr>
        <w:tabs>
          <w:tab w:val="clear" w:pos="360"/>
          <w:tab w:val="left" w:pos="0"/>
        </w:tabs>
        <w:jc w:val="both"/>
      </w:pPr>
      <w:r>
        <w:rPr>
          <w:rFonts w:hint="eastAsia"/>
        </w:rPr>
        <w:t>Entropy Coding</w:t>
      </w:r>
    </w:p>
    <w:p w14:paraId="09E13583" w14:textId="31325584" w:rsidR="00B92B78" w:rsidRDefault="00A074A5" w:rsidP="00CD45EA">
      <w:pPr>
        <w:numPr>
          <w:ilvl w:val="1"/>
          <w:numId w:val="3"/>
        </w:numPr>
        <w:tabs>
          <w:tab w:val="clear" w:pos="360"/>
          <w:tab w:val="left" w:pos="0"/>
        </w:tabs>
        <w:jc w:val="both"/>
      </w:pPr>
      <w:r>
        <w:t>Arithmetic coding engine with a</w:t>
      </w:r>
      <w:r w:rsidR="008B09DC">
        <w:t>d</w:t>
      </w:r>
      <w:r>
        <w:t>aptive double windows probability update</w:t>
      </w:r>
    </w:p>
    <w:p w14:paraId="73076F02" w14:textId="6081C11B" w:rsidR="00E96828" w:rsidRDefault="00E96828" w:rsidP="00E96828">
      <w:pPr>
        <w:numPr>
          <w:ilvl w:val="1"/>
          <w:numId w:val="3"/>
        </w:numPr>
        <w:tabs>
          <w:tab w:val="clear" w:pos="360"/>
          <w:tab w:val="left" w:pos="0"/>
        </w:tabs>
        <w:jc w:val="both"/>
      </w:pPr>
      <w:r w:rsidDel="00B92B78">
        <w:t>T</w:t>
      </w:r>
      <w:r w:rsidRPr="00554E78" w:rsidDel="00B92B78">
        <w:t xml:space="preserve">ransform coefficient coding </w:t>
      </w:r>
      <w:r w:rsidDel="00B92B78">
        <w:t>with s</w:t>
      </w:r>
      <w:r w:rsidRPr="00406FDB" w:rsidDel="00B92B78">
        <w:t>ign data hiding</w:t>
      </w:r>
    </w:p>
    <w:p w14:paraId="681F6B82" w14:textId="77777777" w:rsidR="000D5839" w:rsidRDefault="000D5839" w:rsidP="00CD45EA">
      <w:pPr>
        <w:numPr>
          <w:ilvl w:val="0"/>
          <w:numId w:val="3"/>
        </w:numPr>
        <w:tabs>
          <w:tab w:val="clear" w:pos="360"/>
          <w:tab w:val="left" w:pos="0"/>
        </w:tabs>
        <w:jc w:val="both"/>
      </w:pPr>
      <w:r>
        <w:lastRenderedPageBreak/>
        <w:t>In loop filter</w:t>
      </w:r>
    </w:p>
    <w:p w14:paraId="44271D4F" w14:textId="0CB4DDCA" w:rsidR="001B2890" w:rsidRDefault="001B2890" w:rsidP="00CD45EA">
      <w:pPr>
        <w:numPr>
          <w:ilvl w:val="1"/>
          <w:numId w:val="3"/>
        </w:numPr>
        <w:tabs>
          <w:tab w:val="clear" w:pos="360"/>
          <w:tab w:val="left" w:pos="0"/>
        </w:tabs>
        <w:jc w:val="both"/>
      </w:pPr>
      <w:r>
        <w:rPr>
          <w:rFonts w:hint="eastAsia"/>
        </w:rPr>
        <w:t>In-loop reshaping</w:t>
      </w:r>
    </w:p>
    <w:p w14:paraId="0EB0CCD4" w14:textId="2417D71A" w:rsidR="000D5839" w:rsidRDefault="000D5839" w:rsidP="00CD45EA">
      <w:pPr>
        <w:numPr>
          <w:ilvl w:val="1"/>
          <w:numId w:val="3"/>
        </w:numPr>
        <w:tabs>
          <w:tab w:val="clear" w:pos="360"/>
          <w:tab w:val="left" w:pos="0"/>
        </w:tabs>
        <w:jc w:val="both"/>
      </w:pPr>
      <w:r>
        <w:t>Deblocking filter</w:t>
      </w:r>
      <w:r w:rsidR="00BB47ED">
        <w:t xml:space="preserve"> with strong longer filter</w:t>
      </w:r>
    </w:p>
    <w:p w14:paraId="5732FB11" w14:textId="77777777" w:rsidR="000D5839" w:rsidRDefault="000D5839" w:rsidP="00CD45EA">
      <w:pPr>
        <w:numPr>
          <w:ilvl w:val="1"/>
          <w:numId w:val="3"/>
        </w:numPr>
        <w:tabs>
          <w:tab w:val="clear" w:pos="360"/>
          <w:tab w:val="left" w:pos="0"/>
        </w:tabs>
        <w:jc w:val="both"/>
      </w:pPr>
      <w:r>
        <w:t>Sample adaptive offset</w:t>
      </w:r>
    </w:p>
    <w:p w14:paraId="774811C8" w14:textId="59D694DD" w:rsidR="00984036" w:rsidRDefault="00406FDB" w:rsidP="00CD45EA">
      <w:pPr>
        <w:numPr>
          <w:ilvl w:val="1"/>
          <w:numId w:val="3"/>
        </w:numPr>
        <w:tabs>
          <w:tab w:val="clear" w:pos="360"/>
          <w:tab w:val="left" w:pos="0"/>
        </w:tabs>
        <w:jc w:val="both"/>
      </w:pPr>
      <w:r>
        <w:t>Adaptive Loop Filter</w:t>
      </w:r>
    </w:p>
    <w:p w14:paraId="4D7F5088" w14:textId="77777777" w:rsidR="000868A1" w:rsidRDefault="000868A1" w:rsidP="00CD45EA">
      <w:pPr>
        <w:numPr>
          <w:ilvl w:val="0"/>
          <w:numId w:val="3"/>
        </w:numPr>
        <w:tabs>
          <w:tab w:val="clear" w:pos="360"/>
          <w:tab w:val="left" w:pos="0"/>
        </w:tabs>
        <w:jc w:val="both"/>
      </w:pPr>
      <w:r>
        <w:rPr>
          <w:lang w:eastAsia="de-DE"/>
        </w:rPr>
        <w:t>Screen content coding:</w:t>
      </w:r>
    </w:p>
    <w:p w14:paraId="28413DC3" w14:textId="65D6C78A" w:rsidR="000868A1" w:rsidRDefault="004F1F53" w:rsidP="00CD45EA">
      <w:pPr>
        <w:numPr>
          <w:ilvl w:val="1"/>
          <w:numId w:val="3"/>
        </w:numPr>
        <w:tabs>
          <w:tab w:val="clear" w:pos="360"/>
          <w:tab w:val="left" w:pos="0"/>
        </w:tabs>
        <w:jc w:val="both"/>
      </w:pPr>
      <w:r>
        <w:t>Intra block copy</w:t>
      </w:r>
      <w:r w:rsidR="000868A1" w:rsidRPr="00DA3FF2">
        <w:t xml:space="preserve"> with </w:t>
      </w:r>
      <w:r w:rsidR="00F74849">
        <w:t>reference</w:t>
      </w:r>
      <w:r w:rsidR="005B49EE">
        <w:t xml:space="preserve"> </w:t>
      </w:r>
      <w:r w:rsidR="00134796">
        <w:t xml:space="preserve">region </w:t>
      </w:r>
      <w:r w:rsidR="000868A1" w:rsidRPr="00DA3FF2">
        <w:t>restriction</w:t>
      </w:r>
    </w:p>
    <w:p w14:paraId="04FAA481" w14:textId="71C47FEE" w:rsidR="004F1F53" w:rsidRDefault="004F1F53" w:rsidP="00CD45EA">
      <w:pPr>
        <w:numPr>
          <w:ilvl w:val="1"/>
          <w:numId w:val="3"/>
        </w:numPr>
        <w:tabs>
          <w:tab w:val="clear" w:pos="360"/>
          <w:tab w:val="left" w:pos="0"/>
        </w:tabs>
        <w:jc w:val="both"/>
      </w:pPr>
      <w:r>
        <w:t>Pale</w:t>
      </w:r>
      <w:r w:rsidR="007D47D4">
        <w:t>t</w:t>
      </w:r>
      <w:r>
        <w:t>te coding mode</w:t>
      </w:r>
    </w:p>
    <w:p w14:paraId="1A6CB7B6" w14:textId="1B26D926" w:rsidR="00AE4CB2" w:rsidRDefault="00AE4CB2" w:rsidP="00CD45EA">
      <w:pPr>
        <w:numPr>
          <w:ilvl w:val="1"/>
          <w:numId w:val="3"/>
        </w:numPr>
        <w:tabs>
          <w:tab w:val="clear" w:pos="360"/>
          <w:tab w:val="left" w:pos="0"/>
        </w:tabs>
        <w:jc w:val="both"/>
      </w:pPr>
      <w:r>
        <w:t>Adaptive color transform</w:t>
      </w:r>
    </w:p>
    <w:p w14:paraId="3C6540E0" w14:textId="3B67AF0C" w:rsidR="001A1722" w:rsidRDefault="001A1722" w:rsidP="001A1722">
      <w:pPr>
        <w:numPr>
          <w:ilvl w:val="1"/>
          <w:numId w:val="3"/>
        </w:numPr>
        <w:tabs>
          <w:tab w:val="clear" w:pos="360"/>
          <w:tab w:val="left" w:pos="0"/>
        </w:tabs>
        <w:jc w:val="both"/>
      </w:pPr>
      <w:r w:rsidRPr="001A1722">
        <w:t>Block differential pulse coded modulation</w:t>
      </w:r>
    </w:p>
    <w:p w14:paraId="13B3372E" w14:textId="24D9F9BE" w:rsidR="00E96828" w:rsidRDefault="00E96828" w:rsidP="00E96828">
      <w:pPr>
        <w:numPr>
          <w:ilvl w:val="1"/>
          <w:numId w:val="3"/>
        </w:numPr>
        <w:tabs>
          <w:tab w:val="clear" w:pos="360"/>
          <w:tab w:val="left" w:pos="0"/>
        </w:tabs>
        <w:jc w:val="both"/>
      </w:pPr>
      <w:r w:rsidRPr="00DD6D0B">
        <w:t>Transform skip residual coding</w:t>
      </w:r>
    </w:p>
    <w:p w14:paraId="69EB18D6" w14:textId="77777777" w:rsidR="000868A1" w:rsidRDefault="000868A1" w:rsidP="00CD45EA">
      <w:pPr>
        <w:numPr>
          <w:ilvl w:val="0"/>
          <w:numId w:val="3"/>
        </w:numPr>
        <w:tabs>
          <w:tab w:val="clear" w:pos="360"/>
          <w:tab w:val="left" w:pos="0"/>
        </w:tabs>
        <w:jc w:val="both"/>
      </w:pPr>
      <w:r>
        <w:t xml:space="preserve">360-degree video coding </w:t>
      </w:r>
    </w:p>
    <w:p w14:paraId="7B24B004" w14:textId="271F5CD1" w:rsidR="000868A1" w:rsidRDefault="000868A1" w:rsidP="00CD45EA">
      <w:pPr>
        <w:numPr>
          <w:ilvl w:val="1"/>
          <w:numId w:val="3"/>
        </w:numPr>
        <w:tabs>
          <w:tab w:val="clear" w:pos="360"/>
          <w:tab w:val="left" w:pos="0"/>
        </w:tabs>
        <w:jc w:val="both"/>
      </w:pPr>
      <w:r>
        <w:t>Horizontal wrap-around motion compensation</w:t>
      </w:r>
    </w:p>
    <w:p w14:paraId="22DF2C4E" w14:textId="16680F89" w:rsidR="00406FDB" w:rsidRDefault="00993062" w:rsidP="00CD45EA">
      <w:pPr>
        <w:numPr>
          <w:ilvl w:val="0"/>
          <w:numId w:val="3"/>
        </w:numPr>
        <w:tabs>
          <w:tab w:val="clear" w:pos="360"/>
          <w:tab w:val="left" w:pos="0"/>
        </w:tabs>
        <w:jc w:val="both"/>
      </w:pPr>
      <w:r>
        <w:rPr>
          <w:lang w:eastAsia="de-DE"/>
        </w:rPr>
        <w:t>H</w:t>
      </w:r>
      <w:r w:rsidR="00406FDB">
        <w:rPr>
          <w:lang w:eastAsia="de-DE"/>
        </w:rPr>
        <w:t>igh-level syntax</w:t>
      </w:r>
      <w:r w:rsidR="00061E79">
        <w:rPr>
          <w:lang w:eastAsia="de-DE"/>
        </w:rPr>
        <w:t xml:space="preserve"> </w:t>
      </w:r>
      <w:r>
        <w:rPr>
          <w:lang w:eastAsia="de-DE"/>
        </w:rPr>
        <w:t>and parallel processing</w:t>
      </w:r>
    </w:p>
    <w:p w14:paraId="74B42D09" w14:textId="77777777" w:rsidR="00993062" w:rsidRDefault="00993062" w:rsidP="00CD45EA">
      <w:pPr>
        <w:numPr>
          <w:ilvl w:val="1"/>
          <w:numId w:val="3"/>
        </w:numPr>
        <w:tabs>
          <w:tab w:val="clear" w:pos="360"/>
          <w:tab w:val="left" w:pos="0"/>
        </w:tabs>
        <w:jc w:val="both"/>
      </w:pPr>
      <w:r>
        <w:t>Reference picture management with direct reference picture list signaling</w:t>
      </w:r>
    </w:p>
    <w:p w14:paraId="2DF03F2B" w14:textId="21C30A87" w:rsidR="00993062" w:rsidRDefault="00E871B8" w:rsidP="00CD45EA">
      <w:pPr>
        <w:numPr>
          <w:ilvl w:val="1"/>
          <w:numId w:val="3"/>
        </w:numPr>
        <w:tabs>
          <w:tab w:val="clear" w:pos="360"/>
          <w:tab w:val="left" w:pos="0"/>
        </w:tabs>
        <w:jc w:val="both"/>
      </w:pPr>
      <w:r>
        <w:t>S</w:t>
      </w:r>
      <w:r w:rsidRPr="00E871B8">
        <w:t>ubpictures, slices</w:t>
      </w:r>
      <w:r>
        <w:t xml:space="preserve"> and</w:t>
      </w:r>
      <w:r w:rsidRPr="00E871B8">
        <w:t xml:space="preserve"> tiles</w:t>
      </w:r>
    </w:p>
    <w:p w14:paraId="15F4BDA3" w14:textId="68AEF331" w:rsidR="00555175" w:rsidRPr="009C7FC9" w:rsidRDefault="0015581E" w:rsidP="00CD45EA">
      <w:pPr>
        <w:pStyle w:val="Heading2"/>
        <w:spacing w:before="136"/>
        <w:rPr>
          <w:sz w:val="28"/>
          <w:lang w:val="en-CA"/>
        </w:rPr>
      </w:pPr>
      <w:bookmarkStart w:id="64" w:name="_Ref513128618"/>
      <w:bookmarkStart w:id="65" w:name="_Toc58175102"/>
      <w:r>
        <w:rPr>
          <w:sz w:val="28"/>
          <w:lang w:val="en-CA"/>
        </w:rPr>
        <w:t>P</w:t>
      </w:r>
      <w:r w:rsidR="00372796" w:rsidRPr="00372796">
        <w:rPr>
          <w:sz w:val="28"/>
          <w:lang w:val="en-CA"/>
        </w:rPr>
        <w:t>artitioning</w:t>
      </w:r>
      <w:bookmarkEnd w:id="64"/>
      <w:bookmarkEnd w:id="65"/>
    </w:p>
    <w:p w14:paraId="691BDDD8" w14:textId="0915D6B2" w:rsidR="009C7FC9" w:rsidRPr="00C02B57" w:rsidRDefault="0015581E" w:rsidP="00CD45EA">
      <w:pPr>
        <w:pStyle w:val="Heading3"/>
        <w:spacing w:before="136"/>
        <w:rPr>
          <w:lang w:val="en-GB"/>
        </w:rPr>
      </w:pPr>
      <w:bookmarkStart w:id="66" w:name="_Toc353205273"/>
      <w:bookmarkStart w:id="67" w:name="_Toc58175103"/>
      <w:r>
        <w:rPr>
          <w:lang w:val="en-GB" w:eastAsia="ko-KR"/>
        </w:rPr>
        <w:t>P</w:t>
      </w:r>
      <w:r w:rsidR="009C7FC9" w:rsidRPr="00C02B57">
        <w:rPr>
          <w:lang w:val="en-GB"/>
        </w:rPr>
        <w:t>artitioning</w:t>
      </w:r>
      <w:bookmarkEnd w:id="66"/>
      <w:r>
        <w:rPr>
          <w:lang w:val="en-GB"/>
        </w:rPr>
        <w:t xml:space="preserve"> of the picture into CTUs</w:t>
      </w:r>
      <w:bookmarkEnd w:id="67"/>
    </w:p>
    <w:p w14:paraId="6D1A9A2E" w14:textId="238F4A74" w:rsidR="009C7FC9" w:rsidRPr="00240787" w:rsidRDefault="009C7FC9" w:rsidP="00CA7357">
      <w:pPr>
        <w:jc w:val="both"/>
      </w:pPr>
      <w:r w:rsidRPr="00830B96">
        <w:t>Pictures are divided in</w:t>
      </w:r>
      <w:r w:rsidRPr="00C23D58">
        <w:t xml:space="preserve">to a sequence of </w:t>
      </w:r>
      <w:r w:rsidRPr="00206D42">
        <w:rPr>
          <w:lang w:eastAsia="ko-KR"/>
        </w:rPr>
        <w:t>coding tree units (CTUs</w:t>
      </w:r>
      <w:r w:rsidRPr="00206D42">
        <w:rPr>
          <w:rFonts w:eastAsia="MS Mincho"/>
          <w:lang w:eastAsia="ja-JP"/>
        </w:rPr>
        <w:t>)</w:t>
      </w:r>
      <w:r w:rsidRPr="00206D42">
        <w:t xml:space="preserve">. </w:t>
      </w:r>
      <w:r w:rsidRPr="001811D1">
        <w:t xml:space="preserve">The </w:t>
      </w:r>
      <w:r w:rsidRPr="001811D1">
        <w:rPr>
          <w:lang w:eastAsia="ko-KR"/>
        </w:rPr>
        <w:t>CTU</w:t>
      </w:r>
      <w:r w:rsidRPr="001811D1">
        <w:t xml:space="preserve"> concept is </w:t>
      </w:r>
      <w:r>
        <w:t>same to</w:t>
      </w:r>
      <w:r w:rsidRPr="001811D1">
        <w:t xml:space="preserve"> that of </w:t>
      </w:r>
      <w:r>
        <w:t>the HEVC</w:t>
      </w:r>
      <w:r w:rsidR="00EC450B">
        <w:t xml:space="preserve"> </w:t>
      </w:r>
      <w:r w:rsidR="00EC450B">
        <w:fldChar w:fldCharType="begin"/>
      </w:r>
      <w:r w:rsidR="00EC450B">
        <w:instrText xml:space="preserve"> REF _Ref513127790 \r \h </w:instrText>
      </w:r>
      <w:r w:rsidR="00EC450B">
        <w:fldChar w:fldCharType="separate"/>
      </w:r>
      <w:r w:rsidR="003A61E2">
        <w:t>[8]</w:t>
      </w:r>
      <w:r w:rsidR="00EC450B">
        <w:fldChar w:fldCharType="end"/>
      </w:r>
      <w:r w:rsidR="00EC450B">
        <w:fldChar w:fldCharType="begin"/>
      </w:r>
      <w:r w:rsidR="00EC450B">
        <w:instrText xml:space="preserve"> REF _Ref513127793 \r \h </w:instrText>
      </w:r>
      <w:r w:rsidR="00EC450B">
        <w:fldChar w:fldCharType="separate"/>
      </w:r>
      <w:r w:rsidR="003A61E2">
        <w:t>[9]</w:t>
      </w:r>
      <w:r w:rsidR="00EC450B">
        <w:fldChar w:fldCharType="end"/>
      </w:r>
      <w:r w:rsidR="00EC450B">
        <w:t>.</w:t>
      </w:r>
      <w:r w:rsidRPr="00AD0FAD">
        <w:t xml:space="preserve"> </w:t>
      </w:r>
      <w:r w:rsidRPr="00BF6BF4">
        <w:t>For a picture that has three sample arrays, a</w:t>
      </w:r>
      <w:r w:rsidRPr="0046420E">
        <w:t xml:space="preserve"> </w:t>
      </w:r>
      <w:r w:rsidRPr="0046420E">
        <w:rPr>
          <w:lang w:eastAsia="ko-KR"/>
        </w:rPr>
        <w:t>CTU</w:t>
      </w:r>
      <w:r w:rsidRPr="0046420E">
        <w:t xml:space="preserve"> </w:t>
      </w:r>
      <w:r w:rsidRPr="0046420E">
        <w:rPr>
          <w:rFonts w:eastAsia="MS Mincho"/>
          <w:lang w:eastAsia="ja-JP"/>
        </w:rPr>
        <w:t xml:space="preserve">consists of </w:t>
      </w:r>
      <w:r w:rsidRPr="0046420E">
        <w:t>an N</w:t>
      </w:r>
      <w:r w:rsidR="00625436" w:rsidRPr="00A05952">
        <w:rPr>
          <w:szCs w:val="22"/>
          <w:lang w:val="en-CA" w:eastAsia="zh-CN"/>
        </w:rPr>
        <w:t>×</w:t>
      </w:r>
      <w:r w:rsidRPr="0046420E">
        <w:t>N block of luma samples together with two correspon</w:t>
      </w:r>
      <w:r w:rsidR="001B2AA4">
        <w:t>ding blocks of chroma samples.</w:t>
      </w:r>
      <w:r w:rsidR="00935322">
        <w:fldChar w:fldCharType="begin"/>
      </w:r>
      <w:r w:rsidR="00935322">
        <w:instrText xml:space="preserve"> REF _Ref9289170 \h </w:instrText>
      </w:r>
      <w:r w:rsidR="00935322">
        <w:fldChar w:fldCharType="separate"/>
      </w:r>
      <w:r w:rsidR="003A61E2" w:rsidRPr="00BF6BF4">
        <w:rPr>
          <w:lang w:val="en-GB"/>
        </w:rPr>
        <w:t xml:space="preserve">Figure </w:t>
      </w:r>
      <w:r w:rsidR="003A61E2">
        <w:rPr>
          <w:noProof/>
          <w:lang w:val="en-GB"/>
        </w:rPr>
        <w:t>2</w:t>
      </w:r>
      <w:r w:rsidR="00935322">
        <w:fldChar w:fldCharType="end"/>
      </w:r>
      <w:r w:rsidR="001B2AA4" w:rsidRPr="001B2AA4">
        <w:t xml:space="preserve"> shows </w:t>
      </w:r>
      <w:r w:rsidR="001B2AA4">
        <w:t xml:space="preserve">the example of </w:t>
      </w:r>
      <w:r w:rsidR="001B2AA4" w:rsidRPr="001B2AA4">
        <w:t xml:space="preserve">a </w:t>
      </w:r>
      <w:r w:rsidR="001B2AA4">
        <w:t>picture</w:t>
      </w:r>
      <w:r w:rsidR="001B2AA4" w:rsidRPr="001B2AA4">
        <w:t xml:space="preserve"> divided into C</w:t>
      </w:r>
      <w:r w:rsidR="001B2AA4">
        <w:t>T</w:t>
      </w:r>
      <w:r w:rsidR="001B2AA4" w:rsidRPr="001B2AA4">
        <w:t>Us.</w:t>
      </w:r>
    </w:p>
    <w:p w14:paraId="3099DA70" w14:textId="77777777" w:rsidR="009C7FC9" w:rsidRPr="001811D1" w:rsidRDefault="009C7FC9" w:rsidP="00D5520A">
      <w:pPr>
        <w:spacing w:after="240"/>
        <w:jc w:val="both"/>
        <w:rPr>
          <w:rFonts w:eastAsia="MS Mincho"/>
          <w:lang w:eastAsia="ja-JP"/>
        </w:rPr>
      </w:pPr>
      <w:r w:rsidRPr="00676AB7">
        <w:t>The m</w:t>
      </w:r>
      <w:r w:rsidRPr="009669C1">
        <w:t xml:space="preserve">aximum </w:t>
      </w:r>
      <w:r w:rsidRPr="008E45E7">
        <w:t xml:space="preserve">allowed </w:t>
      </w:r>
      <w:r w:rsidRPr="00045005">
        <w:t xml:space="preserve">size of the </w:t>
      </w:r>
      <w:r w:rsidRPr="00045005">
        <w:rPr>
          <w:rFonts w:eastAsia="MS Mincho"/>
          <w:lang w:eastAsia="ja-JP"/>
        </w:rPr>
        <w:t xml:space="preserve">luma block in a </w:t>
      </w:r>
      <w:r w:rsidRPr="00C02B57">
        <w:rPr>
          <w:lang w:eastAsia="ko-KR"/>
        </w:rPr>
        <w:t xml:space="preserve">CTU </w:t>
      </w:r>
      <w:r w:rsidRPr="00C02B57">
        <w:t xml:space="preserve">is </w:t>
      </w:r>
      <w:r w:rsidRPr="00830B96">
        <w:rPr>
          <w:lang w:eastAsia="ko-KR"/>
        </w:rPr>
        <w:t xml:space="preserve">specified </w:t>
      </w:r>
      <w:r w:rsidRPr="00C23D58">
        <w:rPr>
          <w:lang w:eastAsia="ko-KR"/>
        </w:rPr>
        <w:t xml:space="preserve">to be </w:t>
      </w:r>
      <w:r w:rsidR="00630D93">
        <w:t>128</w:t>
      </w:r>
      <w:r w:rsidR="00625436" w:rsidRPr="00A05952">
        <w:rPr>
          <w:szCs w:val="22"/>
          <w:lang w:val="en-CA" w:eastAsia="zh-CN"/>
        </w:rPr>
        <w:t>×</w:t>
      </w:r>
      <w:r w:rsidR="00630D93">
        <w:t>128</w:t>
      </w:r>
      <w:r w:rsidR="0015581E">
        <w:t xml:space="preserve"> (although the maximum size of the luma transform blocks is 64×64)</w:t>
      </w:r>
      <w:r w:rsidRPr="001811D1">
        <w:rPr>
          <w:rFonts w:eastAsia="MS Mincho"/>
          <w:lang w:eastAsia="ja-JP"/>
        </w:rPr>
        <w:t>.</w:t>
      </w:r>
    </w:p>
    <w:p w14:paraId="195DBAC1" w14:textId="77777777" w:rsidR="009C7FC9" w:rsidRPr="00AD0FAD" w:rsidRDefault="0073267D" w:rsidP="009C5E4D">
      <w:pPr>
        <w:keepNext/>
        <w:jc w:val="center"/>
      </w:pPr>
      <w:r>
        <w:rPr>
          <w:noProof/>
          <w:lang w:eastAsia="zh-CN"/>
        </w:rPr>
        <w:drawing>
          <wp:inline distT="0" distB="0" distL="0" distR="0" wp14:anchorId="21D0B97C" wp14:editId="7B83FC9C">
            <wp:extent cx="3233420" cy="2640965"/>
            <wp:effectExtent l="0" t="0" r="5080" b="6985"/>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33420" cy="2640965"/>
                    </a:xfrm>
                    <a:prstGeom prst="rect">
                      <a:avLst/>
                    </a:prstGeom>
                    <a:noFill/>
                    <a:ln>
                      <a:noFill/>
                    </a:ln>
                  </pic:spPr>
                </pic:pic>
              </a:graphicData>
            </a:graphic>
          </wp:inline>
        </w:drawing>
      </w:r>
    </w:p>
    <w:p w14:paraId="3BD23D34" w14:textId="47F69155" w:rsidR="009C7FC9" w:rsidRDefault="009C7FC9" w:rsidP="00CD45EA">
      <w:pPr>
        <w:pStyle w:val="Caption"/>
        <w:keepNext w:val="0"/>
        <w:spacing w:before="136"/>
        <w:rPr>
          <w:lang w:val="en-GB" w:eastAsia="ko-KR"/>
        </w:rPr>
      </w:pPr>
      <w:bookmarkStart w:id="68" w:name="_Ref9289170"/>
      <w:bookmarkStart w:id="69" w:name="_Toc353205350"/>
      <w:r w:rsidRPr="00BF6BF4">
        <w:rPr>
          <w:lang w:val="en-GB"/>
        </w:rPr>
        <w:t xml:space="preserve">Figure </w:t>
      </w:r>
      <w:r w:rsidR="00795046">
        <w:rPr>
          <w:lang w:val="en-GB"/>
        </w:rPr>
        <w:fldChar w:fldCharType="begin"/>
      </w:r>
      <w:r w:rsidR="00795046">
        <w:rPr>
          <w:lang w:val="en-GB"/>
        </w:rPr>
        <w:instrText xml:space="preserve"> SEQ Figure \* ARABIC </w:instrText>
      </w:r>
      <w:r w:rsidR="00795046">
        <w:rPr>
          <w:lang w:val="en-GB"/>
        </w:rPr>
        <w:fldChar w:fldCharType="separate"/>
      </w:r>
      <w:r w:rsidR="003A61E2">
        <w:rPr>
          <w:noProof/>
          <w:lang w:val="en-GB"/>
        </w:rPr>
        <w:t>2</w:t>
      </w:r>
      <w:r w:rsidR="00795046">
        <w:rPr>
          <w:lang w:val="en-GB"/>
        </w:rPr>
        <w:fldChar w:fldCharType="end"/>
      </w:r>
      <w:bookmarkEnd w:id="68"/>
      <w:r w:rsidRPr="001811D1">
        <w:rPr>
          <w:lang w:val="en-GB"/>
        </w:rPr>
        <w:t xml:space="preserve"> – </w:t>
      </w:r>
      <w:r w:rsidRPr="001811D1">
        <w:rPr>
          <w:lang w:val="en-GB" w:eastAsia="ko-KR"/>
        </w:rPr>
        <w:t>Example of a picture divided into CTUs</w:t>
      </w:r>
      <w:bookmarkEnd w:id="69"/>
    </w:p>
    <w:p w14:paraId="559F4B6F" w14:textId="789CA5D7" w:rsidR="00641ADF" w:rsidRPr="00DE0F0E" w:rsidRDefault="00641ADF" w:rsidP="00CD45EA">
      <w:pPr>
        <w:pStyle w:val="Heading3"/>
        <w:spacing w:before="136"/>
        <w:rPr>
          <w:noProof/>
          <w:lang w:val="en-CA"/>
        </w:rPr>
      </w:pPr>
      <w:bookmarkStart w:id="70" w:name="_Toc415475798"/>
      <w:bookmarkStart w:id="71" w:name="_Toc423599073"/>
      <w:bookmarkStart w:id="72" w:name="_Toc423601577"/>
      <w:bookmarkStart w:id="73" w:name="_Toc501130143"/>
      <w:bookmarkStart w:id="74" w:name="_Toc510795066"/>
      <w:bookmarkStart w:id="75" w:name="_Toc9459494"/>
      <w:bookmarkStart w:id="76" w:name="_Toc58175104"/>
      <w:r w:rsidRPr="00641ADF">
        <w:rPr>
          <w:lang w:val="en-GB" w:eastAsia="ko-KR"/>
        </w:rPr>
        <w:lastRenderedPageBreak/>
        <w:t>Partitioning</w:t>
      </w:r>
      <w:r w:rsidRPr="00DE0F0E">
        <w:rPr>
          <w:noProof/>
          <w:lang w:val="en-CA"/>
        </w:rPr>
        <w:t xml:space="preserve"> of pictures into </w:t>
      </w:r>
      <w:r w:rsidR="00655B27" w:rsidRPr="00084198">
        <w:rPr>
          <w:noProof/>
          <w:lang w:val="en-CA"/>
        </w:rPr>
        <w:t>subpictures</w:t>
      </w:r>
      <w:r w:rsidR="00655B27">
        <w:rPr>
          <w:noProof/>
          <w:lang w:val="en-CA"/>
        </w:rPr>
        <w:t xml:space="preserve">, </w:t>
      </w:r>
      <w:r>
        <w:rPr>
          <w:noProof/>
          <w:lang w:val="en-CA"/>
        </w:rPr>
        <w:t>slice</w:t>
      </w:r>
      <w:r w:rsidRPr="00DE0F0E">
        <w:rPr>
          <w:noProof/>
          <w:lang w:val="en-CA"/>
        </w:rPr>
        <w:t>s</w:t>
      </w:r>
      <w:bookmarkEnd w:id="70"/>
      <w:bookmarkEnd w:id="71"/>
      <w:bookmarkEnd w:id="72"/>
      <w:bookmarkEnd w:id="73"/>
      <w:bookmarkEnd w:id="74"/>
      <w:r>
        <w:rPr>
          <w:noProof/>
          <w:lang w:val="en-CA"/>
        </w:rPr>
        <w:t>,</w:t>
      </w:r>
      <w:r w:rsidRPr="00DE0F0E">
        <w:rPr>
          <w:noProof/>
          <w:lang w:val="en-CA"/>
        </w:rPr>
        <w:t xml:space="preserve"> tiles</w:t>
      </w:r>
      <w:bookmarkEnd w:id="75"/>
      <w:bookmarkEnd w:id="76"/>
    </w:p>
    <w:p w14:paraId="1DA23771" w14:textId="77777777" w:rsidR="00641ADF" w:rsidRDefault="00641ADF" w:rsidP="00CA7357">
      <w:pPr>
        <w:jc w:val="both"/>
        <w:rPr>
          <w:noProof/>
          <w:lang w:val="en-CA"/>
        </w:rPr>
      </w:pPr>
      <w:r>
        <w:rPr>
          <w:noProof/>
          <w:lang w:val="en-CA"/>
        </w:rPr>
        <w:t xml:space="preserve">A picture is divided into one or more tile rows and one or more tile columns. </w:t>
      </w:r>
      <w:r w:rsidRPr="007644C2">
        <w:rPr>
          <w:noProof/>
          <w:lang w:val="en-CA"/>
        </w:rPr>
        <w:t>A tile is a sequence of CTUs that cover</w:t>
      </w:r>
      <w:r>
        <w:rPr>
          <w:noProof/>
          <w:lang w:val="en-CA"/>
        </w:rPr>
        <w:t>s</w:t>
      </w:r>
      <w:r w:rsidRPr="007644C2">
        <w:rPr>
          <w:noProof/>
          <w:lang w:val="en-CA"/>
        </w:rPr>
        <w:t xml:space="preserve"> a rectangular region of a picture.</w:t>
      </w:r>
    </w:p>
    <w:p w14:paraId="158F107D" w14:textId="77777777" w:rsidR="00B730BC" w:rsidRDefault="00B730BC" w:rsidP="00D5520A">
      <w:pPr>
        <w:jc w:val="both"/>
        <w:rPr>
          <w:noProof/>
          <w:lang w:val="en-CA"/>
        </w:rPr>
      </w:pPr>
      <w:r w:rsidRPr="008B3E08">
        <w:rPr>
          <w:noProof/>
          <w:lang w:val="en-CA"/>
        </w:rPr>
        <w:t>A</w:t>
      </w:r>
      <w:r>
        <w:rPr>
          <w:noProof/>
          <w:lang w:val="en-CA"/>
        </w:rPr>
        <w:t xml:space="preserve"> slice consists of a</w:t>
      </w:r>
      <w:r w:rsidRPr="008B3E08">
        <w:rPr>
          <w:noProof/>
          <w:lang w:val="en-CA"/>
        </w:rPr>
        <w:t>n integer number of complete tiles or a</w:t>
      </w:r>
      <w:r>
        <w:rPr>
          <w:noProof/>
          <w:lang w:val="en-CA"/>
        </w:rPr>
        <w:t>n</w:t>
      </w:r>
      <w:r w:rsidRPr="008B3E08">
        <w:rPr>
          <w:noProof/>
          <w:lang w:val="en-CA"/>
        </w:rPr>
        <w:t xml:space="preserve"> integer number of consecutive complete CTU rows within a tile of a picture</w:t>
      </w:r>
      <w:r>
        <w:rPr>
          <w:noProof/>
          <w:lang w:val="en-CA"/>
        </w:rPr>
        <w:t>.</w:t>
      </w:r>
    </w:p>
    <w:p w14:paraId="4256B029" w14:textId="356E5EA3" w:rsidR="00641ADF" w:rsidRDefault="00641ADF" w:rsidP="009C5E4D">
      <w:pPr>
        <w:jc w:val="both"/>
        <w:rPr>
          <w:lang w:val="en-CA"/>
        </w:rPr>
      </w:pPr>
      <w:r>
        <w:rPr>
          <w:noProof/>
          <w:lang w:val="en-CA"/>
        </w:rPr>
        <w:t xml:space="preserve">Two modes of slices are supported, namely the raster-scan slice mode and the rectangular slice mode. </w:t>
      </w:r>
      <w:r w:rsidR="00B730BC" w:rsidRPr="00084198">
        <w:rPr>
          <w:noProof/>
          <w:lang w:val="en-CA"/>
        </w:rPr>
        <w:t>In the raster-scan slice mode, a</w:t>
      </w:r>
      <w:r w:rsidR="00B730BC" w:rsidRPr="00084198">
        <w:rPr>
          <w:lang w:val="en-CA"/>
        </w:rPr>
        <w:t xml:space="preserve"> slice contains a sequence of </w:t>
      </w:r>
      <w:r w:rsidR="00B730BC">
        <w:rPr>
          <w:lang w:val="en-CA"/>
        </w:rPr>
        <w:t xml:space="preserve">complete </w:t>
      </w:r>
      <w:r w:rsidR="00B730BC" w:rsidRPr="00084198">
        <w:rPr>
          <w:lang w:val="en-CA"/>
        </w:rPr>
        <w:t>tiles in a tile raster scan of a picture.</w:t>
      </w:r>
      <w:r w:rsidR="00B730BC" w:rsidRPr="00084198">
        <w:rPr>
          <w:noProof/>
          <w:lang w:val="en-CA"/>
        </w:rPr>
        <w:t xml:space="preserve"> In the rectangular slice mode, a slice contains </w:t>
      </w:r>
      <w:r w:rsidR="00B730BC">
        <w:rPr>
          <w:noProof/>
          <w:lang w:val="en-CA"/>
        </w:rPr>
        <w:t xml:space="preserve">either </w:t>
      </w:r>
      <w:r w:rsidR="00B730BC" w:rsidRPr="00084198">
        <w:rPr>
          <w:noProof/>
          <w:lang w:val="en-CA"/>
        </w:rPr>
        <w:t xml:space="preserve">a number of </w:t>
      </w:r>
      <w:r w:rsidR="00B730BC">
        <w:rPr>
          <w:noProof/>
          <w:lang w:val="en-CA"/>
        </w:rPr>
        <w:t xml:space="preserve">complete tiles </w:t>
      </w:r>
      <w:r w:rsidR="00B730BC" w:rsidRPr="00084198">
        <w:rPr>
          <w:lang w:val="en-CA"/>
        </w:rPr>
        <w:t>that collectively form a rectangular region of the picture</w:t>
      </w:r>
      <w:r w:rsidR="00B730BC" w:rsidRPr="00084198" w:rsidDel="00E544F2">
        <w:rPr>
          <w:lang w:val="en-CA"/>
        </w:rPr>
        <w:t xml:space="preserve"> </w:t>
      </w:r>
      <w:r w:rsidR="00B730BC">
        <w:rPr>
          <w:lang w:val="en-CA"/>
        </w:rPr>
        <w:t>or a number of consecutive complete CTU rows of one tile</w:t>
      </w:r>
      <w:r w:rsidR="00B730BC" w:rsidRPr="00084198">
        <w:rPr>
          <w:lang w:val="en-CA"/>
        </w:rPr>
        <w:t xml:space="preserve"> that collectively form a rectangular region of the picture. </w:t>
      </w:r>
      <w:r w:rsidR="00B730BC">
        <w:rPr>
          <w:lang w:val="en-CA"/>
        </w:rPr>
        <w:t>Tiles within a rectangular slice are scanned in tile raster scan order within the rectangular region corresponding to that slice</w:t>
      </w:r>
      <w:r w:rsidR="00B730BC" w:rsidRPr="00084198">
        <w:rPr>
          <w:lang w:val="en-CA"/>
        </w:rPr>
        <w:t>.</w:t>
      </w:r>
    </w:p>
    <w:p w14:paraId="7EC63041" w14:textId="143630BE" w:rsidR="005253DC" w:rsidRPr="007644C2" w:rsidRDefault="005253DC" w:rsidP="009C5E4D">
      <w:pPr>
        <w:jc w:val="both"/>
        <w:rPr>
          <w:lang w:val="en-CA"/>
        </w:rPr>
      </w:pPr>
      <w:r w:rsidRPr="00084198">
        <w:rPr>
          <w:lang w:val="en-CA"/>
        </w:rPr>
        <w:t xml:space="preserve">A subpicture contains </w:t>
      </w:r>
      <w:r w:rsidRPr="00084198">
        <w:rPr>
          <w:noProof/>
          <w:lang w:val="en-CA"/>
        </w:rPr>
        <w:t>one or more slices that collectively cover a rectangular region of a picture.</w:t>
      </w:r>
    </w:p>
    <w:p w14:paraId="12B0EB5D" w14:textId="5A193A20" w:rsidR="00641ADF" w:rsidRPr="007644C2" w:rsidRDefault="00F52F62" w:rsidP="00AF3FCF">
      <w:pPr>
        <w:jc w:val="both"/>
        <w:rPr>
          <w:lang w:val="en-CA"/>
        </w:rPr>
      </w:pPr>
      <w:r>
        <w:rPr>
          <w:lang w:val="en-CA"/>
        </w:rPr>
        <w:fldChar w:fldCharType="begin"/>
      </w:r>
      <w:r>
        <w:rPr>
          <w:lang w:val="en-CA"/>
        </w:rPr>
        <w:instrText xml:space="preserve"> REF _Ref11065249 \h </w:instrText>
      </w:r>
      <w:r>
        <w:rPr>
          <w:lang w:val="en-CA"/>
        </w:rPr>
      </w:r>
      <w:r>
        <w:rPr>
          <w:lang w:val="en-CA"/>
        </w:rPr>
        <w:fldChar w:fldCharType="separate"/>
      </w:r>
      <w:r w:rsidR="003A61E2" w:rsidRPr="00BF6BF4">
        <w:rPr>
          <w:lang w:val="en-GB"/>
        </w:rPr>
        <w:t xml:space="preserve">Figure </w:t>
      </w:r>
      <w:r w:rsidR="003A61E2">
        <w:rPr>
          <w:noProof/>
          <w:lang w:val="en-GB"/>
        </w:rPr>
        <w:t>3</w:t>
      </w:r>
      <w:r>
        <w:rPr>
          <w:lang w:val="en-CA"/>
        </w:rPr>
        <w:fldChar w:fldCharType="end"/>
      </w:r>
      <w:r>
        <w:rPr>
          <w:lang w:val="en-CA"/>
        </w:rPr>
        <w:t xml:space="preserve"> </w:t>
      </w:r>
      <w:r w:rsidR="00641ADF">
        <w:rPr>
          <w:lang w:val="en-CA"/>
        </w:rPr>
        <w:t>shows an</w:t>
      </w:r>
      <w:r w:rsidR="00641ADF" w:rsidRPr="007644C2">
        <w:rPr>
          <w:lang w:val="en-CA"/>
        </w:rPr>
        <w:t xml:space="preserve"> example</w:t>
      </w:r>
      <w:r w:rsidR="00641ADF">
        <w:rPr>
          <w:lang w:val="en-CA"/>
        </w:rPr>
        <w:t xml:space="preserve"> of raster-scan slice partitioning of a picture</w:t>
      </w:r>
      <w:r w:rsidR="00641ADF" w:rsidRPr="007644C2">
        <w:rPr>
          <w:lang w:val="en-CA"/>
        </w:rPr>
        <w:t xml:space="preserve">, </w:t>
      </w:r>
      <w:r w:rsidR="00641ADF">
        <w:rPr>
          <w:lang w:val="en-CA"/>
        </w:rPr>
        <w:t>where the</w:t>
      </w:r>
      <w:r w:rsidR="00641ADF" w:rsidRPr="007644C2">
        <w:rPr>
          <w:lang w:val="en-CA"/>
        </w:rPr>
        <w:t xml:space="preserve"> picture </w:t>
      </w:r>
      <w:r w:rsidR="00641ADF">
        <w:rPr>
          <w:lang w:val="en-CA"/>
        </w:rPr>
        <w:t xml:space="preserve">is </w:t>
      </w:r>
      <w:r w:rsidR="00641ADF" w:rsidRPr="007644C2">
        <w:rPr>
          <w:lang w:val="en-CA"/>
        </w:rPr>
        <w:t>divided into 12</w:t>
      </w:r>
      <w:r w:rsidR="00641ADF" w:rsidRPr="007644C2">
        <w:rPr>
          <w:noProof/>
          <w:lang w:val="en-CA"/>
        </w:rPr>
        <w:t xml:space="preserve"> tiles and 3</w:t>
      </w:r>
      <w:r w:rsidR="00641ADF" w:rsidRPr="007644C2">
        <w:rPr>
          <w:lang w:val="en-CA"/>
        </w:rPr>
        <w:t xml:space="preserve"> </w:t>
      </w:r>
      <w:r w:rsidR="00641ADF">
        <w:rPr>
          <w:lang w:val="en-CA"/>
        </w:rPr>
        <w:t>raster-scan</w:t>
      </w:r>
      <w:r w:rsidR="00641ADF" w:rsidRPr="007644C2">
        <w:rPr>
          <w:lang w:val="en-CA"/>
        </w:rPr>
        <w:t xml:space="preserve"> </w:t>
      </w:r>
      <w:r w:rsidR="00641ADF">
        <w:rPr>
          <w:lang w:val="en-CA"/>
        </w:rPr>
        <w:t>slice</w:t>
      </w:r>
      <w:r w:rsidR="00641ADF" w:rsidRPr="007644C2">
        <w:rPr>
          <w:lang w:val="en-CA"/>
        </w:rPr>
        <w:t>s.</w:t>
      </w:r>
    </w:p>
    <w:p w14:paraId="284219CA" w14:textId="77777777" w:rsidR="00641ADF" w:rsidRPr="007644C2" w:rsidRDefault="00641ADF" w:rsidP="00AF3FCF">
      <w:pPr>
        <w:keepNext/>
        <w:jc w:val="center"/>
        <w:rPr>
          <w:lang w:val="en-CA"/>
        </w:rPr>
      </w:pPr>
      <w:r>
        <w:rPr>
          <w:noProof/>
          <w:lang w:eastAsia="zh-CN"/>
        </w:rPr>
        <w:drawing>
          <wp:inline distT="0" distB="0" distL="0" distR="0" wp14:anchorId="5314CDC2" wp14:editId="117EF2CC">
            <wp:extent cx="3831336" cy="3172968"/>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31336" cy="3172968"/>
                    </a:xfrm>
                    <a:prstGeom prst="rect">
                      <a:avLst/>
                    </a:prstGeom>
                    <a:noFill/>
                    <a:ln>
                      <a:noFill/>
                    </a:ln>
                  </pic:spPr>
                </pic:pic>
              </a:graphicData>
            </a:graphic>
          </wp:inline>
        </w:drawing>
      </w:r>
    </w:p>
    <w:p w14:paraId="0AE42D68" w14:textId="1799C214" w:rsidR="00641ADF" w:rsidRPr="007644C2" w:rsidRDefault="00641ADF" w:rsidP="00CD45EA">
      <w:pPr>
        <w:pStyle w:val="Caption"/>
        <w:spacing w:before="136"/>
        <w:rPr>
          <w:lang w:val="en-CA"/>
        </w:rPr>
      </w:pPr>
      <w:bookmarkStart w:id="77" w:name="_Ref11065249"/>
      <w:r w:rsidRPr="00BF6BF4">
        <w:rPr>
          <w:lang w:val="en-GB"/>
        </w:rPr>
        <w:t xml:space="preserve">Figure </w:t>
      </w:r>
      <w:r>
        <w:rPr>
          <w:lang w:val="en-GB"/>
        </w:rPr>
        <w:fldChar w:fldCharType="begin"/>
      </w:r>
      <w:r>
        <w:rPr>
          <w:lang w:val="en-GB"/>
        </w:rPr>
        <w:instrText xml:space="preserve"> SEQ Figure \* ARABIC </w:instrText>
      </w:r>
      <w:r>
        <w:rPr>
          <w:lang w:val="en-GB"/>
        </w:rPr>
        <w:fldChar w:fldCharType="separate"/>
      </w:r>
      <w:r w:rsidR="003A61E2">
        <w:rPr>
          <w:noProof/>
          <w:lang w:val="en-GB"/>
        </w:rPr>
        <w:t>3</w:t>
      </w:r>
      <w:r>
        <w:rPr>
          <w:lang w:val="en-GB"/>
        </w:rPr>
        <w:fldChar w:fldCharType="end"/>
      </w:r>
      <w:bookmarkEnd w:id="77"/>
      <w:r w:rsidRPr="001811D1">
        <w:rPr>
          <w:lang w:val="en-GB"/>
        </w:rPr>
        <w:t xml:space="preserve"> –</w:t>
      </w:r>
      <w:r>
        <w:rPr>
          <w:lang w:val="en-CA"/>
        </w:rPr>
        <w:t xml:space="preserve"> </w:t>
      </w:r>
      <w:r w:rsidRPr="001811D1">
        <w:rPr>
          <w:lang w:val="en-GB" w:eastAsia="ko-KR"/>
        </w:rPr>
        <w:t xml:space="preserve">Example of a picture </w:t>
      </w:r>
      <w:r w:rsidRPr="007644C2">
        <w:rPr>
          <w:lang w:val="en-CA"/>
        </w:rPr>
        <w:t xml:space="preserve">partitioned into </w:t>
      </w:r>
      <w:r w:rsidRPr="007644C2">
        <w:rPr>
          <w:noProof/>
          <w:lang w:val="en-CA"/>
        </w:rPr>
        <w:t xml:space="preserve">tiles and </w:t>
      </w:r>
      <w:r w:rsidR="00320E4A">
        <w:rPr>
          <w:noProof/>
          <w:lang w:val="en-CA"/>
        </w:rPr>
        <w:t xml:space="preserve">reaster-scan </w:t>
      </w:r>
      <w:r>
        <w:rPr>
          <w:noProof/>
          <w:lang w:val="en-CA"/>
        </w:rPr>
        <w:t>slice</w:t>
      </w:r>
      <w:r w:rsidRPr="007644C2">
        <w:rPr>
          <w:noProof/>
          <w:lang w:val="en-CA"/>
        </w:rPr>
        <w:t>s</w:t>
      </w:r>
    </w:p>
    <w:p w14:paraId="6EAEAC25" w14:textId="3543E3C5" w:rsidR="00641ADF" w:rsidRPr="00901B03" w:rsidRDefault="00DE14B1" w:rsidP="00CA7357">
      <w:pPr>
        <w:rPr>
          <w:lang w:val="en-CA"/>
        </w:rPr>
      </w:pPr>
      <w:r>
        <w:rPr>
          <w:lang w:val="en-CA"/>
        </w:rPr>
        <w:fldChar w:fldCharType="begin"/>
      </w:r>
      <w:r>
        <w:rPr>
          <w:lang w:val="en-CA"/>
        </w:rPr>
        <w:instrText xml:space="preserve"> REF _Ref11065403 \h </w:instrText>
      </w:r>
      <w:r>
        <w:rPr>
          <w:lang w:val="en-CA"/>
        </w:rPr>
      </w:r>
      <w:r>
        <w:rPr>
          <w:lang w:val="en-CA"/>
        </w:rPr>
        <w:fldChar w:fldCharType="separate"/>
      </w:r>
      <w:r w:rsidR="003A61E2" w:rsidRPr="00BF6BF4">
        <w:rPr>
          <w:lang w:val="en-GB"/>
        </w:rPr>
        <w:t xml:space="preserve">Figure </w:t>
      </w:r>
      <w:r w:rsidR="003A61E2">
        <w:rPr>
          <w:noProof/>
          <w:lang w:val="en-GB"/>
        </w:rPr>
        <w:t>4</w:t>
      </w:r>
      <w:r>
        <w:rPr>
          <w:lang w:val="en-CA"/>
        </w:rPr>
        <w:fldChar w:fldCharType="end"/>
      </w:r>
      <w:r>
        <w:rPr>
          <w:lang w:val="en-CA"/>
        </w:rPr>
        <w:t xml:space="preserve"> </w:t>
      </w:r>
      <w:r w:rsidR="00641ADF">
        <w:rPr>
          <w:lang w:val="en-CA"/>
        </w:rPr>
        <w:t>shows an</w:t>
      </w:r>
      <w:r w:rsidR="00641ADF" w:rsidRPr="007644C2">
        <w:rPr>
          <w:lang w:val="en-CA"/>
        </w:rPr>
        <w:t xml:space="preserve"> example</w:t>
      </w:r>
      <w:r w:rsidR="00641ADF">
        <w:rPr>
          <w:lang w:val="en-CA"/>
        </w:rPr>
        <w:t xml:space="preserve"> of rectangular slice partitioning of a picture, where the</w:t>
      </w:r>
      <w:r w:rsidR="00641ADF" w:rsidRPr="00901B03">
        <w:rPr>
          <w:lang w:val="en-CA"/>
        </w:rPr>
        <w:t xml:space="preserve"> picture </w:t>
      </w:r>
      <w:r w:rsidR="00641ADF">
        <w:rPr>
          <w:lang w:val="en-CA"/>
        </w:rPr>
        <w:t xml:space="preserve">is </w:t>
      </w:r>
      <w:r w:rsidR="00641ADF" w:rsidRPr="00901B03">
        <w:rPr>
          <w:lang w:val="en-CA"/>
        </w:rPr>
        <w:t xml:space="preserve">divided into </w:t>
      </w:r>
      <w:r w:rsidR="00641ADF">
        <w:rPr>
          <w:noProof/>
          <w:lang w:val="en-CA"/>
        </w:rPr>
        <w:t>24 tiles (6 tile columns and 4 tile rows) and 9</w:t>
      </w:r>
      <w:r w:rsidR="00641ADF" w:rsidRPr="00901B03">
        <w:rPr>
          <w:lang w:val="en-CA"/>
        </w:rPr>
        <w:t xml:space="preserve"> </w:t>
      </w:r>
      <w:r w:rsidR="00641ADF">
        <w:rPr>
          <w:lang w:val="en-CA"/>
        </w:rPr>
        <w:t>rectangular slice</w:t>
      </w:r>
      <w:r w:rsidR="00641ADF" w:rsidRPr="00901B03">
        <w:rPr>
          <w:lang w:val="en-CA"/>
        </w:rPr>
        <w:t>s.</w:t>
      </w:r>
    </w:p>
    <w:p w14:paraId="3E0EFE94" w14:textId="77777777" w:rsidR="00641ADF" w:rsidRPr="00901B03" w:rsidRDefault="00641ADF" w:rsidP="00CA7357">
      <w:pPr>
        <w:keepNext/>
        <w:jc w:val="center"/>
        <w:rPr>
          <w:lang w:val="en-CA"/>
        </w:rPr>
      </w:pPr>
      <w:r>
        <w:rPr>
          <w:noProof/>
          <w:lang w:eastAsia="zh-CN"/>
        </w:rPr>
        <w:lastRenderedPageBreak/>
        <w:drawing>
          <wp:inline distT="0" distB="0" distL="0" distR="0" wp14:anchorId="3B127138" wp14:editId="4E3534FB">
            <wp:extent cx="3794760" cy="3172968"/>
            <wp:effectExtent l="0" t="0" r="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94760" cy="3172968"/>
                    </a:xfrm>
                    <a:prstGeom prst="rect">
                      <a:avLst/>
                    </a:prstGeom>
                    <a:noFill/>
                    <a:ln>
                      <a:noFill/>
                    </a:ln>
                  </pic:spPr>
                </pic:pic>
              </a:graphicData>
            </a:graphic>
          </wp:inline>
        </w:drawing>
      </w:r>
    </w:p>
    <w:p w14:paraId="60494669" w14:textId="01629BD3" w:rsidR="00641ADF" w:rsidRPr="00901B03" w:rsidRDefault="00320E4A" w:rsidP="00CD45EA">
      <w:pPr>
        <w:pStyle w:val="Caption"/>
        <w:spacing w:before="136"/>
        <w:rPr>
          <w:lang w:val="en-CA"/>
        </w:rPr>
      </w:pPr>
      <w:bookmarkStart w:id="78" w:name="_Ref11065403"/>
      <w:bookmarkStart w:id="79" w:name="_Hlk11065426"/>
      <w:r w:rsidRPr="00BF6BF4">
        <w:rPr>
          <w:lang w:val="en-GB"/>
        </w:rPr>
        <w:t xml:space="preserve">Figure </w:t>
      </w:r>
      <w:r>
        <w:rPr>
          <w:lang w:val="en-GB"/>
        </w:rPr>
        <w:fldChar w:fldCharType="begin"/>
      </w:r>
      <w:r>
        <w:rPr>
          <w:lang w:val="en-GB"/>
        </w:rPr>
        <w:instrText xml:space="preserve"> SEQ Figure \* ARABIC </w:instrText>
      </w:r>
      <w:r>
        <w:rPr>
          <w:lang w:val="en-GB"/>
        </w:rPr>
        <w:fldChar w:fldCharType="separate"/>
      </w:r>
      <w:r w:rsidR="003A61E2">
        <w:rPr>
          <w:noProof/>
          <w:lang w:val="en-GB"/>
        </w:rPr>
        <w:t>4</w:t>
      </w:r>
      <w:r>
        <w:rPr>
          <w:lang w:val="en-GB"/>
        </w:rPr>
        <w:fldChar w:fldCharType="end"/>
      </w:r>
      <w:bookmarkEnd w:id="78"/>
      <w:r w:rsidRPr="001811D1">
        <w:rPr>
          <w:lang w:val="en-GB"/>
        </w:rPr>
        <w:t xml:space="preserve"> –</w:t>
      </w:r>
      <w:r>
        <w:rPr>
          <w:lang w:val="en-CA"/>
        </w:rPr>
        <w:t xml:space="preserve"> </w:t>
      </w:r>
      <w:r w:rsidRPr="001811D1">
        <w:rPr>
          <w:lang w:val="en-GB" w:eastAsia="ko-KR"/>
        </w:rPr>
        <w:t xml:space="preserve">Example </w:t>
      </w:r>
      <w:bookmarkEnd w:id="79"/>
      <w:r w:rsidRPr="001811D1">
        <w:rPr>
          <w:lang w:val="en-GB" w:eastAsia="ko-KR"/>
        </w:rPr>
        <w:t xml:space="preserve">of a picture </w:t>
      </w:r>
      <w:r w:rsidRPr="007644C2">
        <w:rPr>
          <w:lang w:val="en-CA"/>
        </w:rPr>
        <w:t xml:space="preserve">partitioned into </w:t>
      </w:r>
      <w:r w:rsidRPr="007644C2">
        <w:rPr>
          <w:noProof/>
          <w:lang w:val="en-CA"/>
        </w:rPr>
        <w:t xml:space="preserve">tiles and </w:t>
      </w:r>
      <w:r>
        <w:rPr>
          <w:lang w:val="en-CA"/>
        </w:rPr>
        <w:t>rectangular</w:t>
      </w:r>
      <w:r>
        <w:rPr>
          <w:noProof/>
          <w:lang w:val="en-CA"/>
        </w:rPr>
        <w:t xml:space="preserve"> slice</w:t>
      </w:r>
      <w:r w:rsidRPr="007644C2">
        <w:rPr>
          <w:noProof/>
          <w:lang w:val="en-CA"/>
        </w:rPr>
        <w:t>s</w:t>
      </w:r>
    </w:p>
    <w:p w14:paraId="761F1165" w14:textId="1142C82C" w:rsidR="00641ADF" w:rsidRPr="00901B03" w:rsidRDefault="005D1A5B" w:rsidP="00CA7357">
      <w:pPr>
        <w:rPr>
          <w:lang w:val="en-CA"/>
        </w:rPr>
      </w:pPr>
      <w:r>
        <w:rPr>
          <w:lang w:val="en-CA"/>
        </w:rPr>
        <w:fldChar w:fldCharType="begin"/>
      </w:r>
      <w:r>
        <w:rPr>
          <w:lang w:val="en-CA"/>
        </w:rPr>
        <w:instrText xml:space="preserve"> REF _Ref11065497 \h </w:instrText>
      </w:r>
      <w:r>
        <w:rPr>
          <w:lang w:val="en-CA"/>
        </w:rPr>
      </w:r>
      <w:r>
        <w:rPr>
          <w:lang w:val="en-CA"/>
        </w:rPr>
        <w:fldChar w:fldCharType="separate"/>
      </w:r>
      <w:r w:rsidR="003A61E2" w:rsidRPr="00BF6BF4">
        <w:rPr>
          <w:lang w:val="en-GB"/>
        </w:rPr>
        <w:t xml:space="preserve">Figure </w:t>
      </w:r>
      <w:r w:rsidR="003A61E2">
        <w:rPr>
          <w:noProof/>
          <w:lang w:val="en-GB"/>
        </w:rPr>
        <w:t>5</w:t>
      </w:r>
      <w:r>
        <w:rPr>
          <w:lang w:val="en-CA"/>
        </w:rPr>
        <w:fldChar w:fldCharType="end"/>
      </w:r>
      <w:r w:rsidR="00641ADF">
        <w:rPr>
          <w:lang w:val="en-CA"/>
        </w:rPr>
        <w:fldChar w:fldCharType="begin" w:fldLock="1"/>
      </w:r>
      <w:r w:rsidR="00641ADF">
        <w:rPr>
          <w:lang w:val="en-CA"/>
        </w:rPr>
        <w:instrText xml:space="preserve"> REF _Ref5789274 \h </w:instrText>
      </w:r>
      <w:r w:rsidR="00641ADF">
        <w:rPr>
          <w:lang w:val="en-CA"/>
        </w:rPr>
      </w:r>
      <w:r w:rsidR="00641ADF">
        <w:rPr>
          <w:lang w:val="en-CA"/>
        </w:rPr>
        <w:fldChar w:fldCharType="end"/>
      </w:r>
      <w:r>
        <w:rPr>
          <w:lang w:val="en-CA"/>
        </w:rPr>
        <w:t xml:space="preserve"> </w:t>
      </w:r>
      <w:r w:rsidR="00641ADF">
        <w:rPr>
          <w:lang w:val="en-CA"/>
        </w:rPr>
        <w:t>shows an</w:t>
      </w:r>
      <w:r w:rsidR="00641ADF" w:rsidRPr="007644C2">
        <w:rPr>
          <w:lang w:val="en-CA"/>
        </w:rPr>
        <w:t xml:space="preserve"> example</w:t>
      </w:r>
      <w:r w:rsidR="00641ADF">
        <w:rPr>
          <w:lang w:val="en-CA"/>
        </w:rPr>
        <w:t xml:space="preserve"> of a picture partitioned into </w:t>
      </w:r>
      <w:r w:rsidR="00867A31" w:rsidRPr="00084198">
        <w:rPr>
          <w:lang w:val="en-CA"/>
        </w:rPr>
        <w:t xml:space="preserve">tiles and rectangular slices, where the picture is divided into </w:t>
      </w:r>
      <w:r w:rsidR="00867A31" w:rsidRPr="00084198">
        <w:rPr>
          <w:noProof/>
          <w:lang w:val="en-CA"/>
        </w:rPr>
        <w:t>4 tiles (2 tile columns and 2 tile rows) and 4</w:t>
      </w:r>
      <w:r w:rsidR="00867A31" w:rsidRPr="00084198">
        <w:rPr>
          <w:lang w:val="en-CA"/>
        </w:rPr>
        <w:t xml:space="preserve"> rectangular slices.</w:t>
      </w:r>
    </w:p>
    <w:p w14:paraId="20EB3512" w14:textId="3BEB28B7" w:rsidR="00641ADF" w:rsidRDefault="00B730BC" w:rsidP="00CA7357">
      <w:pPr>
        <w:jc w:val="center"/>
        <w:rPr>
          <w:iCs/>
          <w:noProof/>
          <w:lang w:val="en-CA"/>
        </w:rPr>
      </w:pPr>
      <w:r>
        <w:rPr>
          <w:iCs/>
          <w:noProof/>
          <w:lang w:eastAsia="zh-CN"/>
        </w:rPr>
        <w:drawing>
          <wp:inline distT="0" distB="0" distL="0" distR="0" wp14:anchorId="4CBB1379" wp14:editId="3FE6EFE9">
            <wp:extent cx="4170045" cy="3291840"/>
            <wp:effectExtent l="0" t="0" r="190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70045" cy="3291840"/>
                    </a:xfrm>
                    <a:prstGeom prst="rect">
                      <a:avLst/>
                    </a:prstGeom>
                    <a:noFill/>
                  </pic:spPr>
                </pic:pic>
              </a:graphicData>
            </a:graphic>
          </wp:inline>
        </w:drawing>
      </w:r>
    </w:p>
    <w:p w14:paraId="7A5FC43C" w14:textId="11F86237" w:rsidR="00641ADF" w:rsidRPr="00901B03" w:rsidRDefault="005D1A5B" w:rsidP="00CD45EA">
      <w:pPr>
        <w:pStyle w:val="Caption"/>
        <w:spacing w:before="136"/>
        <w:rPr>
          <w:lang w:val="en-CA"/>
        </w:rPr>
      </w:pPr>
      <w:bookmarkStart w:id="80" w:name="_Ref11065497"/>
      <w:r w:rsidRPr="00BF6BF4">
        <w:rPr>
          <w:lang w:val="en-GB"/>
        </w:rPr>
        <w:t xml:space="preserve">Figure </w:t>
      </w:r>
      <w:r>
        <w:rPr>
          <w:lang w:val="en-GB"/>
        </w:rPr>
        <w:fldChar w:fldCharType="begin"/>
      </w:r>
      <w:r>
        <w:rPr>
          <w:lang w:val="en-GB"/>
        </w:rPr>
        <w:instrText xml:space="preserve"> SEQ Figure \* ARABIC </w:instrText>
      </w:r>
      <w:r>
        <w:rPr>
          <w:lang w:val="en-GB"/>
        </w:rPr>
        <w:fldChar w:fldCharType="separate"/>
      </w:r>
      <w:r w:rsidR="003A61E2">
        <w:rPr>
          <w:noProof/>
          <w:lang w:val="en-GB"/>
        </w:rPr>
        <w:t>5</w:t>
      </w:r>
      <w:r>
        <w:rPr>
          <w:lang w:val="en-GB"/>
        </w:rPr>
        <w:fldChar w:fldCharType="end"/>
      </w:r>
      <w:bookmarkEnd w:id="80"/>
      <w:r w:rsidR="00DE14B1" w:rsidRPr="00DE14B1">
        <w:rPr>
          <w:lang w:val="en-CA"/>
        </w:rPr>
        <w:t xml:space="preserve"> – Example </w:t>
      </w:r>
      <w:r w:rsidR="00DE14B1">
        <w:rPr>
          <w:lang w:val="en-CA"/>
        </w:rPr>
        <w:t xml:space="preserve">of </w:t>
      </w:r>
      <w:r w:rsidR="00B730BC">
        <w:rPr>
          <w:lang w:val="en-CA"/>
        </w:rPr>
        <w:t>a</w:t>
      </w:r>
      <w:r w:rsidR="00B730BC" w:rsidRPr="00084198">
        <w:rPr>
          <w:lang w:val="en-CA"/>
        </w:rPr>
        <w:t xml:space="preserve"> picture partitioned into </w:t>
      </w:r>
      <w:r w:rsidR="00B730BC" w:rsidRPr="00084198">
        <w:rPr>
          <w:noProof/>
          <w:lang w:val="en-CA"/>
        </w:rPr>
        <w:t>4 tiles and 4 rectangular slices</w:t>
      </w:r>
    </w:p>
    <w:p w14:paraId="52B679B4" w14:textId="62C1175F" w:rsidR="00C52C31" w:rsidRPr="00084198" w:rsidRDefault="007941CC" w:rsidP="00CA7357">
      <w:pPr>
        <w:jc w:val="both"/>
        <w:rPr>
          <w:lang w:val="en-CA"/>
        </w:rPr>
      </w:pPr>
      <w:r w:rsidRPr="007941CC">
        <w:rPr>
          <w:lang w:val="en-CA"/>
        </w:rPr>
        <w:fldChar w:fldCharType="begin"/>
      </w:r>
      <w:r w:rsidRPr="007941CC">
        <w:rPr>
          <w:lang w:val="en-CA"/>
        </w:rPr>
        <w:instrText xml:space="preserve"> REF _Ref24063217 \h </w:instrText>
      </w:r>
      <w:r w:rsidRPr="006A28B0">
        <w:rPr>
          <w:lang w:val="en-CA"/>
        </w:rPr>
        <w:instrText xml:space="preserve"> \* MERGEFORMAT </w:instrText>
      </w:r>
      <w:r w:rsidRPr="007941CC">
        <w:rPr>
          <w:lang w:val="en-CA"/>
        </w:rPr>
      </w:r>
      <w:r w:rsidRPr="007941CC">
        <w:rPr>
          <w:lang w:val="en-CA"/>
        </w:rPr>
        <w:fldChar w:fldCharType="separate"/>
      </w:r>
      <w:r w:rsidR="003A61E2" w:rsidRPr="007941CC">
        <w:rPr>
          <w:lang w:val="en-CA"/>
        </w:rPr>
        <w:t xml:space="preserve">Figure </w:t>
      </w:r>
      <w:r w:rsidR="003A61E2">
        <w:rPr>
          <w:lang w:val="en-CA"/>
        </w:rPr>
        <w:t>6</w:t>
      </w:r>
      <w:r w:rsidRPr="007941CC">
        <w:rPr>
          <w:lang w:val="en-CA"/>
        </w:rPr>
        <w:fldChar w:fldCharType="end"/>
      </w:r>
      <w:r w:rsidRPr="007941CC">
        <w:rPr>
          <w:lang w:val="en-CA"/>
        </w:rPr>
        <w:t xml:space="preserve"> </w:t>
      </w:r>
      <w:r w:rsidR="00C52C31" w:rsidRPr="007941CC">
        <w:rPr>
          <w:lang w:val="en-CA"/>
        </w:rPr>
        <w:t>sho</w:t>
      </w:r>
      <w:r w:rsidR="00C52C31" w:rsidRPr="00084198">
        <w:rPr>
          <w:lang w:val="en-CA"/>
        </w:rPr>
        <w:t xml:space="preserve">ws an example of subpicture partitioning of a picture, </w:t>
      </w:r>
      <w:r w:rsidR="00ED0A31">
        <w:rPr>
          <w:lang w:val="en-CA"/>
        </w:rPr>
        <w:t>where a picture is partitioned into 18 tiles, 12 on the left-hand side each covering one slice of 4 by 4 CTUs</w:t>
      </w:r>
      <w:r w:rsidR="00ED0A31">
        <w:t xml:space="preserve"> </w:t>
      </w:r>
      <w:r w:rsidR="00ED0A31">
        <w:rPr>
          <w:lang w:val="en-CA"/>
        </w:rPr>
        <w:t>and 6 tiles on the right-hand side each covering 2 vertically-stacked slices of 2 by 2 CTUs, altogether resulting in 24 slices and 24 subpictures of varying dimensions (each slice is a subpicture).</w:t>
      </w:r>
    </w:p>
    <w:p w14:paraId="3D67C515" w14:textId="555BCB42" w:rsidR="00C52C31" w:rsidRPr="00084198" w:rsidRDefault="00ED0A31" w:rsidP="00CA7357">
      <w:pPr>
        <w:jc w:val="center"/>
        <w:rPr>
          <w:lang w:val="en-CA"/>
        </w:rPr>
      </w:pPr>
      <w:r>
        <w:rPr>
          <w:noProof/>
          <w:lang w:eastAsia="zh-CN"/>
        </w:rPr>
        <w:lastRenderedPageBreak/>
        <w:drawing>
          <wp:inline distT="0" distB="0" distL="0" distR="0" wp14:anchorId="602B051B" wp14:editId="6D6FD3DE">
            <wp:extent cx="4220210" cy="3126740"/>
            <wp:effectExtent l="0" t="0" r="8890" b="0"/>
            <wp:docPr id="138" name="Picture 138"/>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20210" cy="3126740"/>
                    </a:xfrm>
                    <a:prstGeom prst="rect">
                      <a:avLst/>
                    </a:prstGeom>
                    <a:noFill/>
                  </pic:spPr>
                </pic:pic>
              </a:graphicData>
            </a:graphic>
          </wp:inline>
        </w:drawing>
      </w:r>
    </w:p>
    <w:p w14:paraId="5815C123" w14:textId="360733BB" w:rsidR="00641ADF" w:rsidRPr="006A28B0" w:rsidRDefault="00C52C31" w:rsidP="00CD45EA">
      <w:pPr>
        <w:pStyle w:val="Caption"/>
        <w:spacing w:before="136"/>
        <w:rPr>
          <w:lang w:val="en-CA"/>
        </w:rPr>
      </w:pPr>
      <w:bookmarkStart w:id="81" w:name="_Ref24063217"/>
      <w:r w:rsidRPr="007941CC">
        <w:rPr>
          <w:lang w:val="en-CA"/>
        </w:rPr>
        <w:t xml:space="preserve">Figure </w:t>
      </w:r>
      <w:r w:rsidRPr="007941CC">
        <w:rPr>
          <w:lang w:val="en-CA"/>
        </w:rPr>
        <w:fldChar w:fldCharType="begin"/>
      </w:r>
      <w:r w:rsidRPr="007941CC">
        <w:rPr>
          <w:lang w:val="en-CA"/>
        </w:rPr>
        <w:instrText xml:space="preserve"> SEQ Figure \* ARABIC </w:instrText>
      </w:r>
      <w:r w:rsidRPr="007941CC">
        <w:rPr>
          <w:lang w:val="en-CA"/>
        </w:rPr>
        <w:fldChar w:fldCharType="separate"/>
      </w:r>
      <w:r w:rsidR="003A61E2">
        <w:rPr>
          <w:noProof/>
          <w:lang w:val="en-CA"/>
        </w:rPr>
        <w:t>6</w:t>
      </w:r>
      <w:r w:rsidRPr="007941CC">
        <w:rPr>
          <w:lang w:val="en-CA"/>
        </w:rPr>
        <w:fldChar w:fldCharType="end"/>
      </w:r>
      <w:bookmarkEnd w:id="81"/>
      <w:r w:rsidRPr="007941CC">
        <w:rPr>
          <w:lang w:val="en-CA"/>
        </w:rPr>
        <w:t xml:space="preserve"> – Example of a picture partitioned into </w:t>
      </w:r>
      <w:r w:rsidR="007941CC" w:rsidRPr="007941CC">
        <w:rPr>
          <w:lang w:val="en-CA"/>
        </w:rPr>
        <w:t>28 subpictures</w:t>
      </w:r>
    </w:p>
    <w:p w14:paraId="0B82CB7C" w14:textId="5703C08F" w:rsidR="001639C3" w:rsidRPr="009C7FC9" w:rsidRDefault="0015581E" w:rsidP="00CD45EA">
      <w:pPr>
        <w:pStyle w:val="Heading3"/>
        <w:spacing w:before="136"/>
        <w:rPr>
          <w:lang w:val="en-GB"/>
        </w:rPr>
      </w:pPr>
      <w:bookmarkStart w:id="82" w:name="_Toc58175105"/>
      <w:r>
        <w:rPr>
          <w:lang w:val="en-GB"/>
        </w:rPr>
        <w:t xml:space="preserve">Partitioning of the CTUs using a </w:t>
      </w:r>
      <w:r w:rsidR="0073209D" w:rsidRPr="0073209D">
        <w:rPr>
          <w:lang w:val="en-GB"/>
        </w:rPr>
        <w:t xml:space="preserve">tree </w:t>
      </w:r>
      <w:r w:rsidR="004A030A">
        <w:rPr>
          <w:lang w:val="en-GB"/>
        </w:rPr>
        <w:t>structure</w:t>
      </w:r>
      <w:bookmarkEnd w:id="82"/>
    </w:p>
    <w:p w14:paraId="33C5147C" w14:textId="0DE8E499" w:rsidR="009C7FC9" w:rsidRPr="00A568DF" w:rsidRDefault="009C7FC9" w:rsidP="00CD45EA">
      <w:pPr>
        <w:spacing w:after="120"/>
        <w:jc w:val="both"/>
        <w:rPr>
          <w:szCs w:val="22"/>
          <w:lang w:val="en-CA" w:eastAsia="zh-CN"/>
        </w:rPr>
      </w:pPr>
      <w:r w:rsidRPr="00A05952">
        <w:rPr>
          <w:szCs w:val="22"/>
          <w:lang w:val="en-CA" w:eastAsia="zh-CN"/>
        </w:rPr>
        <w:t>In HEVC, a CTU is split into C</w:t>
      </w:r>
      <w:r w:rsidR="009500F7" w:rsidRPr="00A05952">
        <w:rPr>
          <w:szCs w:val="22"/>
          <w:lang w:val="en-CA" w:eastAsia="zh-CN"/>
        </w:rPr>
        <w:t>u</w:t>
      </w:r>
      <w:r w:rsidRPr="00A05952">
        <w:rPr>
          <w:szCs w:val="22"/>
          <w:lang w:val="en-CA" w:eastAsia="zh-CN"/>
        </w:rPr>
        <w:t xml:space="preserve">s by using a </w:t>
      </w:r>
      <w:r w:rsidR="00252B99" w:rsidRPr="00A568DF">
        <w:rPr>
          <w:szCs w:val="22"/>
          <w:lang w:val="en-CA" w:eastAsia="zh-CN"/>
        </w:rPr>
        <w:t>quaternary-tree</w:t>
      </w:r>
      <w:r w:rsidR="00252B99" w:rsidRPr="00A05952">
        <w:rPr>
          <w:szCs w:val="22"/>
          <w:lang w:val="en-CA" w:eastAsia="zh-CN"/>
        </w:rPr>
        <w:t xml:space="preserve"> </w:t>
      </w:r>
      <w:r w:rsidRPr="00A05952">
        <w:rPr>
          <w:szCs w:val="22"/>
          <w:lang w:val="en-CA" w:eastAsia="zh-CN"/>
        </w:rPr>
        <w:t xml:space="preserve">structure denoted as coding tree to adapt to various local characteristics. The decision whether to code a picture area using inter-picture (temporal) or intra-picture (spatial) prediction is made at the </w:t>
      </w:r>
      <w:r w:rsidR="00A568DF">
        <w:rPr>
          <w:szCs w:val="22"/>
          <w:lang w:val="en-CA" w:eastAsia="zh-CN"/>
        </w:rPr>
        <w:t xml:space="preserve">leaf </w:t>
      </w:r>
      <w:r w:rsidRPr="00A05952">
        <w:rPr>
          <w:szCs w:val="22"/>
          <w:lang w:val="en-CA" w:eastAsia="zh-CN"/>
        </w:rPr>
        <w:t xml:space="preserve">CU level. Each </w:t>
      </w:r>
      <w:r w:rsidR="00A568DF">
        <w:rPr>
          <w:szCs w:val="22"/>
          <w:lang w:val="en-CA" w:eastAsia="zh-CN"/>
        </w:rPr>
        <w:t xml:space="preserve">leaf </w:t>
      </w:r>
      <w:r w:rsidRPr="00A05952">
        <w:rPr>
          <w:szCs w:val="22"/>
          <w:lang w:val="en-CA" w:eastAsia="zh-CN"/>
        </w:rPr>
        <w:t>CU can be further split into one, two or four P</w:t>
      </w:r>
      <w:r w:rsidR="009500F7" w:rsidRPr="00A05952">
        <w:rPr>
          <w:szCs w:val="22"/>
          <w:lang w:val="en-CA" w:eastAsia="zh-CN"/>
        </w:rPr>
        <w:t>u</w:t>
      </w:r>
      <w:r w:rsidRPr="00A05952">
        <w:rPr>
          <w:szCs w:val="22"/>
          <w:lang w:val="en-CA" w:eastAsia="zh-CN"/>
        </w:rPr>
        <w:t xml:space="preserve">s according to the PU splitting type. Inside one PU, the same prediction process is applied and the relevant information is transmitted to the decoder on a PU basis. After obtaining the residual block by applying the prediction process based on the PU splitting type, a </w:t>
      </w:r>
      <w:r w:rsidR="00A568DF">
        <w:rPr>
          <w:szCs w:val="22"/>
          <w:lang w:val="en-CA" w:eastAsia="zh-CN"/>
        </w:rPr>
        <w:t xml:space="preserve">leaf </w:t>
      </w:r>
      <w:r w:rsidRPr="00A05952">
        <w:rPr>
          <w:szCs w:val="22"/>
          <w:lang w:val="en-CA" w:eastAsia="zh-CN"/>
        </w:rPr>
        <w:t>CU can be partitioned into transform units (T</w:t>
      </w:r>
      <w:r w:rsidR="009500F7" w:rsidRPr="00A05952">
        <w:rPr>
          <w:szCs w:val="22"/>
          <w:lang w:val="en-CA" w:eastAsia="zh-CN"/>
        </w:rPr>
        <w:t>u</w:t>
      </w:r>
      <w:r w:rsidRPr="00A05952">
        <w:rPr>
          <w:szCs w:val="22"/>
          <w:lang w:val="en-CA" w:eastAsia="zh-CN"/>
        </w:rPr>
        <w:t xml:space="preserve">s) according to another </w:t>
      </w:r>
      <w:r w:rsidR="00252B99" w:rsidRPr="00252B99">
        <w:rPr>
          <w:szCs w:val="22"/>
          <w:lang w:val="en-CA" w:eastAsia="zh-CN"/>
        </w:rPr>
        <w:t xml:space="preserve">quaternary-tree </w:t>
      </w:r>
      <w:r w:rsidRPr="00A05952">
        <w:rPr>
          <w:szCs w:val="22"/>
          <w:lang w:val="en-CA" w:eastAsia="zh-CN"/>
        </w:rPr>
        <w:t xml:space="preserve">structure similar to the coding tree for the CU. One of key feature of the HEVC structure is that it has the multiple partition </w:t>
      </w:r>
      <w:r w:rsidRPr="00A568DF">
        <w:rPr>
          <w:szCs w:val="22"/>
          <w:lang w:val="en-CA" w:eastAsia="zh-CN"/>
        </w:rPr>
        <w:t>conceptions including CU, PU, and TU.</w:t>
      </w:r>
    </w:p>
    <w:p w14:paraId="2AAFBAFB" w14:textId="3D045640" w:rsidR="00F07199" w:rsidRDefault="00AE7896" w:rsidP="00CD45EA">
      <w:pPr>
        <w:spacing w:after="120"/>
        <w:jc w:val="both"/>
        <w:rPr>
          <w:szCs w:val="22"/>
          <w:lang w:val="en-CA" w:eastAsia="zh-CN"/>
        </w:rPr>
      </w:pPr>
      <w:r>
        <w:rPr>
          <w:szCs w:val="22"/>
          <w:lang w:val="en-CA" w:eastAsia="zh-CN"/>
        </w:rPr>
        <w:t xml:space="preserve">In VVC, </w:t>
      </w:r>
      <w:r w:rsidR="0015581E" w:rsidRPr="00FE0850">
        <w:rPr>
          <w:szCs w:val="22"/>
          <w:lang w:val="en-CA" w:eastAsia="zh-CN"/>
        </w:rPr>
        <w:t xml:space="preserve">a </w:t>
      </w:r>
      <w:r w:rsidR="00FE0850">
        <w:t>quadtree with nested multi-type tree using binary and ternary splits</w:t>
      </w:r>
      <w:r w:rsidR="00FE0850" w:rsidRPr="00FE0850">
        <w:rPr>
          <w:szCs w:val="22"/>
          <w:lang w:val="en-CA" w:eastAsia="zh-CN"/>
        </w:rPr>
        <w:t xml:space="preserve"> </w:t>
      </w:r>
      <w:r w:rsidR="0015581E" w:rsidRPr="00FE0850">
        <w:rPr>
          <w:szCs w:val="22"/>
          <w:lang w:val="en-CA" w:eastAsia="zh-CN"/>
        </w:rPr>
        <w:t xml:space="preserve">segmentation </w:t>
      </w:r>
      <w:r w:rsidR="009C7FC9" w:rsidRPr="00FE0850">
        <w:rPr>
          <w:szCs w:val="22"/>
          <w:lang w:val="en-CA" w:eastAsia="zh-CN"/>
        </w:rPr>
        <w:t>structure</w:t>
      </w:r>
      <w:r w:rsidR="009C7FC9" w:rsidRPr="00A568DF">
        <w:rPr>
          <w:szCs w:val="22"/>
          <w:lang w:val="en-CA" w:eastAsia="zh-CN"/>
        </w:rPr>
        <w:t xml:space="preserve"> </w:t>
      </w:r>
      <w:r w:rsidR="0015581E">
        <w:rPr>
          <w:szCs w:val="22"/>
          <w:lang w:val="en-CA" w:eastAsia="zh-CN"/>
        </w:rPr>
        <w:t>replaces</w:t>
      </w:r>
      <w:r w:rsidR="0015581E" w:rsidRPr="00A568DF">
        <w:rPr>
          <w:szCs w:val="22"/>
          <w:lang w:val="en-CA" w:eastAsia="zh-CN"/>
        </w:rPr>
        <w:t xml:space="preserve"> </w:t>
      </w:r>
      <w:r w:rsidR="009C7FC9" w:rsidRPr="00A568DF">
        <w:rPr>
          <w:szCs w:val="22"/>
          <w:lang w:val="en-CA" w:eastAsia="zh-CN"/>
        </w:rPr>
        <w:t xml:space="preserve">the concepts of multiple </w:t>
      </w:r>
      <w:r w:rsidR="004A030A" w:rsidRPr="00A568DF">
        <w:rPr>
          <w:szCs w:val="22"/>
          <w:lang w:val="en-CA" w:eastAsia="zh-CN"/>
        </w:rPr>
        <w:t xml:space="preserve">partition unit </w:t>
      </w:r>
      <w:r w:rsidR="009C7FC9" w:rsidRPr="00A568DF">
        <w:rPr>
          <w:szCs w:val="22"/>
          <w:lang w:val="en-CA" w:eastAsia="zh-CN"/>
        </w:rPr>
        <w:t>types, i.e. it removes the separation of the CU, PU and TU concepts</w:t>
      </w:r>
      <w:r w:rsidR="0015581E">
        <w:rPr>
          <w:szCs w:val="22"/>
          <w:lang w:val="en-CA" w:eastAsia="zh-CN"/>
        </w:rPr>
        <w:t xml:space="preserve"> except as needed for C</w:t>
      </w:r>
      <w:r w:rsidR="004973D2">
        <w:rPr>
          <w:szCs w:val="22"/>
          <w:lang w:val="en-CA" w:eastAsia="zh-CN"/>
        </w:rPr>
        <w:t>U</w:t>
      </w:r>
      <w:r w:rsidR="0015581E">
        <w:rPr>
          <w:szCs w:val="22"/>
          <w:lang w:val="en-CA" w:eastAsia="zh-CN"/>
        </w:rPr>
        <w:t>s that have a size too large for the maximum transform length</w:t>
      </w:r>
      <w:r w:rsidR="009C7FC9" w:rsidRPr="00A568DF">
        <w:rPr>
          <w:szCs w:val="22"/>
          <w:lang w:val="en-CA" w:eastAsia="zh-CN"/>
        </w:rPr>
        <w:t xml:space="preserve">, and supports more flexibility for CU partition shapes. In the </w:t>
      </w:r>
      <w:r w:rsidR="00A568DF">
        <w:rPr>
          <w:szCs w:val="22"/>
          <w:lang w:val="en-CA" w:eastAsia="zh-CN"/>
        </w:rPr>
        <w:t>coding tree</w:t>
      </w:r>
      <w:r w:rsidR="009C7FC9" w:rsidRPr="00A568DF">
        <w:rPr>
          <w:szCs w:val="22"/>
          <w:lang w:val="en-CA" w:eastAsia="zh-CN"/>
        </w:rPr>
        <w:t xml:space="preserve"> structure, a CU can have either a square or rectangular shape. </w:t>
      </w:r>
      <w:r w:rsidR="0041229C" w:rsidRPr="00A568DF">
        <w:rPr>
          <w:szCs w:val="22"/>
          <w:lang w:val="en-CA" w:eastAsia="zh-CN"/>
        </w:rPr>
        <w:t>A</w:t>
      </w:r>
      <w:r w:rsidR="009C7FC9" w:rsidRPr="00A568DF">
        <w:rPr>
          <w:szCs w:val="22"/>
          <w:lang w:val="en-CA" w:eastAsia="zh-CN"/>
        </w:rPr>
        <w:t xml:space="preserve"> coding tree unit (CTU) is first partitioned by a </w:t>
      </w:r>
      <w:r w:rsidR="0073209D" w:rsidRPr="00A568DF">
        <w:rPr>
          <w:szCs w:val="22"/>
          <w:lang w:val="en-CA" w:eastAsia="zh-CN"/>
        </w:rPr>
        <w:t xml:space="preserve">quaternary tree </w:t>
      </w:r>
      <w:r w:rsidR="0015581E">
        <w:rPr>
          <w:szCs w:val="22"/>
          <w:lang w:val="en-CA" w:eastAsia="zh-CN"/>
        </w:rPr>
        <w:t xml:space="preserve">(a.k.a. quadtree) </w:t>
      </w:r>
      <w:r w:rsidR="009C7FC9" w:rsidRPr="00A568DF">
        <w:rPr>
          <w:szCs w:val="22"/>
          <w:lang w:val="en-CA" w:eastAsia="zh-CN"/>
        </w:rPr>
        <w:t xml:space="preserve">structure. </w:t>
      </w:r>
      <w:r w:rsidR="00816582">
        <w:rPr>
          <w:szCs w:val="22"/>
          <w:lang w:val="en-CA" w:eastAsia="zh-CN"/>
        </w:rPr>
        <w:t>Then t</w:t>
      </w:r>
      <w:r w:rsidR="009C7FC9" w:rsidRPr="00A568DF">
        <w:rPr>
          <w:szCs w:val="22"/>
          <w:lang w:val="en-CA" w:eastAsia="zh-CN"/>
        </w:rPr>
        <w:t xml:space="preserve">he </w:t>
      </w:r>
      <w:r w:rsidR="0073209D" w:rsidRPr="00A568DF">
        <w:rPr>
          <w:szCs w:val="22"/>
          <w:lang w:val="en-CA" w:eastAsia="zh-CN"/>
        </w:rPr>
        <w:t xml:space="preserve">quaternary tree </w:t>
      </w:r>
      <w:r w:rsidR="009C7FC9" w:rsidRPr="00A568DF">
        <w:rPr>
          <w:szCs w:val="22"/>
          <w:lang w:val="en-CA" w:eastAsia="zh-CN"/>
        </w:rPr>
        <w:t xml:space="preserve">leaf nodes </w:t>
      </w:r>
      <w:r w:rsidR="0041229C" w:rsidRPr="00A568DF">
        <w:rPr>
          <w:szCs w:val="22"/>
          <w:lang w:val="en-CA" w:eastAsia="zh-CN"/>
        </w:rPr>
        <w:t>can be</w:t>
      </w:r>
      <w:r w:rsidR="009C7FC9" w:rsidRPr="00A568DF">
        <w:rPr>
          <w:szCs w:val="22"/>
          <w:lang w:val="en-CA" w:eastAsia="zh-CN"/>
        </w:rPr>
        <w:t xml:space="preserve"> further partitioned by a </w:t>
      </w:r>
      <w:r w:rsidR="006A34D6" w:rsidRPr="006A34D6">
        <w:rPr>
          <w:szCs w:val="22"/>
          <w:lang w:val="en-CA" w:eastAsia="zh-CN"/>
        </w:rPr>
        <w:t>multi-type</w:t>
      </w:r>
      <w:r w:rsidR="00630D93" w:rsidRPr="00A568DF">
        <w:rPr>
          <w:szCs w:val="22"/>
          <w:lang w:val="en-CA" w:eastAsia="zh-CN"/>
        </w:rPr>
        <w:t xml:space="preserve"> tree </w:t>
      </w:r>
      <w:r w:rsidR="009C7FC9" w:rsidRPr="00A568DF">
        <w:rPr>
          <w:szCs w:val="22"/>
          <w:lang w:val="en-CA" w:eastAsia="zh-CN"/>
        </w:rPr>
        <w:t xml:space="preserve">structure. </w:t>
      </w:r>
      <w:r w:rsidR="0041229C" w:rsidRPr="00A568DF">
        <w:rPr>
          <w:szCs w:val="22"/>
          <w:lang w:val="en-CA" w:eastAsia="zh-CN"/>
        </w:rPr>
        <w:t>As shown in</w:t>
      </w:r>
      <w:r w:rsidR="00A703FF" w:rsidRPr="00A568DF">
        <w:rPr>
          <w:szCs w:val="22"/>
          <w:lang w:val="en-CA" w:eastAsia="zh-CN"/>
        </w:rPr>
        <w:t xml:space="preserve"> </w:t>
      </w:r>
      <w:r w:rsidR="00A703FF" w:rsidRPr="00A568DF">
        <w:rPr>
          <w:szCs w:val="22"/>
          <w:lang w:val="en-CA" w:eastAsia="zh-CN"/>
        </w:rPr>
        <w:fldChar w:fldCharType="begin"/>
      </w:r>
      <w:r w:rsidR="00A703FF" w:rsidRPr="00A568DF">
        <w:rPr>
          <w:szCs w:val="22"/>
          <w:lang w:val="en-CA" w:eastAsia="zh-CN"/>
        </w:rPr>
        <w:instrText xml:space="preserve"> REF _Ref513120909 \h </w:instrText>
      </w:r>
      <w:r w:rsidR="00A568DF">
        <w:rPr>
          <w:szCs w:val="22"/>
          <w:lang w:val="en-CA" w:eastAsia="zh-CN"/>
        </w:rPr>
        <w:instrText xml:space="preserve"> \* MERGEFORMAT </w:instrText>
      </w:r>
      <w:r w:rsidR="00A703FF" w:rsidRPr="00A568DF">
        <w:rPr>
          <w:szCs w:val="22"/>
          <w:lang w:val="en-CA" w:eastAsia="zh-CN"/>
        </w:rPr>
      </w:r>
      <w:r w:rsidR="00A703FF" w:rsidRPr="00A568DF">
        <w:rPr>
          <w:szCs w:val="22"/>
          <w:lang w:val="en-CA" w:eastAsia="zh-CN"/>
        </w:rPr>
        <w:fldChar w:fldCharType="separate"/>
      </w:r>
      <w:r w:rsidR="003A61E2" w:rsidRPr="00BF6BF4">
        <w:rPr>
          <w:lang w:val="en-GB"/>
        </w:rPr>
        <w:t xml:space="preserve">Figure </w:t>
      </w:r>
      <w:r w:rsidR="003A61E2">
        <w:rPr>
          <w:noProof/>
          <w:lang w:val="en-GB"/>
        </w:rPr>
        <w:t>7</w:t>
      </w:r>
      <w:r w:rsidR="00A703FF" w:rsidRPr="00A568DF">
        <w:rPr>
          <w:szCs w:val="22"/>
          <w:lang w:val="en-CA" w:eastAsia="zh-CN"/>
        </w:rPr>
        <w:fldChar w:fldCharType="end"/>
      </w:r>
      <w:r w:rsidR="0041229C" w:rsidRPr="00A568DF">
        <w:rPr>
          <w:szCs w:val="22"/>
          <w:lang w:val="en-CA" w:eastAsia="zh-CN"/>
        </w:rPr>
        <w:t>, t</w:t>
      </w:r>
      <w:r w:rsidR="009C7FC9" w:rsidRPr="00A568DF">
        <w:rPr>
          <w:szCs w:val="22"/>
          <w:lang w:val="en-CA" w:eastAsia="zh-CN"/>
        </w:rPr>
        <w:t xml:space="preserve">here are </w:t>
      </w:r>
      <w:r w:rsidR="006A34D6">
        <w:rPr>
          <w:szCs w:val="22"/>
          <w:lang w:val="en-CA" w:eastAsia="zh-CN"/>
        </w:rPr>
        <w:t>four</w:t>
      </w:r>
      <w:r w:rsidR="006A34D6" w:rsidRPr="00A568DF">
        <w:rPr>
          <w:szCs w:val="22"/>
          <w:lang w:val="en-CA" w:eastAsia="zh-CN"/>
        </w:rPr>
        <w:t xml:space="preserve"> </w:t>
      </w:r>
      <w:r w:rsidR="009C7FC9" w:rsidRPr="00A568DF">
        <w:rPr>
          <w:szCs w:val="22"/>
          <w:lang w:val="en-CA" w:eastAsia="zh-CN"/>
        </w:rPr>
        <w:t>splitting types</w:t>
      </w:r>
      <w:r w:rsidR="00FE0850">
        <w:rPr>
          <w:szCs w:val="22"/>
          <w:lang w:val="en-CA" w:eastAsia="zh-CN"/>
        </w:rPr>
        <w:t xml:space="preserve"> in </w:t>
      </w:r>
      <w:r w:rsidR="00FE0850" w:rsidRPr="006A34D6">
        <w:rPr>
          <w:szCs w:val="22"/>
          <w:lang w:val="en-CA" w:eastAsia="zh-CN"/>
        </w:rPr>
        <w:t>multi-type</w:t>
      </w:r>
      <w:r w:rsidR="00FE0850" w:rsidRPr="00A568DF">
        <w:rPr>
          <w:szCs w:val="22"/>
          <w:lang w:val="en-CA" w:eastAsia="zh-CN"/>
        </w:rPr>
        <w:t xml:space="preserve"> tree</w:t>
      </w:r>
      <w:r w:rsidR="00FE0850">
        <w:rPr>
          <w:szCs w:val="22"/>
          <w:lang w:val="en-CA" w:eastAsia="zh-CN"/>
        </w:rPr>
        <w:t xml:space="preserve"> structure</w:t>
      </w:r>
      <w:r w:rsidR="009C7FC9" w:rsidRPr="00A568DF">
        <w:rPr>
          <w:szCs w:val="22"/>
          <w:lang w:val="en-CA" w:eastAsia="zh-CN"/>
        </w:rPr>
        <w:t xml:space="preserve">, </w:t>
      </w:r>
      <w:r w:rsidR="00BE76D4" w:rsidRPr="00A568DF">
        <w:rPr>
          <w:szCs w:val="22"/>
          <w:lang w:val="en-CA" w:eastAsia="zh-CN"/>
        </w:rPr>
        <w:t xml:space="preserve">vertical binary </w:t>
      </w:r>
      <w:r w:rsidR="006F0E66" w:rsidRPr="00A568DF">
        <w:rPr>
          <w:szCs w:val="22"/>
          <w:lang w:val="en-CA" w:eastAsia="zh-CN"/>
        </w:rPr>
        <w:t xml:space="preserve">splitting </w:t>
      </w:r>
      <w:r w:rsidR="006A34D6">
        <w:rPr>
          <w:szCs w:val="22"/>
          <w:lang w:val="en-CA" w:eastAsia="zh-CN"/>
        </w:rPr>
        <w:t>(SPLIT_BT_VER)</w:t>
      </w:r>
      <w:r w:rsidR="00BE76D4" w:rsidRPr="00A568DF">
        <w:rPr>
          <w:szCs w:val="22"/>
          <w:lang w:val="en-CA" w:eastAsia="zh-CN"/>
        </w:rPr>
        <w:t xml:space="preserve">, </w:t>
      </w:r>
      <w:r w:rsidR="006A34D6" w:rsidRPr="00A568DF">
        <w:rPr>
          <w:szCs w:val="22"/>
          <w:lang w:val="en-CA" w:eastAsia="zh-CN"/>
        </w:rPr>
        <w:t xml:space="preserve">horizontal binary </w:t>
      </w:r>
      <w:r w:rsidR="006F0E66" w:rsidRPr="00A568DF">
        <w:rPr>
          <w:szCs w:val="22"/>
          <w:lang w:val="en-CA" w:eastAsia="zh-CN"/>
        </w:rPr>
        <w:t xml:space="preserve">splitting </w:t>
      </w:r>
      <w:r w:rsidR="006A34D6">
        <w:rPr>
          <w:szCs w:val="22"/>
          <w:lang w:val="en-CA" w:eastAsia="zh-CN"/>
        </w:rPr>
        <w:t>(SPLIT_BT_HOR)</w:t>
      </w:r>
      <w:r w:rsidR="0015581E">
        <w:rPr>
          <w:szCs w:val="22"/>
          <w:lang w:val="en-CA" w:eastAsia="zh-CN"/>
        </w:rPr>
        <w:t>,</w:t>
      </w:r>
      <w:r w:rsidR="00BE76D4" w:rsidRPr="00A568DF">
        <w:rPr>
          <w:szCs w:val="22"/>
          <w:lang w:val="en-CA" w:eastAsia="zh-CN"/>
        </w:rPr>
        <w:t xml:space="preserve"> vertical ternary </w:t>
      </w:r>
      <w:r w:rsidR="006F0E66" w:rsidRPr="00A568DF">
        <w:rPr>
          <w:szCs w:val="22"/>
          <w:lang w:val="en-CA" w:eastAsia="zh-CN"/>
        </w:rPr>
        <w:t xml:space="preserve">splitting </w:t>
      </w:r>
      <w:r w:rsidR="006A34D6">
        <w:rPr>
          <w:szCs w:val="22"/>
          <w:lang w:val="en-CA" w:eastAsia="zh-CN"/>
        </w:rPr>
        <w:t>(SPLIT_TT_VER)</w:t>
      </w:r>
      <w:r w:rsidR="006A34D6" w:rsidRPr="00A568DF">
        <w:rPr>
          <w:szCs w:val="22"/>
          <w:lang w:val="en-CA" w:eastAsia="zh-CN"/>
        </w:rPr>
        <w:t xml:space="preserve">, </w:t>
      </w:r>
      <w:r w:rsidR="006A34D6">
        <w:rPr>
          <w:szCs w:val="22"/>
          <w:lang w:val="en-CA" w:eastAsia="zh-CN"/>
        </w:rPr>
        <w:t xml:space="preserve">and </w:t>
      </w:r>
      <w:r w:rsidR="006A34D6" w:rsidRPr="00A568DF">
        <w:rPr>
          <w:szCs w:val="22"/>
          <w:lang w:val="en-CA" w:eastAsia="zh-CN"/>
        </w:rPr>
        <w:t xml:space="preserve">horizontal ternary </w:t>
      </w:r>
      <w:r w:rsidR="006F0E66" w:rsidRPr="00A568DF">
        <w:rPr>
          <w:szCs w:val="22"/>
          <w:lang w:val="en-CA" w:eastAsia="zh-CN"/>
        </w:rPr>
        <w:t xml:space="preserve">splitting </w:t>
      </w:r>
      <w:r w:rsidR="006A34D6">
        <w:rPr>
          <w:szCs w:val="22"/>
          <w:lang w:val="en-CA" w:eastAsia="zh-CN"/>
        </w:rPr>
        <w:t>(SPLIT_TT_HOR)</w:t>
      </w:r>
      <w:r w:rsidR="00BE76D4" w:rsidRPr="00A568DF">
        <w:rPr>
          <w:szCs w:val="22"/>
          <w:lang w:val="en-CA" w:eastAsia="zh-CN"/>
        </w:rPr>
        <w:t>.</w:t>
      </w:r>
      <w:r w:rsidR="004E1A8A" w:rsidRPr="00A568DF">
        <w:rPr>
          <w:szCs w:val="22"/>
          <w:lang w:val="en-CA" w:eastAsia="zh-CN"/>
        </w:rPr>
        <w:t xml:space="preserve"> </w:t>
      </w:r>
      <w:r w:rsidR="009C7FC9" w:rsidRPr="00A568DF">
        <w:rPr>
          <w:szCs w:val="22"/>
          <w:lang w:val="en-CA" w:eastAsia="zh-CN"/>
        </w:rPr>
        <w:t xml:space="preserve">The </w:t>
      </w:r>
      <w:r w:rsidR="006A34D6" w:rsidRPr="006A34D6">
        <w:rPr>
          <w:szCs w:val="22"/>
          <w:lang w:val="en-CA" w:eastAsia="zh-CN"/>
        </w:rPr>
        <w:t>multi-type</w:t>
      </w:r>
      <w:r w:rsidR="009C7FC9" w:rsidRPr="00A568DF">
        <w:rPr>
          <w:szCs w:val="22"/>
          <w:lang w:val="en-CA" w:eastAsia="zh-CN"/>
        </w:rPr>
        <w:t xml:space="preserve"> tree leaf nodes are called coding units (C</w:t>
      </w:r>
      <w:r w:rsidR="004973D2">
        <w:rPr>
          <w:szCs w:val="22"/>
          <w:lang w:val="en-CA" w:eastAsia="zh-CN"/>
        </w:rPr>
        <w:t>U</w:t>
      </w:r>
      <w:r w:rsidR="009C7FC9" w:rsidRPr="00A568DF">
        <w:rPr>
          <w:szCs w:val="22"/>
          <w:lang w:val="en-CA" w:eastAsia="zh-CN"/>
        </w:rPr>
        <w:t xml:space="preserve">s), and </w:t>
      </w:r>
      <w:r w:rsidR="0015581E">
        <w:rPr>
          <w:szCs w:val="22"/>
          <w:lang w:val="en-CA" w:eastAsia="zh-CN"/>
        </w:rPr>
        <w:t>unless the CU is too large for the maximum transform length</w:t>
      </w:r>
      <w:r w:rsidR="00FF4885">
        <w:rPr>
          <w:szCs w:val="22"/>
          <w:lang w:val="en-CA" w:eastAsia="zh-CN"/>
        </w:rPr>
        <w:t>, this</w:t>
      </w:r>
      <w:r w:rsidR="009C7FC9" w:rsidRPr="00A568DF">
        <w:rPr>
          <w:szCs w:val="22"/>
          <w:lang w:val="en-CA" w:eastAsia="zh-CN"/>
        </w:rPr>
        <w:t xml:space="preserve"> segmentation is used for prediction and</w:t>
      </w:r>
      <w:r w:rsidR="009C7FC9" w:rsidRPr="00220390">
        <w:rPr>
          <w:szCs w:val="22"/>
          <w:lang w:val="en-CA" w:eastAsia="zh-CN"/>
        </w:rPr>
        <w:t xml:space="preserve"> transform processing without any further partitioning. This means</w:t>
      </w:r>
      <w:r w:rsidR="00A703FF" w:rsidRPr="00A703FF">
        <w:rPr>
          <w:szCs w:val="22"/>
          <w:lang w:val="en-CA" w:eastAsia="zh-CN"/>
        </w:rPr>
        <w:t xml:space="preserve"> </w:t>
      </w:r>
      <w:r w:rsidR="00A703FF" w:rsidRPr="00220390">
        <w:rPr>
          <w:szCs w:val="22"/>
          <w:lang w:val="en-CA" w:eastAsia="zh-CN"/>
        </w:rPr>
        <w:t>that</w:t>
      </w:r>
      <w:r w:rsidR="00A703FF">
        <w:rPr>
          <w:szCs w:val="22"/>
          <w:lang w:val="en-CA" w:eastAsia="zh-CN"/>
        </w:rPr>
        <w:t>, in most cases,</w:t>
      </w:r>
      <w:r w:rsidR="009C7FC9" w:rsidRPr="00220390">
        <w:rPr>
          <w:szCs w:val="22"/>
          <w:lang w:val="en-CA" w:eastAsia="zh-CN"/>
        </w:rPr>
        <w:t xml:space="preserve"> the CU, PU and TU have the same block size in the </w:t>
      </w:r>
      <w:r w:rsidR="0085789D">
        <w:t>quadtree with nested multi-type tree</w:t>
      </w:r>
      <w:r w:rsidR="0085789D" w:rsidRPr="0085789D">
        <w:rPr>
          <w:szCs w:val="22"/>
          <w:lang w:val="en-CA" w:eastAsia="zh-CN"/>
        </w:rPr>
        <w:t xml:space="preserve"> </w:t>
      </w:r>
      <w:r w:rsidR="009C7FC9" w:rsidRPr="00220390">
        <w:rPr>
          <w:szCs w:val="22"/>
          <w:lang w:val="en-CA" w:eastAsia="zh-CN"/>
        </w:rPr>
        <w:t xml:space="preserve">coding block structure. </w:t>
      </w:r>
      <w:r w:rsidR="00A703FF">
        <w:rPr>
          <w:szCs w:val="22"/>
          <w:lang w:val="en-CA" w:eastAsia="zh-CN"/>
        </w:rPr>
        <w:t xml:space="preserve">The exception </w:t>
      </w:r>
      <w:r w:rsidR="0015581E">
        <w:rPr>
          <w:szCs w:val="22"/>
          <w:lang w:val="en-CA" w:eastAsia="zh-CN"/>
        </w:rPr>
        <w:t>occurs</w:t>
      </w:r>
      <w:r w:rsidR="00A703FF">
        <w:rPr>
          <w:szCs w:val="22"/>
          <w:lang w:val="en-CA" w:eastAsia="zh-CN"/>
        </w:rPr>
        <w:t xml:space="preserve"> when maximum </w:t>
      </w:r>
      <w:r w:rsidR="0015581E">
        <w:rPr>
          <w:szCs w:val="22"/>
          <w:lang w:val="en-CA" w:eastAsia="zh-CN"/>
        </w:rPr>
        <w:t>supported transform length</w:t>
      </w:r>
      <w:r w:rsidR="00A703FF">
        <w:rPr>
          <w:szCs w:val="22"/>
          <w:lang w:val="en-CA" w:eastAsia="zh-CN"/>
        </w:rPr>
        <w:t xml:space="preserve"> is smaller than </w:t>
      </w:r>
      <w:r w:rsidR="0015581E">
        <w:rPr>
          <w:szCs w:val="22"/>
          <w:lang w:val="en-CA" w:eastAsia="zh-CN"/>
        </w:rPr>
        <w:t>the width or height of the colour component of the</w:t>
      </w:r>
      <w:r w:rsidR="00A703FF">
        <w:rPr>
          <w:szCs w:val="22"/>
          <w:lang w:val="en-CA" w:eastAsia="zh-CN"/>
        </w:rPr>
        <w:t xml:space="preserve"> CU. </w:t>
      </w:r>
    </w:p>
    <w:p w14:paraId="32A4F22C" w14:textId="77777777" w:rsidR="009C7FC9" w:rsidRPr="00F07199" w:rsidRDefault="009C7FC9" w:rsidP="00CD45EA">
      <w:pPr>
        <w:spacing w:after="120"/>
        <w:jc w:val="both"/>
        <w:rPr>
          <w:szCs w:val="22"/>
          <w:lang w:val="en-CA" w:eastAsia="zh-CN"/>
        </w:rPr>
      </w:pPr>
    </w:p>
    <w:p w14:paraId="7CEB444B" w14:textId="77777777" w:rsidR="00E42F4C" w:rsidRDefault="006A34D6" w:rsidP="00CD45EA">
      <w:pPr>
        <w:keepNext/>
        <w:keepLines/>
        <w:spacing w:after="100" w:afterAutospacing="1"/>
        <w:jc w:val="center"/>
        <w:rPr>
          <w:lang w:val="en-GB"/>
        </w:rPr>
      </w:pPr>
      <w:r>
        <w:object w:dxaOrig="7275" w:dyaOrig="2095" w14:anchorId="379671CF">
          <v:shape id="_x0000_i1026" type="#_x0000_t75" style="width:364.5pt;height:107.25pt" o:ole="">
            <v:imagedata r:id="rId24" o:title=""/>
          </v:shape>
          <o:OLEObject Type="Embed" ProgID="Visio.Drawing.11" ShapeID="_x0000_i1026" DrawAspect="Content" ObjectID="_1669464686" r:id="rId25"/>
        </w:object>
      </w:r>
    </w:p>
    <w:p w14:paraId="68A7E7EE" w14:textId="7E4178BC" w:rsidR="00D30624" w:rsidRPr="001811D1" w:rsidRDefault="00D30624" w:rsidP="00CD45EA">
      <w:pPr>
        <w:pStyle w:val="Caption"/>
        <w:keepLines/>
        <w:spacing w:before="136" w:after="100" w:afterAutospacing="1"/>
        <w:rPr>
          <w:lang w:val="en-GB"/>
        </w:rPr>
      </w:pPr>
      <w:bookmarkStart w:id="83" w:name="_Ref513120909"/>
      <w:r w:rsidRPr="00BF6BF4">
        <w:rPr>
          <w:lang w:val="en-GB"/>
        </w:rPr>
        <w:t xml:space="preserve">Figure </w:t>
      </w:r>
      <w:r w:rsidR="00795046">
        <w:rPr>
          <w:lang w:val="en-GB"/>
        </w:rPr>
        <w:fldChar w:fldCharType="begin"/>
      </w:r>
      <w:r w:rsidR="00795046">
        <w:rPr>
          <w:lang w:val="en-GB"/>
        </w:rPr>
        <w:instrText xml:space="preserve"> SEQ Figure \* ARABIC </w:instrText>
      </w:r>
      <w:r w:rsidR="00795046">
        <w:rPr>
          <w:lang w:val="en-GB"/>
        </w:rPr>
        <w:fldChar w:fldCharType="separate"/>
      </w:r>
      <w:r w:rsidR="003A61E2">
        <w:rPr>
          <w:noProof/>
          <w:lang w:val="en-GB"/>
        </w:rPr>
        <w:t>7</w:t>
      </w:r>
      <w:r w:rsidR="00795046">
        <w:rPr>
          <w:lang w:val="en-GB"/>
        </w:rPr>
        <w:fldChar w:fldCharType="end"/>
      </w:r>
      <w:bookmarkEnd w:id="83"/>
      <w:r w:rsidRPr="001811D1">
        <w:rPr>
          <w:lang w:val="en-GB"/>
        </w:rPr>
        <w:t xml:space="preserve"> –</w:t>
      </w:r>
      <w:r w:rsidR="006A34D6" w:rsidRPr="006A34D6">
        <w:rPr>
          <w:lang w:val="en-GB" w:eastAsia="ko-KR"/>
        </w:rPr>
        <w:t xml:space="preserve"> Multi-type tree split</w:t>
      </w:r>
      <w:r w:rsidR="001A1E27">
        <w:rPr>
          <w:lang w:val="en-GB" w:eastAsia="ko-KR"/>
        </w:rPr>
        <w:t>t</w:t>
      </w:r>
      <w:r w:rsidR="006A34D6" w:rsidRPr="006A34D6">
        <w:rPr>
          <w:lang w:val="en-GB" w:eastAsia="ko-KR"/>
        </w:rPr>
        <w:t>ing modes</w:t>
      </w:r>
    </w:p>
    <w:p w14:paraId="0C798AE1" w14:textId="59A78213" w:rsidR="00D30624" w:rsidRDefault="00BF3877" w:rsidP="00CD45EA">
      <w:pPr>
        <w:spacing w:after="120"/>
        <w:jc w:val="both"/>
        <w:rPr>
          <w:szCs w:val="22"/>
          <w:lang w:val="en-GB" w:eastAsia="zh-CN"/>
        </w:rPr>
      </w:pPr>
      <w:r>
        <w:rPr>
          <w:szCs w:val="22"/>
          <w:lang w:val="en-GB" w:eastAsia="zh-CN"/>
        </w:rPr>
        <w:fldChar w:fldCharType="begin"/>
      </w:r>
      <w:r>
        <w:rPr>
          <w:szCs w:val="22"/>
          <w:lang w:val="en-GB" w:eastAsia="zh-CN"/>
        </w:rPr>
        <w:instrText xml:space="preserve"> REF _Ref513123632 \h </w:instrText>
      </w:r>
      <w:r>
        <w:rPr>
          <w:szCs w:val="22"/>
          <w:lang w:val="en-GB" w:eastAsia="zh-CN"/>
        </w:rPr>
      </w:r>
      <w:r>
        <w:rPr>
          <w:szCs w:val="22"/>
          <w:lang w:val="en-GB" w:eastAsia="zh-CN"/>
        </w:rPr>
        <w:fldChar w:fldCharType="separate"/>
      </w:r>
      <w:r w:rsidR="003A61E2" w:rsidRPr="00BF6BF4">
        <w:rPr>
          <w:lang w:val="en-GB"/>
        </w:rPr>
        <w:t xml:space="preserve">Figure </w:t>
      </w:r>
      <w:r w:rsidR="003A61E2">
        <w:rPr>
          <w:noProof/>
          <w:lang w:val="en-GB"/>
        </w:rPr>
        <w:t>8</w:t>
      </w:r>
      <w:r>
        <w:rPr>
          <w:szCs w:val="22"/>
          <w:lang w:val="en-GB" w:eastAsia="zh-CN"/>
        </w:rPr>
        <w:fldChar w:fldCharType="end"/>
      </w:r>
      <w:r>
        <w:rPr>
          <w:szCs w:val="22"/>
          <w:lang w:val="en-GB" w:eastAsia="zh-CN"/>
        </w:rPr>
        <w:t xml:space="preserve"> </w:t>
      </w:r>
      <w:r w:rsidR="007E5FB4">
        <w:rPr>
          <w:szCs w:val="22"/>
          <w:lang w:val="en-GB" w:eastAsia="zh-CN"/>
        </w:rPr>
        <w:t>illustrate</w:t>
      </w:r>
      <w:r w:rsidR="00A568DF">
        <w:rPr>
          <w:szCs w:val="22"/>
          <w:lang w:val="en-GB" w:eastAsia="zh-CN"/>
        </w:rPr>
        <w:t>s</w:t>
      </w:r>
      <w:r w:rsidR="007E5FB4">
        <w:rPr>
          <w:szCs w:val="22"/>
          <w:lang w:val="en-GB" w:eastAsia="zh-CN"/>
        </w:rPr>
        <w:t xml:space="preserve"> the signalling mechanism of the partition splitting information in </w:t>
      </w:r>
      <w:r w:rsidR="00C404E6">
        <w:t>quadtree with nested multi-type tree</w:t>
      </w:r>
      <w:r w:rsidR="007E5FB4">
        <w:rPr>
          <w:szCs w:val="22"/>
          <w:lang w:val="en-GB" w:eastAsia="zh-CN"/>
        </w:rPr>
        <w:t xml:space="preserve"> </w:t>
      </w:r>
      <w:r w:rsidR="00A568DF">
        <w:rPr>
          <w:szCs w:val="22"/>
          <w:lang w:val="en-GB" w:eastAsia="zh-CN"/>
        </w:rPr>
        <w:t>coding tree</w:t>
      </w:r>
      <w:r w:rsidR="007E5FB4">
        <w:rPr>
          <w:szCs w:val="22"/>
          <w:lang w:val="en-GB" w:eastAsia="zh-CN"/>
        </w:rPr>
        <w:t xml:space="preserve"> structure. </w:t>
      </w:r>
      <w:r w:rsidR="007E5FB4">
        <w:rPr>
          <w:szCs w:val="22"/>
          <w:lang w:val="en-CA" w:eastAsia="zh-CN"/>
        </w:rPr>
        <w:t>A</w:t>
      </w:r>
      <w:r w:rsidR="007E5FB4" w:rsidRPr="00220390">
        <w:rPr>
          <w:szCs w:val="22"/>
          <w:lang w:val="en-CA" w:eastAsia="zh-CN"/>
        </w:rPr>
        <w:t xml:space="preserve"> coding tree unit (CTU) </w:t>
      </w:r>
      <w:r w:rsidR="007E5FB4">
        <w:rPr>
          <w:szCs w:val="22"/>
          <w:lang w:val="en-CA" w:eastAsia="zh-CN"/>
        </w:rPr>
        <w:t>is treat</w:t>
      </w:r>
      <w:r w:rsidR="00955883">
        <w:rPr>
          <w:szCs w:val="22"/>
          <w:lang w:val="en-CA" w:eastAsia="zh-CN"/>
        </w:rPr>
        <w:t>ed as</w:t>
      </w:r>
      <w:r w:rsidR="007E5FB4">
        <w:rPr>
          <w:szCs w:val="22"/>
          <w:lang w:val="en-CA" w:eastAsia="zh-CN"/>
        </w:rPr>
        <w:t xml:space="preserve"> the root of </w:t>
      </w:r>
      <w:r w:rsidR="00955883">
        <w:rPr>
          <w:szCs w:val="22"/>
          <w:lang w:val="en-CA" w:eastAsia="zh-CN"/>
        </w:rPr>
        <w:t xml:space="preserve">a </w:t>
      </w:r>
      <w:r w:rsidR="007E5FB4" w:rsidRPr="002D2ACC">
        <w:rPr>
          <w:lang w:val="en-GB" w:eastAsia="ko-KR"/>
        </w:rPr>
        <w:t xml:space="preserve">quaternary </w:t>
      </w:r>
      <w:r w:rsidR="007E5FB4">
        <w:rPr>
          <w:lang w:val="en-GB" w:eastAsia="ko-KR"/>
        </w:rPr>
        <w:t xml:space="preserve">tree and </w:t>
      </w:r>
      <w:r w:rsidR="007E5FB4" w:rsidRPr="00220390">
        <w:rPr>
          <w:szCs w:val="22"/>
          <w:lang w:val="en-CA" w:eastAsia="zh-CN"/>
        </w:rPr>
        <w:t xml:space="preserve">is first partitioned by a </w:t>
      </w:r>
      <w:r w:rsidR="007E5FB4" w:rsidRPr="0073209D">
        <w:rPr>
          <w:szCs w:val="22"/>
          <w:lang w:val="en-CA" w:eastAsia="zh-CN"/>
        </w:rPr>
        <w:t>quaternary</w:t>
      </w:r>
      <w:r w:rsidR="007E5FB4" w:rsidRPr="00220390">
        <w:rPr>
          <w:szCs w:val="22"/>
          <w:lang w:val="en-CA" w:eastAsia="zh-CN"/>
        </w:rPr>
        <w:t xml:space="preserve"> </w:t>
      </w:r>
      <w:r w:rsidR="007E5FB4">
        <w:rPr>
          <w:szCs w:val="22"/>
          <w:lang w:val="en-CA" w:eastAsia="zh-CN"/>
        </w:rPr>
        <w:t xml:space="preserve">tree </w:t>
      </w:r>
      <w:r w:rsidR="007E5FB4" w:rsidRPr="00220390">
        <w:rPr>
          <w:szCs w:val="22"/>
          <w:lang w:val="en-CA" w:eastAsia="zh-CN"/>
        </w:rPr>
        <w:t>structure.</w:t>
      </w:r>
      <w:r w:rsidR="007E5FB4" w:rsidRPr="007E5FB4">
        <w:t xml:space="preserve"> </w:t>
      </w:r>
      <w:r w:rsidR="0015581E">
        <w:rPr>
          <w:szCs w:val="22"/>
          <w:lang w:val="en-CA" w:eastAsia="zh-CN"/>
        </w:rPr>
        <w:t>Each</w:t>
      </w:r>
      <w:r w:rsidR="0015581E" w:rsidRPr="007E5FB4">
        <w:rPr>
          <w:szCs w:val="22"/>
          <w:lang w:val="en-CA" w:eastAsia="zh-CN"/>
        </w:rPr>
        <w:t xml:space="preserve"> </w:t>
      </w:r>
      <w:r w:rsidR="007E5FB4" w:rsidRPr="007E5FB4">
        <w:rPr>
          <w:szCs w:val="22"/>
          <w:lang w:val="en-CA" w:eastAsia="zh-CN"/>
        </w:rPr>
        <w:t xml:space="preserve">quaternary tree leaf node </w:t>
      </w:r>
      <w:r w:rsidR="0015581E">
        <w:rPr>
          <w:szCs w:val="22"/>
          <w:lang w:val="en-CA" w:eastAsia="zh-CN"/>
        </w:rPr>
        <w:t xml:space="preserve">(when sufficiently large to allow it) </w:t>
      </w:r>
      <w:r w:rsidR="00955883">
        <w:rPr>
          <w:szCs w:val="22"/>
          <w:lang w:val="en-CA" w:eastAsia="zh-CN"/>
        </w:rPr>
        <w:t xml:space="preserve">is then </w:t>
      </w:r>
      <w:r w:rsidR="007E5FB4" w:rsidRPr="007E5FB4">
        <w:rPr>
          <w:szCs w:val="22"/>
          <w:lang w:val="en-CA" w:eastAsia="zh-CN"/>
        </w:rPr>
        <w:t xml:space="preserve">further partitioned by a </w:t>
      </w:r>
      <w:r w:rsidR="00E2674B">
        <w:rPr>
          <w:szCs w:val="22"/>
          <w:lang w:val="en-CA" w:eastAsia="zh-CN"/>
        </w:rPr>
        <w:t>m</w:t>
      </w:r>
      <w:r w:rsidR="00E2674B" w:rsidRPr="00E2674B">
        <w:rPr>
          <w:szCs w:val="22"/>
          <w:lang w:val="en-CA" w:eastAsia="zh-CN"/>
        </w:rPr>
        <w:t>ulti-type</w:t>
      </w:r>
      <w:r w:rsidR="007E5FB4" w:rsidRPr="007E5FB4">
        <w:rPr>
          <w:szCs w:val="22"/>
          <w:lang w:val="en-CA" w:eastAsia="zh-CN"/>
        </w:rPr>
        <w:t xml:space="preserve"> tree structure.</w:t>
      </w:r>
      <w:r w:rsidR="00955883">
        <w:rPr>
          <w:szCs w:val="22"/>
          <w:lang w:val="en-CA" w:eastAsia="zh-CN"/>
        </w:rPr>
        <w:t xml:space="preserve"> In </w:t>
      </w:r>
      <w:r w:rsidR="0015581E">
        <w:rPr>
          <w:szCs w:val="22"/>
          <w:lang w:val="en-CA" w:eastAsia="zh-CN"/>
        </w:rPr>
        <w:t xml:space="preserve">the </w:t>
      </w:r>
      <w:r w:rsidR="00E2674B" w:rsidRPr="00E2674B">
        <w:rPr>
          <w:szCs w:val="22"/>
          <w:lang w:val="en-CA" w:eastAsia="zh-CN"/>
        </w:rPr>
        <w:t>multi-type</w:t>
      </w:r>
      <w:r w:rsidR="00955883" w:rsidRPr="00955883">
        <w:rPr>
          <w:szCs w:val="22"/>
          <w:lang w:val="en-CA" w:eastAsia="zh-CN"/>
        </w:rPr>
        <w:t xml:space="preserve"> tree structure</w:t>
      </w:r>
      <w:r w:rsidR="00955883">
        <w:rPr>
          <w:szCs w:val="22"/>
          <w:lang w:val="en-CA" w:eastAsia="zh-CN"/>
        </w:rPr>
        <w:t>, a first flag</w:t>
      </w:r>
      <w:r w:rsidR="00E2674B">
        <w:rPr>
          <w:szCs w:val="22"/>
          <w:lang w:val="en-CA" w:eastAsia="zh-CN"/>
        </w:rPr>
        <w:t xml:space="preserve"> (</w:t>
      </w:r>
      <w:r w:rsidR="00E2674B" w:rsidRPr="00E2674B">
        <w:rPr>
          <w:szCs w:val="22"/>
          <w:lang w:val="en-CA" w:eastAsia="zh-CN"/>
        </w:rPr>
        <w:t>mtt_split_cu_flag</w:t>
      </w:r>
      <w:r w:rsidR="00E2674B">
        <w:rPr>
          <w:szCs w:val="22"/>
          <w:lang w:val="en-CA" w:eastAsia="zh-CN"/>
        </w:rPr>
        <w:t>)</w:t>
      </w:r>
      <w:r w:rsidR="00955883">
        <w:rPr>
          <w:szCs w:val="22"/>
          <w:lang w:val="en-CA" w:eastAsia="zh-CN"/>
        </w:rPr>
        <w:t xml:space="preserve"> is signal</w:t>
      </w:r>
      <w:r w:rsidR="0015581E">
        <w:rPr>
          <w:szCs w:val="22"/>
          <w:lang w:val="en-CA" w:eastAsia="zh-CN"/>
        </w:rPr>
        <w:t>l</w:t>
      </w:r>
      <w:r w:rsidR="00955883">
        <w:rPr>
          <w:szCs w:val="22"/>
          <w:lang w:val="en-CA" w:eastAsia="zh-CN"/>
        </w:rPr>
        <w:t>ed to indicate whether the node is further partitioned; when a no</w:t>
      </w:r>
      <w:r w:rsidR="00907DA6">
        <w:rPr>
          <w:szCs w:val="22"/>
          <w:lang w:val="en-CA" w:eastAsia="zh-CN"/>
        </w:rPr>
        <w:t>d</w:t>
      </w:r>
      <w:r w:rsidR="00955883">
        <w:rPr>
          <w:szCs w:val="22"/>
          <w:lang w:val="en-CA" w:eastAsia="zh-CN"/>
        </w:rPr>
        <w:t>e is further partitioned, a second flag</w:t>
      </w:r>
      <w:r w:rsidR="00E2674B">
        <w:rPr>
          <w:szCs w:val="22"/>
          <w:lang w:val="en-CA" w:eastAsia="zh-CN"/>
        </w:rPr>
        <w:t xml:space="preserve"> (</w:t>
      </w:r>
      <w:r w:rsidR="00E2674B" w:rsidRPr="00E2674B">
        <w:rPr>
          <w:szCs w:val="22"/>
          <w:lang w:val="en-CA" w:eastAsia="zh-CN"/>
        </w:rPr>
        <w:t>mtt_split_cu_vertical_flag</w:t>
      </w:r>
      <w:r w:rsidR="00E2674B">
        <w:rPr>
          <w:szCs w:val="22"/>
          <w:lang w:val="en-CA" w:eastAsia="zh-CN"/>
        </w:rPr>
        <w:t>)</w:t>
      </w:r>
      <w:r w:rsidR="00955883">
        <w:rPr>
          <w:szCs w:val="22"/>
          <w:lang w:val="en-CA" w:eastAsia="zh-CN"/>
        </w:rPr>
        <w:t xml:space="preserve"> is signal</w:t>
      </w:r>
      <w:r w:rsidR="0015581E">
        <w:rPr>
          <w:szCs w:val="22"/>
          <w:lang w:val="en-CA" w:eastAsia="zh-CN"/>
        </w:rPr>
        <w:t>l</w:t>
      </w:r>
      <w:r w:rsidR="00955883">
        <w:rPr>
          <w:szCs w:val="22"/>
          <w:lang w:val="en-CA" w:eastAsia="zh-CN"/>
        </w:rPr>
        <w:t xml:space="preserve">ed to indicate </w:t>
      </w:r>
      <w:r w:rsidR="0015581E">
        <w:rPr>
          <w:szCs w:val="22"/>
          <w:lang w:val="en-CA" w:eastAsia="zh-CN"/>
        </w:rPr>
        <w:t xml:space="preserve">the </w:t>
      </w:r>
      <w:r w:rsidR="00955883">
        <w:rPr>
          <w:szCs w:val="22"/>
          <w:lang w:val="en-CA" w:eastAsia="zh-CN"/>
        </w:rPr>
        <w:t>splitting direction, and then a third flag</w:t>
      </w:r>
      <w:r w:rsidR="007D5662">
        <w:rPr>
          <w:szCs w:val="22"/>
          <w:lang w:val="en-CA" w:eastAsia="zh-CN"/>
        </w:rPr>
        <w:t xml:space="preserve"> (</w:t>
      </w:r>
      <w:r w:rsidR="007D5662" w:rsidRPr="007D5662">
        <w:rPr>
          <w:szCs w:val="22"/>
          <w:lang w:val="en-CA" w:eastAsia="zh-CN"/>
        </w:rPr>
        <w:t>mtt_split_cu_binary_flag</w:t>
      </w:r>
      <w:r w:rsidR="007D5662">
        <w:rPr>
          <w:szCs w:val="22"/>
          <w:lang w:val="en-CA" w:eastAsia="zh-CN"/>
        </w:rPr>
        <w:t>)</w:t>
      </w:r>
      <w:r w:rsidR="00955883">
        <w:rPr>
          <w:szCs w:val="22"/>
          <w:lang w:val="en-CA" w:eastAsia="zh-CN"/>
        </w:rPr>
        <w:t xml:space="preserve"> is signalled to indicate whether </w:t>
      </w:r>
      <w:r w:rsidR="0015581E">
        <w:rPr>
          <w:szCs w:val="22"/>
          <w:lang w:val="en-CA" w:eastAsia="zh-CN"/>
        </w:rPr>
        <w:t xml:space="preserve">the split is </w:t>
      </w:r>
      <w:r w:rsidR="00955883">
        <w:rPr>
          <w:szCs w:val="22"/>
          <w:lang w:val="en-CA" w:eastAsia="zh-CN"/>
        </w:rPr>
        <w:t xml:space="preserve">a binary split or </w:t>
      </w:r>
      <w:r w:rsidR="0015581E">
        <w:rPr>
          <w:szCs w:val="22"/>
          <w:lang w:val="en-CA" w:eastAsia="zh-CN"/>
        </w:rPr>
        <w:t xml:space="preserve">a </w:t>
      </w:r>
      <w:r w:rsidR="00955883">
        <w:rPr>
          <w:szCs w:val="22"/>
          <w:lang w:val="en-CA" w:eastAsia="zh-CN"/>
        </w:rPr>
        <w:t>ternary split.</w:t>
      </w:r>
      <w:r w:rsidR="006F0E66">
        <w:rPr>
          <w:szCs w:val="22"/>
          <w:lang w:val="en-CA" w:eastAsia="zh-CN"/>
        </w:rPr>
        <w:t xml:space="preserve"> Based on the values of </w:t>
      </w:r>
      <w:r w:rsidR="006F0E66" w:rsidRPr="00E2674B">
        <w:rPr>
          <w:szCs w:val="22"/>
          <w:lang w:val="en-CA" w:eastAsia="zh-CN"/>
        </w:rPr>
        <w:t>mtt_split_cu_vertical_flag</w:t>
      </w:r>
      <w:r w:rsidR="006F0E66">
        <w:rPr>
          <w:szCs w:val="22"/>
          <w:lang w:val="en-CA" w:eastAsia="zh-CN"/>
        </w:rPr>
        <w:t xml:space="preserve"> and </w:t>
      </w:r>
      <w:r w:rsidR="006F0E66" w:rsidRPr="007D5662">
        <w:rPr>
          <w:szCs w:val="22"/>
          <w:lang w:val="en-CA" w:eastAsia="zh-CN"/>
        </w:rPr>
        <w:t>mtt_split_cu_binary_flag</w:t>
      </w:r>
      <w:r w:rsidR="006F0E66">
        <w:rPr>
          <w:szCs w:val="22"/>
          <w:lang w:val="en-CA" w:eastAsia="zh-CN"/>
        </w:rPr>
        <w:t xml:space="preserve">, the </w:t>
      </w:r>
      <w:r w:rsidR="006F0E66" w:rsidRPr="00E2674B">
        <w:rPr>
          <w:szCs w:val="22"/>
          <w:lang w:val="en-CA" w:eastAsia="zh-CN"/>
        </w:rPr>
        <w:t>multi-type</w:t>
      </w:r>
      <w:r w:rsidR="006F0E66">
        <w:rPr>
          <w:szCs w:val="22"/>
          <w:lang w:val="en-CA" w:eastAsia="zh-CN"/>
        </w:rPr>
        <w:t xml:space="preserve"> tree s</w:t>
      </w:r>
      <w:r w:rsidR="006F0E66" w:rsidRPr="00A568DF">
        <w:rPr>
          <w:szCs w:val="22"/>
          <w:lang w:val="en-CA" w:eastAsia="zh-CN"/>
        </w:rPr>
        <w:t xml:space="preserve">litting </w:t>
      </w:r>
      <w:r w:rsidR="006F0E66">
        <w:rPr>
          <w:szCs w:val="22"/>
          <w:lang w:val="en-CA" w:eastAsia="zh-CN"/>
        </w:rPr>
        <w:t>mode (</w:t>
      </w:r>
      <w:r w:rsidR="006F0E66" w:rsidRPr="006F0E66">
        <w:rPr>
          <w:szCs w:val="22"/>
          <w:lang w:val="en-CA" w:eastAsia="zh-CN"/>
        </w:rPr>
        <w:t>MttSplitMode</w:t>
      </w:r>
      <w:r w:rsidR="006F0E66">
        <w:rPr>
          <w:szCs w:val="22"/>
          <w:lang w:val="en-CA" w:eastAsia="zh-CN"/>
        </w:rPr>
        <w:t xml:space="preserve">) of a </w:t>
      </w:r>
      <w:r w:rsidR="006F0E66" w:rsidRPr="006F0E66">
        <w:rPr>
          <w:szCs w:val="22"/>
          <w:lang w:val="en-CA" w:eastAsia="zh-CN"/>
        </w:rPr>
        <w:t xml:space="preserve">CU is </w:t>
      </w:r>
      <w:r w:rsidR="006F0E66" w:rsidRPr="00FE0850">
        <w:rPr>
          <w:szCs w:val="22"/>
          <w:lang w:val="en-CA" w:eastAsia="zh-CN"/>
        </w:rPr>
        <w:t xml:space="preserve">derived as shown in </w:t>
      </w:r>
      <w:r w:rsidR="006F0E66" w:rsidRPr="00C404E6">
        <w:rPr>
          <w:szCs w:val="22"/>
          <w:lang w:val="en-CA" w:eastAsia="zh-CN"/>
        </w:rPr>
        <w:fldChar w:fldCharType="begin"/>
      </w:r>
      <w:r w:rsidR="006F0E66" w:rsidRPr="00D83AEC">
        <w:rPr>
          <w:szCs w:val="22"/>
          <w:lang w:val="en-CA" w:eastAsia="zh-CN"/>
        </w:rPr>
        <w:instrText xml:space="preserve"> REF _Ref285719228 \h  \* MERGEFORMAT </w:instrText>
      </w:r>
      <w:r w:rsidR="006F0E66" w:rsidRPr="00C404E6">
        <w:rPr>
          <w:szCs w:val="22"/>
          <w:lang w:val="en-CA" w:eastAsia="zh-CN"/>
        </w:rPr>
      </w:r>
      <w:r w:rsidR="006F0E66" w:rsidRPr="00C404E6">
        <w:rPr>
          <w:szCs w:val="22"/>
          <w:lang w:val="en-CA" w:eastAsia="zh-CN"/>
        </w:rPr>
        <w:fldChar w:fldCharType="separate"/>
      </w:r>
      <w:r w:rsidR="003A61E2" w:rsidRPr="003A61E2">
        <w:rPr>
          <w:noProof/>
          <w:lang w:val="en-GB"/>
          <w:rPrChange w:id="84" w:author="v1-jc1" w:date="2020-12-06T19:24:00Z">
            <w:rPr>
              <w:b/>
              <w:sz w:val="20"/>
              <w:lang w:val="en-GB"/>
            </w:rPr>
          </w:rPrChange>
        </w:rPr>
        <w:t>Table </w:t>
      </w:r>
      <w:r w:rsidR="003A61E2" w:rsidRPr="003A61E2">
        <w:rPr>
          <w:noProof/>
          <w:lang w:val="en-GB"/>
          <w:rPrChange w:id="85" w:author="v1-jc1" w:date="2020-12-06T19:24:00Z">
            <w:rPr>
              <w:b/>
              <w:noProof/>
              <w:sz w:val="20"/>
              <w:lang w:val="en-GB"/>
            </w:rPr>
          </w:rPrChange>
        </w:rPr>
        <w:t>3</w:t>
      </w:r>
      <w:r w:rsidR="003A61E2" w:rsidRPr="003A61E2">
        <w:rPr>
          <w:noProof/>
          <w:lang w:val="en-GB"/>
          <w:rPrChange w:id="86" w:author="v1-jc1" w:date="2020-12-06T19:24:00Z">
            <w:rPr>
              <w:b/>
              <w:sz w:val="20"/>
              <w:lang w:val="en-GB"/>
            </w:rPr>
          </w:rPrChange>
        </w:rPr>
        <w:noBreakHyphen/>
      </w:r>
      <w:r w:rsidR="003A61E2" w:rsidRPr="003A61E2">
        <w:rPr>
          <w:noProof/>
          <w:lang w:val="en-GB"/>
          <w:rPrChange w:id="87" w:author="v1-jc1" w:date="2020-12-06T19:24:00Z">
            <w:rPr>
              <w:b/>
              <w:noProof/>
              <w:sz w:val="20"/>
              <w:lang w:val="en-GB"/>
            </w:rPr>
          </w:rPrChange>
        </w:rPr>
        <w:t>1</w:t>
      </w:r>
      <w:r w:rsidR="006F0E66" w:rsidRPr="00C404E6">
        <w:rPr>
          <w:szCs w:val="22"/>
          <w:lang w:val="en-CA" w:eastAsia="zh-CN"/>
        </w:rPr>
        <w:fldChar w:fldCharType="end"/>
      </w:r>
      <w:r w:rsidR="006F0E66" w:rsidRPr="00C404E6">
        <w:rPr>
          <w:szCs w:val="22"/>
          <w:lang w:val="en-CA" w:eastAsia="zh-CN"/>
        </w:rPr>
        <w:t>.</w:t>
      </w:r>
    </w:p>
    <w:p w14:paraId="2DD17F0E" w14:textId="77777777" w:rsidR="00D30624" w:rsidRDefault="0073267D" w:rsidP="00CA7357">
      <w:pPr>
        <w:keepNext/>
        <w:keepLines/>
        <w:jc w:val="center"/>
      </w:pPr>
      <w:r>
        <w:rPr>
          <w:noProof/>
          <w:lang w:eastAsia="zh-CN"/>
        </w:rPr>
        <w:drawing>
          <wp:inline distT="0" distB="0" distL="0" distR="0" wp14:anchorId="0105DA87" wp14:editId="74706FC6">
            <wp:extent cx="5932805" cy="2633345"/>
            <wp:effectExtent l="0" t="0" r="0" b="0"/>
            <wp:docPr id="4" name="Picture 4" descr="MTT-synt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TT-syntax"/>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2805" cy="2633345"/>
                    </a:xfrm>
                    <a:prstGeom prst="rect">
                      <a:avLst/>
                    </a:prstGeom>
                    <a:noFill/>
                    <a:ln>
                      <a:noFill/>
                    </a:ln>
                  </pic:spPr>
                </pic:pic>
              </a:graphicData>
            </a:graphic>
          </wp:inline>
        </w:drawing>
      </w:r>
    </w:p>
    <w:p w14:paraId="59040118" w14:textId="4AE9411E" w:rsidR="00D30624" w:rsidRDefault="00D30624" w:rsidP="00CD45EA">
      <w:pPr>
        <w:pStyle w:val="Caption"/>
        <w:keepLines/>
        <w:spacing w:before="136"/>
      </w:pPr>
      <w:bookmarkStart w:id="88" w:name="_Ref513123632"/>
      <w:bookmarkStart w:id="89" w:name="_Ref513123614"/>
      <w:r w:rsidRPr="00BF6BF4">
        <w:rPr>
          <w:lang w:val="en-GB"/>
        </w:rPr>
        <w:t xml:space="preserve">Figure </w:t>
      </w:r>
      <w:r w:rsidR="00795046">
        <w:rPr>
          <w:lang w:val="en-GB"/>
        </w:rPr>
        <w:fldChar w:fldCharType="begin"/>
      </w:r>
      <w:r w:rsidR="00795046">
        <w:rPr>
          <w:lang w:val="en-GB"/>
        </w:rPr>
        <w:instrText xml:space="preserve"> SEQ Figure \* ARABIC </w:instrText>
      </w:r>
      <w:r w:rsidR="00795046">
        <w:rPr>
          <w:lang w:val="en-GB"/>
        </w:rPr>
        <w:fldChar w:fldCharType="separate"/>
      </w:r>
      <w:r w:rsidR="003A61E2">
        <w:rPr>
          <w:noProof/>
          <w:lang w:val="en-GB"/>
        </w:rPr>
        <w:t>8</w:t>
      </w:r>
      <w:r w:rsidR="00795046">
        <w:rPr>
          <w:lang w:val="en-GB"/>
        </w:rPr>
        <w:fldChar w:fldCharType="end"/>
      </w:r>
      <w:bookmarkEnd w:id="88"/>
      <w:r w:rsidRPr="001811D1">
        <w:rPr>
          <w:lang w:val="en-GB"/>
        </w:rPr>
        <w:t xml:space="preserve"> – </w:t>
      </w:r>
      <w:r>
        <w:t>Splitting flags signal</w:t>
      </w:r>
      <w:r w:rsidR="0015581E">
        <w:t>l</w:t>
      </w:r>
      <w:r>
        <w:t xml:space="preserve">ing in </w:t>
      </w:r>
      <w:r w:rsidR="00C404E6" w:rsidRPr="00C404E6">
        <w:t>quadtree with nested multi-type tree</w:t>
      </w:r>
      <w:r>
        <w:t xml:space="preserve"> </w:t>
      </w:r>
      <w:r w:rsidR="00A568DF">
        <w:t>coding tree</w:t>
      </w:r>
      <w:r>
        <w:t xml:space="preserve"> structure</w:t>
      </w:r>
      <w:bookmarkEnd w:id="89"/>
    </w:p>
    <w:p w14:paraId="09AADABA" w14:textId="702080DE" w:rsidR="000F757F" w:rsidRPr="006F0E66" w:rsidRDefault="000F757F" w:rsidP="00CA7357">
      <w:pPr>
        <w:keepNext/>
        <w:keepLines/>
        <w:jc w:val="center"/>
        <w:rPr>
          <w:b/>
        </w:rPr>
      </w:pPr>
      <w:bookmarkStart w:id="90" w:name="_Ref285719228"/>
      <w:bookmarkStart w:id="91" w:name="_Ref293581640"/>
      <w:bookmarkStart w:id="92" w:name="_Toc287363924"/>
      <w:bookmarkStart w:id="93" w:name="_Toc415476442"/>
      <w:bookmarkStart w:id="94" w:name="_Toc423602483"/>
      <w:bookmarkStart w:id="95" w:name="_Toc423602657"/>
      <w:bookmarkStart w:id="96" w:name="_Toc501130562"/>
      <w:bookmarkStart w:id="97" w:name="_Toc510795487"/>
      <w:r w:rsidRPr="002049F2">
        <w:rPr>
          <w:b/>
          <w:sz w:val="20"/>
          <w:lang w:val="en-GB"/>
        </w:rPr>
        <w:t>Table </w:t>
      </w:r>
      <w:r w:rsidR="006F0E66" w:rsidRPr="002049F2">
        <w:rPr>
          <w:b/>
          <w:sz w:val="20"/>
          <w:lang w:val="en-GB"/>
        </w:rPr>
        <w:fldChar w:fldCharType="begin"/>
      </w:r>
      <w:r w:rsidR="006F0E66" w:rsidRPr="002049F2">
        <w:rPr>
          <w:b/>
          <w:sz w:val="20"/>
          <w:lang w:val="en-GB"/>
        </w:rPr>
        <w:instrText xml:space="preserve"> STYLEREF 1 \s </w:instrText>
      </w:r>
      <w:r w:rsidR="006F0E66" w:rsidRPr="002049F2">
        <w:rPr>
          <w:b/>
          <w:sz w:val="20"/>
          <w:lang w:val="en-GB"/>
        </w:rPr>
        <w:fldChar w:fldCharType="separate"/>
      </w:r>
      <w:r w:rsidR="003A61E2">
        <w:rPr>
          <w:b/>
          <w:noProof/>
          <w:sz w:val="20"/>
          <w:lang w:val="en-GB"/>
        </w:rPr>
        <w:t>3</w:t>
      </w:r>
      <w:r w:rsidR="006F0E66" w:rsidRPr="002049F2">
        <w:rPr>
          <w:b/>
          <w:sz w:val="20"/>
          <w:lang w:val="en-GB"/>
        </w:rPr>
        <w:fldChar w:fldCharType="end"/>
      </w:r>
      <w:r w:rsidRPr="002049F2">
        <w:rPr>
          <w:b/>
          <w:sz w:val="20"/>
          <w:lang w:val="en-GB"/>
        </w:rPr>
        <w:noBreakHyphen/>
      </w:r>
      <w:r w:rsidRPr="002049F2">
        <w:rPr>
          <w:b/>
          <w:sz w:val="20"/>
          <w:lang w:val="en-GB"/>
        </w:rPr>
        <w:fldChar w:fldCharType="begin"/>
      </w:r>
      <w:r w:rsidRPr="002049F2">
        <w:rPr>
          <w:b/>
          <w:sz w:val="20"/>
          <w:lang w:val="en-GB"/>
        </w:rPr>
        <w:instrText xml:space="preserve"> SEQ Table \* ARABIC \s 1 </w:instrText>
      </w:r>
      <w:r w:rsidRPr="002049F2">
        <w:rPr>
          <w:b/>
          <w:sz w:val="20"/>
          <w:lang w:val="en-GB"/>
        </w:rPr>
        <w:fldChar w:fldCharType="separate"/>
      </w:r>
      <w:r w:rsidR="003A61E2">
        <w:rPr>
          <w:b/>
          <w:noProof/>
          <w:sz w:val="20"/>
          <w:lang w:val="en-GB"/>
        </w:rPr>
        <w:t>1</w:t>
      </w:r>
      <w:r w:rsidRPr="002049F2">
        <w:rPr>
          <w:b/>
          <w:sz w:val="20"/>
          <w:lang w:val="en-GB"/>
        </w:rPr>
        <w:fldChar w:fldCharType="end"/>
      </w:r>
      <w:bookmarkEnd w:id="90"/>
      <w:bookmarkEnd w:id="91"/>
      <w:r w:rsidRPr="002049F2">
        <w:rPr>
          <w:b/>
          <w:sz w:val="20"/>
          <w:lang w:val="en-GB"/>
        </w:rPr>
        <w:t xml:space="preserve"> –</w:t>
      </w:r>
      <w:bookmarkEnd w:id="92"/>
      <w:bookmarkEnd w:id="93"/>
      <w:bookmarkEnd w:id="94"/>
      <w:bookmarkEnd w:id="95"/>
      <w:bookmarkEnd w:id="96"/>
      <w:bookmarkEnd w:id="97"/>
      <w:r w:rsidRPr="002049F2">
        <w:rPr>
          <w:b/>
          <w:sz w:val="20"/>
          <w:lang w:val="en-GB"/>
        </w:rPr>
        <w:t xml:space="preserve"> MttSplitMode derviation based on </w:t>
      </w:r>
      <w:r w:rsidR="006F0E66" w:rsidRPr="002049F2">
        <w:rPr>
          <w:b/>
          <w:sz w:val="20"/>
          <w:lang w:val="en-GB"/>
        </w:rPr>
        <w:t>multi-type tree syntax elements</w:t>
      </w:r>
    </w:p>
    <w:tbl>
      <w:tblPr>
        <w:tblW w:w="74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893"/>
        <w:gridCol w:w="2797"/>
        <w:gridCol w:w="2712"/>
      </w:tblGrid>
      <w:tr w:rsidR="000F757F" w:rsidRPr="003F3F11" w14:paraId="3B4D652B" w14:textId="77777777" w:rsidTr="002049F2">
        <w:trPr>
          <w:cantSplit/>
          <w:trHeight w:val="360"/>
          <w:jc w:val="center"/>
        </w:trPr>
        <w:tc>
          <w:tcPr>
            <w:tcW w:w="1893" w:type="dxa"/>
            <w:vAlign w:val="center"/>
          </w:tcPr>
          <w:p w14:paraId="7A95BF59" w14:textId="77777777" w:rsidR="000F757F" w:rsidRPr="002049F2" w:rsidRDefault="000F757F" w:rsidP="00D5520A">
            <w:pPr>
              <w:keepNext/>
              <w:keepLines/>
              <w:jc w:val="center"/>
            </w:pPr>
            <w:r w:rsidRPr="002049F2">
              <w:t>MttSplitMode</w:t>
            </w:r>
          </w:p>
        </w:tc>
        <w:tc>
          <w:tcPr>
            <w:tcW w:w="2797" w:type="dxa"/>
            <w:vAlign w:val="center"/>
          </w:tcPr>
          <w:p w14:paraId="5DDAB8DC" w14:textId="77777777" w:rsidR="000F757F" w:rsidRPr="002049F2" w:rsidRDefault="000F757F" w:rsidP="009C5E4D">
            <w:pPr>
              <w:keepNext/>
              <w:keepLines/>
              <w:jc w:val="center"/>
            </w:pPr>
            <w:r w:rsidRPr="002049F2">
              <w:t>mtt_split_cu_vertical_flag</w:t>
            </w:r>
          </w:p>
        </w:tc>
        <w:tc>
          <w:tcPr>
            <w:tcW w:w="2712" w:type="dxa"/>
            <w:vAlign w:val="center"/>
          </w:tcPr>
          <w:p w14:paraId="2AF2AFC2" w14:textId="77777777" w:rsidR="000F757F" w:rsidRPr="00F8522E" w:rsidRDefault="000F757F" w:rsidP="009C5E4D">
            <w:pPr>
              <w:keepNext/>
              <w:keepLines/>
              <w:jc w:val="center"/>
              <w:rPr>
                <w:noProof/>
              </w:rPr>
            </w:pPr>
            <w:r w:rsidRPr="002049F2">
              <w:t>mtt_split_cu_binary_flag</w:t>
            </w:r>
          </w:p>
        </w:tc>
      </w:tr>
      <w:tr w:rsidR="000F757F" w:rsidRPr="003F3F11" w14:paraId="5A2D3B0C" w14:textId="77777777" w:rsidTr="002049F2">
        <w:trPr>
          <w:cantSplit/>
          <w:jc w:val="center"/>
        </w:trPr>
        <w:tc>
          <w:tcPr>
            <w:tcW w:w="1893" w:type="dxa"/>
            <w:vAlign w:val="center"/>
          </w:tcPr>
          <w:p w14:paraId="232EE53C" w14:textId="77777777" w:rsidR="000F757F" w:rsidRPr="003F3F11" w:rsidRDefault="000F757F" w:rsidP="00CA7357">
            <w:pPr>
              <w:keepNext/>
              <w:keepLines/>
              <w:jc w:val="center"/>
              <w:rPr>
                <w:rFonts w:eastAsia="Batang"/>
                <w:noProof/>
                <w:lang w:eastAsia="ko-KR"/>
              </w:rPr>
            </w:pPr>
            <w:r>
              <w:rPr>
                <w:rFonts w:eastAsia="Batang"/>
                <w:noProof/>
                <w:lang w:eastAsia="ko-KR"/>
              </w:rPr>
              <w:t>SPLIT_TT_HOR</w:t>
            </w:r>
          </w:p>
        </w:tc>
        <w:tc>
          <w:tcPr>
            <w:tcW w:w="2797" w:type="dxa"/>
            <w:vAlign w:val="center"/>
          </w:tcPr>
          <w:p w14:paraId="591CF4A1" w14:textId="77777777" w:rsidR="000F757F" w:rsidRPr="003F3F11" w:rsidRDefault="000F757F" w:rsidP="00D5520A">
            <w:pPr>
              <w:keepNext/>
              <w:keepLines/>
              <w:jc w:val="center"/>
              <w:rPr>
                <w:rFonts w:eastAsia="Batang"/>
                <w:noProof/>
                <w:lang w:eastAsia="ko-KR"/>
              </w:rPr>
            </w:pPr>
            <w:r>
              <w:rPr>
                <w:rFonts w:eastAsia="Batang"/>
                <w:noProof/>
                <w:lang w:eastAsia="ko-KR"/>
              </w:rPr>
              <w:t>0</w:t>
            </w:r>
          </w:p>
        </w:tc>
        <w:tc>
          <w:tcPr>
            <w:tcW w:w="2712" w:type="dxa"/>
            <w:vAlign w:val="center"/>
          </w:tcPr>
          <w:p w14:paraId="46E1A96B" w14:textId="77777777" w:rsidR="000F757F" w:rsidRPr="003F3F11" w:rsidRDefault="000F757F" w:rsidP="009C5E4D">
            <w:pPr>
              <w:keepNext/>
              <w:keepLines/>
              <w:jc w:val="center"/>
              <w:rPr>
                <w:rFonts w:eastAsia="Batang"/>
                <w:noProof/>
                <w:lang w:eastAsia="ko-KR"/>
              </w:rPr>
            </w:pPr>
            <w:r>
              <w:rPr>
                <w:rFonts w:eastAsia="Batang"/>
                <w:noProof/>
                <w:lang w:eastAsia="ko-KR"/>
              </w:rPr>
              <w:t>0</w:t>
            </w:r>
          </w:p>
        </w:tc>
      </w:tr>
      <w:tr w:rsidR="000F757F" w:rsidRPr="003F3F11" w14:paraId="78B7E6EC" w14:textId="77777777" w:rsidTr="002049F2">
        <w:trPr>
          <w:cantSplit/>
          <w:jc w:val="center"/>
        </w:trPr>
        <w:tc>
          <w:tcPr>
            <w:tcW w:w="1893" w:type="dxa"/>
            <w:vAlign w:val="center"/>
          </w:tcPr>
          <w:p w14:paraId="143F18A6" w14:textId="77777777" w:rsidR="000F757F" w:rsidRPr="003F3F11" w:rsidRDefault="000F757F" w:rsidP="00CA7357">
            <w:pPr>
              <w:keepNext/>
              <w:keepLines/>
              <w:jc w:val="center"/>
              <w:rPr>
                <w:rFonts w:eastAsia="Batang"/>
                <w:noProof/>
                <w:lang w:eastAsia="ko-KR"/>
              </w:rPr>
            </w:pPr>
            <w:r>
              <w:rPr>
                <w:rFonts w:eastAsia="Batang"/>
                <w:noProof/>
                <w:lang w:eastAsia="ko-KR"/>
              </w:rPr>
              <w:t>SPLIT_BT_HOR</w:t>
            </w:r>
          </w:p>
        </w:tc>
        <w:tc>
          <w:tcPr>
            <w:tcW w:w="2797" w:type="dxa"/>
            <w:vAlign w:val="center"/>
          </w:tcPr>
          <w:p w14:paraId="53A15140" w14:textId="77777777" w:rsidR="000F757F" w:rsidRPr="003F3F11" w:rsidRDefault="000F757F" w:rsidP="00D5520A">
            <w:pPr>
              <w:keepNext/>
              <w:keepLines/>
              <w:jc w:val="center"/>
              <w:rPr>
                <w:rFonts w:eastAsia="Batang"/>
                <w:noProof/>
                <w:lang w:eastAsia="ko-KR"/>
              </w:rPr>
            </w:pPr>
            <w:r>
              <w:rPr>
                <w:rFonts w:eastAsia="Batang"/>
                <w:noProof/>
                <w:lang w:eastAsia="ko-KR"/>
              </w:rPr>
              <w:t>0</w:t>
            </w:r>
          </w:p>
        </w:tc>
        <w:tc>
          <w:tcPr>
            <w:tcW w:w="2712" w:type="dxa"/>
            <w:vAlign w:val="center"/>
          </w:tcPr>
          <w:p w14:paraId="6EB6DFE3" w14:textId="77777777" w:rsidR="000F757F" w:rsidRPr="003F3F11" w:rsidRDefault="000F757F" w:rsidP="009C5E4D">
            <w:pPr>
              <w:keepNext/>
              <w:keepLines/>
              <w:jc w:val="center"/>
              <w:rPr>
                <w:rFonts w:eastAsia="Batang"/>
                <w:noProof/>
                <w:lang w:eastAsia="ko-KR"/>
              </w:rPr>
            </w:pPr>
            <w:r>
              <w:rPr>
                <w:rFonts w:eastAsia="Batang"/>
                <w:noProof/>
                <w:lang w:eastAsia="ko-KR"/>
              </w:rPr>
              <w:t>1</w:t>
            </w:r>
          </w:p>
        </w:tc>
      </w:tr>
      <w:tr w:rsidR="000F757F" w:rsidRPr="003F3F11" w14:paraId="30D7C45A" w14:textId="77777777" w:rsidTr="002049F2">
        <w:trPr>
          <w:cantSplit/>
          <w:jc w:val="center"/>
        </w:trPr>
        <w:tc>
          <w:tcPr>
            <w:tcW w:w="1893" w:type="dxa"/>
            <w:vAlign w:val="center"/>
          </w:tcPr>
          <w:p w14:paraId="4222D575" w14:textId="45403BFD" w:rsidR="000F757F" w:rsidRPr="003F3F11" w:rsidRDefault="000F757F" w:rsidP="00CA7357">
            <w:pPr>
              <w:keepNext/>
              <w:keepLines/>
              <w:jc w:val="center"/>
              <w:rPr>
                <w:rFonts w:eastAsia="Batang"/>
                <w:noProof/>
                <w:lang w:eastAsia="ko-KR"/>
              </w:rPr>
            </w:pPr>
            <w:r>
              <w:rPr>
                <w:rFonts w:eastAsia="Batang"/>
                <w:noProof/>
                <w:lang w:eastAsia="ko-KR"/>
              </w:rPr>
              <w:t>SPLIT_TT_VER</w:t>
            </w:r>
          </w:p>
        </w:tc>
        <w:tc>
          <w:tcPr>
            <w:tcW w:w="2797" w:type="dxa"/>
            <w:vAlign w:val="center"/>
          </w:tcPr>
          <w:p w14:paraId="4D63CEBB" w14:textId="77777777" w:rsidR="000F757F" w:rsidRPr="003F3F11" w:rsidRDefault="000F757F" w:rsidP="00D5520A">
            <w:pPr>
              <w:keepNext/>
              <w:keepLines/>
              <w:jc w:val="center"/>
              <w:rPr>
                <w:rFonts w:eastAsia="Batang"/>
                <w:noProof/>
                <w:lang w:eastAsia="ko-KR"/>
              </w:rPr>
            </w:pPr>
            <w:r>
              <w:rPr>
                <w:rFonts w:eastAsia="Batang"/>
                <w:noProof/>
                <w:lang w:eastAsia="ko-KR"/>
              </w:rPr>
              <w:t>1</w:t>
            </w:r>
          </w:p>
        </w:tc>
        <w:tc>
          <w:tcPr>
            <w:tcW w:w="2712" w:type="dxa"/>
            <w:vAlign w:val="center"/>
          </w:tcPr>
          <w:p w14:paraId="08FEC4FD" w14:textId="77777777" w:rsidR="000F757F" w:rsidRPr="003F3F11" w:rsidRDefault="000F757F" w:rsidP="009C5E4D">
            <w:pPr>
              <w:keepNext/>
              <w:keepLines/>
              <w:jc w:val="center"/>
              <w:rPr>
                <w:rFonts w:eastAsia="Batang"/>
                <w:noProof/>
                <w:lang w:eastAsia="ko-KR"/>
              </w:rPr>
            </w:pPr>
            <w:r>
              <w:rPr>
                <w:rFonts w:eastAsia="Batang"/>
                <w:noProof/>
                <w:lang w:eastAsia="ko-KR"/>
              </w:rPr>
              <w:t>0</w:t>
            </w:r>
          </w:p>
        </w:tc>
      </w:tr>
      <w:tr w:rsidR="000F757F" w:rsidRPr="003F3F11" w14:paraId="7A52B350" w14:textId="77777777" w:rsidTr="002049F2">
        <w:trPr>
          <w:cantSplit/>
          <w:jc w:val="center"/>
        </w:trPr>
        <w:tc>
          <w:tcPr>
            <w:tcW w:w="1893" w:type="dxa"/>
            <w:vAlign w:val="center"/>
          </w:tcPr>
          <w:p w14:paraId="60946B23" w14:textId="77777777" w:rsidR="000F757F" w:rsidRPr="003F3F11" w:rsidRDefault="000F757F" w:rsidP="00CA7357">
            <w:pPr>
              <w:keepNext/>
              <w:keepLines/>
              <w:jc w:val="center"/>
              <w:rPr>
                <w:rFonts w:eastAsia="Batang"/>
                <w:noProof/>
                <w:lang w:eastAsia="ko-KR"/>
              </w:rPr>
            </w:pPr>
            <w:r>
              <w:rPr>
                <w:rFonts w:eastAsia="Batang"/>
                <w:noProof/>
                <w:lang w:eastAsia="ko-KR"/>
              </w:rPr>
              <w:t>SPLIT_BT_VER</w:t>
            </w:r>
          </w:p>
        </w:tc>
        <w:tc>
          <w:tcPr>
            <w:tcW w:w="2797" w:type="dxa"/>
            <w:vAlign w:val="center"/>
          </w:tcPr>
          <w:p w14:paraId="38DF11A1" w14:textId="77777777" w:rsidR="000F757F" w:rsidRPr="003F3F11" w:rsidRDefault="000F757F" w:rsidP="00D5520A">
            <w:pPr>
              <w:keepNext/>
              <w:keepLines/>
              <w:jc w:val="center"/>
              <w:rPr>
                <w:rFonts w:eastAsia="Batang"/>
                <w:noProof/>
                <w:lang w:eastAsia="ko-KR"/>
              </w:rPr>
            </w:pPr>
            <w:r>
              <w:rPr>
                <w:rFonts w:eastAsia="Batang"/>
                <w:noProof/>
                <w:lang w:eastAsia="ko-KR"/>
              </w:rPr>
              <w:t>1</w:t>
            </w:r>
          </w:p>
        </w:tc>
        <w:tc>
          <w:tcPr>
            <w:tcW w:w="2712" w:type="dxa"/>
            <w:vAlign w:val="center"/>
          </w:tcPr>
          <w:p w14:paraId="60B42740" w14:textId="77777777" w:rsidR="000F757F" w:rsidRPr="003F3F11" w:rsidRDefault="000F757F" w:rsidP="009C5E4D">
            <w:pPr>
              <w:keepNext/>
              <w:keepLines/>
              <w:jc w:val="center"/>
              <w:rPr>
                <w:rFonts w:eastAsia="Batang"/>
                <w:noProof/>
                <w:lang w:eastAsia="ko-KR"/>
              </w:rPr>
            </w:pPr>
            <w:r>
              <w:rPr>
                <w:rFonts w:eastAsia="Batang"/>
                <w:noProof/>
                <w:lang w:eastAsia="ko-KR"/>
              </w:rPr>
              <w:t>1</w:t>
            </w:r>
          </w:p>
        </w:tc>
      </w:tr>
    </w:tbl>
    <w:p w14:paraId="51B607EF" w14:textId="77777777" w:rsidR="000F757F" w:rsidRDefault="000F757F" w:rsidP="00CA7357"/>
    <w:bookmarkStart w:id="98" w:name="_Hlk32692475"/>
    <w:p w14:paraId="4F5B500A" w14:textId="5496A65D" w:rsidR="00A568DF" w:rsidRDefault="00567BE3" w:rsidP="00CA7357">
      <w:pPr>
        <w:jc w:val="both"/>
        <w:rPr>
          <w:szCs w:val="22"/>
          <w:lang w:val="en-CA" w:eastAsia="zh-CN"/>
        </w:rPr>
      </w:pPr>
      <w:r>
        <w:fldChar w:fldCharType="begin"/>
      </w:r>
      <w:r>
        <w:instrText xml:space="preserve"> REF _Ref513126533 \h </w:instrText>
      </w:r>
      <w:r>
        <w:fldChar w:fldCharType="separate"/>
      </w:r>
      <w:r w:rsidR="003A61E2" w:rsidRPr="00BF6BF4">
        <w:rPr>
          <w:lang w:val="en-GB"/>
        </w:rPr>
        <w:t xml:space="preserve">Figure </w:t>
      </w:r>
      <w:r w:rsidR="003A61E2">
        <w:rPr>
          <w:noProof/>
          <w:lang w:val="en-GB"/>
        </w:rPr>
        <w:t>9</w:t>
      </w:r>
      <w:r>
        <w:fldChar w:fldCharType="end"/>
      </w:r>
      <w:r>
        <w:t xml:space="preserve"> </w:t>
      </w:r>
      <w:r w:rsidR="00A568DF" w:rsidRPr="00A568DF">
        <w:t>shows a CTU divided into multiple C</w:t>
      </w:r>
      <w:r w:rsidR="00976827">
        <w:t>U</w:t>
      </w:r>
      <w:r w:rsidR="00A568DF" w:rsidRPr="00A568DF">
        <w:t>s</w:t>
      </w:r>
      <w:r w:rsidR="00A568DF">
        <w:t xml:space="preserve"> </w:t>
      </w:r>
      <w:r w:rsidR="00A568DF" w:rsidRPr="00C404E6">
        <w:t xml:space="preserve">with a </w:t>
      </w:r>
      <w:r w:rsidR="00C404E6" w:rsidRPr="00C404E6">
        <w:rPr>
          <w:szCs w:val="22"/>
          <w:lang w:val="en-CA" w:eastAsia="zh-CN"/>
        </w:rPr>
        <w:t xml:space="preserve">quadtree </w:t>
      </w:r>
      <w:r w:rsidR="00FB2C49">
        <w:rPr>
          <w:szCs w:val="22"/>
          <w:lang w:val="en-CA" w:eastAsia="zh-CN"/>
        </w:rPr>
        <w:t>and</w:t>
      </w:r>
      <w:r w:rsidR="00C404E6" w:rsidRPr="00C404E6">
        <w:rPr>
          <w:szCs w:val="22"/>
          <w:lang w:val="en-CA" w:eastAsia="zh-CN"/>
        </w:rPr>
        <w:t xml:space="preserve"> nested multi-type tree</w:t>
      </w:r>
      <w:r w:rsidR="00D4740B">
        <w:rPr>
          <w:szCs w:val="22"/>
          <w:lang w:val="en-CA" w:eastAsia="zh-CN"/>
        </w:rPr>
        <w:t xml:space="preserve"> coding block structure</w:t>
      </w:r>
      <w:r w:rsidR="00491810">
        <w:rPr>
          <w:szCs w:val="22"/>
          <w:lang w:val="en-CA" w:eastAsia="zh-CN"/>
        </w:rPr>
        <w:t xml:space="preserve">, where the bold block edges represent </w:t>
      </w:r>
      <w:r w:rsidR="00491810" w:rsidRPr="00C404E6">
        <w:rPr>
          <w:szCs w:val="22"/>
          <w:lang w:val="en-CA" w:eastAsia="zh-CN"/>
        </w:rPr>
        <w:t xml:space="preserve">quadtree </w:t>
      </w:r>
      <w:r w:rsidR="00491810">
        <w:rPr>
          <w:szCs w:val="22"/>
          <w:lang w:val="en-CA" w:eastAsia="zh-CN"/>
        </w:rPr>
        <w:t xml:space="preserve">partitioning and the remaining </w:t>
      </w:r>
      <w:r w:rsidR="001A1E27">
        <w:rPr>
          <w:szCs w:val="22"/>
          <w:lang w:val="en-CA" w:eastAsia="zh-CN"/>
        </w:rPr>
        <w:t>edges represent</w:t>
      </w:r>
      <w:r w:rsidR="00491810">
        <w:rPr>
          <w:szCs w:val="22"/>
          <w:lang w:val="en-CA" w:eastAsia="zh-CN"/>
        </w:rPr>
        <w:t xml:space="preserve"> multi-type tree partitioning</w:t>
      </w:r>
      <w:r w:rsidR="00A568DF">
        <w:rPr>
          <w:szCs w:val="22"/>
          <w:lang w:val="en-CA" w:eastAsia="zh-CN"/>
        </w:rPr>
        <w:t>.</w:t>
      </w:r>
      <w:r w:rsidR="00D471ED">
        <w:rPr>
          <w:szCs w:val="22"/>
          <w:lang w:val="en-CA" w:eastAsia="zh-CN"/>
        </w:rPr>
        <w:t xml:space="preserve"> </w:t>
      </w:r>
      <w:r w:rsidR="00D471ED" w:rsidRPr="00D471ED">
        <w:rPr>
          <w:szCs w:val="22"/>
          <w:lang w:val="en-CA" w:eastAsia="zh-CN"/>
        </w:rPr>
        <w:t xml:space="preserve">The </w:t>
      </w:r>
      <w:r w:rsidR="00491810" w:rsidRPr="00C404E6">
        <w:rPr>
          <w:szCs w:val="22"/>
          <w:lang w:val="en-CA" w:eastAsia="zh-CN"/>
        </w:rPr>
        <w:t xml:space="preserve">quadtree with nested multi-type </w:t>
      </w:r>
      <w:r w:rsidR="00D471ED" w:rsidRPr="00D471ED">
        <w:rPr>
          <w:szCs w:val="22"/>
          <w:lang w:val="en-CA" w:eastAsia="zh-CN"/>
        </w:rPr>
        <w:t xml:space="preserve">tree </w:t>
      </w:r>
      <w:r w:rsidR="00D471ED">
        <w:rPr>
          <w:szCs w:val="22"/>
          <w:lang w:val="en-CA" w:eastAsia="zh-CN"/>
        </w:rPr>
        <w:t xml:space="preserve">partition </w:t>
      </w:r>
      <w:r w:rsidR="001A1E27">
        <w:rPr>
          <w:szCs w:val="22"/>
          <w:lang w:val="en-CA" w:eastAsia="zh-CN"/>
        </w:rPr>
        <w:t>provides</w:t>
      </w:r>
      <w:r w:rsidR="001A1E27" w:rsidRPr="00D471ED">
        <w:rPr>
          <w:szCs w:val="22"/>
          <w:lang w:val="en-CA" w:eastAsia="zh-CN"/>
        </w:rPr>
        <w:t xml:space="preserve"> </w:t>
      </w:r>
      <w:r w:rsidR="00D471ED" w:rsidRPr="00D471ED">
        <w:rPr>
          <w:szCs w:val="22"/>
          <w:lang w:val="en-CA" w:eastAsia="zh-CN"/>
        </w:rPr>
        <w:t>a content-adaptive coding tree structure comprised of C</w:t>
      </w:r>
      <w:r w:rsidR="00976827">
        <w:rPr>
          <w:szCs w:val="22"/>
          <w:lang w:val="en-CA" w:eastAsia="zh-CN"/>
        </w:rPr>
        <w:t>U</w:t>
      </w:r>
      <w:r w:rsidR="00D471ED" w:rsidRPr="00D471ED">
        <w:rPr>
          <w:szCs w:val="22"/>
          <w:lang w:val="en-CA" w:eastAsia="zh-CN"/>
        </w:rPr>
        <w:t>s</w:t>
      </w:r>
      <w:r w:rsidR="00D471ED">
        <w:rPr>
          <w:szCs w:val="22"/>
          <w:lang w:val="en-CA" w:eastAsia="zh-CN"/>
        </w:rPr>
        <w:t xml:space="preserve">. The size of the CU </w:t>
      </w:r>
      <w:r w:rsidR="00D471ED" w:rsidRPr="00D471ED">
        <w:rPr>
          <w:szCs w:val="22"/>
          <w:lang w:val="en-CA" w:eastAsia="zh-CN"/>
        </w:rPr>
        <w:t xml:space="preserve">may be as large as the CTU or as small as </w:t>
      </w:r>
      <w:r w:rsidR="00D471ED">
        <w:rPr>
          <w:szCs w:val="22"/>
          <w:lang w:val="en-CA" w:eastAsia="zh-CN"/>
        </w:rPr>
        <w:t>4</w:t>
      </w:r>
      <w:r w:rsidR="00D471ED" w:rsidRPr="00A05952">
        <w:rPr>
          <w:szCs w:val="22"/>
          <w:lang w:val="en-CA" w:eastAsia="zh-CN"/>
        </w:rPr>
        <w:t>×</w:t>
      </w:r>
      <w:r w:rsidR="00D471ED">
        <w:rPr>
          <w:szCs w:val="22"/>
          <w:lang w:val="en-CA" w:eastAsia="zh-CN"/>
        </w:rPr>
        <w:t>4</w:t>
      </w:r>
      <w:r w:rsidR="0015581E">
        <w:rPr>
          <w:szCs w:val="22"/>
          <w:lang w:val="en-CA" w:eastAsia="zh-CN"/>
        </w:rPr>
        <w:t xml:space="preserve"> </w:t>
      </w:r>
      <w:r w:rsidR="0015581E">
        <w:rPr>
          <w:szCs w:val="22"/>
          <w:lang w:val="en-CA" w:eastAsia="zh-CN"/>
        </w:rPr>
        <w:lastRenderedPageBreak/>
        <w:t>in units of luma samples</w:t>
      </w:r>
      <w:r w:rsidR="00D471ED" w:rsidRPr="00D471ED">
        <w:rPr>
          <w:szCs w:val="22"/>
          <w:lang w:val="en-CA" w:eastAsia="zh-CN"/>
        </w:rPr>
        <w:t>.</w:t>
      </w:r>
      <w:r w:rsidR="00FF5DB4">
        <w:rPr>
          <w:szCs w:val="22"/>
          <w:lang w:val="en-CA" w:eastAsia="zh-CN"/>
        </w:rPr>
        <w:t xml:space="preserve"> For </w:t>
      </w:r>
      <w:r w:rsidR="00FF5DB4" w:rsidRPr="00220390">
        <w:rPr>
          <w:szCs w:val="22"/>
          <w:lang w:val="en-CA" w:eastAsia="zh-CN"/>
        </w:rPr>
        <w:t>the case of the 4:2:0 chroma format</w:t>
      </w:r>
      <w:r w:rsidR="00FF5DB4">
        <w:rPr>
          <w:szCs w:val="22"/>
          <w:lang w:val="en-CA" w:eastAsia="zh-CN"/>
        </w:rPr>
        <w:t>, the maximum chroma CB size is 64</w:t>
      </w:r>
      <w:r w:rsidR="00FF5DB4" w:rsidRPr="00A05952">
        <w:rPr>
          <w:szCs w:val="22"/>
          <w:lang w:val="en-CA" w:eastAsia="zh-CN"/>
        </w:rPr>
        <w:t>×</w:t>
      </w:r>
      <w:r w:rsidR="00FF5DB4">
        <w:rPr>
          <w:szCs w:val="22"/>
          <w:lang w:val="en-CA" w:eastAsia="zh-CN"/>
        </w:rPr>
        <w:t xml:space="preserve">64 and the minimum </w:t>
      </w:r>
      <w:r w:rsidR="008A02B7">
        <w:rPr>
          <w:szCs w:val="22"/>
          <w:lang w:val="en-CA" w:eastAsia="zh-CN"/>
        </w:rPr>
        <w:t xml:space="preserve">size </w:t>
      </w:r>
      <w:r w:rsidR="00FF5DB4">
        <w:rPr>
          <w:szCs w:val="22"/>
          <w:lang w:val="en-CA" w:eastAsia="zh-CN"/>
        </w:rPr>
        <w:t xml:space="preserve">chroma CB </w:t>
      </w:r>
      <w:r w:rsidR="008A02B7">
        <w:rPr>
          <w:szCs w:val="22"/>
          <w:lang w:val="en-CA" w:eastAsia="zh-CN"/>
        </w:rPr>
        <w:t>consist of 16 chroma samples</w:t>
      </w:r>
      <w:r w:rsidR="009A18B2">
        <w:rPr>
          <w:szCs w:val="22"/>
          <w:lang w:val="en-CA" w:eastAsia="zh-CN"/>
        </w:rPr>
        <w:t>.</w:t>
      </w:r>
    </w:p>
    <w:bookmarkEnd w:id="98"/>
    <w:p w14:paraId="7D1A5EE7" w14:textId="29500A48" w:rsidR="005C31E2" w:rsidRPr="005C31E2" w:rsidRDefault="005C31E2" w:rsidP="00D5520A">
      <w:pPr>
        <w:jc w:val="both"/>
        <w:rPr>
          <w:szCs w:val="22"/>
          <w:lang w:val="en-CA" w:eastAsia="zh-CN"/>
        </w:rPr>
      </w:pPr>
      <w:r>
        <w:t xml:space="preserve">In VVC, the </w:t>
      </w:r>
      <w:r w:rsidR="0015581E">
        <w:t>m</w:t>
      </w:r>
      <w:r w:rsidRPr="00FF5DB4">
        <w:t xml:space="preserve">aximum </w:t>
      </w:r>
      <w:r w:rsidR="0015581E">
        <w:t xml:space="preserve">supported </w:t>
      </w:r>
      <w:r>
        <w:t>luma</w:t>
      </w:r>
      <w:r w:rsidRPr="00FF5DB4">
        <w:t xml:space="preserve"> </w:t>
      </w:r>
      <w:r w:rsidR="002F2DB9">
        <w:t>transform</w:t>
      </w:r>
      <w:r w:rsidR="002F2DB9" w:rsidRPr="00FF5DB4">
        <w:t xml:space="preserve"> </w:t>
      </w:r>
      <w:r w:rsidRPr="00FF5DB4">
        <w:t xml:space="preserve">size </w:t>
      </w:r>
      <w:r>
        <w:t xml:space="preserve">is </w:t>
      </w:r>
      <w:r w:rsidRPr="009A18B2">
        <w:t>64×64</w:t>
      </w:r>
      <w:r>
        <w:t xml:space="preserve"> and </w:t>
      </w:r>
      <w:r w:rsidR="0015581E">
        <w:t xml:space="preserve">the </w:t>
      </w:r>
      <w:r>
        <w:t>m</w:t>
      </w:r>
      <w:r w:rsidRPr="00FF5DB4">
        <w:t xml:space="preserve">aximum </w:t>
      </w:r>
      <w:r w:rsidR="0015581E">
        <w:t xml:space="preserve">supported </w:t>
      </w:r>
      <w:r>
        <w:t>chroma</w:t>
      </w:r>
      <w:r w:rsidRPr="00FF5DB4">
        <w:t xml:space="preserve"> </w:t>
      </w:r>
      <w:r w:rsidR="002F2DB9">
        <w:t>transform</w:t>
      </w:r>
      <w:r w:rsidR="002F2DB9" w:rsidRPr="00FF5DB4">
        <w:t xml:space="preserve"> </w:t>
      </w:r>
      <w:r w:rsidRPr="00FF5DB4">
        <w:t xml:space="preserve">size </w:t>
      </w:r>
      <w:r>
        <w:t>is 32</w:t>
      </w:r>
      <w:r w:rsidRPr="009A18B2">
        <w:t>×</w:t>
      </w:r>
      <w:r>
        <w:t xml:space="preserve">32. When the </w:t>
      </w:r>
      <w:r w:rsidR="0015581E">
        <w:t xml:space="preserve">width or height </w:t>
      </w:r>
      <w:r>
        <w:t xml:space="preserve">of </w:t>
      </w:r>
      <w:r w:rsidR="0015581E">
        <w:t>the</w:t>
      </w:r>
      <w:r>
        <w:t xml:space="preserve"> CB is larger the maximum </w:t>
      </w:r>
      <w:r w:rsidR="0015581E">
        <w:t>transform width or height</w:t>
      </w:r>
      <w:r>
        <w:t xml:space="preserve">, the CB is automatically split </w:t>
      </w:r>
      <w:r w:rsidR="002F2DB9">
        <w:t xml:space="preserve">in the horizontal and/or vertical direction </w:t>
      </w:r>
      <w:r>
        <w:t xml:space="preserve">to meet the </w:t>
      </w:r>
      <w:r w:rsidR="002F2DB9">
        <w:t xml:space="preserve">transform </w:t>
      </w:r>
      <w:r w:rsidR="0015581E">
        <w:t xml:space="preserve">size </w:t>
      </w:r>
      <w:r>
        <w:t xml:space="preserve">restriction </w:t>
      </w:r>
      <w:r w:rsidR="002F2DB9">
        <w:t>in that direction</w:t>
      </w:r>
      <w:r>
        <w:t>.</w:t>
      </w:r>
    </w:p>
    <w:p w14:paraId="77B7CADC" w14:textId="77777777" w:rsidR="00A73140" w:rsidRDefault="0073267D" w:rsidP="00CD45EA">
      <w:pPr>
        <w:spacing w:after="120"/>
        <w:jc w:val="center"/>
        <w:rPr>
          <w:szCs w:val="22"/>
          <w:lang w:val="en-CA" w:eastAsia="zh-CN"/>
        </w:rPr>
      </w:pPr>
      <w:r>
        <w:rPr>
          <w:noProof/>
          <w:szCs w:val="22"/>
          <w:lang w:eastAsia="zh-CN"/>
        </w:rPr>
        <w:drawing>
          <wp:inline distT="0" distB="0" distL="0" distR="0" wp14:anchorId="20962D3D" wp14:editId="187CE822">
            <wp:extent cx="4169410" cy="394271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69410" cy="3942715"/>
                    </a:xfrm>
                    <a:prstGeom prst="rect">
                      <a:avLst/>
                    </a:prstGeom>
                    <a:noFill/>
                    <a:ln>
                      <a:noFill/>
                    </a:ln>
                  </pic:spPr>
                </pic:pic>
              </a:graphicData>
            </a:graphic>
          </wp:inline>
        </w:drawing>
      </w:r>
    </w:p>
    <w:p w14:paraId="60EE5F5E" w14:textId="7F5DA2A9" w:rsidR="00A73140" w:rsidRDefault="00A73140" w:rsidP="00CD45EA">
      <w:pPr>
        <w:pStyle w:val="Caption"/>
        <w:keepLines/>
        <w:spacing w:before="136"/>
      </w:pPr>
      <w:bookmarkStart w:id="99" w:name="_Ref513126533"/>
      <w:r w:rsidRPr="00BF6BF4">
        <w:rPr>
          <w:lang w:val="en-GB"/>
        </w:rPr>
        <w:t xml:space="preserve">Figure </w:t>
      </w:r>
      <w:r w:rsidR="00795046">
        <w:rPr>
          <w:lang w:val="en-GB"/>
        </w:rPr>
        <w:fldChar w:fldCharType="begin"/>
      </w:r>
      <w:r w:rsidR="00795046">
        <w:rPr>
          <w:lang w:val="en-GB"/>
        </w:rPr>
        <w:instrText xml:space="preserve"> SEQ Figure \* ARABIC </w:instrText>
      </w:r>
      <w:r w:rsidR="00795046">
        <w:rPr>
          <w:lang w:val="en-GB"/>
        </w:rPr>
        <w:fldChar w:fldCharType="separate"/>
      </w:r>
      <w:r w:rsidR="003A61E2">
        <w:rPr>
          <w:noProof/>
          <w:lang w:val="en-GB"/>
        </w:rPr>
        <w:t>9</w:t>
      </w:r>
      <w:r w:rsidR="00795046">
        <w:rPr>
          <w:lang w:val="en-GB"/>
        </w:rPr>
        <w:fldChar w:fldCharType="end"/>
      </w:r>
      <w:bookmarkEnd w:id="99"/>
      <w:r w:rsidRPr="001811D1">
        <w:rPr>
          <w:lang w:val="en-GB"/>
        </w:rPr>
        <w:t xml:space="preserve">– </w:t>
      </w:r>
      <w:r w:rsidRPr="00A73140">
        <w:t xml:space="preserve">Example of </w:t>
      </w:r>
      <w:r w:rsidR="00752C0B" w:rsidRPr="00752C0B">
        <w:t>quadtree with nested multi-type tree</w:t>
      </w:r>
      <w:r w:rsidR="00A568DF">
        <w:t xml:space="preserve"> </w:t>
      </w:r>
      <w:r w:rsidRPr="00A73140">
        <w:t xml:space="preserve">coding </w:t>
      </w:r>
      <w:r w:rsidR="00752C0B">
        <w:t>block</w:t>
      </w:r>
      <w:r w:rsidR="00752C0B" w:rsidRPr="00A73140">
        <w:t xml:space="preserve"> </w:t>
      </w:r>
      <w:r w:rsidRPr="00A73140">
        <w:t>structure</w:t>
      </w:r>
    </w:p>
    <w:p w14:paraId="33CD8652" w14:textId="77777777" w:rsidR="009C7FC9" w:rsidRPr="00A05952" w:rsidRDefault="009C7FC9" w:rsidP="00CD45EA">
      <w:pPr>
        <w:spacing w:after="120"/>
        <w:jc w:val="both"/>
        <w:rPr>
          <w:szCs w:val="22"/>
          <w:lang w:val="en-CA" w:eastAsia="zh-CN"/>
        </w:rPr>
      </w:pPr>
      <w:r w:rsidRPr="00A05952">
        <w:rPr>
          <w:szCs w:val="22"/>
          <w:lang w:val="en-CA" w:eastAsia="zh-CN"/>
        </w:rPr>
        <w:t xml:space="preserve">The following parameters are defined </w:t>
      </w:r>
      <w:r w:rsidR="00995489">
        <w:rPr>
          <w:szCs w:val="22"/>
          <w:lang w:val="en-CA" w:eastAsia="zh-CN"/>
        </w:rPr>
        <w:t xml:space="preserve">and specified by SPS </w:t>
      </w:r>
      <w:r w:rsidR="00995489" w:rsidRPr="00995489">
        <w:rPr>
          <w:szCs w:val="22"/>
          <w:lang w:val="en-CA" w:eastAsia="zh-CN"/>
        </w:rPr>
        <w:t xml:space="preserve">syntax elements </w:t>
      </w:r>
      <w:r w:rsidRPr="00A05952">
        <w:rPr>
          <w:szCs w:val="22"/>
          <w:lang w:val="en-CA" w:eastAsia="zh-CN"/>
        </w:rPr>
        <w:t xml:space="preserve">for the </w:t>
      </w:r>
      <w:r w:rsidR="00D4740B" w:rsidRPr="00D4740B">
        <w:rPr>
          <w:szCs w:val="22"/>
          <w:lang w:val="en-CA" w:eastAsia="zh-CN"/>
        </w:rPr>
        <w:t>quadtree with nested multi-type tree</w:t>
      </w:r>
      <w:r w:rsidRPr="00A05952">
        <w:rPr>
          <w:szCs w:val="22"/>
          <w:lang w:val="en-CA" w:eastAsia="zh-CN"/>
        </w:rPr>
        <w:t xml:space="preserve"> </w:t>
      </w:r>
      <w:r w:rsidR="00995489">
        <w:rPr>
          <w:szCs w:val="22"/>
          <w:lang w:val="en-CA" w:eastAsia="zh-CN"/>
        </w:rPr>
        <w:t>coding tree</w:t>
      </w:r>
      <w:r w:rsidRPr="00A05952">
        <w:rPr>
          <w:szCs w:val="22"/>
          <w:lang w:val="en-CA" w:eastAsia="zh-CN"/>
        </w:rPr>
        <w:t xml:space="preserve"> scheme.</w:t>
      </w:r>
    </w:p>
    <w:p w14:paraId="6EA6C437" w14:textId="77777777" w:rsidR="009C7FC9" w:rsidRPr="00A05952" w:rsidRDefault="009C7FC9" w:rsidP="00CD45EA">
      <w:pPr>
        <w:spacing w:after="120"/>
        <w:jc w:val="both"/>
        <w:rPr>
          <w:szCs w:val="22"/>
          <w:lang w:val="en-CA" w:eastAsia="zh-CN"/>
        </w:rPr>
      </w:pPr>
      <w:r w:rsidRPr="00A05952">
        <w:rPr>
          <w:szCs w:val="22"/>
          <w:lang w:val="en-CA" w:eastAsia="zh-CN"/>
        </w:rPr>
        <w:t>–</w:t>
      </w:r>
      <w:r w:rsidRPr="00A05952">
        <w:rPr>
          <w:szCs w:val="22"/>
          <w:lang w:val="en-CA" w:eastAsia="zh-CN"/>
        </w:rPr>
        <w:tab/>
        <w:t xml:space="preserve">CTU size: the root node size of a </w:t>
      </w:r>
      <w:r w:rsidR="00995489" w:rsidRPr="0073209D">
        <w:rPr>
          <w:lang w:val="en-GB"/>
        </w:rPr>
        <w:t>quaternary</w:t>
      </w:r>
      <w:r w:rsidR="00995489">
        <w:rPr>
          <w:lang w:val="en-GB"/>
        </w:rPr>
        <w:t xml:space="preserve"> tree</w:t>
      </w:r>
    </w:p>
    <w:p w14:paraId="0EC25650" w14:textId="77777777" w:rsidR="009C7FC9" w:rsidRPr="00A05952" w:rsidRDefault="009C7FC9" w:rsidP="00CD45EA">
      <w:pPr>
        <w:spacing w:after="120"/>
        <w:jc w:val="both"/>
        <w:rPr>
          <w:szCs w:val="22"/>
          <w:lang w:val="en-CA" w:eastAsia="zh-CN"/>
        </w:rPr>
      </w:pPr>
      <w:r w:rsidRPr="00A05952">
        <w:rPr>
          <w:szCs w:val="22"/>
          <w:lang w:val="en-CA" w:eastAsia="zh-CN"/>
        </w:rPr>
        <w:t>–</w:t>
      </w:r>
      <w:r w:rsidRPr="00A05952">
        <w:rPr>
          <w:szCs w:val="22"/>
          <w:lang w:val="en-CA" w:eastAsia="zh-CN"/>
        </w:rPr>
        <w:tab/>
      </w:r>
      <w:r w:rsidRPr="00A05952">
        <w:rPr>
          <w:i/>
          <w:szCs w:val="22"/>
          <w:lang w:val="en-CA" w:eastAsia="zh-CN"/>
        </w:rPr>
        <w:t>MinQTSize</w:t>
      </w:r>
      <w:r w:rsidRPr="00A05952">
        <w:rPr>
          <w:szCs w:val="22"/>
          <w:lang w:val="en-CA" w:eastAsia="zh-CN"/>
        </w:rPr>
        <w:t>: the minimum a</w:t>
      </w:r>
      <w:r w:rsidR="00995489">
        <w:rPr>
          <w:szCs w:val="22"/>
          <w:lang w:val="en-CA" w:eastAsia="zh-CN"/>
        </w:rPr>
        <w:t xml:space="preserve">llowed </w:t>
      </w:r>
      <w:r w:rsidR="00995489" w:rsidRPr="0073209D">
        <w:rPr>
          <w:lang w:val="en-GB"/>
        </w:rPr>
        <w:t>quaternary</w:t>
      </w:r>
      <w:r w:rsidR="00995489" w:rsidRPr="00A05952">
        <w:rPr>
          <w:szCs w:val="22"/>
          <w:lang w:val="en-CA" w:eastAsia="zh-CN"/>
        </w:rPr>
        <w:t xml:space="preserve"> </w:t>
      </w:r>
      <w:r w:rsidRPr="00A05952">
        <w:rPr>
          <w:szCs w:val="22"/>
          <w:lang w:val="en-CA" w:eastAsia="zh-CN"/>
        </w:rPr>
        <w:t>tree leaf node size</w:t>
      </w:r>
    </w:p>
    <w:p w14:paraId="5075F6EE" w14:textId="77777777" w:rsidR="009C7FC9" w:rsidRPr="00A05952" w:rsidRDefault="009C7FC9" w:rsidP="00CD45EA">
      <w:pPr>
        <w:spacing w:after="120"/>
        <w:jc w:val="both"/>
        <w:rPr>
          <w:szCs w:val="22"/>
          <w:lang w:val="en-CA" w:eastAsia="zh-CN"/>
        </w:rPr>
      </w:pPr>
      <w:r w:rsidRPr="00A05952">
        <w:rPr>
          <w:szCs w:val="22"/>
          <w:lang w:val="en-CA" w:eastAsia="zh-CN"/>
        </w:rPr>
        <w:t>–</w:t>
      </w:r>
      <w:r w:rsidRPr="00A05952">
        <w:rPr>
          <w:szCs w:val="22"/>
          <w:lang w:val="en-CA" w:eastAsia="zh-CN"/>
        </w:rPr>
        <w:tab/>
      </w:r>
      <w:r w:rsidRPr="00A05952">
        <w:rPr>
          <w:i/>
          <w:szCs w:val="22"/>
          <w:lang w:val="en-CA" w:eastAsia="zh-CN"/>
        </w:rPr>
        <w:t>Max</w:t>
      </w:r>
      <w:r w:rsidR="00D76E18">
        <w:rPr>
          <w:i/>
          <w:szCs w:val="22"/>
          <w:lang w:val="en-CA" w:eastAsia="zh-CN"/>
        </w:rPr>
        <w:t>Bt</w:t>
      </w:r>
      <w:r w:rsidRPr="00A05952">
        <w:rPr>
          <w:i/>
          <w:szCs w:val="22"/>
          <w:lang w:val="en-CA" w:eastAsia="zh-CN"/>
        </w:rPr>
        <w:t>Size</w:t>
      </w:r>
      <w:r w:rsidRPr="00A05952">
        <w:rPr>
          <w:szCs w:val="22"/>
          <w:lang w:val="en-CA" w:eastAsia="zh-CN"/>
        </w:rPr>
        <w:t>: the maximum allowed binary tree root node size</w:t>
      </w:r>
    </w:p>
    <w:p w14:paraId="588EE752" w14:textId="77777777" w:rsidR="00D76E18" w:rsidRPr="00A05952" w:rsidRDefault="00D76E18" w:rsidP="00CD45EA">
      <w:pPr>
        <w:spacing w:after="120"/>
        <w:jc w:val="both"/>
        <w:rPr>
          <w:szCs w:val="22"/>
          <w:lang w:val="en-CA" w:eastAsia="zh-CN"/>
        </w:rPr>
      </w:pPr>
      <w:r w:rsidRPr="00A05952">
        <w:rPr>
          <w:szCs w:val="22"/>
          <w:lang w:val="en-CA" w:eastAsia="zh-CN"/>
        </w:rPr>
        <w:t>–</w:t>
      </w:r>
      <w:r w:rsidRPr="00A05952">
        <w:rPr>
          <w:szCs w:val="22"/>
          <w:lang w:val="en-CA" w:eastAsia="zh-CN"/>
        </w:rPr>
        <w:tab/>
      </w:r>
      <w:r w:rsidRPr="00A05952">
        <w:rPr>
          <w:i/>
          <w:szCs w:val="22"/>
          <w:lang w:val="en-CA" w:eastAsia="zh-CN"/>
        </w:rPr>
        <w:t>Max</w:t>
      </w:r>
      <w:r>
        <w:rPr>
          <w:i/>
          <w:szCs w:val="22"/>
          <w:lang w:val="en-CA" w:eastAsia="zh-CN"/>
        </w:rPr>
        <w:t>Tt</w:t>
      </w:r>
      <w:r w:rsidRPr="00A05952">
        <w:rPr>
          <w:i/>
          <w:szCs w:val="22"/>
          <w:lang w:val="en-CA" w:eastAsia="zh-CN"/>
        </w:rPr>
        <w:t>Size</w:t>
      </w:r>
      <w:r w:rsidRPr="00A05952">
        <w:rPr>
          <w:szCs w:val="22"/>
          <w:lang w:val="en-CA" w:eastAsia="zh-CN"/>
        </w:rPr>
        <w:t xml:space="preserve">: the maximum allowed </w:t>
      </w:r>
      <w:r>
        <w:rPr>
          <w:szCs w:val="22"/>
          <w:lang w:val="en-CA" w:eastAsia="zh-CN"/>
        </w:rPr>
        <w:t>ternary</w:t>
      </w:r>
      <w:r w:rsidRPr="00A05952">
        <w:rPr>
          <w:szCs w:val="22"/>
          <w:lang w:val="en-CA" w:eastAsia="zh-CN"/>
        </w:rPr>
        <w:t xml:space="preserve"> tree root node size</w:t>
      </w:r>
    </w:p>
    <w:p w14:paraId="7D4D0CFA" w14:textId="77777777" w:rsidR="009C7FC9" w:rsidRPr="00A05952" w:rsidRDefault="009C7FC9" w:rsidP="00CD45EA">
      <w:pPr>
        <w:spacing w:after="120"/>
        <w:jc w:val="both"/>
        <w:rPr>
          <w:szCs w:val="22"/>
          <w:lang w:val="en-CA" w:eastAsia="zh-CN"/>
        </w:rPr>
      </w:pPr>
      <w:r w:rsidRPr="00A05952">
        <w:rPr>
          <w:szCs w:val="22"/>
          <w:lang w:val="en-CA" w:eastAsia="zh-CN"/>
        </w:rPr>
        <w:t>–</w:t>
      </w:r>
      <w:r w:rsidRPr="00A05952">
        <w:rPr>
          <w:szCs w:val="22"/>
          <w:lang w:val="en-CA" w:eastAsia="zh-CN"/>
        </w:rPr>
        <w:tab/>
      </w:r>
      <w:r w:rsidR="00480A40" w:rsidRPr="00A05952">
        <w:rPr>
          <w:i/>
          <w:szCs w:val="22"/>
          <w:lang w:val="en-CA" w:eastAsia="zh-CN"/>
        </w:rPr>
        <w:t>Max</w:t>
      </w:r>
      <w:r w:rsidR="00480A40">
        <w:rPr>
          <w:i/>
          <w:szCs w:val="22"/>
          <w:lang w:val="en-CA" w:eastAsia="zh-CN"/>
        </w:rPr>
        <w:t>Mtt</w:t>
      </w:r>
      <w:r w:rsidR="00480A40" w:rsidRPr="00A05952">
        <w:rPr>
          <w:i/>
          <w:szCs w:val="22"/>
          <w:lang w:val="en-CA" w:eastAsia="zh-CN"/>
        </w:rPr>
        <w:t>Depth</w:t>
      </w:r>
      <w:r w:rsidRPr="00A05952">
        <w:rPr>
          <w:szCs w:val="22"/>
          <w:lang w:val="en-CA" w:eastAsia="zh-CN"/>
        </w:rPr>
        <w:t xml:space="preserve">: the maximum allowed </w:t>
      </w:r>
      <w:r w:rsidR="00480A40" w:rsidRPr="00480A40">
        <w:rPr>
          <w:szCs w:val="22"/>
          <w:lang w:val="en-CA" w:eastAsia="zh-CN"/>
        </w:rPr>
        <w:t xml:space="preserve">hierarchy depth </w:t>
      </w:r>
      <w:r w:rsidR="00480A40">
        <w:rPr>
          <w:szCs w:val="22"/>
          <w:lang w:val="en-CA" w:eastAsia="zh-CN"/>
        </w:rPr>
        <w:t xml:space="preserve">of </w:t>
      </w:r>
      <w:r w:rsidR="00480A40" w:rsidRPr="00480A40">
        <w:rPr>
          <w:szCs w:val="22"/>
          <w:lang w:val="en-CA" w:eastAsia="zh-CN"/>
        </w:rPr>
        <w:t xml:space="preserve">multi-type tree splitting </w:t>
      </w:r>
      <w:r w:rsidR="00480A40">
        <w:rPr>
          <w:szCs w:val="22"/>
          <w:lang w:val="en-CA" w:eastAsia="zh-CN"/>
        </w:rPr>
        <w:t>from</w:t>
      </w:r>
      <w:r w:rsidR="00480A40" w:rsidRPr="00480A40">
        <w:rPr>
          <w:szCs w:val="22"/>
          <w:lang w:val="en-CA" w:eastAsia="zh-CN"/>
        </w:rPr>
        <w:t xml:space="preserve"> a quadtree leaf</w:t>
      </w:r>
    </w:p>
    <w:p w14:paraId="0FF7CB02" w14:textId="77777777" w:rsidR="009C7FC9" w:rsidRPr="00A05952" w:rsidRDefault="009C7FC9" w:rsidP="00CD45EA">
      <w:pPr>
        <w:spacing w:after="120"/>
        <w:jc w:val="both"/>
        <w:rPr>
          <w:szCs w:val="22"/>
          <w:lang w:val="en-CA" w:eastAsia="zh-CN"/>
        </w:rPr>
      </w:pPr>
      <w:r w:rsidRPr="00A05952">
        <w:rPr>
          <w:szCs w:val="22"/>
          <w:lang w:val="en-CA" w:eastAsia="zh-CN"/>
        </w:rPr>
        <w:t>–</w:t>
      </w:r>
      <w:r w:rsidRPr="00A05952">
        <w:rPr>
          <w:szCs w:val="22"/>
          <w:lang w:val="en-CA" w:eastAsia="zh-CN"/>
        </w:rPr>
        <w:tab/>
      </w:r>
      <w:r w:rsidRPr="00A05952">
        <w:rPr>
          <w:i/>
          <w:szCs w:val="22"/>
          <w:lang w:val="en-CA" w:eastAsia="zh-CN"/>
        </w:rPr>
        <w:t>Min</w:t>
      </w:r>
      <w:r w:rsidR="00D76E18">
        <w:rPr>
          <w:i/>
          <w:szCs w:val="22"/>
          <w:lang w:val="en-CA" w:eastAsia="zh-CN"/>
        </w:rPr>
        <w:t>Bt</w:t>
      </w:r>
      <w:r w:rsidRPr="00A05952">
        <w:rPr>
          <w:i/>
          <w:szCs w:val="22"/>
          <w:lang w:val="en-CA" w:eastAsia="zh-CN"/>
        </w:rPr>
        <w:t>Size</w:t>
      </w:r>
      <w:r w:rsidRPr="00A05952">
        <w:rPr>
          <w:szCs w:val="22"/>
          <w:lang w:val="en-CA" w:eastAsia="zh-CN"/>
        </w:rPr>
        <w:t>: the minimum allowed binary</w:t>
      </w:r>
      <w:r w:rsidR="00995489">
        <w:rPr>
          <w:szCs w:val="22"/>
          <w:lang w:val="en-CA" w:eastAsia="zh-CN"/>
        </w:rPr>
        <w:t xml:space="preserve"> </w:t>
      </w:r>
      <w:r w:rsidRPr="00A05952">
        <w:rPr>
          <w:szCs w:val="22"/>
          <w:lang w:val="en-CA" w:eastAsia="zh-CN"/>
        </w:rPr>
        <w:t>tree leaf node size</w:t>
      </w:r>
    </w:p>
    <w:p w14:paraId="3033CCB1" w14:textId="77777777" w:rsidR="00D76E18" w:rsidRPr="00A05952" w:rsidRDefault="00D76E18" w:rsidP="00CD45EA">
      <w:pPr>
        <w:spacing w:after="120"/>
        <w:jc w:val="both"/>
        <w:rPr>
          <w:szCs w:val="22"/>
          <w:lang w:val="en-CA" w:eastAsia="zh-CN"/>
        </w:rPr>
      </w:pPr>
      <w:r w:rsidRPr="00A05952">
        <w:rPr>
          <w:szCs w:val="22"/>
          <w:lang w:val="en-CA" w:eastAsia="zh-CN"/>
        </w:rPr>
        <w:t>–</w:t>
      </w:r>
      <w:r w:rsidRPr="00A05952">
        <w:rPr>
          <w:szCs w:val="22"/>
          <w:lang w:val="en-CA" w:eastAsia="zh-CN"/>
        </w:rPr>
        <w:tab/>
      </w:r>
      <w:r w:rsidRPr="00A05952">
        <w:rPr>
          <w:i/>
          <w:szCs w:val="22"/>
          <w:lang w:val="en-CA" w:eastAsia="zh-CN"/>
        </w:rPr>
        <w:t>Min</w:t>
      </w:r>
      <w:r>
        <w:rPr>
          <w:i/>
          <w:szCs w:val="22"/>
          <w:lang w:val="en-CA" w:eastAsia="zh-CN"/>
        </w:rPr>
        <w:t>Tt</w:t>
      </w:r>
      <w:r w:rsidRPr="00A05952">
        <w:rPr>
          <w:i/>
          <w:szCs w:val="22"/>
          <w:lang w:val="en-CA" w:eastAsia="zh-CN"/>
        </w:rPr>
        <w:t>Size</w:t>
      </w:r>
      <w:r w:rsidRPr="00A05952">
        <w:rPr>
          <w:szCs w:val="22"/>
          <w:lang w:val="en-CA" w:eastAsia="zh-CN"/>
        </w:rPr>
        <w:t xml:space="preserve">: the minimum allowed </w:t>
      </w:r>
      <w:r>
        <w:rPr>
          <w:szCs w:val="22"/>
          <w:lang w:val="en-CA" w:eastAsia="zh-CN"/>
        </w:rPr>
        <w:t xml:space="preserve">ternary </w:t>
      </w:r>
      <w:r w:rsidRPr="00A05952">
        <w:rPr>
          <w:szCs w:val="22"/>
          <w:lang w:val="en-CA" w:eastAsia="zh-CN"/>
        </w:rPr>
        <w:t>tree leaf node size</w:t>
      </w:r>
    </w:p>
    <w:p w14:paraId="17ED8506" w14:textId="622C5FA5" w:rsidR="009C7FC9" w:rsidRDefault="009C7FC9" w:rsidP="00CD45EA">
      <w:pPr>
        <w:spacing w:after="120"/>
        <w:jc w:val="both"/>
        <w:rPr>
          <w:szCs w:val="22"/>
          <w:lang w:val="en-CA" w:eastAsia="zh-CN"/>
        </w:rPr>
      </w:pPr>
      <w:r w:rsidRPr="00A05952">
        <w:rPr>
          <w:szCs w:val="22"/>
          <w:lang w:val="en-CA" w:eastAsia="zh-CN"/>
        </w:rPr>
        <w:t xml:space="preserve">In one example of the </w:t>
      </w:r>
      <w:r w:rsidR="00447E15" w:rsidRPr="00D4740B">
        <w:rPr>
          <w:szCs w:val="22"/>
          <w:lang w:val="en-CA" w:eastAsia="zh-CN"/>
        </w:rPr>
        <w:t>quadtree with nested multi-type tree</w:t>
      </w:r>
      <w:r w:rsidR="00447E15">
        <w:rPr>
          <w:szCs w:val="22"/>
          <w:lang w:val="en-CA" w:eastAsia="zh-CN"/>
        </w:rPr>
        <w:t xml:space="preserve"> </w:t>
      </w:r>
      <w:r w:rsidR="00995489">
        <w:rPr>
          <w:szCs w:val="22"/>
          <w:lang w:val="en-CA" w:eastAsia="zh-CN"/>
        </w:rPr>
        <w:t xml:space="preserve">coding tree </w:t>
      </w:r>
      <w:r w:rsidRPr="00A05952">
        <w:rPr>
          <w:szCs w:val="22"/>
          <w:lang w:val="en-CA" w:eastAsia="zh-CN"/>
        </w:rPr>
        <w:t xml:space="preserve">structure, the CTU size is set as 128×128 luma samples with two corresponding 64×64 blocks of </w:t>
      </w:r>
      <w:r w:rsidR="0015581E">
        <w:rPr>
          <w:szCs w:val="22"/>
          <w:lang w:val="en-CA" w:eastAsia="zh-CN"/>
        </w:rPr>
        <w:t xml:space="preserve">4:2:0 </w:t>
      </w:r>
      <w:r w:rsidRPr="00A05952">
        <w:rPr>
          <w:szCs w:val="22"/>
          <w:lang w:val="en-CA" w:eastAsia="zh-CN"/>
        </w:rPr>
        <w:t xml:space="preserve">chroma samples, the </w:t>
      </w:r>
      <w:r w:rsidRPr="00A05952">
        <w:rPr>
          <w:i/>
          <w:szCs w:val="22"/>
          <w:lang w:val="en-CA" w:eastAsia="zh-CN"/>
        </w:rPr>
        <w:t>MinQTSize</w:t>
      </w:r>
      <w:r w:rsidRPr="00A05952">
        <w:rPr>
          <w:szCs w:val="22"/>
          <w:lang w:val="en-CA" w:eastAsia="zh-CN"/>
        </w:rPr>
        <w:t xml:space="preserve"> is set as 16×16, the </w:t>
      </w:r>
      <w:r w:rsidRPr="00A05952">
        <w:rPr>
          <w:i/>
          <w:szCs w:val="22"/>
          <w:lang w:val="en-CA" w:eastAsia="zh-CN"/>
        </w:rPr>
        <w:t>Max</w:t>
      </w:r>
      <w:r w:rsidR="00447E15">
        <w:rPr>
          <w:i/>
          <w:szCs w:val="22"/>
          <w:lang w:val="en-CA" w:eastAsia="zh-CN"/>
        </w:rPr>
        <w:t>B</w:t>
      </w:r>
      <w:r w:rsidR="00447E15" w:rsidRPr="000C2FB5">
        <w:rPr>
          <w:i/>
          <w:szCs w:val="22"/>
          <w:lang w:val="en-CA" w:eastAsia="zh-CN"/>
        </w:rPr>
        <w:t>t</w:t>
      </w:r>
      <w:r w:rsidRPr="000C2FB5">
        <w:rPr>
          <w:i/>
          <w:szCs w:val="22"/>
          <w:lang w:val="en-CA" w:eastAsia="zh-CN"/>
        </w:rPr>
        <w:t>Size</w:t>
      </w:r>
      <w:r w:rsidR="00447E15" w:rsidRPr="000C2FB5">
        <w:rPr>
          <w:i/>
          <w:szCs w:val="22"/>
          <w:lang w:val="en-CA" w:eastAsia="zh-CN"/>
        </w:rPr>
        <w:t xml:space="preserve"> </w:t>
      </w:r>
      <w:r w:rsidR="000C2FB5" w:rsidRPr="007D65AA">
        <w:rPr>
          <w:szCs w:val="22"/>
          <w:lang w:val="en-CA" w:eastAsia="zh-CN"/>
        </w:rPr>
        <w:t xml:space="preserve">is set as </w:t>
      </w:r>
      <w:r w:rsidR="000C2FB5">
        <w:rPr>
          <w:szCs w:val="22"/>
          <w:lang w:val="en-CA" w:eastAsia="zh-CN"/>
        </w:rPr>
        <w:t>128</w:t>
      </w:r>
      <w:r w:rsidR="000C2FB5" w:rsidRPr="000C2FB5">
        <w:rPr>
          <w:szCs w:val="22"/>
          <w:lang w:val="en-CA" w:eastAsia="zh-CN"/>
        </w:rPr>
        <w:t>×</w:t>
      </w:r>
      <w:r w:rsidR="000C2FB5">
        <w:rPr>
          <w:szCs w:val="22"/>
          <w:lang w:val="en-CA" w:eastAsia="zh-CN"/>
        </w:rPr>
        <w:t>128</w:t>
      </w:r>
      <w:r w:rsidR="000C2FB5" w:rsidRPr="007D65AA">
        <w:rPr>
          <w:i/>
          <w:szCs w:val="22"/>
          <w:lang w:val="en-CA" w:eastAsia="zh-CN"/>
        </w:rPr>
        <w:t xml:space="preserve"> </w:t>
      </w:r>
      <w:r w:rsidR="00447E15" w:rsidRPr="00D83AEC">
        <w:rPr>
          <w:szCs w:val="22"/>
          <w:lang w:val="en-CA" w:eastAsia="zh-CN"/>
        </w:rPr>
        <w:t>and</w:t>
      </w:r>
      <w:r w:rsidR="00447E15">
        <w:rPr>
          <w:i/>
          <w:szCs w:val="22"/>
          <w:lang w:val="en-CA" w:eastAsia="zh-CN"/>
        </w:rPr>
        <w:t xml:space="preserve"> </w:t>
      </w:r>
      <w:r w:rsidR="00447E15" w:rsidRPr="00A05952">
        <w:rPr>
          <w:i/>
          <w:szCs w:val="22"/>
          <w:lang w:val="en-CA" w:eastAsia="zh-CN"/>
        </w:rPr>
        <w:t>Max</w:t>
      </w:r>
      <w:r w:rsidR="00447E15">
        <w:rPr>
          <w:i/>
          <w:szCs w:val="22"/>
          <w:lang w:val="en-CA" w:eastAsia="zh-CN"/>
        </w:rPr>
        <w:t>Tt</w:t>
      </w:r>
      <w:r w:rsidR="00447E15" w:rsidRPr="00A05952">
        <w:rPr>
          <w:i/>
          <w:szCs w:val="22"/>
          <w:lang w:val="en-CA" w:eastAsia="zh-CN"/>
        </w:rPr>
        <w:t>Size</w:t>
      </w:r>
      <w:r w:rsidRPr="00A05952">
        <w:rPr>
          <w:szCs w:val="22"/>
          <w:lang w:val="en-CA" w:eastAsia="zh-CN"/>
        </w:rPr>
        <w:t xml:space="preserve"> </w:t>
      </w:r>
      <w:r w:rsidR="000C2FB5">
        <w:rPr>
          <w:szCs w:val="22"/>
          <w:lang w:val="en-CA" w:eastAsia="zh-CN"/>
        </w:rPr>
        <w:t>is</w:t>
      </w:r>
      <w:r w:rsidR="000C2FB5" w:rsidRPr="00A05952">
        <w:rPr>
          <w:szCs w:val="22"/>
          <w:lang w:val="en-CA" w:eastAsia="zh-CN"/>
        </w:rPr>
        <w:t xml:space="preserve"> </w:t>
      </w:r>
      <w:r w:rsidRPr="00A05952">
        <w:rPr>
          <w:szCs w:val="22"/>
          <w:lang w:val="en-CA" w:eastAsia="zh-CN"/>
        </w:rPr>
        <w:t xml:space="preserve">set as 64×64, the </w:t>
      </w:r>
      <w:r w:rsidR="00AE3ED7" w:rsidRPr="00A05952">
        <w:rPr>
          <w:i/>
          <w:szCs w:val="22"/>
          <w:lang w:val="en-CA" w:eastAsia="zh-CN"/>
        </w:rPr>
        <w:t>Min</w:t>
      </w:r>
      <w:r w:rsidR="00447E15">
        <w:rPr>
          <w:i/>
          <w:szCs w:val="22"/>
          <w:lang w:val="en-CA" w:eastAsia="zh-CN"/>
        </w:rPr>
        <w:t>Bt</w:t>
      </w:r>
      <w:r w:rsidR="00AE3ED7" w:rsidRPr="00A05952">
        <w:rPr>
          <w:i/>
          <w:szCs w:val="22"/>
          <w:lang w:val="en-CA" w:eastAsia="zh-CN"/>
        </w:rPr>
        <w:t>Size</w:t>
      </w:r>
      <w:r w:rsidR="00AE3ED7" w:rsidRPr="00A05952">
        <w:rPr>
          <w:szCs w:val="22"/>
          <w:lang w:val="en-CA" w:eastAsia="zh-CN"/>
        </w:rPr>
        <w:t xml:space="preserve"> </w:t>
      </w:r>
      <w:r w:rsidR="00447E15">
        <w:rPr>
          <w:szCs w:val="22"/>
          <w:lang w:val="en-CA" w:eastAsia="zh-CN"/>
        </w:rPr>
        <w:t xml:space="preserve">and </w:t>
      </w:r>
      <w:r w:rsidR="00447E15" w:rsidRPr="00A05952">
        <w:rPr>
          <w:i/>
          <w:szCs w:val="22"/>
          <w:lang w:val="en-CA" w:eastAsia="zh-CN"/>
        </w:rPr>
        <w:t>Min</w:t>
      </w:r>
      <w:r w:rsidR="00447E15">
        <w:rPr>
          <w:i/>
          <w:szCs w:val="22"/>
          <w:lang w:val="en-CA" w:eastAsia="zh-CN"/>
        </w:rPr>
        <w:t>Tt</w:t>
      </w:r>
      <w:r w:rsidR="00447E15" w:rsidRPr="00A05952">
        <w:rPr>
          <w:i/>
          <w:szCs w:val="22"/>
          <w:lang w:val="en-CA" w:eastAsia="zh-CN"/>
        </w:rPr>
        <w:t>Size</w:t>
      </w:r>
      <w:r w:rsidR="00447E15" w:rsidRPr="00A05952">
        <w:rPr>
          <w:szCs w:val="22"/>
          <w:lang w:val="en-CA" w:eastAsia="zh-CN"/>
        </w:rPr>
        <w:t xml:space="preserve"> </w:t>
      </w:r>
      <w:r w:rsidRPr="00A05952">
        <w:rPr>
          <w:szCs w:val="22"/>
          <w:lang w:val="en-CA" w:eastAsia="zh-CN"/>
        </w:rPr>
        <w:t xml:space="preserve">(for both width and height) is set as 4×4, and the </w:t>
      </w:r>
      <w:r w:rsidR="00480A40">
        <w:rPr>
          <w:i/>
          <w:szCs w:val="22"/>
          <w:lang w:val="en-CA" w:eastAsia="zh-CN"/>
        </w:rPr>
        <w:t>MaxMttDepth</w:t>
      </w:r>
      <w:r w:rsidRPr="00A05952">
        <w:rPr>
          <w:szCs w:val="22"/>
          <w:lang w:val="en-CA" w:eastAsia="zh-CN"/>
        </w:rPr>
        <w:t xml:space="preserve"> is set as 4. The </w:t>
      </w:r>
      <w:r w:rsidR="00995489" w:rsidRPr="00995489">
        <w:rPr>
          <w:szCs w:val="22"/>
          <w:lang w:val="en-CA" w:eastAsia="zh-CN"/>
        </w:rPr>
        <w:t xml:space="preserve">quaternary tree </w:t>
      </w:r>
      <w:r w:rsidRPr="00A05952">
        <w:rPr>
          <w:szCs w:val="22"/>
          <w:lang w:val="en-CA" w:eastAsia="zh-CN"/>
        </w:rPr>
        <w:t xml:space="preserve">partitioning is applied to the CTU first to generate </w:t>
      </w:r>
      <w:r w:rsidR="00995489" w:rsidRPr="0073209D">
        <w:rPr>
          <w:lang w:val="en-GB"/>
        </w:rPr>
        <w:t>quaternary</w:t>
      </w:r>
      <w:r w:rsidR="00995489" w:rsidRPr="00A05952">
        <w:rPr>
          <w:szCs w:val="22"/>
          <w:lang w:val="en-CA" w:eastAsia="zh-CN"/>
        </w:rPr>
        <w:t xml:space="preserve"> tree </w:t>
      </w:r>
      <w:r w:rsidRPr="00A05952">
        <w:rPr>
          <w:szCs w:val="22"/>
          <w:lang w:val="en-CA" w:eastAsia="zh-CN"/>
        </w:rPr>
        <w:t xml:space="preserve">leaf nodes. The </w:t>
      </w:r>
      <w:r w:rsidR="00995489" w:rsidRPr="0073209D">
        <w:rPr>
          <w:lang w:val="en-GB"/>
        </w:rPr>
        <w:t>quaternary</w:t>
      </w:r>
      <w:r w:rsidR="00995489" w:rsidRPr="00A05952">
        <w:rPr>
          <w:szCs w:val="22"/>
          <w:lang w:val="en-CA" w:eastAsia="zh-CN"/>
        </w:rPr>
        <w:t xml:space="preserve"> tree </w:t>
      </w:r>
      <w:r w:rsidRPr="00A05952">
        <w:rPr>
          <w:szCs w:val="22"/>
          <w:lang w:val="en-CA" w:eastAsia="zh-CN"/>
        </w:rPr>
        <w:t xml:space="preserve">leaf nodes may have a size from 16×16 (i.e., the </w:t>
      </w:r>
      <w:r w:rsidRPr="00A05952">
        <w:rPr>
          <w:i/>
          <w:szCs w:val="22"/>
          <w:lang w:val="en-CA" w:eastAsia="zh-CN"/>
        </w:rPr>
        <w:t>MinQTSize</w:t>
      </w:r>
      <w:r w:rsidRPr="00A05952">
        <w:rPr>
          <w:szCs w:val="22"/>
          <w:lang w:val="en-CA" w:eastAsia="zh-CN"/>
        </w:rPr>
        <w:t xml:space="preserve">) to 128×128 (i.e., the CTU size). If the leaf </w:t>
      </w:r>
      <w:r w:rsidR="00995489">
        <w:rPr>
          <w:szCs w:val="22"/>
          <w:lang w:val="en-CA" w:eastAsia="zh-CN"/>
        </w:rPr>
        <w:t>QT</w:t>
      </w:r>
      <w:r w:rsidRPr="00A05952">
        <w:rPr>
          <w:szCs w:val="22"/>
          <w:lang w:val="en-CA" w:eastAsia="zh-CN"/>
        </w:rPr>
        <w:t xml:space="preserve"> node is 128×128, it will not be further split by the binary tree since the size exceeds the </w:t>
      </w:r>
      <w:r w:rsidR="00447E15" w:rsidRPr="00A05952">
        <w:rPr>
          <w:i/>
          <w:szCs w:val="22"/>
          <w:lang w:val="en-CA" w:eastAsia="zh-CN"/>
        </w:rPr>
        <w:t>MaxB</w:t>
      </w:r>
      <w:r w:rsidR="00447E15">
        <w:rPr>
          <w:i/>
          <w:szCs w:val="22"/>
          <w:lang w:val="en-CA" w:eastAsia="zh-CN"/>
        </w:rPr>
        <w:t>t</w:t>
      </w:r>
      <w:r w:rsidR="00447E15" w:rsidRPr="00A05952">
        <w:rPr>
          <w:i/>
          <w:szCs w:val="22"/>
          <w:lang w:val="en-CA" w:eastAsia="zh-CN"/>
        </w:rPr>
        <w:t>Size</w:t>
      </w:r>
      <w:r w:rsidR="00447E15" w:rsidRPr="00A05952">
        <w:rPr>
          <w:szCs w:val="22"/>
          <w:lang w:val="en-CA" w:eastAsia="zh-CN"/>
        </w:rPr>
        <w:t xml:space="preserve"> </w:t>
      </w:r>
      <w:r w:rsidR="00447E15">
        <w:rPr>
          <w:szCs w:val="22"/>
          <w:lang w:val="en-CA" w:eastAsia="zh-CN"/>
        </w:rPr>
        <w:t xml:space="preserve">and </w:t>
      </w:r>
      <w:r w:rsidR="00447E15" w:rsidRPr="00A05952">
        <w:rPr>
          <w:i/>
          <w:szCs w:val="22"/>
          <w:lang w:val="en-CA" w:eastAsia="zh-CN"/>
        </w:rPr>
        <w:t>Max</w:t>
      </w:r>
      <w:r w:rsidR="00447E15">
        <w:rPr>
          <w:i/>
          <w:szCs w:val="22"/>
          <w:lang w:val="en-CA" w:eastAsia="zh-CN"/>
        </w:rPr>
        <w:t>Tt</w:t>
      </w:r>
      <w:r w:rsidR="00447E15" w:rsidRPr="00A05952">
        <w:rPr>
          <w:i/>
          <w:szCs w:val="22"/>
          <w:lang w:val="en-CA" w:eastAsia="zh-CN"/>
        </w:rPr>
        <w:t>Size</w:t>
      </w:r>
      <w:r w:rsidR="00447E15" w:rsidRPr="00A05952">
        <w:rPr>
          <w:szCs w:val="22"/>
          <w:lang w:val="en-CA" w:eastAsia="zh-CN"/>
        </w:rPr>
        <w:t xml:space="preserve"> </w:t>
      </w:r>
      <w:r w:rsidRPr="00A05952">
        <w:rPr>
          <w:szCs w:val="22"/>
          <w:lang w:val="en-CA" w:eastAsia="zh-CN"/>
        </w:rPr>
        <w:t xml:space="preserve">(i.e., 64×64). Otherwise, the leaf qdtree node could be further partitioned by the </w:t>
      </w:r>
      <w:r w:rsidR="00447E15" w:rsidRPr="00447E15">
        <w:rPr>
          <w:szCs w:val="22"/>
          <w:lang w:val="en-CA" w:eastAsia="zh-CN"/>
        </w:rPr>
        <w:t>multi-type</w:t>
      </w:r>
      <w:r w:rsidR="00995489">
        <w:rPr>
          <w:szCs w:val="22"/>
          <w:lang w:val="en-CA" w:eastAsia="zh-CN"/>
        </w:rPr>
        <w:t xml:space="preserve"> </w:t>
      </w:r>
      <w:r w:rsidRPr="00A05952">
        <w:rPr>
          <w:szCs w:val="22"/>
          <w:lang w:val="en-CA" w:eastAsia="zh-CN"/>
        </w:rPr>
        <w:t xml:space="preserve">tree. Therefore, the </w:t>
      </w:r>
      <w:r w:rsidR="00AB71F6" w:rsidRPr="0073209D">
        <w:rPr>
          <w:lang w:val="en-GB"/>
        </w:rPr>
        <w:t>quaternary</w:t>
      </w:r>
      <w:r w:rsidR="00AB71F6" w:rsidRPr="00A05952">
        <w:rPr>
          <w:szCs w:val="22"/>
          <w:lang w:val="en-CA" w:eastAsia="zh-CN"/>
        </w:rPr>
        <w:t xml:space="preserve"> </w:t>
      </w:r>
      <w:r w:rsidR="00AB71F6" w:rsidRPr="00A05952">
        <w:rPr>
          <w:szCs w:val="22"/>
          <w:lang w:val="en-CA" w:eastAsia="zh-CN"/>
        </w:rPr>
        <w:lastRenderedPageBreak/>
        <w:t xml:space="preserve">tree </w:t>
      </w:r>
      <w:r w:rsidRPr="00A05952">
        <w:rPr>
          <w:szCs w:val="22"/>
          <w:lang w:val="en-CA" w:eastAsia="zh-CN"/>
        </w:rPr>
        <w:t xml:space="preserve">leaf node is also the root node for the </w:t>
      </w:r>
      <w:r w:rsidR="00447E15" w:rsidRPr="00447E15">
        <w:rPr>
          <w:szCs w:val="22"/>
          <w:lang w:val="en-CA" w:eastAsia="zh-CN"/>
        </w:rPr>
        <w:t>multi-type</w:t>
      </w:r>
      <w:r w:rsidRPr="00A05952">
        <w:rPr>
          <w:szCs w:val="22"/>
          <w:lang w:val="en-CA" w:eastAsia="zh-CN"/>
        </w:rPr>
        <w:t xml:space="preserve"> tree and it has </w:t>
      </w:r>
      <w:r w:rsidR="00447E15" w:rsidRPr="00447E15">
        <w:rPr>
          <w:szCs w:val="22"/>
          <w:lang w:val="en-CA" w:eastAsia="zh-CN"/>
        </w:rPr>
        <w:t>multi-type</w:t>
      </w:r>
      <w:r w:rsidR="00AB71F6">
        <w:rPr>
          <w:szCs w:val="22"/>
          <w:lang w:val="en-CA" w:eastAsia="zh-CN"/>
        </w:rPr>
        <w:t xml:space="preserve"> </w:t>
      </w:r>
      <w:r w:rsidRPr="00A05952">
        <w:rPr>
          <w:szCs w:val="22"/>
          <w:lang w:val="en-CA" w:eastAsia="zh-CN"/>
        </w:rPr>
        <w:t>tree depth</w:t>
      </w:r>
      <w:r w:rsidR="00447E15">
        <w:rPr>
          <w:szCs w:val="22"/>
          <w:lang w:val="en-CA" w:eastAsia="zh-CN"/>
        </w:rPr>
        <w:t xml:space="preserve"> (</w:t>
      </w:r>
      <w:r w:rsidR="00447E15" w:rsidRPr="00447E15">
        <w:rPr>
          <w:szCs w:val="22"/>
          <w:lang w:val="en-CA" w:eastAsia="zh-CN"/>
        </w:rPr>
        <w:t>mttDepth</w:t>
      </w:r>
      <w:r w:rsidR="00447E15">
        <w:rPr>
          <w:szCs w:val="22"/>
          <w:lang w:val="en-CA" w:eastAsia="zh-CN"/>
        </w:rPr>
        <w:t>)</w:t>
      </w:r>
      <w:r w:rsidRPr="00A05952">
        <w:rPr>
          <w:szCs w:val="22"/>
          <w:lang w:val="en-CA" w:eastAsia="zh-CN"/>
        </w:rPr>
        <w:t xml:space="preserve"> as 0. When the </w:t>
      </w:r>
      <w:r w:rsidR="00447E15" w:rsidRPr="00447E15">
        <w:rPr>
          <w:szCs w:val="22"/>
          <w:lang w:val="en-CA" w:eastAsia="zh-CN"/>
        </w:rPr>
        <w:t>multi-type</w:t>
      </w:r>
      <w:r w:rsidRPr="00A05952">
        <w:rPr>
          <w:szCs w:val="22"/>
          <w:lang w:val="en-CA" w:eastAsia="zh-CN"/>
        </w:rPr>
        <w:t xml:space="preserve"> tree depth reaches </w:t>
      </w:r>
      <w:r w:rsidR="00480A40">
        <w:rPr>
          <w:i/>
          <w:szCs w:val="22"/>
          <w:lang w:val="en-CA" w:eastAsia="zh-CN"/>
        </w:rPr>
        <w:t>MaxMttDepth</w:t>
      </w:r>
      <w:r w:rsidRPr="00A05952">
        <w:rPr>
          <w:szCs w:val="22"/>
          <w:lang w:val="en-CA" w:eastAsia="zh-CN"/>
        </w:rPr>
        <w:t xml:space="preserve"> (i.e., 4), no further splitting is considered. When the </w:t>
      </w:r>
      <w:r w:rsidR="00447E15" w:rsidRPr="00447E15">
        <w:rPr>
          <w:szCs w:val="22"/>
          <w:lang w:val="en-CA" w:eastAsia="zh-CN"/>
        </w:rPr>
        <w:t>multi-type</w:t>
      </w:r>
      <w:r w:rsidRPr="00A05952">
        <w:rPr>
          <w:szCs w:val="22"/>
          <w:lang w:val="en-CA" w:eastAsia="zh-CN"/>
        </w:rPr>
        <w:t xml:space="preserve"> tree node has width equal to </w:t>
      </w:r>
      <w:r w:rsidR="00447E15" w:rsidRPr="00A05952">
        <w:rPr>
          <w:i/>
          <w:szCs w:val="22"/>
          <w:lang w:val="en-CA" w:eastAsia="zh-CN"/>
        </w:rPr>
        <w:t>Min</w:t>
      </w:r>
      <w:r w:rsidR="00447E15">
        <w:rPr>
          <w:i/>
          <w:szCs w:val="22"/>
          <w:lang w:val="en-CA" w:eastAsia="zh-CN"/>
        </w:rPr>
        <w:t>Bt</w:t>
      </w:r>
      <w:r w:rsidR="00447E15" w:rsidRPr="00A05952">
        <w:rPr>
          <w:i/>
          <w:szCs w:val="22"/>
          <w:lang w:val="en-CA" w:eastAsia="zh-CN"/>
        </w:rPr>
        <w:t>Size</w:t>
      </w:r>
      <w:r w:rsidR="00447E15" w:rsidRPr="00A05952">
        <w:rPr>
          <w:szCs w:val="22"/>
          <w:lang w:val="en-CA" w:eastAsia="zh-CN"/>
        </w:rPr>
        <w:t xml:space="preserve"> </w:t>
      </w:r>
      <w:r w:rsidR="00447E15">
        <w:rPr>
          <w:szCs w:val="22"/>
          <w:lang w:val="en-CA" w:eastAsia="zh-CN"/>
        </w:rPr>
        <w:t xml:space="preserve">and </w:t>
      </w:r>
      <w:r w:rsidR="00FC7530">
        <w:rPr>
          <w:szCs w:val="22"/>
          <w:lang w:val="en-CA" w:eastAsia="zh-CN"/>
        </w:rPr>
        <w:t>smaller or equal to 2 * </w:t>
      </w:r>
      <w:r w:rsidR="00FC7530" w:rsidRPr="00A05952">
        <w:rPr>
          <w:i/>
          <w:szCs w:val="22"/>
          <w:lang w:val="en-CA" w:eastAsia="zh-CN"/>
        </w:rPr>
        <w:t>Min</w:t>
      </w:r>
      <w:r w:rsidR="00FC7530">
        <w:rPr>
          <w:i/>
          <w:szCs w:val="22"/>
          <w:lang w:val="en-CA" w:eastAsia="zh-CN"/>
        </w:rPr>
        <w:t>Tt</w:t>
      </w:r>
      <w:r w:rsidR="00FC7530" w:rsidRPr="00A05952">
        <w:rPr>
          <w:i/>
          <w:szCs w:val="22"/>
          <w:lang w:val="en-CA" w:eastAsia="zh-CN"/>
        </w:rPr>
        <w:t>Size</w:t>
      </w:r>
      <w:r w:rsidRPr="00A05952">
        <w:rPr>
          <w:szCs w:val="22"/>
          <w:lang w:val="en-CA" w:eastAsia="zh-CN"/>
        </w:rPr>
        <w:t xml:space="preserve">, no further horizontal splitting is considered. Similarly, when the </w:t>
      </w:r>
      <w:r w:rsidR="00FC7530" w:rsidRPr="00447E15">
        <w:rPr>
          <w:szCs w:val="22"/>
          <w:lang w:val="en-CA" w:eastAsia="zh-CN"/>
        </w:rPr>
        <w:t>multi-type</w:t>
      </w:r>
      <w:r w:rsidR="00FC7530" w:rsidRPr="00A05952">
        <w:rPr>
          <w:szCs w:val="22"/>
          <w:lang w:val="en-CA" w:eastAsia="zh-CN"/>
        </w:rPr>
        <w:t xml:space="preserve"> </w:t>
      </w:r>
      <w:r w:rsidRPr="00A05952">
        <w:rPr>
          <w:szCs w:val="22"/>
          <w:lang w:val="en-CA" w:eastAsia="zh-CN"/>
        </w:rPr>
        <w:t xml:space="preserve">tree node has height equal to </w:t>
      </w:r>
      <w:r w:rsidRPr="00A05952">
        <w:rPr>
          <w:i/>
          <w:szCs w:val="22"/>
          <w:lang w:val="en-CA" w:eastAsia="zh-CN"/>
        </w:rPr>
        <w:t>MinB</w:t>
      </w:r>
      <w:r w:rsidR="00FC7530">
        <w:rPr>
          <w:i/>
          <w:szCs w:val="22"/>
          <w:lang w:val="en-CA" w:eastAsia="zh-CN"/>
        </w:rPr>
        <w:t>t</w:t>
      </w:r>
      <w:r w:rsidRPr="00A05952">
        <w:rPr>
          <w:i/>
          <w:szCs w:val="22"/>
          <w:lang w:val="en-CA" w:eastAsia="zh-CN"/>
        </w:rPr>
        <w:t>Size</w:t>
      </w:r>
      <w:r w:rsidR="00FC7530">
        <w:rPr>
          <w:i/>
          <w:szCs w:val="22"/>
          <w:lang w:val="en-CA" w:eastAsia="zh-CN"/>
        </w:rPr>
        <w:t xml:space="preserve"> and </w:t>
      </w:r>
      <w:r w:rsidR="00FC7530">
        <w:rPr>
          <w:szCs w:val="22"/>
          <w:lang w:val="en-CA" w:eastAsia="zh-CN"/>
        </w:rPr>
        <w:t>smaller or equal to 2 * </w:t>
      </w:r>
      <w:r w:rsidR="00FC7530" w:rsidRPr="00A05952">
        <w:rPr>
          <w:i/>
          <w:szCs w:val="22"/>
          <w:lang w:val="en-CA" w:eastAsia="zh-CN"/>
        </w:rPr>
        <w:t>Min</w:t>
      </w:r>
      <w:r w:rsidR="00FC7530">
        <w:rPr>
          <w:i/>
          <w:szCs w:val="22"/>
          <w:lang w:val="en-CA" w:eastAsia="zh-CN"/>
        </w:rPr>
        <w:t>Tt</w:t>
      </w:r>
      <w:r w:rsidR="00FC7530" w:rsidRPr="00A05952">
        <w:rPr>
          <w:i/>
          <w:szCs w:val="22"/>
          <w:lang w:val="en-CA" w:eastAsia="zh-CN"/>
        </w:rPr>
        <w:t>Size</w:t>
      </w:r>
      <w:r w:rsidRPr="00A05952">
        <w:rPr>
          <w:szCs w:val="22"/>
          <w:lang w:val="en-CA" w:eastAsia="zh-CN"/>
        </w:rPr>
        <w:t>, no further vertical splitting is considered.</w:t>
      </w:r>
    </w:p>
    <w:p w14:paraId="0E14FC1E" w14:textId="6B4F9E00" w:rsidR="009C0ABD" w:rsidRDefault="009C0ABD" w:rsidP="00CD45EA">
      <w:pPr>
        <w:spacing w:after="120"/>
        <w:jc w:val="both"/>
        <w:rPr>
          <w:szCs w:val="22"/>
          <w:lang w:val="en-CA" w:eastAsia="zh-CN"/>
        </w:rPr>
      </w:pPr>
      <w:r>
        <w:rPr>
          <w:szCs w:val="22"/>
          <w:lang w:val="en-CA" w:eastAsia="zh-CN"/>
        </w:rPr>
        <w:t xml:space="preserve">To </w:t>
      </w:r>
      <w:r w:rsidRPr="009C0ABD">
        <w:rPr>
          <w:szCs w:val="22"/>
          <w:lang w:val="en-CA" w:eastAsia="zh-CN"/>
        </w:rPr>
        <w:t>allow 64</w:t>
      </w:r>
      <w:r w:rsidRPr="00A05952">
        <w:rPr>
          <w:szCs w:val="22"/>
          <w:lang w:val="en-CA" w:eastAsia="zh-CN"/>
        </w:rPr>
        <w:t>×</w:t>
      </w:r>
      <w:r w:rsidRPr="009C0ABD">
        <w:rPr>
          <w:szCs w:val="22"/>
          <w:lang w:val="en-CA" w:eastAsia="zh-CN"/>
        </w:rPr>
        <w:t>64</w:t>
      </w:r>
      <w:r>
        <w:rPr>
          <w:szCs w:val="22"/>
          <w:lang w:val="en-CA" w:eastAsia="zh-CN"/>
        </w:rPr>
        <w:t xml:space="preserve"> </w:t>
      </w:r>
      <w:r w:rsidRPr="009C0ABD">
        <w:rPr>
          <w:szCs w:val="22"/>
          <w:lang w:val="en-CA" w:eastAsia="zh-CN"/>
        </w:rPr>
        <w:t>L</w:t>
      </w:r>
      <w:r>
        <w:rPr>
          <w:szCs w:val="22"/>
          <w:lang w:val="en-CA" w:eastAsia="zh-CN"/>
        </w:rPr>
        <w:t xml:space="preserve">uma block and </w:t>
      </w:r>
      <w:r w:rsidRPr="009C0ABD">
        <w:rPr>
          <w:szCs w:val="22"/>
          <w:lang w:val="en-CA" w:eastAsia="zh-CN"/>
        </w:rPr>
        <w:t>32</w:t>
      </w:r>
      <w:r w:rsidRPr="00A05952">
        <w:rPr>
          <w:szCs w:val="22"/>
          <w:lang w:val="en-CA" w:eastAsia="zh-CN"/>
        </w:rPr>
        <w:t>×</w:t>
      </w:r>
      <w:r w:rsidRPr="009C0ABD">
        <w:rPr>
          <w:szCs w:val="22"/>
          <w:lang w:val="en-CA" w:eastAsia="zh-CN"/>
        </w:rPr>
        <w:t>32</w:t>
      </w:r>
      <w:r>
        <w:rPr>
          <w:szCs w:val="22"/>
          <w:lang w:val="en-CA" w:eastAsia="zh-CN"/>
        </w:rPr>
        <w:t xml:space="preserve"> Chroma</w:t>
      </w:r>
      <w:r w:rsidRPr="009C0ABD">
        <w:rPr>
          <w:szCs w:val="22"/>
          <w:lang w:val="en-CA" w:eastAsia="zh-CN"/>
        </w:rPr>
        <w:t xml:space="preserve"> pipelining </w:t>
      </w:r>
      <w:r>
        <w:rPr>
          <w:szCs w:val="22"/>
          <w:lang w:val="en-CA" w:eastAsia="zh-CN"/>
        </w:rPr>
        <w:t xml:space="preserve">design in VVC hardware decoders, TT split is forbidden when either width or height of a luma </w:t>
      </w:r>
      <w:r w:rsidR="004C1BAD">
        <w:rPr>
          <w:szCs w:val="22"/>
          <w:lang w:val="en-CA" w:eastAsia="zh-CN"/>
        </w:rPr>
        <w:t xml:space="preserve">coding </w:t>
      </w:r>
      <w:r>
        <w:rPr>
          <w:szCs w:val="22"/>
          <w:lang w:val="en-CA" w:eastAsia="zh-CN"/>
        </w:rPr>
        <w:t xml:space="preserve">block is larger than 64 , as shown in </w:t>
      </w:r>
      <w:r w:rsidRPr="005E6119">
        <w:rPr>
          <w:szCs w:val="22"/>
          <w:lang w:val="en-CA" w:eastAsia="zh-CN"/>
        </w:rPr>
        <w:fldChar w:fldCharType="begin"/>
      </w:r>
      <w:r w:rsidRPr="00D63A80">
        <w:rPr>
          <w:szCs w:val="22"/>
          <w:lang w:val="en-CA" w:eastAsia="zh-CN"/>
        </w:rPr>
        <w:instrText xml:space="preserve"> REF _Ref521252193 \h </w:instrText>
      </w:r>
      <w:r w:rsidR="005E6119" w:rsidRPr="00D63A80">
        <w:rPr>
          <w:szCs w:val="22"/>
          <w:lang w:val="en-CA" w:eastAsia="zh-CN"/>
        </w:rPr>
        <w:instrText xml:space="preserve"> \* MERGEFORMAT </w:instrText>
      </w:r>
      <w:r w:rsidRPr="005E6119">
        <w:rPr>
          <w:szCs w:val="22"/>
          <w:lang w:val="en-CA" w:eastAsia="zh-CN"/>
        </w:rPr>
      </w:r>
      <w:r w:rsidRPr="005E6119">
        <w:rPr>
          <w:szCs w:val="22"/>
          <w:lang w:val="en-CA" w:eastAsia="zh-CN"/>
        </w:rPr>
        <w:fldChar w:fldCharType="separate"/>
      </w:r>
      <w:r w:rsidR="003A61E2" w:rsidRPr="003A61E2">
        <w:rPr>
          <w:lang w:val="en-GB"/>
          <w:rPrChange w:id="100" w:author="v1-jc1" w:date="2020-12-06T19:24:00Z">
            <w:rPr>
              <w:b/>
              <w:sz w:val="20"/>
              <w:lang w:val="en-GB"/>
            </w:rPr>
          </w:rPrChange>
        </w:rPr>
        <w:t xml:space="preserve">Figure </w:t>
      </w:r>
      <w:r w:rsidR="003A61E2" w:rsidRPr="003A61E2">
        <w:rPr>
          <w:noProof/>
          <w:lang w:val="en-GB"/>
          <w:rPrChange w:id="101" w:author="v1-jc1" w:date="2020-12-06T19:24:00Z">
            <w:rPr>
              <w:b/>
              <w:noProof/>
              <w:sz w:val="20"/>
              <w:lang w:val="en-GB"/>
            </w:rPr>
          </w:rPrChange>
        </w:rPr>
        <w:t>10</w:t>
      </w:r>
      <w:r w:rsidRPr="005E6119">
        <w:rPr>
          <w:szCs w:val="22"/>
          <w:lang w:val="en-CA" w:eastAsia="zh-CN"/>
        </w:rPr>
        <w:fldChar w:fldCharType="end"/>
      </w:r>
      <w:r>
        <w:rPr>
          <w:szCs w:val="22"/>
          <w:lang w:val="en-CA" w:eastAsia="zh-CN"/>
        </w:rPr>
        <w:t xml:space="preserve">. TT split is also forbidden when either width or height of a chroma </w:t>
      </w:r>
      <w:r w:rsidR="004C1BAD">
        <w:rPr>
          <w:szCs w:val="22"/>
          <w:lang w:val="en-CA" w:eastAsia="zh-CN"/>
        </w:rPr>
        <w:t xml:space="preserve">coding </w:t>
      </w:r>
      <w:r>
        <w:rPr>
          <w:szCs w:val="22"/>
          <w:lang w:val="en-CA" w:eastAsia="zh-CN"/>
        </w:rPr>
        <w:t xml:space="preserve">block is larger than </w:t>
      </w:r>
      <w:r w:rsidR="004C1BAD">
        <w:rPr>
          <w:szCs w:val="22"/>
          <w:lang w:val="en-CA" w:eastAsia="zh-CN"/>
        </w:rPr>
        <w:t>32.</w:t>
      </w:r>
    </w:p>
    <w:p w14:paraId="5618C292" w14:textId="50D187E8" w:rsidR="00712EE0" w:rsidRDefault="0073267D" w:rsidP="00CD45EA">
      <w:pPr>
        <w:keepNext/>
        <w:keepLines/>
        <w:spacing w:after="120"/>
        <w:jc w:val="center"/>
      </w:pPr>
      <w:r>
        <w:rPr>
          <w:noProof/>
          <w:lang w:eastAsia="zh-CN"/>
        </w:rPr>
        <w:drawing>
          <wp:inline distT="0" distB="0" distL="0" distR="0" wp14:anchorId="3C36FFD0" wp14:editId="0AE214BB">
            <wp:extent cx="3416300" cy="23406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16300" cy="2340610"/>
                    </a:xfrm>
                    <a:prstGeom prst="rect">
                      <a:avLst/>
                    </a:prstGeom>
                    <a:noFill/>
                    <a:ln>
                      <a:noFill/>
                    </a:ln>
                  </pic:spPr>
                </pic:pic>
              </a:graphicData>
            </a:graphic>
          </wp:inline>
        </w:drawing>
      </w:r>
    </w:p>
    <w:p w14:paraId="0EED334F" w14:textId="28507059" w:rsidR="009C0ABD" w:rsidRPr="00263A29" w:rsidRDefault="009C0ABD" w:rsidP="00CD45EA">
      <w:pPr>
        <w:keepNext/>
        <w:keepLines/>
        <w:spacing w:after="120"/>
        <w:jc w:val="center"/>
        <w:rPr>
          <w:b/>
          <w:sz w:val="20"/>
          <w:szCs w:val="22"/>
          <w:lang w:val="en-CA" w:eastAsia="zh-CN"/>
        </w:rPr>
      </w:pPr>
      <w:bookmarkStart w:id="102" w:name="_Ref521252193"/>
      <w:r w:rsidRPr="00263A29">
        <w:rPr>
          <w:b/>
          <w:sz w:val="20"/>
          <w:lang w:val="en-GB"/>
        </w:rPr>
        <w:t xml:space="preserve">Figure </w:t>
      </w:r>
      <w:r w:rsidR="00795046" w:rsidRPr="00263A29">
        <w:rPr>
          <w:b/>
          <w:sz w:val="20"/>
          <w:lang w:val="en-GB"/>
        </w:rPr>
        <w:fldChar w:fldCharType="begin"/>
      </w:r>
      <w:r w:rsidR="00795046" w:rsidRPr="00263A29">
        <w:rPr>
          <w:b/>
          <w:sz w:val="20"/>
          <w:lang w:val="en-GB"/>
        </w:rPr>
        <w:instrText xml:space="preserve"> SEQ Figure \* ARABIC </w:instrText>
      </w:r>
      <w:r w:rsidR="00795046" w:rsidRPr="00263A29">
        <w:rPr>
          <w:b/>
          <w:sz w:val="20"/>
          <w:lang w:val="en-GB"/>
        </w:rPr>
        <w:fldChar w:fldCharType="separate"/>
      </w:r>
      <w:r w:rsidR="003A61E2">
        <w:rPr>
          <w:b/>
          <w:noProof/>
          <w:sz w:val="20"/>
          <w:lang w:val="en-GB"/>
        </w:rPr>
        <w:t>10</w:t>
      </w:r>
      <w:r w:rsidR="00795046" w:rsidRPr="00263A29">
        <w:rPr>
          <w:b/>
          <w:sz w:val="20"/>
          <w:lang w:val="en-GB"/>
        </w:rPr>
        <w:fldChar w:fldCharType="end"/>
      </w:r>
      <w:bookmarkEnd w:id="102"/>
      <w:r w:rsidR="00FF73E8" w:rsidRPr="00263A29">
        <w:rPr>
          <w:b/>
          <w:sz w:val="20"/>
          <w:lang w:val="en-GB"/>
        </w:rPr>
        <w:t xml:space="preserve"> </w:t>
      </w:r>
      <w:r w:rsidRPr="00263A29">
        <w:rPr>
          <w:b/>
          <w:sz w:val="20"/>
          <w:lang w:val="en-GB"/>
        </w:rPr>
        <w:t xml:space="preserve">– </w:t>
      </w:r>
      <w:r w:rsidRPr="00263A29">
        <w:rPr>
          <w:b/>
          <w:sz w:val="20"/>
        </w:rPr>
        <w:t xml:space="preserve">No TT split </w:t>
      </w:r>
      <w:r w:rsidR="00151AE5" w:rsidRPr="00263A29">
        <w:rPr>
          <w:b/>
          <w:sz w:val="20"/>
        </w:rPr>
        <w:t>for 128</w:t>
      </w:r>
      <w:r w:rsidR="00151AE5" w:rsidRPr="00263A29">
        <w:rPr>
          <w:b/>
          <w:sz w:val="20"/>
          <w:szCs w:val="22"/>
          <w:lang w:val="en-CA" w:eastAsia="zh-CN"/>
        </w:rPr>
        <w:t>×128 coding block</w:t>
      </w:r>
    </w:p>
    <w:p w14:paraId="7B357ED4" w14:textId="73F06C9E" w:rsidR="00F07199" w:rsidRDefault="00F07199" w:rsidP="00CD45EA">
      <w:pPr>
        <w:spacing w:after="120"/>
        <w:jc w:val="both"/>
        <w:rPr>
          <w:szCs w:val="22"/>
          <w:lang w:val="en-CA" w:eastAsia="zh-CN"/>
        </w:rPr>
      </w:pPr>
      <w:bookmarkStart w:id="103" w:name="_Hlk32695313"/>
      <w:r w:rsidRPr="00220390">
        <w:rPr>
          <w:szCs w:val="22"/>
          <w:lang w:val="en-CA" w:eastAsia="zh-CN"/>
        </w:rPr>
        <w:t xml:space="preserve">In </w:t>
      </w:r>
      <w:r w:rsidR="00EE29A2">
        <w:rPr>
          <w:szCs w:val="22"/>
          <w:lang w:val="en-CA" w:eastAsia="zh-CN"/>
        </w:rPr>
        <w:t>VVC</w:t>
      </w:r>
      <w:r w:rsidRPr="00220390">
        <w:rPr>
          <w:szCs w:val="22"/>
          <w:lang w:val="en-CA" w:eastAsia="zh-CN"/>
        </w:rPr>
        <w:t xml:space="preserve">, </w:t>
      </w:r>
      <w:r w:rsidR="00474378">
        <w:rPr>
          <w:szCs w:val="22"/>
          <w:lang w:val="en-CA" w:eastAsia="zh-CN"/>
        </w:rPr>
        <w:t>the coding tree scheme supports the ability for the luma and chroma to have a separate block tree structure.</w:t>
      </w:r>
      <w:r w:rsidR="00B12262">
        <w:rPr>
          <w:szCs w:val="22"/>
          <w:lang w:val="en-CA" w:eastAsia="zh-CN"/>
        </w:rPr>
        <w:t xml:space="preserve"> </w:t>
      </w:r>
      <w:r w:rsidR="00976827">
        <w:rPr>
          <w:szCs w:val="22"/>
          <w:lang w:val="en-CA" w:eastAsia="zh-CN"/>
        </w:rPr>
        <w:t>F</w:t>
      </w:r>
      <w:r w:rsidR="00474378">
        <w:rPr>
          <w:szCs w:val="22"/>
          <w:lang w:val="en-CA" w:eastAsia="zh-CN"/>
        </w:rPr>
        <w:t>or P and B slices, the luma and chroma CTBs in one CTU have to share the same coding tree structure. However, for I slices, the luma and chroma can have separate block tree structure</w:t>
      </w:r>
      <w:r w:rsidR="002F2DB9">
        <w:rPr>
          <w:szCs w:val="22"/>
          <w:lang w:val="en-CA" w:eastAsia="zh-CN"/>
        </w:rPr>
        <w:t>s</w:t>
      </w:r>
      <w:r w:rsidR="00474378">
        <w:rPr>
          <w:szCs w:val="22"/>
          <w:lang w:val="en-CA" w:eastAsia="zh-CN"/>
        </w:rPr>
        <w:t>. When separate block tree mode is applied, luma CTB is partitioned into C</w:t>
      </w:r>
      <w:r w:rsidR="00976827">
        <w:rPr>
          <w:szCs w:val="22"/>
          <w:lang w:val="en-CA" w:eastAsia="zh-CN"/>
        </w:rPr>
        <w:t>U</w:t>
      </w:r>
      <w:r w:rsidR="00474378">
        <w:rPr>
          <w:szCs w:val="22"/>
          <w:lang w:val="en-CA" w:eastAsia="zh-CN"/>
        </w:rPr>
        <w:t xml:space="preserve">s by </w:t>
      </w:r>
      <w:r w:rsidR="002F2DB9">
        <w:rPr>
          <w:szCs w:val="22"/>
          <w:lang w:val="en-CA" w:eastAsia="zh-CN"/>
        </w:rPr>
        <w:t>one</w:t>
      </w:r>
      <w:r w:rsidR="00474378">
        <w:rPr>
          <w:szCs w:val="22"/>
          <w:lang w:val="en-CA" w:eastAsia="zh-CN"/>
        </w:rPr>
        <w:t xml:space="preserve"> coding tree structure, and the chroma CTBs are partitioned into chroma C</w:t>
      </w:r>
      <w:r w:rsidR="00976827">
        <w:rPr>
          <w:szCs w:val="22"/>
          <w:lang w:val="en-CA" w:eastAsia="zh-CN"/>
        </w:rPr>
        <w:t>U</w:t>
      </w:r>
      <w:r w:rsidR="00474378">
        <w:rPr>
          <w:szCs w:val="22"/>
          <w:lang w:val="en-CA" w:eastAsia="zh-CN"/>
        </w:rPr>
        <w:t xml:space="preserve">s by another coding tree structure. This means that a CU in an I slice may consist of a coding block of the luma component or coding blocks of two chroma components, and a CU in a P or B slice always consists of coding blocks of all three colour components </w:t>
      </w:r>
      <w:r w:rsidR="00474378" w:rsidRPr="00474378">
        <w:rPr>
          <w:szCs w:val="22"/>
          <w:lang w:val="en-CA" w:eastAsia="zh-CN"/>
        </w:rPr>
        <w:t>unless the video is monochrome</w:t>
      </w:r>
      <w:r w:rsidR="00474378">
        <w:rPr>
          <w:szCs w:val="22"/>
          <w:lang w:val="en-CA" w:eastAsia="zh-CN"/>
        </w:rPr>
        <w:t>.</w:t>
      </w:r>
      <w:bookmarkEnd w:id="103"/>
    </w:p>
    <w:p w14:paraId="4E4F77BC" w14:textId="43CCC25E" w:rsidR="001377F7" w:rsidRPr="009C7FC9" w:rsidRDefault="001377F7" w:rsidP="00CD45EA">
      <w:pPr>
        <w:pStyle w:val="Heading3"/>
        <w:spacing w:before="136"/>
        <w:rPr>
          <w:lang w:val="en-GB"/>
        </w:rPr>
      </w:pPr>
      <w:bookmarkStart w:id="104" w:name="_Toc58175106"/>
      <w:r>
        <w:rPr>
          <w:lang w:val="en-GB"/>
        </w:rPr>
        <w:t>CU splits on</w:t>
      </w:r>
      <w:r w:rsidRPr="001377F7">
        <w:t xml:space="preserve"> </w:t>
      </w:r>
      <w:r>
        <w:t>picture</w:t>
      </w:r>
      <w:r w:rsidRPr="00DA4B86">
        <w:t xml:space="preserve"> boundaries</w:t>
      </w:r>
      <w:bookmarkEnd w:id="104"/>
    </w:p>
    <w:p w14:paraId="59B156B7" w14:textId="76F0D2E2" w:rsidR="001377F7" w:rsidRDefault="00E0526A" w:rsidP="00CD45EA">
      <w:pPr>
        <w:spacing w:after="120"/>
        <w:jc w:val="both"/>
        <w:rPr>
          <w:szCs w:val="22"/>
        </w:rPr>
      </w:pPr>
      <w:r>
        <w:rPr>
          <w:szCs w:val="22"/>
        </w:rPr>
        <w:t xml:space="preserve">As done in HEVC, when a portion of a tree node block exceeds the bottom or right picture boundary, the tree node block is forced to </w:t>
      </w:r>
      <w:r w:rsidR="001F5BEC">
        <w:rPr>
          <w:szCs w:val="22"/>
        </w:rPr>
        <w:t xml:space="preserve">be </w:t>
      </w:r>
      <w:r>
        <w:rPr>
          <w:szCs w:val="22"/>
        </w:rPr>
        <w:t xml:space="preserve">split until the all samples of every coded CU are located inside the picture boundaries. The following splitting rules are applied in the </w:t>
      </w:r>
      <w:r w:rsidR="00EE29A2">
        <w:rPr>
          <w:szCs w:val="22"/>
        </w:rPr>
        <w:t>VVC</w:t>
      </w:r>
      <w:r w:rsidR="001377F7" w:rsidRPr="00DA4B86">
        <w:rPr>
          <w:szCs w:val="22"/>
        </w:rPr>
        <w:t>:</w:t>
      </w:r>
    </w:p>
    <w:p w14:paraId="556A259E" w14:textId="5B730F16" w:rsidR="0001487C" w:rsidRDefault="00E0526A" w:rsidP="0001487C">
      <w:pPr>
        <w:spacing w:after="120"/>
        <w:jc w:val="both"/>
        <w:rPr>
          <w:szCs w:val="22"/>
          <w:lang w:val="en-CA" w:eastAsia="zh-CN"/>
        </w:rPr>
      </w:pPr>
      <w:r w:rsidRPr="00A05952">
        <w:rPr>
          <w:szCs w:val="22"/>
          <w:lang w:val="en-CA" w:eastAsia="zh-CN"/>
        </w:rPr>
        <w:t>–</w:t>
      </w:r>
      <w:r w:rsidRPr="00A05952">
        <w:rPr>
          <w:szCs w:val="22"/>
          <w:lang w:val="en-CA" w:eastAsia="zh-CN"/>
        </w:rPr>
        <w:tab/>
      </w:r>
      <w:r w:rsidR="0001487C" w:rsidRPr="0001487C">
        <w:rPr>
          <w:szCs w:val="22"/>
          <w:lang w:val="en-CA" w:eastAsia="zh-CN"/>
        </w:rPr>
        <w:t xml:space="preserve">If </w:t>
      </w:r>
      <w:r w:rsidR="0001487C">
        <w:rPr>
          <w:szCs w:val="22"/>
          <w:lang w:val="en-CA" w:eastAsia="zh-CN"/>
        </w:rPr>
        <w:t xml:space="preserve">any </w:t>
      </w:r>
      <w:r w:rsidR="0001487C">
        <w:rPr>
          <w:szCs w:val="22"/>
        </w:rPr>
        <w:t>portion of a tree node block exceeds the bottom or the right picture boundaries</w:t>
      </w:r>
      <w:r w:rsidR="0001487C" w:rsidRPr="0001487C">
        <w:rPr>
          <w:szCs w:val="22"/>
          <w:lang w:val="en-CA" w:eastAsia="zh-CN"/>
        </w:rPr>
        <w:t xml:space="preserve">, </w:t>
      </w:r>
      <w:r w:rsidR="0001487C">
        <w:rPr>
          <w:szCs w:val="22"/>
          <w:lang w:val="en-CA" w:eastAsia="zh-CN"/>
        </w:rPr>
        <w:t xml:space="preserve">and any of QT, BT and TT splitting is not allowed due to block size restriction, </w:t>
      </w:r>
      <w:r w:rsidR="0001487C">
        <w:rPr>
          <w:lang w:eastAsia="zh-CN"/>
        </w:rPr>
        <w:t>the block is forced to be split with QT split mode</w:t>
      </w:r>
      <w:r w:rsidR="0001487C" w:rsidRPr="0001487C">
        <w:rPr>
          <w:szCs w:val="22"/>
          <w:lang w:val="en-CA" w:eastAsia="zh-CN"/>
        </w:rPr>
        <w:t>.</w:t>
      </w:r>
    </w:p>
    <w:p w14:paraId="03588825" w14:textId="69C1E5AD" w:rsidR="00E0526A" w:rsidRDefault="0001487C" w:rsidP="00CD45EA">
      <w:pPr>
        <w:spacing w:after="120"/>
        <w:jc w:val="both"/>
        <w:rPr>
          <w:szCs w:val="22"/>
          <w:lang w:val="en-CA" w:eastAsia="zh-CN"/>
        </w:rPr>
      </w:pPr>
      <w:r w:rsidRPr="00A05952">
        <w:rPr>
          <w:szCs w:val="22"/>
          <w:lang w:val="en-CA" w:eastAsia="zh-CN"/>
        </w:rPr>
        <w:t>–</w:t>
      </w:r>
      <w:r w:rsidRPr="00A05952">
        <w:rPr>
          <w:szCs w:val="22"/>
          <w:lang w:val="en-CA" w:eastAsia="zh-CN"/>
        </w:rPr>
        <w:tab/>
      </w:r>
      <w:r>
        <w:rPr>
          <w:szCs w:val="22"/>
          <w:lang w:val="en-CA" w:eastAsia="zh-CN"/>
        </w:rPr>
        <w:t>Otherwise i</w:t>
      </w:r>
      <w:r w:rsidR="00E0526A">
        <w:rPr>
          <w:szCs w:val="22"/>
          <w:lang w:val="en-CA" w:eastAsia="zh-CN"/>
        </w:rPr>
        <w:t xml:space="preserve">f </w:t>
      </w:r>
      <w:r w:rsidR="00E0526A">
        <w:rPr>
          <w:szCs w:val="22"/>
        </w:rPr>
        <w:t xml:space="preserve">a portion of a tree node block exceeds </w:t>
      </w:r>
      <w:r w:rsidR="00E0526A">
        <w:rPr>
          <w:szCs w:val="22"/>
          <w:lang w:val="en-CA" w:eastAsia="zh-CN"/>
        </w:rPr>
        <w:t xml:space="preserve">both </w:t>
      </w:r>
      <w:r w:rsidR="00E0526A">
        <w:rPr>
          <w:szCs w:val="22"/>
        </w:rPr>
        <w:t>the bottom and the right picture boundaries</w:t>
      </w:r>
      <w:r w:rsidR="000C358F">
        <w:rPr>
          <w:szCs w:val="22"/>
        </w:rPr>
        <w:t>,</w:t>
      </w:r>
    </w:p>
    <w:p w14:paraId="766BA8DD" w14:textId="77777777" w:rsidR="00E0526A" w:rsidRPr="007D65AA" w:rsidRDefault="00E0526A" w:rsidP="00CD45EA">
      <w:pPr>
        <w:numPr>
          <w:ilvl w:val="1"/>
          <w:numId w:val="5"/>
        </w:numPr>
        <w:spacing w:after="120"/>
        <w:jc w:val="both"/>
        <w:rPr>
          <w:szCs w:val="22"/>
          <w:lang w:val="en-CA" w:eastAsia="zh-CN"/>
        </w:rPr>
      </w:pPr>
      <w:r>
        <w:rPr>
          <w:szCs w:val="22"/>
          <w:lang w:val="en-CA" w:eastAsia="zh-CN"/>
        </w:rPr>
        <w:t xml:space="preserve">If </w:t>
      </w:r>
      <w:r w:rsidR="00D5663D">
        <w:rPr>
          <w:szCs w:val="22"/>
          <w:lang w:val="en-CA" w:eastAsia="zh-CN"/>
        </w:rPr>
        <w:t>the</w:t>
      </w:r>
      <w:r>
        <w:rPr>
          <w:lang w:eastAsia="zh-CN"/>
        </w:rPr>
        <w:t xml:space="preserve"> block </w:t>
      </w:r>
      <w:r w:rsidR="00D5663D">
        <w:rPr>
          <w:lang w:eastAsia="zh-CN"/>
        </w:rPr>
        <w:t xml:space="preserve">is a QT node and the size of the block </w:t>
      </w:r>
      <w:r>
        <w:rPr>
          <w:lang w:eastAsia="zh-CN"/>
        </w:rPr>
        <w:t xml:space="preserve">is larger than the </w:t>
      </w:r>
      <w:r w:rsidR="00D5663D">
        <w:rPr>
          <w:lang w:eastAsia="zh-CN"/>
        </w:rPr>
        <w:t>minimum QT</w:t>
      </w:r>
      <w:r>
        <w:rPr>
          <w:lang w:eastAsia="zh-CN"/>
        </w:rPr>
        <w:t xml:space="preserve"> size, the block is </w:t>
      </w:r>
      <w:r w:rsidR="000C358F">
        <w:rPr>
          <w:lang w:eastAsia="zh-CN"/>
        </w:rPr>
        <w:t xml:space="preserve">forced to be </w:t>
      </w:r>
      <w:r>
        <w:rPr>
          <w:lang w:eastAsia="zh-CN"/>
        </w:rPr>
        <w:t>split with QT</w:t>
      </w:r>
      <w:r w:rsidR="00D5663D">
        <w:rPr>
          <w:lang w:eastAsia="zh-CN"/>
        </w:rPr>
        <w:t xml:space="preserve"> split mode</w:t>
      </w:r>
      <w:r>
        <w:rPr>
          <w:lang w:eastAsia="zh-CN"/>
        </w:rPr>
        <w:t>.</w:t>
      </w:r>
    </w:p>
    <w:p w14:paraId="1B3A13AF" w14:textId="77777777" w:rsidR="00D5663D" w:rsidRPr="00A05952" w:rsidRDefault="00D5663D" w:rsidP="00CD45EA">
      <w:pPr>
        <w:numPr>
          <w:ilvl w:val="1"/>
          <w:numId w:val="5"/>
        </w:numPr>
        <w:spacing w:after="120"/>
        <w:jc w:val="both"/>
        <w:rPr>
          <w:szCs w:val="22"/>
          <w:lang w:val="en-CA" w:eastAsia="zh-CN"/>
        </w:rPr>
      </w:pPr>
      <w:r>
        <w:rPr>
          <w:lang w:eastAsia="zh-CN"/>
        </w:rPr>
        <w:t xml:space="preserve">Otherwise, </w:t>
      </w:r>
      <w:r>
        <w:rPr>
          <w:szCs w:val="22"/>
          <w:lang w:val="en-CA" w:eastAsia="zh-CN"/>
        </w:rPr>
        <w:t>the</w:t>
      </w:r>
      <w:r>
        <w:rPr>
          <w:lang w:eastAsia="zh-CN"/>
        </w:rPr>
        <w:t xml:space="preserve"> block is </w:t>
      </w:r>
      <w:r w:rsidR="000C358F">
        <w:rPr>
          <w:lang w:eastAsia="zh-CN"/>
        </w:rPr>
        <w:t xml:space="preserve">forced to be split with </w:t>
      </w:r>
      <w:r w:rsidR="000C358F">
        <w:rPr>
          <w:rFonts w:eastAsia="Batang"/>
          <w:noProof/>
          <w:lang w:eastAsia="ko-KR"/>
        </w:rPr>
        <w:t>SPLIT_BT_HOR mode</w:t>
      </w:r>
    </w:p>
    <w:p w14:paraId="1E11DB8C" w14:textId="77777777" w:rsidR="000C358F" w:rsidRDefault="00E0526A" w:rsidP="00CD45EA">
      <w:pPr>
        <w:spacing w:after="120"/>
        <w:jc w:val="both"/>
        <w:rPr>
          <w:szCs w:val="22"/>
        </w:rPr>
      </w:pPr>
      <w:r w:rsidRPr="00A05952">
        <w:rPr>
          <w:szCs w:val="22"/>
          <w:lang w:val="en-CA" w:eastAsia="zh-CN"/>
        </w:rPr>
        <w:t>–</w:t>
      </w:r>
      <w:r w:rsidRPr="00A05952">
        <w:rPr>
          <w:szCs w:val="22"/>
          <w:lang w:val="en-CA" w:eastAsia="zh-CN"/>
        </w:rPr>
        <w:tab/>
      </w:r>
      <w:r w:rsidR="000C358F">
        <w:rPr>
          <w:szCs w:val="22"/>
          <w:lang w:val="en-CA" w:eastAsia="zh-CN"/>
        </w:rPr>
        <w:t xml:space="preserve">Otherwise if </w:t>
      </w:r>
      <w:r w:rsidR="000C358F">
        <w:rPr>
          <w:szCs w:val="22"/>
        </w:rPr>
        <w:t>a portion of a tree node block exceeds the bottom picture boundaries,</w:t>
      </w:r>
    </w:p>
    <w:p w14:paraId="2E203B77" w14:textId="77777777" w:rsidR="000C358F" w:rsidRPr="008C0175" w:rsidRDefault="000C358F" w:rsidP="00CD45EA">
      <w:pPr>
        <w:numPr>
          <w:ilvl w:val="1"/>
          <w:numId w:val="5"/>
        </w:numPr>
        <w:spacing w:after="120"/>
        <w:jc w:val="both"/>
        <w:rPr>
          <w:szCs w:val="22"/>
          <w:lang w:val="en-CA" w:eastAsia="zh-CN"/>
        </w:rPr>
      </w:pPr>
      <w:r>
        <w:rPr>
          <w:szCs w:val="22"/>
          <w:lang w:val="en-CA" w:eastAsia="zh-CN"/>
        </w:rPr>
        <w:t>If the</w:t>
      </w:r>
      <w:r>
        <w:rPr>
          <w:lang w:eastAsia="zh-CN"/>
        </w:rPr>
        <w:t xml:space="preserve"> block is a QT node, and the size of the block is larger than the minimum QT size, and the size of the block is larger than the maximum BT size, the block is forced to be split with QT split mode.</w:t>
      </w:r>
    </w:p>
    <w:p w14:paraId="25960126" w14:textId="77777777" w:rsidR="000C358F" w:rsidRPr="008C0175" w:rsidRDefault="000C358F" w:rsidP="00CD45EA">
      <w:pPr>
        <w:numPr>
          <w:ilvl w:val="1"/>
          <w:numId w:val="5"/>
        </w:numPr>
        <w:spacing w:after="120"/>
        <w:jc w:val="both"/>
        <w:rPr>
          <w:szCs w:val="22"/>
          <w:lang w:val="en-CA" w:eastAsia="zh-CN"/>
        </w:rPr>
      </w:pPr>
      <w:r>
        <w:rPr>
          <w:lang w:eastAsia="zh-CN"/>
        </w:rPr>
        <w:lastRenderedPageBreak/>
        <w:t xml:space="preserve">Otherwise, </w:t>
      </w:r>
      <w:r>
        <w:rPr>
          <w:szCs w:val="22"/>
          <w:lang w:val="en-CA" w:eastAsia="zh-CN"/>
        </w:rPr>
        <w:t>if the</w:t>
      </w:r>
      <w:r>
        <w:rPr>
          <w:lang w:eastAsia="zh-CN"/>
        </w:rPr>
        <w:t xml:space="preserve"> block is a QT node, and the size of the block is larger than the minimum QT size and the size of the block is smaller than or equal to the maximum BT size, the block is forced to be split with QT split mode or </w:t>
      </w:r>
      <w:r>
        <w:rPr>
          <w:rFonts w:eastAsia="Batang"/>
          <w:noProof/>
          <w:lang w:eastAsia="ko-KR"/>
        </w:rPr>
        <w:t>SPLIT_BT_HOR mode.</w:t>
      </w:r>
    </w:p>
    <w:p w14:paraId="06B6DC22" w14:textId="77777777" w:rsidR="000C358F" w:rsidRPr="00A05952" w:rsidRDefault="00275D1A" w:rsidP="00CD45EA">
      <w:pPr>
        <w:numPr>
          <w:ilvl w:val="1"/>
          <w:numId w:val="5"/>
        </w:numPr>
        <w:spacing w:after="120"/>
        <w:jc w:val="both"/>
        <w:rPr>
          <w:szCs w:val="22"/>
          <w:lang w:val="en-CA" w:eastAsia="zh-CN"/>
        </w:rPr>
      </w:pPr>
      <w:r>
        <w:rPr>
          <w:lang w:eastAsia="zh-CN"/>
        </w:rPr>
        <w:t xml:space="preserve">Otherwise </w:t>
      </w:r>
      <w:r>
        <w:rPr>
          <w:szCs w:val="22"/>
          <w:lang w:val="en-CA" w:eastAsia="zh-CN"/>
        </w:rPr>
        <w:t>(the</w:t>
      </w:r>
      <w:r>
        <w:rPr>
          <w:lang w:eastAsia="zh-CN"/>
        </w:rPr>
        <w:t xml:space="preserve"> block is a BTT node or the size of the block is smaller than or equal to the minimum QT size), the block is forced to be split with </w:t>
      </w:r>
      <w:r>
        <w:rPr>
          <w:rFonts w:eastAsia="Batang"/>
          <w:noProof/>
          <w:lang w:eastAsia="ko-KR"/>
        </w:rPr>
        <w:t>SPLIT_BT_HOR mode.</w:t>
      </w:r>
    </w:p>
    <w:p w14:paraId="3027C936" w14:textId="77777777" w:rsidR="00275D1A" w:rsidRDefault="00275D1A" w:rsidP="00CD45EA">
      <w:pPr>
        <w:spacing w:after="120"/>
        <w:jc w:val="both"/>
        <w:rPr>
          <w:szCs w:val="22"/>
        </w:rPr>
      </w:pPr>
      <w:r w:rsidRPr="00A05952">
        <w:rPr>
          <w:szCs w:val="22"/>
          <w:lang w:val="en-CA" w:eastAsia="zh-CN"/>
        </w:rPr>
        <w:t>–</w:t>
      </w:r>
      <w:r w:rsidRPr="00A05952">
        <w:rPr>
          <w:szCs w:val="22"/>
          <w:lang w:val="en-CA" w:eastAsia="zh-CN"/>
        </w:rPr>
        <w:tab/>
      </w:r>
      <w:r>
        <w:rPr>
          <w:szCs w:val="22"/>
          <w:lang w:val="en-CA" w:eastAsia="zh-CN"/>
        </w:rPr>
        <w:t xml:space="preserve">Otherwise if </w:t>
      </w:r>
      <w:r>
        <w:rPr>
          <w:szCs w:val="22"/>
        </w:rPr>
        <w:t>a portion of a tree node block exceeds the right picture boundaries,</w:t>
      </w:r>
    </w:p>
    <w:p w14:paraId="015EF3B0" w14:textId="77777777" w:rsidR="00275D1A" w:rsidRPr="008C0175" w:rsidRDefault="00275D1A" w:rsidP="00CD45EA">
      <w:pPr>
        <w:numPr>
          <w:ilvl w:val="1"/>
          <w:numId w:val="5"/>
        </w:numPr>
        <w:spacing w:after="120"/>
        <w:jc w:val="both"/>
        <w:rPr>
          <w:szCs w:val="22"/>
          <w:lang w:val="en-CA" w:eastAsia="zh-CN"/>
        </w:rPr>
      </w:pPr>
      <w:r>
        <w:rPr>
          <w:szCs w:val="22"/>
          <w:lang w:val="en-CA" w:eastAsia="zh-CN"/>
        </w:rPr>
        <w:t>If the</w:t>
      </w:r>
      <w:r>
        <w:rPr>
          <w:lang w:eastAsia="zh-CN"/>
        </w:rPr>
        <w:t xml:space="preserve"> block is a QT node, and the size of the block is larger than the minimum QT size, and the size of the block is larger than the maximum BT size, the block is forced to be split with QT split mode.</w:t>
      </w:r>
    </w:p>
    <w:p w14:paraId="32B75CF6" w14:textId="77777777" w:rsidR="00275D1A" w:rsidRPr="008C0175" w:rsidRDefault="00275D1A" w:rsidP="00CD45EA">
      <w:pPr>
        <w:numPr>
          <w:ilvl w:val="1"/>
          <w:numId w:val="5"/>
        </w:numPr>
        <w:spacing w:after="120"/>
        <w:jc w:val="both"/>
        <w:rPr>
          <w:szCs w:val="22"/>
          <w:lang w:val="en-CA" w:eastAsia="zh-CN"/>
        </w:rPr>
      </w:pPr>
      <w:r>
        <w:rPr>
          <w:lang w:eastAsia="zh-CN"/>
        </w:rPr>
        <w:t xml:space="preserve">Otherwise, </w:t>
      </w:r>
      <w:r>
        <w:rPr>
          <w:szCs w:val="22"/>
          <w:lang w:val="en-CA" w:eastAsia="zh-CN"/>
        </w:rPr>
        <w:t>if the</w:t>
      </w:r>
      <w:r>
        <w:rPr>
          <w:lang w:eastAsia="zh-CN"/>
        </w:rPr>
        <w:t xml:space="preserve"> block is a QT node, and the size of the block is larger than the minimum QT size and the size of the block is smaller than or equal to the maximum BT size, the block is forced to be split with QT split mode or </w:t>
      </w:r>
      <w:r>
        <w:rPr>
          <w:rFonts w:eastAsia="Batang"/>
          <w:noProof/>
          <w:lang w:eastAsia="ko-KR"/>
        </w:rPr>
        <w:t>SPLIT_BT_VER mode.</w:t>
      </w:r>
    </w:p>
    <w:p w14:paraId="3F7621C9" w14:textId="77777777" w:rsidR="001377F7" w:rsidRPr="007D65AA" w:rsidRDefault="00275D1A" w:rsidP="00CD45EA">
      <w:pPr>
        <w:numPr>
          <w:ilvl w:val="1"/>
          <w:numId w:val="5"/>
        </w:numPr>
        <w:spacing w:after="120"/>
        <w:jc w:val="both"/>
        <w:rPr>
          <w:szCs w:val="22"/>
          <w:lang w:val="en-CA" w:eastAsia="zh-CN"/>
        </w:rPr>
      </w:pPr>
      <w:r>
        <w:rPr>
          <w:lang w:eastAsia="zh-CN"/>
        </w:rPr>
        <w:t xml:space="preserve">Otherwise </w:t>
      </w:r>
      <w:r>
        <w:rPr>
          <w:szCs w:val="22"/>
          <w:lang w:val="en-CA" w:eastAsia="zh-CN"/>
        </w:rPr>
        <w:t>(the</w:t>
      </w:r>
      <w:r>
        <w:rPr>
          <w:lang w:eastAsia="zh-CN"/>
        </w:rPr>
        <w:t xml:space="preserve"> block is a BTT node or the size of the block is smaller than or equal to the minimum QT size), the block is forced to be split with </w:t>
      </w:r>
      <w:r>
        <w:rPr>
          <w:rFonts w:eastAsia="Batang"/>
          <w:noProof/>
          <w:lang w:eastAsia="ko-KR"/>
        </w:rPr>
        <w:t>SPLIT_BT_VER mode.</w:t>
      </w:r>
    </w:p>
    <w:p w14:paraId="019EB2C1" w14:textId="15175A15" w:rsidR="00301EA0" w:rsidRPr="009C7FC9" w:rsidRDefault="005F2383" w:rsidP="00CD45EA">
      <w:pPr>
        <w:pStyle w:val="Heading3"/>
        <w:spacing w:before="136"/>
        <w:rPr>
          <w:lang w:val="en-GB"/>
        </w:rPr>
      </w:pPr>
      <w:bookmarkStart w:id="105" w:name="_Toc58175107"/>
      <w:r>
        <w:rPr>
          <w:lang w:val="en-GB"/>
        </w:rPr>
        <w:t>Restriction</w:t>
      </w:r>
      <w:r w:rsidR="001A1E27">
        <w:rPr>
          <w:lang w:val="en-GB"/>
        </w:rPr>
        <w:t>s</w:t>
      </w:r>
      <w:r>
        <w:rPr>
          <w:lang w:val="en-GB"/>
        </w:rPr>
        <w:t xml:space="preserve"> o</w:t>
      </w:r>
      <w:r w:rsidR="001A1E27">
        <w:rPr>
          <w:lang w:val="en-GB"/>
        </w:rPr>
        <w:t>n</w:t>
      </w:r>
      <w:r>
        <w:rPr>
          <w:lang w:val="en-GB"/>
        </w:rPr>
        <w:t xml:space="preserve"> redundant </w:t>
      </w:r>
      <w:r w:rsidR="00E14AB2">
        <w:rPr>
          <w:lang w:val="en-GB"/>
        </w:rPr>
        <w:t>CU s</w:t>
      </w:r>
      <w:r w:rsidR="001A1B49">
        <w:rPr>
          <w:lang w:val="en-GB"/>
        </w:rPr>
        <w:t>plits</w:t>
      </w:r>
      <w:bookmarkEnd w:id="105"/>
    </w:p>
    <w:p w14:paraId="403C4DEF" w14:textId="15AA7179" w:rsidR="00301EA0" w:rsidRDefault="001A1B49" w:rsidP="00CD45EA">
      <w:pPr>
        <w:spacing w:after="120"/>
        <w:jc w:val="both"/>
        <w:rPr>
          <w:szCs w:val="22"/>
          <w:lang w:val="en-CA" w:eastAsia="zh-CN"/>
        </w:rPr>
      </w:pPr>
      <w:r>
        <w:rPr>
          <w:szCs w:val="22"/>
          <w:lang w:val="en-CA" w:eastAsia="zh-CN"/>
        </w:rPr>
        <w:t>T</w:t>
      </w:r>
      <w:r w:rsidR="003D5861" w:rsidRPr="00D471ED">
        <w:rPr>
          <w:szCs w:val="22"/>
          <w:lang w:val="en-CA" w:eastAsia="zh-CN"/>
        </w:rPr>
        <w:t xml:space="preserve">he </w:t>
      </w:r>
      <w:r w:rsidR="003D5861" w:rsidRPr="00C404E6">
        <w:rPr>
          <w:szCs w:val="22"/>
          <w:lang w:val="en-CA" w:eastAsia="zh-CN"/>
        </w:rPr>
        <w:t xml:space="preserve">quadtree with nested multi-type </w:t>
      </w:r>
      <w:r w:rsidR="003D5861" w:rsidRPr="00D471ED">
        <w:rPr>
          <w:szCs w:val="22"/>
          <w:lang w:val="en-CA" w:eastAsia="zh-CN"/>
        </w:rPr>
        <w:t xml:space="preserve">tree </w:t>
      </w:r>
      <w:r w:rsidR="00825284">
        <w:rPr>
          <w:szCs w:val="22"/>
          <w:lang w:val="en-CA" w:eastAsia="zh-CN"/>
        </w:rPr>
        <w:t xml:space="preserve">coding block structure </w:t>
      </w:r>
      <w:r w:rsidR="00CD2AD4">
        <w:rPr>
          <w:szCs w:val="22"/>
          <w:lang w:val="en-CA" w:eastAsia="zh-CN"/>
        </w:rPr>
        <w:t>provides</w:t>
      </w:r>
      <w:r w:rsidR="003D5861" w:rsidRPr="00D471ED">
        <w:rPr>
          <w:szCs w:val="22"/>
          <w:lang w:val="en-CA" w:eastAsia="zh-CN"/>
        </w:rPr>
        <w:t xml:space="preserve"> </w:t>
      </w:r>
      <w:r w:rsidR="00FB2C49">
        <w:rPr>
          <w:szCs w:val="22"/>
          <w:lang w:val="en-CA" w:eastAsia="zh-CN"/>
        </w:rPr>
        <w:t xml:space="preserve">a </w:t>
      </w:r>
      <w:r w:rsidR="00CD2AD4">
        <w:rPr>
          <w:szCs w:val="22"/>
          <w:lang w:val="en-CA" w:eastAsia="zh-CN"/>
        </w:rPr>
        <w:t>highly flexible</w:t>
      </w:r>
      <w:r w:rsidR="00825284">
        <w:rPr>
          <w:szCs w:val="22"/>
          <w:lang w:val="en-CA" w:eastAsia="zh-CN"/>
        </w:rPr>
        <w:t xml:space="preserve"> block partition</w:t>
      </w:r>
      <w:r w:rsidR="00FB2C49">
        <w:rPr>
          <w:szCs w:val="22"/>
          <w:lang w:val="en-CA" w:eastAsia="zh-CN"/>
        </w:rPr>
        <w:t xml:space="preserve">ing </w:t>
      </w:r>
      <w:r w:rsidR="00825284">
        <w:rPr>
          <w:szCs w:val="22"/>
          <w:lang w:val="en-CA" w:eastAsia="zh-CN"/>
        </w:rPr>
        <w:t>s</w:t>
      </w:r>
      <w:r w:rsidR="00FB2C49">
        <w:rPr>
          <w:szCs w:val="22"/>
          <w:lang w:val="en-CA" w:eastAsia="zh-CN"/>
        </w:rPr>
        <w:t>tructure</w:t>
      </w:r>
      <w:r w:rsidR="00CD2AD4">
        <w:rPr>
          <w:szCs w:val="22"/>
          <w:lang w:val="en-CA" w:eastAsia="zh-CN"/>
        </w:rPr>
        <w:t xml:space="preserve">. </w:t>
      </w:r>
      <w:r>
        <w:rPr>
          <w:szCs w:val="22"/>
          <w:lang w:val="en-CA" w:eastAsia="zh-CN"/>
        </w:rPr>
        <w:t xml:space="preserve">Due to the </w:t>
      </w:r>
      <w:r w:rsidR="001A1E27">
        <w:rPr>
          <w:szCs w:val="22"/>
          <w:lang w:val="en-CA" w:eastAsia="zh-CN"/>
        </w:rPr>
        <w:t>types of splits supported</w:t>
      </w:r>
      <w:r w:rsidR="00FB2C49">
        <w:rPr>
          <w:szCs w:val="22"/>
          <w:lang w:val="en-CA" w:eastAsia="zh-CN"/>
        </w:rPr>
        <w:t xml:space="preserve"> the</w:t>
      </w:r>
      <w:r>
        <w:rPr>
          <w:szCs w:val="22"/>
          <w:lang w:val="en-CA" w:eastAsia="zh-CN"/>
        </w:rPr>
        <w:t xml:space="preserve"> </w:t>
      </w:r>
      <w:r w:rsidRPr="00C404E6">
        <w:rPr>
          <w:szCs w:val="22"/>
          <w:lang w:val="en-CA" w:eastAsia="zh-CN"/>
        </w:rPr>
        <w:t>multi-type</w:t>
      </w:r>
      <w:r>
        <w:rPr>
          <w:szCs w:val="22"/>
          <w:lang w:val="en-CA" w:eastAsia="zh-CN"/>
        </w:rPr>
        <w:t xml:space="preserve"> tree, different splitting patterns could </w:t>
      </w:r>
      <w:r w:rsidR="00FB2C49">
        <w:rPr>
          <w:szCs w:val="22"/>
          <w:lang w:val="en-CA" w:eastAsia="zh-CN"/>
        </w:rPr>
        <w:t xml:space="preserve">potentially </w:t>
      </w:r>
      <w:r>
        <w:rPr>
          <w:szCs w:val="22"/>
          <w:lang w:val="en-CA" w:eastAsia="zh-CN"/>
        </w:rPr>
        <w:t xml:space="preserve">result in the same coding block structure. In VVC, </w:t>
      </w:r>
      <w:r w:rsidR="001A1E27">
        <w:rPr>
          <w:szCs w:val="22"/>
          <w:lang w:val="en-CA" w:eastAsia="zh-CN"/>
        </w:rPr>
        <w:t xml:space="preserve">some of these </w:t>
      </w:r>
      <w:r>
        <w:rPr>
          <w:szCs w:val="22"/>
          <w:lang w:val="en-CA" w:eastAsia="zh-CN"/>
        </w:rPr>
        <w:t xml:space="preserve">redundant splitting patterns are </w:t>
      </w:r>
      <w:r w:rsidR="002F2DB9">
        <w:rPr>
          <w:szCs w:val="22"/>
          <w:lang w:val="en-CA" w:eastAsia="zh-CN"/>
        </w:rPr>
        <w:t>disallowed</w:t>
      </w:r>
      <w:r>
        <w:rPr>
          <w:szCs w:val="22"/>
          <w:lang w:val="en-CA" w:eastAsia="zh-CN"/>
        </w:rPr>
        <w:t>.</w:t>
      </w:r>
    </w:p>
    <w:p w14:paraId="7AC2FA04" w14:textId="5D0083A8" w:rsidR="001A1B49" w:rsidRDefault="001A1B49" w:rsidP="00CD45EA">
      <w:pPr>
        <w:spacing w:after="120"/>
        <w:jc w:val="both"/>
        <w:rPr>
          <w:szCs w:val="22"/>
          <w:lang w:val="en-GB" w:eastAsia="zh-CN"/>
        </w:rPr>
      </w:pPr>
      <w:r w:rsidRPr="005E6119">
        <w:rPr>
          <w:szCs w:val="22"/>
          <w:lang w:val="en-GB" w:eastAsia="zh-CN"/>
        </w:rPr>
        <w:fldChar w:fldCharType="begin"/>
      </w:r>
      <w:r w:rsidRPr="00D63A80">
        <w:rPr>
          <w:szCs w:val="22"/>
          <w:lang w:val="en-GB" w:eastAsia="zh-CN"/>
        </w:rPr>
        <w:instrText xml:space="preserve"> REF _Ref516176047 \h </w:instrText>
      </w:r>
      <w:r w:rsidR="004A5D1E" w:rsidRPr="00D63A80">
        <w:rPr>
          <w:szCs w:val="22"/>
          <w:lang w:val="en-GB" w:eastAsia="zh-CN"/>
        </w:rPr>
        <w:instrText xml:space="preserve"> \* MERGEFORMAT </w:instrText>
      </w:r>
      <w:r w:rsidRPr="005E6119">
        <w:rPr>
          <w:szCs w:val="22"/>
          <w:lang w:val="en-GB" w:eastAsia="zh-CN"/>
        </w:rPr>
      </w:r>
      <w:r w:rsidRPr="005E6119">
        <w:rPr>
          <w:szCs w:val="22"/>
          <w:lang w:val="en-GB" w:eastAsia="zh-CN"/>
        </w:rPr>
        <w:fldChar w:fldCharType="separate"/>
      </w:r>
      <w:r w:rsidR="003A61E2" w:rsidRPr="003A61E2">
        <w:rPr>
          <w:szCs w:val="22"/>
          <w:lang w:val="en-GB"/>
          <w:rPrChange w:id="106" w:author="v1-jc1" w:date="2020-12-06T19:24:00Z">
            <w:rPr>
              <w:b/>
              <w:sz w:val="20"/>
              <w:lang w:val="en-GB"/>
            </w:rPr>
          </w:rPrChange>
        </w:rPr>
        <w:t xml:space="preserve">Figure </w:t>
      </w:r>
      <w:r w:rsidR="003A61E2" w:rsidRPr="003A61E2">
        <w:rPr>
          <w:noProof/>
          <w:szCs w:val="22"/>
          <w:lang w:val="en-GB"/>
          <w:rPrChange w:id="107" w:author="v1-jc1" w:date="2020-12-06T19:24:00Z">
            <w:rPr>
              <w:b/>
              <w:noProof/>
              <w:sz w:val="20"/>
              <w:lang w:val="en-GB"/>
            </w:rPr>
          </w:rPrChange>
        </w:rPr>
        <w:t>11</w:t>
      </w:r>
      <w:r w:rsidRPr="005E6119">
        <w:rPr>
          <w:szCs w:val="22"/>
          <w:lang w:val="en-GB" w:eastAsia="zh-CN"/>
        </w:rPr>
        <w:fldChar w:fldCharType="end"/>
      </w:r>
      <w:r w:rsidRPr="005E6119">
        <w:rPr>
          <w:szCs w:val="22"/>
          <w:lang w:val="en-GB" w:eastAsia="zh-CN"/>
        </w:rPr>
        <w:t xml:space="preserve"> </w:t>
      </w:r>
      <w:r w:rsidR="001A0F9D" w:rsidRPr="005E6119">
        <w:rPr>
          <w:szCs w:val="22"/>
          <w:lang w:val="en-GB" w:eastAsia="zh-CN"/>
        </w:rPr>
        <w:t>illustrate</w:t>
      </w:r>
      <w:r w:rsidR="00ED0339" w:rsidRPr="005E6119">
        <w:rPr>
          <w:rFonts w:eastAsiaTheme="minorEastAsia" w:hint="eastAsia"/>
          <w:szCs w:val="22"/>
          <w:lang w:val="en-GB" w:eastAsia="ko-KR"/>
        </w:rPr>
        <w:t>s</w:t>
      </w:r>
      <w:r w:rsidR="004A5D1E" w:rsidRPr="005E6119">
        <w:rPr>
          <w:szCs w:val="22"/>
          <w:lang w:val="en-GB" w:eastAsia="zh-CN"/>
        </w:rPr>
        <w:t xml:space="preserve"> </w:t>
      </w:r>
      <w:r w:rsidR="004A5D1E" w:rsidRPr="005E6119">
        <w:rPr>
          <w:szCs w:val="22"/>
          <w:lang w:eastAsia="zh-CN"/>
        </w:rPr>
        <w:t xml:space="preserve">the </w:t>
      </w:r>
      <w:r w:rsidR="00825284" w:rsidRPr="005E6119">
        <w:rPr>
          <w:szCs w:val="22"/>
        </w:rPr>
        <w:t>r</w:t>
      </w:r>
      <w:r w:rsidR="001A0F9D" w:rsidRPr="005E6119">
        <w:rPr>
          <w:szCs w:val="22"/>
        </w:rPr>
        <w:t>edundant splitting pattern</w:t>
      </w:r>
      <w:r w:rsidR="001A1E27" w:rsidRPr="005E6119">
        <w:rPr>
          <w:szCs w:val="22"/>
        </w:rPr>
        <w:t>s</w:t>
      </w:r>
      <w:r w:rsidR="001A0F9D" w:rsidRPr="005E6119">
        <w:rPr>
          <w:szCs w:val="22"/>
        </w:rPr>
        <w:t xml:space="preserve"> of </w:t>
      </w:r>
      <w:r w:rsidR="007B30DA" w:rsidRPr="005E6119">
        <w:rPr>
          <w:szCs w:val="22"/>
        </w:rPr>
        <w:t xml:space="preserve">binary tree </w:t>
      </w:r>
      <w:r w:rsidR="001A0F9D" w:rsidRPr="005E6119">
        <w:rPr>
          <w:szCs w:val="22"/>
        </w:rPr>
        <w:t>split</w:t>
      </w:r>
      <w:r w:rsidR="001A1E27" w:rsidRPr="00D63A80">
        <w:rPr>
          <w:szCs w:val="22"/>
        </w:rPr>
        <w:t>s</w:t>
      </w:r>
      <w:r w:rsidR="001A0F9D" w:rsidRPr="00D63A80">
        <w:rPr>
          <w:szCs w:val="22"/>
        </w:rPr>
        <w:t xml:space="preserve"> and </w:t>
      </w:r>
      <w:r w:rsidR="007B30DA" w:rsidRPr="00D63A80">
        <w:rPr>
          <w:szCs w:val="22"/>
        </w:rPr>
        <w:t xml:space="preserve">ternary </w:t>
      </w:r>
      <w:r w:rsidR="001A0F9D" w:rsidRPr="00D63A80">
        <w:rPr>
          <w:szCs w:val="22"/>
        </w:rPr>
        <w:t>tree split</w:t>
      </w:r>
      <w:r w:rsidR="001A1E27" w:rsidRPr="00D63A80">
        <w:rPr>
          <w:szCs w:val="22"/>
        </w:rPr>
        <w:t>s</w:t>
      </w:r>
      <w:r w:rsidR="007B30DA" w:rsidRPr="00D63A80">
        <w:rPr>
          <w:szCs w:val="22"/>
        </w:rPr>
        <w:t xml:space="preserve">. As </w:t>
      </w:r>
      <w:r w:rsidR="00825284" w:rsidRPr="00D63A80">
        <w:rPr>
          <w:szCs w:val="22"/>
        </w:rPr>
        <w:t xml:space="preserve">shown </w:t>
      </w:r>
      <w:r w:rsidR="007B30DA" w:rsidRPr="00D63A80">
        <w:rPr>
          <w:szCs w:val="22"/>
        </w:rPr>
        <w:t xml:space="preserve">in </w:t>
      </w:r>
      <w:r w:rsidR="007B30DA" w:rsidRPr="005E6119">
        <w:rPr>
          <w:szCs w:val="22"/>
          <w:lang w:val="en-GB" w:eastAsia="zh-CN"/>
        </w:rPr>
        <w:fldChar w:fldCharType="begin"/>
      </w:r>
      <w:r w:rsidR="007B30DA" w:rsidRPr="00D63A80">
        <w:rPr>
          <w:szCs w:val="22"/>
          <w:lang w:val="en-GB" w:eastAsia="zh-CN"/>
        </w:rPr>
        <w:instrText xml:space="preserve"> REF _Ref516176047 \h </w:instrText>
      </w:r>
      <w:r w:rsidR="004A5D1E" w:rsidRPr="00D63A80">
        <w:rPr>
          <w:szCs w:val="22"/>
          <w:lang w:val="en-GB" w:eastAsia="zh-CN"/>
        </w:rPr>
        <w:instrText xml:space="preserve"> \* MERGEFORMAT </w:instrText>
      </w:r>
      <w:r w:rsidR="007B30DA" w:rsidRPr="005E6119">
        <w:rPr>
          <w:szCs w:val="22"/>
          <w:lang w:val="en-GB" w:eastAsia="zh-CN"/>
        </w:rPr>
      </w:r>
      <w:r w:rsidR="007B30DA" w:rsidRPr="005E6119">
        <w:rPr>
          <w:szCs w:val="22"/>
          <w:lang w:val="en-GB" w:eastAsia="zh-CN"/>
        </w:rPr>
        <w:fldChar w:fldCharType="separate"/>
      </w:r>
      <w:r w:rsidR="003A61E2" w:rsidRPr="003A61E2">
        <w:rPr>
          <w:szCs w:val="22"/>
          <w:lang w:val="en-GB"/>
          <w:rPrChange w:id="108" w:author="v1-jc1" w:date="2020-12-06T19:24:00Z">
            <w:rPr>
              <w:b/>
              <w:sz w:val="20"/>
              <w:lang w:val="en-GB"/>
            </w:rPr>
          </w:rPrChange>
        </w:rPr>
        <w:t xml:space="preserve">Figure </w:t>
      </w:r>
      <w:r w:rsidR="003A61E2" w:rsidRPr="003A61E2">
        <w:rPr>
          <w:noProof/>
          <w:szCs w:val="22"/>
          <w:lang w:val="en-GB"/>
          <w:rPrChange w:id="109" w:author="v1-jc1" w:date="2020-12-06T19:24:00Z">
            <w:rPr>
              <w:b/>
              <w:noProof/>
              <w:sz w:val="20"/>
              <w:lang w:val="en-GB"/>
            </w:rPr>
          </w:rPrChange>
        </w:rPr>
        <w:t>11</w:t>
      </w:r>
      <w:r w:rsidR="007B30DA" w:rsidRPr="005E6119">
        <w:rPr>
          <w:szCs w:val="22"/>
          <w:lang w:val="en-GB" w:eastAsia="zh-CN"/>
        </w:rPr>
        <w:fldChar w:fldCharType="end"/>
      </w:r>
      <w:r w:rsidR="007B30DA" w:rsidRPr="005E6119">
        <w:rPr>
          <w:szCs w:val="22"/>
          <w:lang w:val="en-GB" w:eastAsia="zh-CN"/>
        </w:rPr>
        <w:t>, two</w:t>
      </w:r>
      <w:r w:rsidR="001A1E27" w:rsidRPr="005E6119">
        <w:rPr>
          <w:szCs w:val="22"/>
          <w:lang w:val="en-GB" w:eastAsia="zh-CN"/>
        </w:rPr>
        <w:t xml:space="preserve"> </w:t>
      </w:r>
      <w:r w:rsidR="007B30DA" w:rsidRPr="005E6119">
        <w:rPr>
          <w:szCs w:val="22"/>
          <w:lang w:val="en-GB" w:eastAsia="zh-CN"/>
        </w:rPr>
        <w:t>level</w:t>
      </w:r>
      <w:r w:rsidR="001A1E27" w:rsidRPr="005E6119">
        <w:rPr>
          <w:szCs w:val="22"/>
          <w:lang w:val="en-GB" w:eastAsia="zh-CN"/>
        </w:rPr>
        <w:t>s of</w:t>
      </w:r>
      <w:r w:rsidR="00DC5428" w:rsidRPr="005E6119">
        <w:rPr>
          <w:szCs w:val="22"/>
          <w:lang w:val="en-GB" w:eastAsia="zh-CN"/>
        </w:rPr>
        <w:t xml:space="preserve"> consecutive</w:t>
      </w:r>
      <w:r w:rsidR="007B30DA" w:rsidRPr="005E6119">
        <w:rPr>
          <w:szCs w:val="22"/>
          <w:lang w:val="en-GB" w:eastAsia="zh-CN"/>
        </w:rPr>
        <w:t xml:space="preserve"> binary splits in one direction </w:t>
      </w:r>
      <w:r w:rsidR="00FB2C49" w:rsidRPr="005E6119">
        <w:rPr>
          <w:szCs w:val="22"/>
          <w:lang w:val="en-GB" w:eastAsia="zh-CN"/>
        </w:rPr>
        <w:t>could</w:t>
      </w:r>
      <w:r w:rsidR="001A1E27" w:rsidRPr="005E6119">
        <w:rPr>
          <w:szCs w:val="22"/>
          <w:lang w:val="en-GB" w:eastAsia="zh-CN"/>
        </w:rPr>
        <w:t xml:space="preserve"> </w:t>
      </w:r>
      <w:r w:rsidR="007B30DA" w:rsidRPr="005E6119">
        <w:rPr>
          <w:szCs w:val="22"/>
          <w:lang w:val="en-GB" w:eastAsia="zh-CN"/>
        </w:rPr>
        <w:t xml:space="preserve">have the same coding block structure </w:t>
      </w:r>
      <w:r w:rsidR="001A1E27" w:rsidRPr="00D63A80">
        <w:rPr>
          <w:szCs w:val="22"/>
          <w:lang w:val="en-GB" w:eastAsia="zh-CN"/>
        </w:rPr>
        <w:t>as</w:t>
      </w:r>
      <w:r w:rsidR="007B30DA" w:rsidRPr="00D63A80">
        <w:rPr>
          <w:szCs w:val="22"/>
          <w:lang w:val="en-GB" w:eastAsia="zh-CN"/>
        </w:rPr>
        <w:t xml:space="preserve"> a ternary tree split </w:t>
      </w:r>
      <w:r w:rsidR="001A1E27" w:rsidRPr="00D63A80">
        <w:rPr>
          <w:szCs w:val="22"/>
          <w:lang w:val="en-GB" w:eastAsia="zh-CN"/>
        </w:rPr>
        <w:t>followed by</w:t>
      </w:r>
      <w:r w:rsidR="007B30DA" w:rsidRPr="00D63A80">
        <w:rPr>
          <w:szCs w:val="22"/>
          <w:lang w:val="en-GB" w:eastAsia="zh-CN"/>
        </w:rPr>
        <w:t xml:space="preserve"> a binary tree split </w:t>
      </w:r>
      <w:r w:rsidR="001A1E27" w:rsidRPr="00D63A80">
        <w:rPr>
          <w:szCs w:val="22"/>
          <w:lang w:val="en-GB" w:eastAsia="zh-CN"/>
        </w:rPr>
        <w:t>of</w:t>
      </w:r>
      <w:r w:rsidR="007B30DA" w:rsidRPr="00D63A80">
        <w:rPr>
          <w:szCs w:val="22"/>
          <w:lang w:val="en-GB" w:eastAsia="zh-CN"/>
        </w:rPr>
        <w:t xml:space="preserve"> the central partition. In this case, the </w:t>
      </w:r>
      <w:r w:rsidR="007B30DA">
        <w:rPr>
          <w:szCs w:val="22"/>
          <w:lang w:val="en-GB" w:eastAsia="zh-CN"/>
        </w:rPr>
        <w:t xml:space="preserve">binary tree split </w:t>
      </w:r>
      <w:r w:rsidR="001A1E27">
        <w:rPr>
          <w:szCs w:val="22"/>
          <w:lang w:val="en-GB" w:eastAsia="zh-CN"/>
        </w:rPr>
        <w:t xml:space="preserve">(in the given direction) </w:t>
      </w:r>
      <w:r w:rsidR="007B30DA">
        <w:rPr>
          <w:szCs w:val="22"/>
          <w:lang w:val="en-GB" w:eastAsia="zh-CN"/>
        </w:rPr>
        <w:t xml:space="preserve">for the central partition </w:t>
      </w:r>
      <w:r w:rsidR="001A1E27">
        <w:rPr>
          <w:szCs w:val="22"/>
          <w:lang w:val="en-GB" w:eastAsia="zh-CN"/>
        </w:rPr>
        <w:t>of a</w:t>
      </w:r>
      <w:r w:rsidR="007B30DA">
        <w:rPr>
          <w:szCs w:val="22"/>
          <w:lang w:val="en-GB" w:eastAsia="zh-CN"/>
        </w:rPr>
        <w:t xml:space="preserve"> ternary tree split is </w:t>
      </w:r>
      <w:r w:rsidR="00FB2C49">
        <w:rPr>
          <w:szCs w:val="22"/>
          <w:lang w:val="en-GB" w:eastAsia="zh-CN"/>
        </w:rPr>
        <w:t>prevented by the syntax</w:t>
      </w:r>
      <w:r w:rsidR="007B30DA">
        <w:rPr>
          <w:szCs w:val="22"/>
          <w:lang w:val="en-GB" w:eastAsia="zh-CN"/>
        </w:rPr>
        <w:t>. This restriction applies for C</w:t>
      </w:r>
      <w:r w:rsidR="003876CF">
        <w:rPr>
          <w:szCs w:val="22"/>
          <w:lang w:val="en-GB" w:eastAsia="zh-CN"/>
        </w:rPr>
        <w:t>U</w:t>
      </w:r>
      <w:r w:rsidR="007B30DA">
        <w:rPr>
          <w:szCs w:val="22"/>
          <w:lang w:val="en-GB" w:eastAsia="zh-CN"/>
        </w:rPr>
        <w:t xml:space="preserve">s </w:t>
      </w:r>
      <w:r w:rsidR="00825284">
        <w:rPr>
          <w:szCs w:val="22"/>
          <w:lang w:val="en-GB" w:eastAsia="zh-CN"/>
        </w:rPr>
        <w:t>in</w:t>
      </w:r>
      <w:r w:rsidR="007B30DA">
        <w:rPr>
          <w:szCs w:val="22"/>
          <w:lang w:val="en-GB" w:eastAsia="zh-CN"/>
        </w:rPr>
        <w:t xml:space="preserve"> all pictures.</w:t>
      </w:r>
    </w:p>
    <w:p w14:paraId="24FE5C4C" w14:textId="77777777" w:rsidR="003D5861" w:rsidRDefault="0073267D" w:rsidP="00CD45EA">
      <w:pPr>
        <w:keepNext/>
        <w:spacing w:after="120"/>
        <w:jc w:val="center"/>
        <w:rPr>
          <w:szCs w:val="22"/>
          <w:lang w:val="en-GB" w:eastAsia="zh-CN"/>
        </w:rPr>
      </w:pPr>
      <w:r>
        <w:rPr>
          <w:rFonts w:hint="eastAsia"/>
          <w:noProof/>
          <w:szCs w:val="22"/>
          <w:lang w:eastAsia="zh-CN"/>
        </w:rPr>
        <w:drawing>
          <wp:inline distT="0" distB="0" distL="0" distR="0" wp14:anchorId="745BD1D9" wp14:editId="1E41FC23">
            <wp:extent cx="5939790" cy="1126490"/>
            <wp:effectExtent l="0" t="0" r="3810" b="0"/>
            <wp:docPr id="8" name="Picture 8" descr="TT-BT-redud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T-BT-redudency"/>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790" cy="1126490"/>
                    </a:xfrm>
                    <a:prstGeom prst="rect">
                      <a:avLst/>
                    </a:prstGeom>
                    <a:noFill/>
                    <a:ln>
                      <a:noFill/>
                    </a:ln>
                  </pic:spPr>
                </pic:pic>
              </a:graphicData>
            </a:graphic>
          </wp:inline>
        </w:drawing>
      </w:r>
    </w:p>
    <w:p w14:paraId="4D27985D" w14:textId="1D73C04B" w:rsidR="001A1B49" w:rsidRPr="00D83AEC" w:rsidRDefault="001A1B49" w:rsidP="00CD45EA">
      <w:pPr>
        <w:spacing w:after="120"/>
        <w:jc w:val="center"/>
        <w:rPr>
          <w:b/>
          <w:sz w:val="20"/>
        </w:rPr>
      </w:pPr>
      <w:bookmarkStart w:id="110" w:name="_Ref516176047"/>
      <w:r w:rsidRPr="00D83AEC">
        <w:rPr>
          <w:b/>
          <w:sz w:val="20"/>
          <w:lang w:val="en-GB"/>
        </w:rPr>
        <w:t xml:space="preserve">Figure </w:t>
      </w:r>
      <w:r w:rsidR="00795046">
        <w:rPr>
          <w:b/>
          <w:sz w:val="20"/>
          <w:lang w:val="en-GB"/>
        </w:rPr>
        <w:fldChar w:fldCharType="begin"/>
      </w:r>
      <w:r w:rsidR="00795046">
        <w:rPr>
          <w:b/>
          <w:sz w:val="20"/>
          <w:lang w:val="en-GB"/>
        </w:rPr>
        <w:instrText xml:space="preserve"> SEQ Figure \* ARABIC </w:instrText>
      </w:r>
      <w:r w:rsidR="00795046">
        <w:rPr>
          <w:b/>
          <w:sz w:val="20"/>
          <w:lang w:val="en-GB"/>
        </w:rPr>
        <w:fldChar w:fldCharType="separate"/>
      </w:r>
      <w:r w:rsidR="003A61E2">
        <w:rPr>
          <w:b/>
          <w:noProof/>
          <w:sz w:val="20"/>
          <w:lang w:val="en-GB"/>
        </w:rPr>
        <w:t>11</w:t>
      </w:r>
      <w:r w:rsidR="00795046">
        <w:rPr>
          <w:b/>
          <w:sz w:val="20"/>
          <w:lang w:val="en-GB"/>
        </w:rPr>
        <w:fldChar w:fldCharType="end"/>
      </w:r>
      <w:bookmarkEnd w:id="110"/>
      <w:r w:rsidRPr="00D83AEC">
        <w:rPr>
          <w:b/>
          <w:sz w:val="20"/>
          <w:lang w:val="en-GB"/>
        </w:rPr>
        <w:t>–</w:t>
      </w:r>
      <w:r w:rsidR="007B30DA" w:rsidRPr="00D83AEC">
        <w:rPr>
          <w:b/>
          <w:sz w:val="20"/>
        </w:rPr>
        <w:t>Redundant splitting patterns of binary tree split and ternary tree split case</w:t>
      </w:r>
      <w:r w:rsidR="004A5D1E">
        <w:rPr>
          <w:b/>
          <w:sz w:val="20"/>
        </w:rPr>
        <w:t>s</w:t>
      </w:r>
    </w:p>
    <w:p w14:paraId="530D2A3F" w14:textId="42F443AC" w:rsidR="00651F4D" w:rsidRDefault="00FB2C49" w:rsidP="00CD45EA">
      <w:pPr>
        <w:spacing w:after="120"/>
        <w:jc w:val="both"/>
        <w:rPr>
          <w:szCs w:val="22"/>
          <w:lang w:val="en-GB" w:eastAsia="zh-CN"/>
        </w:rPr>
      </w:pPr>
      <w:r>
        <w:rPr>
          <w:szCs w:val="22"/>
          <w:lang w:val="en-GB" w:eastAsia="zh-CN"/>
        </w:rPr>
        <w:t>When</w:t>
      </w:r>
      <w:r w:rsidR="00651F4D">
        <w:rPr>
          <w:szCs w:val="22"/>
          <w:lang w:val="en-GB" w:eastAsia="zh-CN"/>
        </w:rPr>
        <w:t xml:space="preserve"> </w:t>
      </w:r>
      <w:r w:rsidR="004A5D1E">
        <w:rPr>
          <w:szCs w:val="22"/>
          <w:lang w:val="en-GB" w:eastAsia="zh-CN"/>
        </w:rPr>
        <w:t xml:space="preserve">the </w:t>
      </w:r>
      <w:r w:rsidR="00651F4D" w:rsidRPr="00651F4D">
        <w:rPr>
          <w:szCs w:val="22"/>
          <w:lang w:val="en-GB" w:eastAsia="zh-CN"/>
        </w:rPr>
        <w:t>splits are prohibited</w:t>
      </w:r>
      <w:r>
        <w:rPr>
          <w:szCs w:val="22"/>
          <w:lang w:val="en-GB" w:eastAsia="zh-CN"/>
        </w:rPr>
        <w:t xml:space="preserve"> as described above</w:t>
      </w:r>
      <w:r w:rsidR="00651F4D" w:rsidRPr="00651F4D">
        <w:rPr>
          <w:szCs w:val="22"/>
          <w:lang w:val="en-GB" w:eastAsia="zh-CN"/>
        </w:rPr>
        <w:t xml:space="preserve">, signalling of </w:t>
      </w:r>
      <w:r>
        <w:rPr>
          <w:szCs w:val="22"/>
          <w:lang w:val="en-GB" w:eastAsia="zh-CN"/>
        </w:rPr>
        <w:t xml:space="preserve">the </w:t>
      </w:r>
      <w:r w:rsidR="00651F4D" w:rsidRPr="00651F4D">
        <w:rPr>
          <w:szCs w:val="22"/>
          <w:lang w:val="en-GB" w:eastAsia="zh-CN"/>
        </w:rPr>
        <w:t>corresponding syntax elements is modified to account for the prohibited cases</w:t>
      </w:r>
      <w:r w:rsidR="00651F4D">
        <w:rPr>
          <w:szCs w:val="22"/>
          <w:lang w:val="en-GB" w:eastAsia="zh-CN"/>
        </w:rPr>
        <w:t xml:space="preserve">. For example, when </w:t>
      </w:r>
      <w:r w:rsidR="00B25D85">
        <w:rPr>
          <w:rFonts w:eastAsiaTheme="minorEastAsia" w:hint="eastAsia"/>
          <w:szCs w:val="22"/>
          <w:lang w:val="en-GB" w:eastAsia="ko-KR"/>
        </w:rPr>
        <w:t>any</w:t>
      </w:r>
      <w:r w:rsidR="00B25D85">
        <w:rPr>
          <w:szCs w:val="22"/>
          <w:lang w:val="en-GB" w:eastAsia="zh-CN"/>
        </w:rPr>
        <w:t xml:space="preserve"> </w:t>
      </w:r>
      <w:r w:rsidR="00651F4D">
        <w:rPr>
          <w:szCs w:val="22"/>
          <w:lang w:val="en-GB" w:eastAsia="zh-CN"/>
        </w:rPr>
        <w:t>cas</w:t>
      </w:r>
      <w:r w:rsidR="00651F4D" w:rsidRPr="005E6119">
        <w:rPr>
          <w:szCs w:val="22"/>
          <w:lang w:val="en-GB" w:eastAsia="zh-CN"/>
        </w:rPr>
        <w:t xml:space="preserve">e in </w:t>
      </w:r>
      <w:r w:rsidR="004A5D1E" w:rsidRPr="005E6119">
        <w:rPr>
          <w:szCs w:val="22"/>
          <w:lang w:val="en-GB" w:eastAsia="zh-CN"/>
        </w:rPr>
        <w:fldChar w:fldCharType="begin"/>
      </w:r>
      <w:r w:rsidR="004A5D1E" w:rsidRPr="00D63A80">
        <w:rPr>
          <w:szCs w:val="22"/>
          <w:lang w:val="en-GB" w:eastAsia="zh-CN"/>
        </w:rPr>
        <w:instrText xml:space="preserve"> REF _Ref516176047 \h  \* MERGEFORMAT </w:instrText>
      </w:r>
      <w:r w:rsidR="004A5D1E" w:rsidRPr="005E6119">
        <w:rPr>
          <w:szCs w:val="22"/>
          <w:lang w:val="en-GB" w:eastAsia="zh-CN"/>
        </w:rPr>
      </w:r>
      <w:r w:rsidR="004A5D1E" w:rsidRPr="005E6119">
        <w:rPr>
          <w:szCs w:val="22"/>
          <w:lang w:val="en-GB" w:eastAsia="zh-CN"/>
        </w:rPr>
        <w:fldChar w:fldCharType="separate"/>
      </w:r>
      <w:r w:rsidR="003A61E2" w:rsidRPr="003A61E2">
        <w:rPr>
          <w:szCs w:val="22"/>
          <w:lang w:val="en-GB"/>
          <w:rPrChange w:id="111" w:author="v1-jc1" w:date="2020-12-06T19:24:00Z">
            <w:rPr>
              <w:b/>
              <w:sz w:val="20"/>
              <w:lang w:val="en-GB"/>
            </w:rPr>
          </w:rPrChange>
        </w:rPr>
        <w:t xml:space="preserve">Figure </w:t>
      </w:r>
      <w:r w:rsidR="003A61E2" w:rsidRPr="003A61E2">
        <w:rPr>
          <w:noProof/>
          <w:szCs w:val="22"/>
          <w:lang w:val="en-GB"/>
          <w:rPrChange w:id="112" w:author="v1-jc1" w:date="2020-12-06T19:24:00Z">
            <w:rPr>
              <w:b/>
              <w:noProof/>
              <w:sz w:val="20"/>
              <w:lang w:val="en-GB"/>
            </w:rPr>
          </w:rPrChange>
        </w:rPr>
        <w:t>11</w:t>
      </w:r>
      <w:r w:rsidR="004A5D1E" w:rsidRPr="005E6119">
        <w:rPr>
          <w:szCs w:val="22"/>
          <w:lang w:val="en-GB" w:eastAsia="zh-CN"/>
        </w:rPr>
        <w:fldChar w:fldCharType="end"/>
      </w:r>
      <w:r w:rsidR="004A5D1E" w:rsidRPr="005E6119">
        <w:rPr>
          <w:szCs w:val="22"/>
          <w:lang w:val="en-GB" w:eastAsia="zh-CN"/>
        </w:rPr>
        <w:t xml:space="preserve"> </w:t>
      </w:r>
      <w:r w:rsidR="00651F4D" w:rsidRPr="005E6119">
        <w:rPr>
          <w:szCs w:val="22"/>
          <w:lang w:val="en-GB" w:eastAsia="zh-CN"/>
        </w:rPr>
        <w:t xml:space="preserve">is identified (i.e. the </w:t>
      </w:r>
      <w:r w:rsidR="004A5D1E" w:rsidRPr="005E6119">
        <w:rPr>
          <w:szCs w:val="22"/>
          <w:lang w:val="en-GB" w:eastAsia="zh-CN"/>
        </w:rPr>
        <w:t>binary</w:t>
      </w:r>
      <w:r w:rsidR="004A5D1E" w:rsidRPr="00D63A80">
        <w:rPr>
          <w:szCs w:val="22"/>
          <w:lang w:val="en-GB" w:eastAsia="zh-CN"/>
        </w:rPr>
        <w:t xml:space="preserve"> </w:t>
      </w:r>
      <w:r w:rsidR="00651F4D" w:rsidRPr="00D63A80">
        <w:rPr>
          <w:szCs w:val="22"/>
          <w:lang w:val="en-GB" w:eastAsia="zh-CN"/>
        </w:rPr>
        <w:t>split is prohibited for a CU</w:t>
      </w:r>
      <w:r w:rsidR="00C93F10" w:rsidRPr="00D63A80">
        <w:rPr>
          <w:szCs w:val="22"/>
          <w:lang w:val="en-GB" w:eastAsia="zh-CN"/>
        </w:rPr>
        <w:t xml:space="preserve"> </w:t>
      </w:r>
      <w:r w:rsidR="004A5D1E" w:rsidRPr="00D63A80">
        <w:rPr>
          <w:szCs w:val="22"/>
          <w:lang w:val="en-GB" w:eastAsia="zh-CN"/>
        </w:rPr>
        <w:t>of a central partition</w:t>
      </w:r>
      <w:r w:rsidR="00651F4D" w:rsidRPr="00D63A80">
        <w:rPr>
          <w:szCs w:val="22"/>
          <w:lang w:val="en-GB" w:eastAsia="zh-CN"/>
        </w:rPr>
        <w:t xml:space="preserve">), the </w:t>
      </w:r>
      <w:r w:rsidR="00321AD8" w:rsidRPr="00D63A80">
        <w:rPr>
          <w:szCs w:val="22"/>
          <w:lang w:val="en-GB" w:eastAsia="zh-CN"/>
        </w:rPr>
        <w:t>syntax e</w:t>
      </w:r>
      <w:r w:rsidR="00321AD8" w:rsidRPr="00321AD8">
        <w:rPr>
          <w:szCs w:val="22"/>
          <w:lang w:val="en-GB" w:eastAsia="zh-CN"/>
        </w:rPr>
        <w:t xml:space="preserve">lement </w:t>
      </w:r>
      <w:r w:rsidR="00651F4D" w:rsidRPr="00651F4D">
        <w:rPr>
          <w:szCs w:val="22"/>
          <w:lang w:val="en-GB" w:eastAsia="zh-CN"/>
        </w:rPr>
        <w:t>mtt_split_cu_binary_flag</w:t>
      </w:r>
      <w:r w:rsidR="00651F4D">
        <w:rPr>
          <w:szCs w:val="22"/>
          <w:lang w:val="en-GB" w:eastAsia="zh-CN"/>
        </w:rPr>
        <w:t xml:space="preserve"> which specifies whether </w:t>
      </w:r>
      <w:r w:rsidR="00651F4D" w:rsidRPr="00651F4D">
        <w:rPr>
          <w:szCs w:val="22"/>
          <w:lang w:val="en-GB" w:eastAsia="zh-CN"/>
        </w:rPr>
        <w:t xml:space="preserve">the split is a binary split </w:t>
      </w:r>
      <w:r w:rsidR="00651F4D">
        <w:rPr>
          <w:szCs w:val="22"/>
          <w:lang w:val="en-GB" w:eastAsia="zh-CN"/>
        </w:rPr>
        <w:t>or</w:t>
      </w:r>
      <w:r w:rsidR="00651F4D" w:rsidRPr="00651F4D">
        <w:rPr>
          <w:szCs w:val="22"/>
          <w:lang w:val="en-GB" w:eastAsia="zh-CN"/>
        </w:rPr>
        <w:t xml:space="preserve"> a ternary split</w:t>
      </w:r>
      <w:r w:rsidR="00651F4D">
        <w:rPr>
          <w:szCs w:val="22"/>
          <w:lang w:val="en-GB" w:eastAsia="zh-CN"/>
        </w:rPr>
        <w:t xml:space="preserve"> is not signalled and </w:t>
      </w:r>
      <w:r>
        <w:rPr>
          <w:szCs w:val="22"/>
          <w:lang w:val="en-GB" w:eastAsia="zh-CN"/>
        </w:rPr>
        <w:t xml:space="preserve">is instead inferred </w:t>
      </w:r>
      <w:r w:rsidR="00651F4D">
        <w:rPr>
          <w:szCs w:val="22"/>
          <w:lang w:val="en-GB" w:eastAsia="zh-CN"/>
        </w:rPr>
        <w:t xml:space="preserve">to be </w:t>
      </w:r>
      <w:r>
        <w:rPr>
          <w:szCs w:val="22"/>
          <w:lang w:val="en-GB" w:eastAsia="zh-CN"/>
        </w:rPr>
        <w:t xml:space="preserve">equal to </w:t>
      </w:r>
      <w:r w:rsidR="004A5D1E">
        <w:rPr>
          <w:szCs w:val="22"/>
          <w:lang w:val="en-GB" w:eastAsia="zh-CN"/>
        </w:rPr>
        <w:t xml:space="preserve">0 </w:t>
      </w:r>
      <w:r>
        <w:rPr>
          <w:szCs w:val="22"/>
          <w:lang w:val="en-GB" w:eastAsia="zh-CN"/>
        </w:rPr>
        <w:t>by the</w:t>
      </w:r>
      <w:r w:rsidR="00651F4D">
        <w:rPr>
          <w:szCs w:val="22"/>
          <w:lang w:val="en-GB" w:eastAsia="zh-CN"/>
        </w:rPr>
        <w:t xml:space="preserve"> decoder.</w:t>
      </w:r>
    </w:p>
    <w:p w14:paraId="468D4909" w14:textId="7B966499" w:rsidR="00784199" w:rsidRPr="009C7FC9" w:rsidRDefault="00784199" w:rsidP="00CD45EA">
      <w:pPr>
        <w:pStyle w:val="Heading3"/>
        <w:spacing w:before="136"/>
        <w:rPr>
          <w:lang w:val="en-GB"/>
        </w:rPr>
      </w:pPr>
      <w:bookmarkStart w:id="113" w:name="_Toc58175108"/>
      <w:r w:rsidRPr="00784199">
        <w:rPr>
          <w:lang w:val="en-GB"/>
        </w:rPr>
        <w:t>Virtual pipeline data units (VPDUs)</w:t>
      </w:r>
      <w:bookmarkEnd w:id="113"/>
    </w:p>
    <w:p w14:paraId="4D1C3A21" w14:textId="55F6846C" w:rsidR="00784199" w:rsidRDefault="00784199" w:rsidP="00CD45EA">
      <w:pPr>
        <w:spacing w:after="120"/>
        <w:jc w:val="both"/>
        <w:rPr>
          <w:szCs w:val="22"/>
          <w:lang w:eastAsia="zh-CN"/>
        </w:rPr>
      </w:pPr>
      <w:r w:rsidRPr="00784199">
        <w:rPr>
          <w:szCs w:val="22"/>
          <w:lang w:eastAsia="zh-CN"/>
        </w:rPr>
        <w:t xml:space="preserve">Virtual pipeline data units (VPDUs) are defined as non-overlapping </w:t>
      </w:r>
      <w:r w:rsidR="00AA5F06">
        <w:rPr>
          <w:szCs w:val="22"/>
          <w:lang w:eastAsia="zh-CN"/>
        </w:rPr>
        <w:t>units</w:t>
      </w:r>
      <w:r w:rsidRPr="00784199">
        <w:rPr>
          <w:szCs w:val="22"/>
          <w:lang w:eastAsia="zh-CN"/>
        </w:rPr>
        <w:t xml:space="preserve"> in a picture. In hardware decoders, successive VPDUs are processed by multiple pipeline stages at the same time</w:t>
      </w:r>
      <w:r w:rsidR="00AA5F06">
        <w:rPr>
          <w:szCs w:val="22"/>
          <w:lang w:eastAsia="zh-CN"/>
        </w:rPr>
        <w:t xml:space="preserve">. </w:t>
      </w:r>
      <w:r w:rsidRPr="00784199">
        <w:rPr>
          <w:szCs w:val="22"/>
          <w:lang w:eastAsia="zh-CN"/>
        </w:rPr>
        <w:t xml:space="preserve">The VPDU size is roughly proportional to the buffer size in most pipeline stages, so it is important to keep the VPDU size small. In </w:t>
      </w:r>
      <w:r w:rsidR="007F67D7">
        <w:rPr>
          <w:szCs w:val="22"/>
          <w:lang w:eastAsia="zh-CN"/>
        </w:rPr>
        <w:t>most</w:t>
      </w:r>
      <w:r w:rsidRPr="00784199">
        <w:rPr>
          <w:szCs w:val="22"/>
          <w:lang w:eastAsia="zh-CN"/>
        </w:rPr>
        <w:t xml:space="preserve"> hardware decoders, the VPDU size </w:t>
      </w:r>
      <w:r w:rsidR="00BB5D26">
        <w:rPr>
          <w:szCs w:val="22"/>
          <w:lang w:eastAsia="zh-CN"/>
        </w:rPr>
        <w:t>can be</w:t>
      </w:r>
      <w:r w:rsidRPr="00784199">
        <w:rPr>
          <w:szCs w:val="22"/>
          <w:lang w:eastAsia="zh-CN"/>
        </w:rPr>
        <w:t xml:space="preserve"> set to maximum transform block (TB) size. </w:t>
      </w:r>
      <w:r w:rsidR="00B76D24">
        <w:rPr>
          <w:szCs w:val="22"/>
          <w:lang w:eastAsia="zh-CN"/>
        </w:rPr>
        <w:t>However, i</w:t>
      </w:r>
      <w:r w:rsidRPr="00784199">
        <w:rPr>
          <w:szCs w:val="22"/>
          <w:lang w:eastAsia="zh-CN"/>
        </w:rPr>
        <w:t xml:space="preserve">n </w:t>
      </w:r>
      <w:r w:rsidR="007F67D7">
        <w:rPr>
          <w:szCs w:val="22"/>
          <w:lang w:eastAsia="zh-CN"/>
        </w:rPr>
        <w:t xml:space="preserve">VVC, </w:t>
      </w:r>
      <w:r w:rsidRPr="00784199">
        <w:rPr>
          <w:szCs w:val="22"/>
          <w:lang w:eastAsia="zh-CN"/>
        </w:rPr>
        <w:t xml:space="preserve">ternary tree (TT) and binary tree (BT) </w:t>
      </w:r>
      <w:r w:rsidR="007F67D7">
        <w:rPr>
          <w:szCs w:val="22"/>
          <w:lang w:eastAsia="zh-CN"/>
        </w:rPr>
        <w:t xml:space="preserve">partition may </w:t>
      </w:r>
      <w:r w:rsidRPr="00784199">
        <w:rPr>
          <w:szCs w:val="22"/>
          <w:lang w:eastAsia="zh-CN"/>
        </w:rPr>
        <w:t xml:space="preserve">lead to </w:t>
      </w:r>
      <w:r w:rsidR="00B76D24">
        <w:rPr>
          <w:szCs w:val="22"/>
          <w:lang w:eastAsia="zh-CN"/>
        </w:rPr>
        <w:t>the increasing</w:t>
      </w:r>
      <w:r w:rsidR="004168DE">
        <w:rPr>
          <w:szCs w:val="22"/>
          <w:lang w:eastAsia="zh-CN"/>
        </w:rPr>
        <w:t xml:space="preserve"> of</w:t>
      </w:r>
      <w:r w:rsidR="007F67D7">
        <w:rPr>
          <w:szCs w:val="22"/>
          <w:lang w:eastAsia="zh-CN"/>
        </w:rPr>
        <w:t xml:space="preserve"> </w:t>
      </w:r>
      <w:r w:rsidR="004168DE" w:rsidRPr="004168DE">
        <w:rPr>
          <w:szCs w:val="22"/>
          <w:lang w:eastAsia="zh-CN"/>
        </w:rPr>
        <w:t>VPDUs</w:t>
      </w:r>
      <w:r w:rsidR="00B76D24">
        <w:rPr>
          <w:szCs w:val="22"/>
          <w:lang w:eastAsia="zh-CN"/>
        </w:rPr>
        <w:t xml:space="preserve"> size.</w:t>
      </w:r>
    </w:p>
    <w:p w14:paraId="44D46786" w14:textId="169FCE28" w:rsidR="00784199" w:rsidRDefault="004168DE" w:rsidP="00CA7357">
      <w:pPr>
        <w:rPr>
          <w:lang w:eastAsia="zh-TW"/>
        </w:rPr>
      </w:pPr>
      <w:r>
        <w:rPr>
          <w:lang w:eastAsia="zh-TW"/>
        </w:rPr>
        <w:t>I</w:t>
      </w:r>
      <w:r w:rsidR="007F67D7">
        <w:rPr>
          <w:lang w:eastAsia="zh-TW"/>
        </w:rPr>
        <w:t>n order to keep the VPDU size as 64x64 luma samples,</w:t>
      </w:r>
      <w:r w:rsidR="00784199">
        <w:rPr>
          <w:lang w:eastAsia="zh-TW"/>
        </w:rPr>
        <w:t xml:space="preserve"> the following normative</w:t>
      </w:r>
      <w:r w:rsidR="00B12EAD">
        <w:rPr>
          <w:lang w:eastAsia="zh-TW"/>
        </w:rPr>
        <w:t xml:space="preserve"> partition</w:t>
      </w:r>
      <w:r w:rsidR="00784199">
        <w:rPr>
          <w:lang w:eastAsia="zh-TW"/>
        </w:rPr>
        <w:t xml:space="preserve"> restrictions</w:t>
      </w:r>
      <w:r w:rsidR="00B12EAD">
        <w:rPr>
          <w:lang w:eastAsia="zh-TW"/>
        </w:rPr>
        <w:t xml:space="preserve"> (with syntax signaling modification)</w:t>
      </w:r>
      <w:r w:rsidR="00784199">
        <w:rPr>
          <w:lang w:eastAsia="zh-TW"/>
        </w:rPr>
        <w:t xml:space="preserve"> </w:t>
      </w:r>
      <w:r w:rsidR="00B12EAD">
        <w:rPr>
          <w:lang w:eastAsia="zh-TW"/>
        </w:rPr>
        <w:t>are applied</w:t>
      </w:r>
      <w:r w:rsidRPr="004168DE">
        <w:rPr>
          <w:lang w:eastAsia="zh-TW"/>
        </w:rPr>
        <w:t xml:space="preserve"> </w:t>
      </w:r>
      <w:r>
        <w:rPr>
          <w:lang w:eastAsia="zh-TW"/>
        </w:rPr>
        <w:t xml:space="preserve">in </w:t>
      </w:r>
      <w:r w:rsidR="00101610">
        <w:rPr>
          <w:lang w:eastAsia="zh-TW"/>
        </w:rPr>
        <w:t>VTM</w:t>
      </w:r>
      <w:r w:rsidR="00B76D24">
        <w:rPr>
          <w:lang w:eastAsia="zh-TW"/>
        </w:rPr>
        <w:t>, as shown</w:t>
      </w:r>
      <w:r w:rsidR="00B76D24" w:rsidRPr="00B76D24">
        <w:rPr>
          <w:szCs w:val="22"/>
          <w:lang w:eastAsia="zh-TW"/>
        </w:rPr>
        <w:t xml:space="preserve"> in </w:t>
      </w:r>
      <w:r w:rsidR="00B76D24" w:rsidRPr="00B76D24">
        <w:rPr>
          <w:szCs w:val="22"/>
          <w:lang w:eastAsia="zh-TW"/>
        </w:rPr>
        <w:fldChar w:fldCharType="begin"/>
      </w:r>
      <w:r w:rsidR="00B76D24" w:rsidRPr="001204F8">
        <w:rPr>
          <w:szCs w:val="22"/>
          <w:lang w:eastAsia="zh-TW"/>
        </w:rPr>
        <w:instrText xml:space="preserve"> REF _Ref531127682 \h </w:instrText>
      </w:r>
      <w:r w:rsidR="00B76D24" w:rsidRPr="00B76D24">
        <w:rPr>
          <w:szCs w:val="22"/>
          <w:lang w:eastAsia="zh-TW"/>
        </w:rPr>
        <w:instrText xml:space="preserve"> \* MERGEFORMAT </w:instrText>
      </w:r>
      <w:r w:rsidR="00B76D24" w:rsidRPr="00B76D24">
        <w:rPr>
          <w:szCs w:val="22"/>
          <w:lang w:eastAsia="zh-TW"/>
        </w:rPr>
      </w:r>
      <w:r w:rsidR="00B76D24" w:rsidRPr="00B76D24">
        <w:rPr>
          <w:szCs w:val="22"/>
          <w:lang w:eastAsia="zh-TW"/>
        </w:rPr>
        <w:fldChar w:fldCharType="separate"/>
      </w:r>
      <w:r w:rsidR="003A61E2" w:rsidRPr="003A61E2">
        <w:rPr>
          <w:szCs w:val="22"/>
          <w:lang w:val="en-GB"/>
          <w:rPrChange w:id="114" w:author="v1-jc1" w:date="2020-12-06T19:24:00Z">
            <w:rPr>
              <w:b/>
              <w:sz w:val="20"/>
              <w:lang w:val="en-GB"/>
            </w:rPr>
          </w:rPrChange>
        </w:rPr>
        <w:t xml:space="preserve">Figure </w:t>
      </w:r>
      <w:r w:rsidR="003A61E2" w:rsidRPr="003A61E2">
        <w:rPr>
          <w:noProof/>
          <w:szCs w:val="22"/>
          <w:lang w:val="en-GB"/>
          <w:rPrChange w:id="115" w:author="v1-jc1" w:date="2020-12-06T19:24:00Z">
            <w:rPr>
              <w:b/>
              <w:noProof/>
              <w:sz w:val="20"/>
              <w:lang w:val="en-GB"/>
            </w:rPr>
          </w:rPrChange>
        </w:rPr>
        <w:t>12</w:t>
      </w:r>
      <w:r w:rsidR="00B76D24" w:rsidRPr="00B76D24">
        <w:rPr>
          <w:szCs w:val="22"/>
          <w:lang w:eastAsia="zh-TW"/>
        </w:rPr>
        <w:fldChar w:fldCharType="end"/>
      </w:r>
      <w:r w:rsidR="00B12EAD" w:rsidRPr="00B76D24">
        <w:rPr>
          <w:szCs w:val="22"/>
          <w:lang w:eastAsia="zh-TW"/>
        </w:rPr>
        <w:t>:</w:t>
      </w:r>
    </w:p>
    <w:p w14:paraId="239458FF" w14:textId="20A04C34" w:rsidR="00784199" w:rsidRDefault="00784199" w:rsidP="000613EB">
      <w:pPr>
        <w:pStyle w:val="ListParagraph"/>
        <w:numPr>
          <w:ilvl w:val="0"/>
          <w:numId w:val="14"/>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overflowPunct w:val="0"/>
        <w:autoSpaceDE w:val="0"/>
        <w:autoSpaceDN w:val="0"/>
        <w:adjustRightInd w:val="0"/>
        <w:spacing w:before="136"/>
        <w:contextualSpacing w:val="0"/>
        <w:textAlignment w:val="baseline"/>
        <w:rPr>
          <w:lang w:eastAsia="zh-TW"/>
        </w:rPr>
      </w:pPr>
      <w:r>
        <w:rPr>
          <w:lang w:eastAsia="zh-TW"/>
        </w:rPr>
        <w:t>TT split</w:t>
      </w:r>
      <w:r w:rsidR="00B12EAD">
        <w:rPr>
          <w:lang w:eastAsia="zh-TW"/>
        </w:rPr>
        <w:t xml:space="preserve"> is not allowed for a CU with either width or height, or both width and height equal to 128</w:t>
      </w:r>
      <w:r>
        <w:rPr>
          <w:lang w:eastAsia="zh-TW"/>
        </w:rPr>
        <w:t>.</w:t>
      </w:r>
    </w:p>
    <w:p w14:paraId="2AB42211" w14:textId="16208E7C" w:rsidR="00784199" w:rsidRDefault="00784199" w:rsidP="000613EB">
      <w:pPr>
        <w:pStyle w:val="ListParagraph"/>
        <w:numPr>
          <w:ilvl w:val="0"/>
          <w:numId w:val="14"/>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overflowPunct w:val="0"/>
        <w:autoSpaceDE w:val="0"/>
        <w:autoSpaceDN w:val="0"/>
        <w:adjustRightInd w:val="0"/>
        <w:spacing w:before="136"/>
        <w:contextualSpacing w:val="0"/>
        <w:textAlignment w:val="baseline"/>
        <w:rPr>
          <w:lang w:eastAsia="zh-TW"/>
        </w:rPr>
      </w:pPr>
      <w:r>
        <w:rPr>
          <w:lang w:eastAsia="zh-TW"/>
        </w:rPr>
        <w:lastRenderedPageBreak/>
        <w:t>For a 128xN CU</w:t>
      </w:r>
      <w:r w:rsidR="00B12EAD">
        <w:rPr>
          <w:lang w:eastAsia="zh-TW"/>
        </w:rPr>
        <w:t xml:space="preserve"> with N ≤ 64 (i.e. width equal to 128 and height smaller than 128)</w:t>
      </w:r>
      <w:r>
        <w:rPr>
          <w:lang w:eastAsia="zh-TW"/>
        </w:rPr>
        <w:t xml:space="preserve">, horizontal BT </w:t>
      </w:r>
      <w:r w:rsidR="00B12EAD">
        <w:rPr>
          <w:lang w:eastAsia="zh-TW"/>
        </w:rPr>
        <w:t>is not allowed</w:t>
      </w:r>
      <w:r>
        <w:rPr>
          <w:lang w:eastAsia="zh-TW"/>
        </w:rPr>
        <w:t>.</w:t>
      </w:r>
    </w:p>
    <w:p w14:paraId="5B8BB1C7" w14:textId="4920E3AA" w:rsidR="00784199" w:rsidRDefault="00784199" w:rsidP="000613EB">
      <w:pPr>
        <w:pStyle w:val="ListParagraph"/>
        <w:numPr>
          <w:ilvl w:val="0"/>
          <w:numId w:val="14"/>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overflowPunct w:val="0"/>
        <w:autoSpaceDE w:val="0"/>
        <w:autoSpaceDN w:val="0"/>
        <w:adjustRightInd w:val="0"/>
        <w:spacing w:before="136"/>
        <w:contextualSpacing w:val="0"/>
        <w:textAlignment w:val="baseline"/>
        <w:rPr>
          <w:lang w:eastAsia="zh-TW"/>
        </w:rPr>
      </w:pPr>
      <w:r>
        <w:rPr>
          <w:lang w:eastAsia="zh-TW"/>
        </w:rPr>
        <w:t>For an Nx128 CU</w:t>
      </w:r>
      <w:r w:rsidR="00B12EAD" w:rsidRPr="00B12EAD">
        <w:rPr>
          <w:lang w:eastAsia="zh-TW"/>
        </w:rPr>
        <w:t xml:space="preserve"> </w:t>
      </w:r>
      <w:r w:rsidR="00B12EAD">
        <w:rPr>
          <w:lang w:eastAsia="zh-TW"/>
        </w:rPr>
        <w:t>with N ≤ 64 (i.e. height equal to 128 and width smaller than 128)</w:t>
      </w:r>
      <w:r>
        <w:rPr>
          <w:lang w:eastAsia="zh-TW"/>
        </w:rPr>
        <w:t xml:space="preserve">, vertical BT </w:t>
      </w:r>
      <w:r w:rsidR="00B12EAD">
        <w:rPr>
          <w:lang w:eastAsia="zh-TW"/>
        </w:rPr>
        <w:t>is not allowed</w:t>
      </w:r>
      <w:r>
        <w:rPr>
          <w:lang w:eastAsia="zh-TW"/>
        </w:rPr>
        <w:t>.</w:t>
      </w:r>
    </w:p>
    <w:p w14:paraId="4B6798DA" w14:textId="605FB504" w:rsidR="00994178" w:rsidRDefault="00994178" w:rsidP="00CD45EA">
      <w:pPr>
        <w:spacing w:after="120"/>
        <w:jc w:val="center"/>
        <w:rPr>
          <w:szCs w:val="22"/>
          <w:lang w:eastAsia="zh-CN"/>
        </w:rPr>
      </w:pPr>
      <w:r w:rsidRPr="00D969D2">
        <w:rPr>
          <w:noProof/>
          <w:lang w:eastAsia="zh-CN"/>
        </w:rPr>
        <w:drawing>
          <wp:inline distT="0" distB="0" distL="0" distR="0" wp14:anchorId="52B041C7" wp14:editId="64729903">
            <wp:extent cx="4600800" cy="2397600"/>
            <wp:effectExtent l="0" t="0" r="0" b="3175"/>
            <wp:docPr id="35"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00800" cy="2397600"/>
                    </a:xfrm>
                    <a:prstGeom prst="rect">
                      <a:avLst/>
                    </a:prstGeom>
                    <a:noFill/>
                    <a:ln>
                      <a:noFill/>
                    </a:ln>
                  </pic:spPr>
                </pic:pic>
              </a:graphicData>
            </a:graphic>
          </wp:inline>
        </w:drawing>
      </w:r>
    </w:p>
    <w:p w14:paraId="67309B58" w14:textId="3111411B" w:rsidR="00994178" w:rsidRDefault="00994178" w:rsidP="00CD45EA">
      <w:pPr>
        <w:spacing w:after="120"/>
        <w:jc w:val="center"/>
        <w:rPr>
          <w:rFonts w:eastAsiaTheme="minorEastAsia"/>
          <w:b/>
          <w:sz w:val="20"/>
          <w:lang w:eastAsia="ko-KR"/>
        </w:rPr>
      </w:pPr>
      <w:bookmarkStart w:id="116" w:name="_Ref531127682"/>
      <w:r w:rsidRPr="00D83AEC">
        <w:rPr>
          <w:b/>
          <w:sz w:val="20"/>
          <w:lang w:val="en-GB"/>
        </w:rPr>
        <w:t xml:space="preserve">Figure </w:t>
      </w:r>
      <w:r w:rsidR="00795046">
        <w:rPr>
          <w:b/>
          <w:sz w:val="20"/>
          <w:lang w:val="en-GB"/>
        </w:rPr>
        <w:fldChar w:fldCharType="begin"/>
      </w:r>
      <w:r w:rsidR="00795046">
        <w:rPr>
          <w:b/>
          <w:sz w:val="20"/>
          <w:lang w:val="en-GB"/>
        </w:rPr>
        <w:instrText xml:space="preserve"> SEQ Figure \* ARABIC </w:instrText>
      </w:r>
      <w:r w:rsidR="00795046">
        <w:rPr>
          <w:b/>
          <w:sz w:val="20"/>
          <w:lang w:val="en-GB"/>
        </w:rPr>
        <w:fldChar w:fldCharType="separate"/>
      </w:r>
      <w:r w:rsidR="003A61E2">
        <w:rPr>
          <w:b/>
          <w:noProof/>
          <w:sz w:val="20"/>
          <w:lang w:val="en-GB"/>
        </w:rPr>
        <w:t>12</w:t>
      </w:r>
      <w:r w:rsidR="00795046">
        <w:rPr>
          <w:b/>
          <w:sz w:val="20"/>
          <w:lang w:val="en-GB"/>
        </w:rPr>
        <w:fldChar w:fldCharType="end"/>
      </w:r>
      <w:bookmarkEnd w:id="116"/>
      <w:r>
        <w:rPr>
          <w:b/>
          <w:sz w:val="20"/>
          <w:lang w:val="en-GB"/>
        </w:rPr>
        <w:t xml:space="preserve"> </w:t>
      </w:r>
      <w:r w:rsidRPr="00D83AEC">
        <w:rPr>
          <w:b/>
          <w:sz w:val="20"/>
          <w:lang w:val="en-GB"/>
        </w:rPr>
        <w:t>–</w:t>
      </w:r>
      <w:r>
        <w:rPr>
          <w:b/>
          <w:sz w:val="20"/>
          <w:lang w:val="en-GB"/>
        </w:rPr>
        <w:t xml:space="preserve"> Examples of </w:t>
      </w:r>
      <w:r>
        <w:rPr>
          <w:b/>
          <w:sz w:val="20"/>
        </w:rPr>
        <w:t>disallowed TT and BT partitioning in VTM</w:t>
      </w:r>
    </w:p>
    <w:p w14:paraId="14EF8DF6" w14:textId="77777777" w:rsidR="00397392" w:rsidRDefault="00397392" w:rsidP="00CD45EA">
      <w:pPr>
        <w:spacing w:after="120"/>
        <w:jc w:val="center"/>
        <w:rPr>
          <w:rFonts w:eastAsiaTheme="minorEastAsia"/>
          <w:b/>
          <w:sz w:val="20"/>
          <w:lang w:eastAsia="ko-KR"/>
        </w:rPr>
      </w:pPr>
    </w:p>
    <w:p w14:paraId="54C32064" w14:textId="6F833DED" w:rsidR="00397392" w:rsidRPr="009C7FC9" w:rsidRDefault="00FC3AC4" w:rsidP="00CD45EA">
      <w:pPr>
        <w:pStyle w:val="Heading3"/>
        <w:spacing w:before="136"/>
        <w:rPr>
          <w:lang w:val="en-GB"/>
        </w:rPr>
      </w:pPr>
      <w:bookmarkStart w:id="117" w:name="_Toc58175109"/>
      <w:r w:rsidRPr="008331C9">
        <w:rPr>
          <w:szCs w:val="22"/>
          <w:lang w:val="en-CA" w:eastAsia="ja-JP"/>
        </w:rPr>
        <w:t>Intra chroma partitioning and prediction restriction</w:t>
      </w:r>
      <w:bookmarkEnd w:id="117"/>
    </w:p>
    <w:p w14:paraId="2D359F0C" w14:textId="77777777" w:rsidR="008A6053" w:rsidRDefault="008A6053" w:rsidP="00CA7357">
      <w:pPr>
        <w:jc w:val="both"/>
        <w:rPr>
          <w:lang w:val="en-CA" w:eastAsia="zh-TW"/>
        </w:rPr>
      </w:pPr>
      <w:r>
        <w:rPr>
          <w:lang w:val="en-CA" w:eastAsia="zh-TW"/>
        </w:rPr>
        <w:t>In typical hardware video encoders and decoders, processing throughput drops when a picture has more small intra blocks because of sample processing data dependency between neighbouring intra blocks. The predictor generation of an intra block requires top and left boundary reconstructed samples from neighbouring blocks. Therefore, intra prediction has to be sequentially processed block by block.</w:t>
      </w:r>
    </w:p>
    <w:p w14:paraId="3A89D09A" w14:textId="7C8B45E8" w:rsidR="005A6C8E" w:rsidRDefault="008A6053" w:rsidP="00D5520A">
      <w:pPr>
        <w:jc w:val="both"/>
        <w:rPr>
          <w:lang w:val="en-CA" w:eastAsia="zh-TW"/>
        </w:rPr>
      </w:pPr>
      <w:r>
        <w:rPr>
          <w:lang w:val="en-CA" w:eastAsia="zh-TW"/>
        </w:rPr>
        <w:t>In HEVC, the smallest intra CU is 8x8 luma samples. The luma component of the smallest intra CU can be further split into four 4x4 luma intra prediction units (P</w:t>
      </w:r>
      <w:r w:rsidR="009500F7">
        <w:rPr>
          <w:lang w:val="en-CA" w:eastAsia="zh-TW"/>
        </w:rPr>
        <w:t>u</w:t>
      </w:r>
      <w:r>
        <w:rPr>
          <w:lang w:val="en-CA" w:eastAsia="zh-TW"/>
        </w:rPr>
        <w:t>s), but the chroma components of the smallest intra CU cannot be further split. Therefore, the worst case hardware processing throughput occurs when 4x4 chroma intra blocks or 4x4 luma intra blocks are processed.</w:t>
      </w:r>
      <w:r>
        <w:rPr>
          <w:rFonts w:eastAsiaTheme="minorEastAsia" w:hint="eastAsia"/>
          <w:lang w:val="en-CA" w:eastAsia="ko-KR"/>
        </w:rPr>
        <w:t xml:space="preserve"> </w:t>
      </w:r>
      <w:r>
        <w:rPr>
          <w:lang w:val="en-CA" w:eastAsia="zh-TW"/>
        </w:rPr>
        <w:t xml:space="preserve">In </w:t>
      </w:r>
      <w:r>
        <w:rPr>
          <w:rFonts w:eastAsiaTheme="minorEastAsia" w:hint="eastAsia"/>
          <w:lang w:val="en-CA" w:eastAsia="ko-KR"/>
        </w:rPr>
        <w:t>VVC</w:t>
      </w:r>
      <w:r>
        <w:rPr>
          <w:lang w:val="en-CA" w:eastAsia="zh-TW"/>
        </w:rPr>
        <w:t xml:space="preserve">, </w:t>
      </w:r>
      <w:r>
        <w:rPr>
          <w:rFonts w:eastAsiaTheme="minorEastAsia" w:hint="eastAsia"/>
          <w:lang w:val="en-CA" w:eastAsia="ko-KR"/>
        </w:rPr>
        <w:t xml:space="preserve">in order to </w:t>
      </w:r>
      <w:r>
        <w:rPr>
          <w:rFonts w:eastAsiaTheme="minorEastAsia"/>
          <w:lang w:val="en-CA" w:eastAsia="ko-KR"/>
        </w:rPr>
        <w:t>improve</w:t>
      </w:r>
      <w:r>
        <w:rPr>
          <w:rFonts w:eastAsiaTheme="minorEastAsia" w:hint="eastAsia"/>
          <w:lang w:val="en-CA" w:eastAsia="ko-KR"/>
        </w:rPr>
        <w:t xml:space="preserve"> worst case throughput</w:t>
      </w:r>
      <w:r>
        <w:rPr>
          <w:lang w:val="en-CA" w:eastAsia="zh-TW"/>
        </w:rPr>
        <w:t>, chroma intra CBs smaller than 16 chroma samples</w:t>
      </w:r>
      <w:r w:rsidR="009B6D90">
        <w:rPr>
          <w:rFonts w:eastAsiaTheme="minorEastAsia" w:hint="eastAsia"/>
          <w:lang w:val="en-CA" w:eastAsia="ko-KR"/>
        </w:rPr>
        <w:t xml:space="preserve"> </w:t>
      </w:r>
      <w:r w:rsidR="009B6D90">
        <w:rPr>
          <w:rFonts w:eastAsiaTheme="minorEastAsia"/>
          <w:lang w:val="en-CA" w:eastAsia="ko-KR"/>
        </w:rPr>
        <w:t>(</w:t>
      </w:r>
      <w:r w:rsidR="009B6D90">
        <w:rPr>
          <w:lang w:val="en-CA"/>
        </w:rPr>
        <w:t xml:space="preserve">size </w:t>
      </w:r>
      <w:r w:rsidR="009B6D90" w:rsidRPr="007038F9">
        <w:rPr>
          <w:lang w:val="en-CA"/>
        </w:rPr>
        <w:t>2x2, 4x2, and 2x4</w:t>
      </w:r>
      <w:r w:rsidR="009B6D90">
        <w:rPr>
          <w:lang w:val="en-CA"/>
        </w:rPr>
        <w:t xml:space="preserve">) and </w:t>
      </w:r>
      <w:r w:rsidR="009B6D90">
        <w:rPr>
          <w:lang w:val="en-CA" w:eastAsia="zh-TW"/>
        </w:rPr>
        <w:t>chroma intra CBs</w:t>
      </w:r>
      <w:r w:rsidR="009B6D90">
        <w:rPr>
          <w:rFonts w:eastAsiaTheme="minorEastAsia"/>
          <w:lang w:val="en-CA" w:eastAsia="ko-KR"/>
        </w:rPr>
        <w:t xml:space="preserve"> with width smaller than 4 chroma samples (size 2xN) are</w:t>
      </w:r>
      <w:r>
        <w:rPr>
          <w:rFonts w:eastAsiaTheme="minorEastAsia" w:hint="eastAsia"/>
          <w:lang w:val="en-CA" w:eastAsia="ko-KR"/>
        </w:rPr>
        <w:t xml:space="preserve"> disallowed</w:t>
      </w:r>
      <w:r>
        <w:rPr>
          <w:lang w:val="en-CA" w:eastAsia="zh-TW"/>
        </w:rPr>
        <w:t xml:space="preserve"> by constraining the partitioning of chroma intra CBs. </w:t>
      </w:r>
    </w:p>
    <w:p w14:paraId="3B3B074E" w14:textId="2F46BEBB" w:rsidR="00D81841" w:rsidRDefault="008A6053" w:rsidP="009C5E4D">
      <w:pPr>
        <w:jc w:val="both"/>
        <w:rPr>
          <w:rFonts w:eastAsiaTheme="minorEastAsia"/>
          <w:lang w:val="en-CA" w:eastAsia="ko-KR"/>
        </w:rPr>
      </w:pPr>
      <w:r>
        <w:rPr>
          <w:lang w:val="en-CA" w:eastAsia="zh-TW"/>
        </w:rPr>
        <w:t>In single coding tree, a smallest chroma intra prediction unit (SCIPU) is defined as a coding tree node whose chroma block size is larger than or equal to 16 chroma samples and has at least one child luma block smaller than 64 luma samples</w:t>
      </w:r>
      <w:r w:rsidR="005A6C8E">
        <w:rPr>
          <w:lang w:val="en-CA" w:eastAsia="zh-TW"/>
        </w:rPr>
        <w:t xml:space="preserve">, or a coding tree node whose chroma block size </w:t>
      </w:r>
      <w:r w:rsidR="0084623C">
        <w:rPr>
          <w:lang w:val="en-CA" w:eastAsia="zh-TW"/>
        </w:rPr>
        <w:t>is not 2xN and has at least one child luma block 4xN luma samples</w:t>
      </w:r>
      <w:r>
        <w:rPr>
          <w:lang w:val="en-CA" w:eastAsia="zh-TW"/>
        </w:rPr>
        <w:t>. It is required that in each SCIPU, all CBs are inter, or all CBs are non-inter, i.e, either intra or intra block copy (IBC). In case of a non-inter SCIPU, it is further required that chroma of the non-inter SCIPU shall not be further split and luma of the SCIPU is allowed to be further split. In this way, the small chroma intra CB</w:t>
      </w:r>
      <w:r w:rsidR="0084623C">
        <w:rPr>
          <w:lang w:val="en-CA" w:eastAsia="zh-TW"/>
        </w:rPr>
        <w:t>s</w:t>
      </w:r>
      <w:r>
        <w:rPr>
          <w:lang w:val="en-CA" w:eastAsia="zh-TW"/>
        </w:rPr>
        <w:t xml:space="preserve"> </w:t>
      </w:r>
      <w:r w:rsidR="0084623C">
        <w:rPr>
          <w:lang w:val="en-CA" w:eastAsia="zh-TW"/>
        </w:rPr>
        <w:t xml:space="preserve">with size less than </w:t>
      </w:r>
      <w:r>
        <w:rPr>
          <w:lang w:val="en-CA" w:eastAsia="zh-TW"/>
        </w:rPr>
        <w:t>16 chroma samples</w:t>
      </w:r>
      <w:r w:rsidR="0084623C">
        <w:rPr>
          <w:lang w:val="en-CA" w:eastAsia="zh-TW"/>
        </w:rPr>
        <w:t xml:space="preserve"> or with size 2xN</w:t>
      </w:r>
      <w:r>
        <w:rPr>
          <w:lang w:val="en-CA" w:eastAsia="zh-TW"/>
        </w:rPr>
        <w:t xml:space="preserve"> are removed. In addition, chroma scaling is not applied in case of a non-inter SCIPU. </w:t>
      </w:r>
      <w:r>
        <w:rPr>
          <w:rFonts w:eastAsiaTheme="minorEastAsia" w:hint="eastAsia"/>
          <w:lang w:val="en-CA" w:eastAsia="ko-KR"/>
        </w:rPr>
        <w:t>Here</w:t>
      </w:r>
      <w:r>
        <w:rPr>
          <w:lang w:val="en-CA" w:eastAsia="zh-TW"/>
        </w:rPr>
        <w:t xml:space="preserve">, no additional syntax is signalled, and whether a SCIPU is non-inter can be derived by the prediction mode of the first luma CB in the SCIPU. </w:t>
      </w:r>
      <w:r>
        <w:rPr>
          <w:rFonts w:eastAsiaTheme="minorEastAsia" w:hint="eastAsia"/>
          <w:lang w:val="en-CA" w:eastAsia="ko-KR"/>
        </w:rPr>
        <w:t>T</w:t>
      </w:r>
      <w:r w:rsidRPr="00DC2F94">
        <w:rPr>
          <w:lang w:val="en-CA" w:eastAsia="zh-TW"/>
        </w:rPr>
        <w:t>he type of a</w:t>
      </w:r>
      <w:r w:rsidR="00E25136">
        <w:rPr>
          <w:lang w:val="en-CA" w:eastAsia="zh-TW"/>
        </w:rPr>
        <w:t xml:space="preserve"> </w:t>
      </w:r>
      <w:r w:rsidRPr="00DC2F94">
        <w:rPr>
          <w:lang w:val="en-CA" w:eastAsia="zh-TW"/>
        </w:rPr>
        <w:t xml:space="preserve">SCIPU is inferred to be non-inter if the current slice is an I-slice or the current SCIPU has a 4x4 </w:t>
      </w:r>
      <w:r>
        <w:rPr>
          <w:lang w:val="en-CA" w:eastAsia="zh-TW"/>
        </w:rPr>
        <w:t>luma partition</w:t>
      </w:r>
      <w:r w:rsidRPr="00DC2F94">
        <w:rPr>
          <w:lang w:val="en-CA" w:eastAsia="zh-TW"/>
        </w:rPr>
        <w:t xml:space="preserve"> in it</w:t>
      </w:r>
      <w:r>
        <w:rPr>
          <w:lang w:val="en-CA" w:eastAsia="zh-TW"/>
        </w:rPr>
        <w:t xml:space="preserve"> after further split one time</w:t>
      </w:r>
      <w:r w:rsidRPr="00DC2F94">
        <w:rPr>
          <w:lang w:val="en-CA" w:eastAsia="zh-TW"/>
        </w:rPr>
        <w:t xml:space="preserve"> (because no inter 4x4 is allowed in VVC); otherwise, the type of</w:t>
      </w:r>
      <w:r w:rsidR="00E25136">
        <w:rPr>
          <w:lang w:val="en-CA" w:eastAsia="zh-TW"/>
        </w:rPr>
        <w:t xml:space="preserve"> </w:t>
      </w:r>
      <w:r w:rsidRPr="00DC2F94">
        <w:rPr>
          <w:lang w:val="en-CA" w:eastAsia="zh-TW"/>
        </w:rPr>
        <w:t>the</w:t>
      </w:r>
      <w:r w:rsidR="00E25136">
        <w:rPr>
          <w:lang w:val="en-CA" w:eastAsia="zh-TW"/>
        </w:rPr>
        <w:t xml:space="preserve"> </w:t>
      </w:r>
      <w:r w:rsidRPr="00DC2F94">
        <w:rPr>
          <w:lang w:val="en-CA" w:eastAsia="zh-TW"/>
        </w:rPr>
        <w:t>SCIPU (inter or non-inter) is indicated by one flag before parsing the C</w:t>
      </w:r>
      <w:r w:rsidR="009500F7" w:rsidRPr="00DC2F94">
        <w:rPr>
          <w:lang w:val="en-CA" w:eastAsia="zh-TW"/>
        </w:rPr>
        <w:t>u</w:t>
      </w:r>
      <w:r w:rsidRPr="00DC2F94">
        <w:rPr>
          <w:lang w:val="en-CA" w:eastAsia="zh-TW"/>
        </w:rPr>
        <w:t>s in the SCIPU.</w:t>
      </w:r>
    </w:p>
    <w:p w14:paraId="13620C22" w14:textId="6D2FA0A8" w:rsidR="00F631FC" w:rsidRDefault="00D81841" w:rsidP="009C5E4D">
      <w:pPr>
        <w:jc w:val="both"/>
        <w:rPr>
          <w:lang w:val="en-CA"/>
        </w:rPr>
      </w:pPr>
      <w:r>
        <w:rPr>
          <w:lang w:val="en-CA"/>
        </w:rPr>
        <w:t xml:space="preserve">For </w:t>
      </w:r>
      <w:r w:rsidRPr="00E25136">
        <w:rPr>
          <w:lang w:val="en-CA"/>
        </w:rPr>
        <w:t>the dual tree in intra picture</w:t>
      </w:r>
      <w:r>
        <w:rPr>
          <w:lang w:val="en-CA"/>
        </w:rPr>
        <w:t>, the 2xN intra chroma blocks are removed by disabling vertical binary and vertical ternary splits for 4xN and 8xN chroma partitions, respectively</w:t>
      </w:r>
      <w:r w:rsidR="00F631FC">
        <w:rPr>
          <w:lang w:val="en-CA"/>
        </w:rPr>
        <w:t xml:space="preserve">. The small chroam blocks wtihsize </w:t>
      </w:r>
      <w:r w:rsidR="00F631FC" w:rsidRPr="007038F9">
        <w:rPr>
          <w:lang w:val="en-CA"/>
        </w:rPr>
        <w:t>2x2, 4x2, and 2x4</w:t>
      </w:r>
      <w:r w:rsidR="00F631FC">
        <w:rPr>
          <w:lang w:val="en-CA"/>
        </w:rPr>
        <w:t xml:space="preserve"> are also removed by partitioning restrictions.</w:t>
      </w:r>
    </w:p>
    <w:p w14:paraId="21893451" w14:textId="480FE3F9" w:rsidR="00E25136" w:rsidRPr="00914A69" w:rsidRDefault="00914A69" w:rsidP="00AF3FCF">
      <w:pPr>
        <w:jc w:val="both"/>
        <w:rPr>
          <w:rFonts w:eastAsiaTheme="minorEastAsia"/>
          <w:szCs w:val="22"/>
          <w:lang w:val="en-CA" w:eastAsia="ko-KR"/>
        </w:rPr>
      </w:pPr>
      <w:r>
        <w:rPr>
          <w:rFonts w:eastAsiaTheme="minorEastAsia" w:hint="eastAsia"/>
          <w:lang w:val="en-CA" w:eastAsia="ko-KR"/>
        </w:rPr>
        <w:lastRenderedPageBreak/>
        <w:t xml:space="preserve">In addition, a restriction on picture size is considered to avoid </w:t>
      </w:r>
      <w:r>
        <w:rPr>
          <w:lang w:val="en-CA"/>
        </w:rPr>
        <w:t>2x2/2x4/4x2</w:t>
      </w:r>
      <w:r w:rsidR="009F3118">
        <w:rPr>
          <w:lang w:val="en-CA"/>
        </w:rPr>
        <w:t>/2xN</w:t>
      </w:r>
      <w:r>
        <w:rPr>
          <w:lang w:val="en-CA"/>
        </w:rPr>
        <w:t xml:space="preserve"> intra chroma blocks at the corner of pictures</w:t>
      </w:r>
      <w:r>
        <w:rPr>
          <w:rFonts w:eastAsiaTheme="minorEastAsia" w:hint="eastAsia"/>
          <w:lang w:val="en-CA" w:eastAsia="ko-KR"/>
        </w:rPr>
        <w:t xml:space="preserve"> by considering the picture width and height to be multiple of max (8, MinCbSizeY).</w:t>
      </w:r>
    </w:p>
    <w:p w14:paraId="3B1A9D6F" w14:textId="45B661D3" w:rsidR="00BF361A" w:rsidRDefault="00BF361A" w:rsidP="00CD45EA">
      <w:pPr>
        <w:pStyle w:val="Heading2"/>
        <w:spacing w:before="136"/>
        <w:rPr>
          <w:sz w:val="28"/>
          <w:lang w:val="en-CA"/>
        </w:rPr>
      </w:pPr>
      <w:bookmarkStart w:id="118" w:name="_Toc411002813"/>
      <w:bookmarkStart w:id="119" w:name="_Ref523256833"/>
      <w:bookmarkStart w:id="120" w:name="_Toc58175110"/>
      <w:r w:rsidRPr="00BF361A">
        <w:rPr>
          <w:sz w:val="28"/>
          <w:lang w:val="en-CA"/>
        </w:rPr>
        <w:t>Intra prediction</w:t>
      </w:r>
      <w:bookmarkEnd w:id="118"/>
      <w:bookmarkEnd w:id="119"/>
      <w:bookmarkEnd w:id="120"/>
    </w:p>
    <w:p w14:paraId="07169068" w14:textId="660940A6" w:rsidR="00AA4DE8" w:rsidRPr="007D65AA" w:rsidRDefault="00AA4DE8" w:rsidP="00CD45EA">
      <w:pPr>
        <w:pStyle w:val="Heading3"/>
        <w:spacing w:before="136"/>
        <w:rPr>
          <w:rFonts w:eastAsia="Malgun Gothic"/>
          <w:lang w:val="en-CA" w:eastAsia="ko-KR"/>
        </w:rPr>
      </w:pPr>
      <w:bookmarkStart w:id="121" w:name="_Toc58175111"/>
      <w:r w:rsidRPr="0009506D">
        <w:rPr>
          <w:rFonts w:eastAsia="Malgun Gothic" w:hint="eastAsia"/>
          <w:lang w:val="en-CA" w:eastAsia="ko-KR"/>
        </w:rPr>
        <w:t xml:space="preserve">Intra </w:t>
      </w:r>
      <w:r w:rsidRPr="00510694">
        <w:rPr>
          <w:lang w:val="en-CA"/>
        </w:rPr>
        <w:t>mode coding with 67 intra prediction modes</w:t>
      </w:r>
      <w:bookmarkEnd w:id="121"/>
    </w:p>
    <w:p w14:paraId="07AE9A89" w14:textId="2A05ED0D" w:rsidR="00AA4DE8" w:rsidRPr="00510694" w:rsidRDefault="00AA4DE8" w:rsidP="00CD45EA">
      <w:pPr>
        <w:spacing w:after="120"/>
        <w:jc w:val="both"/>
        <w:rPr>
          <w:szCs w:val="22"/>
          <w:lang w:val="en-CA"/>
        </w:rPr>
      </w:pPr>
      <w:r w:rsidRPr="00510694">
        <w:rPr>
          <w:szCs w:val="22"/>
          <w:lang w:val="en-CA"/>
        </w:rPr>
        <w:t>To capture the arbitrary edge directions presented in natural video, the number of directional intra modes</w:t>
      </w:r>
      <w:r w:rsidR="00464310">
        <w:rPr>
          <w:szCs w:val="22"/>
          <w:lang w:val="en-CA"/>
        </w:rPr>
        <w:t xml:space="preserve"> in </w:t>
      </w:r>
      <w:r w:rsidR="00C428CE">
        <w:rPr>
          <w:szCs w:val="22"/>
          <w:lang w:val="en-CA"/>
        </w:rPr>
        <w:t>VVC</w:t>
      </w:r>
      <w:r w:rsidR="00101610" w:rsidRPr="00510694">
        <w:rPr>
          <w:szCs w:val="22"/>
          <w:lang w:val="en-CA"/>
        </w:rPr>
        <w:t xml:space="preserve"> </w:t>
      </w:r>
      <w:r w:rsidRPr="00510694">
        <w:rPr>
          <w:szCs w:val="22"/>
          <w:lang w:val="en-CA"/>
        </w:rPr>
        <w:t xml:space="preserve">is extended from 33, as used in HEVC, to 65. The </w:t>
      </w:r>
      <w:r w:rsidR="00464310">
        <w:rPr>
          <w:szCs w:val="22"/>
          <w:lang w:val="en-CA"/>
        </w:rPr>
        <w:t>new</w:t>
      </w:r>
      <w:r w:rsidRPr="00510694">
        <w:rPr>
          <w:szCs w:val="22"/>
          <w:lang w:val="en-CA"/>
        </w:rPr>
        <w:t xml:space="preserve"> directional modes </w:t>
      </w:r>
      <w:r w:rsidR="00464310">
        <w:rPr>
          <w:szCs w:val="22"/>
          <w:lang w:val="en-CA"/>
        </w:rPr>
        <w:t xml:space="preserve">not in HEVC </w:t>
      </w:r>
      <w:r w:rsidRPr="00510694">
        <w:rPr>
          <w:szCs w:val="22"/>
          <w:lang w:val="en-CA"/>
        </w:rPr>
        <w:t>are depicted as red dotted arrows i</w:t>
      </w:r>
      <w:r w:rsidRPr="009D52B9">
        <w:rPr>
          <w:szCs w:val="22"/>
          <w:lang w:val="en-CA"/>
        </w:rPr>
        <w:t xml:space="preserve">n </w:t>
      </w:r>
      <w:r w:rsidR="009D52B9" w:rsidRPr="00B11DD7">
        <w:rPr>
          <w:rFonts w:eastAsia="Malgun Gothic"/>
          <w:szCs w:val="22"/>
          <w:lang w:val="en-CA" w:eastAsia="ko-KR"/>
        </w:rPr>
        <w:fldChar w:fldCharType="begin"/>
      </w:r>
      <w:r w:rsidR="009D52B9" w:rsidRPr="009D52B9">
        <w:rPr>
          <w:szCs w:val="22"/>
          <w:lang w:val="en-CA"/>
        </w:rPr>
        <w:instrText xml:space="preserve"> REF _Ref521505636 \h </w:instrText>
      </w:r>
      <w:r w:rsidR="009D52B9">
        <w:rPr>
          <w:rFonts w:eastAsia="Malgun Gothic"/>
          <w:szCs w:val="22"/>
          <w:lang w:val="en-CA" w:eastAsia="ko-KR"/>
        </w:rPr>
        <w:instrText xml:space="preserve"> \* MERGEFORMAT </w:instrText>
      </w:r>
      <w:r w:rsidR="009D52B9" w:rsidRPr="00B11DD7">
        <w:rPr>
          <w:rFonts w:eastAsia="Malgun Gothic"/>
          <w:szCs w:val="22"/>
          <w:lang w:val="en-CA" w:eastAsia="ko-KR"/>
        </w:rPr>
      </w:r>
      <w:r w:rsidR="009D52B9" w:rsidRPr="00B11DD7">
        <w:rPr>
          <w:rFonts w:eastAsia="Malgun Gothic"/>
          <w:szCs w:val="22"/>
          <w:lang w:val="en-CA" w:eastAsia="ko-KR"/>
        </w:rPr>
        <w:fldChar w:fldCharType="separate"/>
      </w:r>
      <w:r w:rsidR="003A61E2" w:rsidRPr="003A61E2">
        <w:rPr>
          <w:szCs w:val="22"/>
          <w:lang w:val="en-GB"/>
        </w:rPr>
        <w:t xml:space="preserve">Figure </w:t>
      </w:r>
      <w:r w:rsidR="003A61E2" w:rsidRPr="00512403">
        <w:rPr>
          <w:noProof/>
          <w:szCs w:val="22"/>
          <w:lang w:val="en-GB"/>
        </w:rPr>
        <w:t>13</w:t>
      </w:r>
      <w:r w:rsidR="009D52B9" w:rsidRPr="00B11DD7">
        <w:rPr>
          <w:rFonts w:eastAsia="Malgun Gothic"/>
          <w:szCs w:val="22"/>
          <w:lang w:val="en-CA" w:eastAsia="ko-KR"/>
        </w:rPr>
        <w:fldChar w:fldCharType="end"/>
      </w:r>
      <w:r w:rsidRPr="00F55F46">
        <w:rPr>
          <w:szCs w:val="22"/>
          <w:lang w:val="en-CA"/>
        </w:rPr>
        <w:t xml:space="preserve">, </w:t>
      </w:r>
      <w:r w:rsidRPr="00510694">
        <w:rPr>
          <w:szCs w:val="22"/>
          <w:lang w:val="en-CA"/>
        </w:rPr>
        <w:t xml:space="preserve">and the planar and DC modes remain the same. These denser directional intra prediction modes apply for all block sizes and for both luma and chroma intra predictions. </w:t>
      </w:r>
    </w:p>
    <w:p w14:paraId="506B2873" w14:textId="10639A09" w:rsidR="00AA4DE8" w:rsidRDefault="00AA4DE8" w:rsidP="00CD45EA">
      <w:pPr>
        <w:spacing w:after="120"/>
        <w:jc w:val="both"/>
        <w:rPr>
          <w:szCs w:val="22"/>
          <w:lang w:val="en-CA" w:eastAsia="zh-CN"/>
        </w:rPr>
      </w:pPr>
      <w:r>
        <w:rPr>
          <w:szCs w:val="22"/>
          <w:lang w:val="en-CA"/>
        </w:rPr>
        <w:t xml:space="preserve">In </w:t>
      </w:r>
      <w:r w:rsidR="00C428CE">
        <w:rPr>
          <w:szCs w:val="22"/>
          <w:lang w:val="en-CA"/>
        </w:rPr>
        <w:t>VVC</w:t>
      </w:r>
      <w:r w:rsidRPr="00510694">
        <w:rPr>
          <w:szCs w:val="22"/>
          <w:lang w:val="en-CA"/>
        </w:rPr>
        <w:t>, several conventional angular intra prediction modes are adaptively replaced with wide-angle intra prediction modes for</w:t>
      </w:r>
      <w:r>
        <w:rPr>
          <w:szCs w:val="22"/>
          <w:lang w:val="en-CA"/>
        </w:rPr>
        <w:t xml:space="preserve"> the</w:t>
      </w:r>
      <w:r w:rsidRPr="00510694">
        <w:rPr>
          <w:szCs w:val="22"/>
          <w:lang w:val="en-CA"/>
        </w:rPr>
        <w:t xml:space="preserve"> non-square blocks. </w:t>
      </w:r>
      <w:r w:rsidR="00D84682">
        <w:rPr>
          <w:szCs w:val="22"/>
          <w:lang w:val="en-CA" w:eastAsia="zh-CN"/>
        </w:rPr>
        <w:t xml:space="preserve">Wide angle intra prediction is described in </w:t>
      </w:r>
      <w:r w:rsidR="00D84682">
        <w:rPr>
          <w:szCs w:val="22"/>
          <w:lang w:val="en-CA" w:eastAsia="zh-CN"/>
        </w:rPr>
        <w:fldChar w:fldCharType="begin"/>
      </w:r>
      <w:r w:rsidR="00D84682">
        <w:rPr>
          <w:szCs w:val="22"/>
          <w:lang w:val="en-CA" w:eastAsia="zh-CN"/>
        </w:rPr>
        <w:instrText xml:space="preserve"> REF _Ref523258494 \r \h </w:instrText>
      </w:r>
      <w:r w:rsidR="00D84682">
        <w:rPr>
          <w:szCs w:val="22"/>
          <w:lang w:val="en-CA" w:eastAsia="zh-CN"/>
        </w:rPr>
      </w:r>
      <w:r w:rsidR="00D84682">
        <w:rPr>
          <w:szCs w:val="22"/>
          <w:lang w:val="en-CA" w:eastAsia="zh-CN"/>
        </w:rPr>
        <w:fldChar w:fldCharType="separate"/>
      </w:r>
      <w:r w:rsidR="003A61E2">
        <w:rPr>
          <w:szCs w:val="22"/>
          <w:lang w:val="en-CA" w:eastAsia="zh-CN"/>
        </w:rPr>
        <w:t>3.3.1.2</w:t>
      </w:r>
      <w:r w:rsidR="00D84682">
        <w:rPr>
          <w:szCs w:val="22"/>
          <w:lang w:val="en-CA" w:eastAsia="zh-CN"/>
        </w:rPr>
        <w:fldChar w:fldCharType="end"/>
      </w:r>
      <w:r w:rsidR="00D84682">
        <w:rPr>
          <w:szCs w:val="22"/>
          <w:lang w:val="en-CA" w:eastAsia="zh-CN"/>
        </w:rPr>
        <w:t>.</w:t>
      </w:r>
    </w:p>
    <w:p w14:paraId="39FBA3D6" w14:textId="03B5948F" w:rsidR="00687704" w:rsidRPr="00687704" w:rsidRDefault="00687704" w:rsidP="00CA7357">
      <w:pPr>
        <w:jc w:val="both"/>
        <w:rPr>
          <w:rFonts w:eastAsia="Malgun Gothic"/>
          <w:lang w:val="en-CA" w:eastAsia="ko-KR"/>
        </w:rPr>
      </w:pPr>
      <w:r w:rsidRPr="00510694">
        <w:rPr>
          <w:szCs w:val="22"/>
          <w:lang w:val="en-CA"/>
        </w:rPr>
        <w:t xml:space="preserve">In HEVC, every intra-coded block has a square shape and </w:t>
      </w:r>
      <w:r>
        <w:rPr>
          <w:szCs w:val="22"/>
          <w:lang w:val="en-CA"/>
        </w:rPr>
        <w:t xml:space="preserve">the </w:t>
      </w:r>
      <w:r w:rsidRPr="00510694">
        <w:rPr>
          <w:szCs w:val="22"/>
          <w:lang w:val="en-CA"/>
        </w:rPr>
        <w:t xml:space="preserve">length of </w:t>
      </w:r>
      <w:r>
        <w:rPr>
          <w:szCs w:val="22"/>
          <w:lang w:val="en-CA"/>
        </w:rPr>
        <w:t xml:space="preserve">each of </w:t>
      </w:r>
      <w:r w:rsidRPr="00510694">
        <w:rPr>
          <w:szCs w:val="22"/>
          <w:lang w:val="en-CA"/>
        </w:rPr>
        <w:t xml:space="preserve">its side is a power of 2. Thus, no division operations are required to generate an intra-predictor using DC mode. </w:t>
      </w:r>
      <w:r>
        <w:rPr>
          <w:szCs w:val="22"/>
          <w:lang w:val="en-CA"/>
        </w:rPr>
        <w:t xml:space="preserve">In </w:t>
      </w:r>
      <w:r w:rsidR="00C428CE">
        <w:rPr>
          <w:szCs w:val="22"/>
          <w:lang w:val="en-CA"/>
        </w:rPr>
        <w:t>VVC</w:t>
      </w:r>
      <w:r>
        <w:rPr>
          <w:szCs w:val="22"/>
          <w:lang w:val="en-CA"/>
        </w:rPr>
        <w:t xml:space="preserve">, </w:t>
      </w:r>
      <w:r w:rsidRPr="00510694">
        <w:rPr>
          <w:szCs w:val="22"/>
          <w:lang w:val="en-CA"/>
        </w:rPr>
        <w:t xml:space="preserve">blocks can have </w:t>
      </w:r>
      <w:r>
        <w:rPr>
          <w:szCs w:val="22"/>
          <w:lang w:val="en-CA"/>
        </w:rPr>
        <w:t xml:space="preserve">a </w:t>
      </w:r>
      <w:r w:rsidRPr="00510694">
        <w:rPr>
          <w:szCs w:val="22"/>
          <w:lang w:val="en-CA"/>
        </w:rPr>
        <w:t xml:space="preserve">rectangular shape that </w:t>
      </w:r>
      <w:r>
        <w:rPr>
          <w:szCs w:val="22"/>
          <w:lang w:val="en-CA"/>
        </w:rPr>
        <w:t xml:space="preserve">necessitates the use of </w:t>
      </w:r>
      <w:r w:rsidRPr="00510694">
        <w:rPr>
          <w:szCs w:val="22"/>
          <w:lang w:val="en-CA"/>
        </w:rPr>
        <w:t xml:space="preserve">a division operation per block in the general case. To avoid division operations for DC prediction, </w:t>
      </w:r>
      <w:r w:rsidRPr="00510694">
        <w:rPr>
          <w:szCs w:val="22"/>
        </w:rPr>
        <w:t>only the longer side is used to compute the average for non-square blocks</w:t>
      </w:r>
      <w:r w:rsidRPr="00510694">
        <w:rPr>
          <w:szCs w:val="22"/>
          <w:lang w:val="en-CA"/>
        </w:rPr>
        <w:t>.</w:t>
      </w:r>
    </w:p>
    <w:p w14:paraId="05C91D57" w14:textId="77777777" w:rsidR="00AA4DE8" w:rsidRPr="00AA4DE8" w:rsidRDefault="00AA4DE8" w:rsidP="00CD45EA">
      <w:pPr>
        <w:pStyle w:val="Heading4"/>
        <w:spacing w:before="136"/>
        <w:rPr>
          <w:rFonts w:eastAsia="Malgun Gothic"/>
          <w:sz w:val="22"/>
          <w:szCs w:val="22"/>
          <w:lang w:val="en-CA" w:eastAsia="ko-KR"/>
        </w:rPr>
      </w:pPr>
      <w:r w:rsidRPr="0009506D">
        <w:rPr>
          <w:rFonts w:eastAsia="Malgun Gothic" w:hint="eastAsia"/>
          <w:lang w:val="en-CA" w:eastAsia="ko-KR"/>
        </w:rPr>
        <w:t>I</w:t>
      </w:r>
      <w:r w:rsidRPr="00510694">
        <w:rPr>
          <w:lang w:val="en-CA"/>
        </w:rPr>
        <w:t>ntra mode coding</w:t>
      </w:r>
    </w:p>
    <w:p w14:paraId="0F7748DB" w14:textId="77777777" w:rsidR="00AA4DE8" w:rsidRDefault="00AA4DE8" w:rsidP="00CD45EA">
      <w:pPr>
        <w:keepNext/>
        <w:spacing w:after="120"/>
        <w:jc w:val="center"/>
      </w:pPr>
      <w:r w:rsidRPr="000A37E7">
        <w:rPr>
          <w:lang w:val="en-CA"/>
        </w:rPr>
        <w:t xml:space="preserve"> </w:t>
      </w:r>
      <w:r w:rsidRPr="00510694">
        <w:rPr>
          <w:lang w:val="en-CA"/>
        </w:rPr>
        <w:object w:dxaOrig="6056" w:dyaOrig="6056" w14:anchorId="478B478E">
          <v:shape id="_x0000_i1027" type="#_x0000_t75" style="width:201.05pt;height:201.05pt" o:ole="">
            <v:imagedata r:id="rId31" o:title=""/>
          </v:shape>
          <o:OLEObject Type="Embed" ProgID="Visio.Drawing.11" ShapeID="_x0000_i1027" DrawAspect="Content" ObjectID="_1669464687" r:id="rId32"/>
        </w:object>
      </w:r>
    </w:p>
    <w:p w14:paraId="6E32C083" w14:textId="1D3A7184" w:rsidR="00AA4DE8" w:rsidRPr="00510694" w:rsidRDefault="009D52B9" w:rsidP="00CD45EA">
      <w:pPr>
        <w:pStyle w:val="Caption"/>
        <w:spacing w:before="136"/>
        <w:rPr>
          <w:lang w:val="en-CA"/>
        </w:rPr>
      </w:pPr>
      <w:bookmarkStart w:id="122" w:name="_Ref521505636"/>
      <w:bookmarkStart w:id="123" w:name="_Ref432174893"/>
      <w:r w:rsidRPr="007D65AA">
        <w:rPr>
          <w:lang w:val="en-GB"/>
        </w:rPr>
        <w:t xml:space="preserve">Figure </w:t>
      </w:r>
      <w:r w:rsidR="00795046">
        <w:rPr>
          <w:lang w:val="en-GB"/>
        </w:rPr>
        <w:fldChar w:fldCharType="begin"/>
      </w:r>
      <w:r w:rsidR="00795046">
        <w:rPr>
          <w:lang w:val="en-GB"/>
        </w:rPr>
        <w:instrText xml:space="preserve"> SEQ Figure \* ARABIC </w:instrText>
      </w:r>
      <w:r w:rsidR="00795046">
        <w:rPr>
          <w:lang w:val="en-GB"/>
        </w:rPr>
        <w:fldChar w:fldCharType="separate"/>
      </w:r>
      <w:r w:rsidR="003A61E2">
        <w:rPr>
          <w:noProof/>
          <w:lang w:val="en-GB"/>
        </w:rPr>
        <w:t>13</w:t>
      </w:r>
      <w:r w:rsidR="00795046">
        <w:rPr>
          <w:lang w:val="en-GB"/>
        </w:rPr>
        <w:fldChar w:fldCharType="end"/>
      </w:r>
      <w:bookmarkEnd w:id="122"/>
      <w:r w:rsidR="00E409C1">
        <w:rPr>
          <w:lang w:val="en-GB"/>
        </w:rPr>
        <w:t xml:space="preserve"> </w:t>
      </w:r>
      <w:r w:rsidRPr="007D65AA">
        <w:rPr>
          <w:lang w:val="en-GB"/>
        </w:rPr>
        <w:t>–</w:t>
      </w:r>
      <w:bookmarkEnd w:id="123"/>
      <w:r w:rsidR="00AA4DE8" w:rsidRPr="009D52B9">
        <w:rPr>
          <w:lang w:val="en-CA"/>
        </w:rPr>
        <w:t xml:space="preserve"> 67 intra</w:t>
      </w:r>
      <w:r w:rsidR="00AA4DE8" w:rsidRPr="00510694">
        <w:rPr>
          <w:lang w:val="en-CA"/>
        </w:rPr>
        <w:t xml:space="preserve"> prediction modes</w:t>
      </w:r>
    </w:p>
    <w:p w14:paraId="3A817F28" w14:textId="77777777" w:rsidR="00003F00" w:rsidRPr="00510694" w:rsidRDefault="00003F00" w:rsidP="00CD45EA">
      <w:pPr>
        <w:spacing w:after="120"/>
        <w:jc w:val="both"/>
        <w:rPr>
          <w:lang w:val="en-CA"/>
        </w:rPr>
      </w:pPr>
      <w:r w:rsidRPr="00510694">
        <w:rPr>
          <w:lang w:val="en-CA"/>
        </w:rPr>
        <w:t xml:space="preserve">To keep the complexity </w:t>
      </w:r>
      <w:r>
        <w:rPr>
          <w:lang w:val="en-CA"/>
        </w:rPr>
        <w:t>of the most probable mode (</w:t>
      </w:r>
      <w:r w:rsidRPr="00510694">
        <w:rPr>
          <w:lang w:val="en-CA"/>
        </w:rPr>
        <w:t>MPM</w:t>
      </w:r>
      <w:r>
        <w:rPr>
          <w:lang w:val="en-CA"/>
        </w:rPr>
        <w:t>)</w:t>
      </w:r>
      <w:r w:rsidRPr="00510694">
        <w:rPr>
          <w:lang w:val="en-CA"/>
        </w:rPr>
        <w:t xml:space="preserve"> list generation</w:t>
      </w:r>
      <w:r>
        <w:rPr>
          <w:lang w:val="en-CA"/>
        </w:rPr>
        <w:t xml:space="preserve"> low</w:t>
      </w:r>
      <w:r w:rsidRPr="00510694">
        <w:rPr>
          <w:lang w:val="en-CA"/>
        </w:rPr>
        <w:t xml:space="preserve">, an intra mode coding method with </w:t>
      </w:r>
      <w:r>
        <w:rPr>
          <w:rFonts w:hint="eastAsia"/>
          <w:lang w:val="en-CA" w:eastAsia="ko-KR"/>
        </w:rPr>
        <w:t>6</w:t>
      </w:r>
      <w:r w:rsidRPr="00510694">
        <w:rPr>
          <w:lang w:val="en-CA"/>
        </w:rPr>
        <w:t xml:space="preserve"> MPMs is used</w:t>
      </w:r>
      <w:r>
        <w:rPr>
          <w:rFonts w:hint="eastAsia"/>
          <w:lang w:val="en-CA" w:eastAsia="ko-KR"/>
        </w:rPr>
        <w:t xml:space="preserve"> by considering two available neighboring intra modes</w:t>
      </w:r>
      <w:r w:rsidRPr="00510694">
        <w:rPr>
          <w:lang w:val="en-CA"/>
        </w:rPr>
        <w:t xml:space="preserve">. The following three aspects are </w:t>
      </w:r>
      <w:r>
        <w:rPr>
          <w:rFonts w:hint="eastAsia"/>
          <w:lang w:val="en-CA" w:eastAsia="ko-KR"/>
        </w:rPr>
        <w:t>considered</w:t>
      </w:r>
      <w:r w:rsidRPr="00510694">
        <w:rPr>
          <w:lang w:val="en-CA"/>
        </w:rPr>
        <w:t xml:space="preserve"> to </w:t>
      </w:r>
      <w:r>
        <w:rPr>
          <w:lang w:val="en-CA"/>
        </w:rPr>
        <w:t xml:space="preserve">construct </w:t>
      </w:r>
      <w:r w:rsidRPr="00510694">
        <w:rPr>
          <w:lang w:val="en-CA"/>
        </w:rPr>
        <w:t>the MPM list:</w:t>
      </w:r>
    </w:p>
    <w:p w14:paraId="14F7F59B" w14:textId="24A9B1B5" w:rsidR="00003F00" w:rsidRDefault="00003F00" w:rsidP="000613EB">
      <w:pPr>
        <w:pStyle w:val="ListParagraph"/>
        <w:numPr>
          <w:ilvl w:val="0"/>
          <w:numId w:val="43"/>
        </w:numPr>
        <w:spacing w:before="136" w:after="160"/>
        <w:jc w:val="left"/>
        <w:rPr>
          <w:lang w:val="en-CA"/>
        </w:rPr>
      </w:pPr>
      <w:r w:rsidRPr="00510694">
        <w:rPr>
          <w:lang w:val="en-CA"/>
        </w:rPr>
        <w:t>Default intra modes</w:t>
      </w:r>
    </w:p>
    <w:p w14:paraId="0795E725" w14:textId="1D1335F6" w:rsidR="00003F00" w:rsidRPr="00510694" w:rsidRDefault="00003F00" w:rsidP="000613EB">
      <w:pPr>
        <w:pStyle w:val="ListParagraph"/>
        <w:numPr>
          <w:ilvl w:val="0"/>
          <w:numId w:val="43"/>
        </w:numPr>
        <w:spacing w:before="136" w:after="160"/>
        <w:jc w:val="left"/>
        <w:rPr>
          <w:lang w:val="en-CA"/>
        </w:rPr>
      </w:pPr>
      <w:r w:rsidRPr="00510694">
        <w:rPr>
          <w:lang w:val="en-CA"/>
        </w:rPr>
        <w:t>Neighbour</w:t>
      </w:r>
      <w:r>
        <w:rPr>
          <w:rFonts w:hint="eastAsia"/>
          <w:lang w:val="en-CA" w:eastAsia="ko-KR"/>
        </w:rPr>
        <w:t>ing</w:t>
      </w:r>
      <w:r w:rsidRPr="00510694">
        <w:rPr>
          <w:lang w:val="en-CA"/>
        </w:rPr>
        <w:t xml:space="preserve"> intra modes</w:t>
      </w:r>
    </w:p>
    <w:p w14:paraId="1CD133E3" w14:textId="0509E39B" w:rsidR="00003F00" w:rsidRPr="00351B2D" w:rsidRDefault="00003F00" w:rsidP="000613EB">
      <w:pPr>
        <w:pStyle w:val="ListParagraph"/>
        <w:numPr>
          <w:ilvl w:val="0"/>
          <w:numId w:val="43"/>
        </w:numPr>
        <w:spacing w:before="136" w:after="160"/>
        <w:jc w:val="left"/>
        <w:rPr>
          <w:lang w:val="en-CA"/>
        </w:rPr>
      </w:pPr>
      <w:r w:rsidRPr="00510694">
        <w:rPr>
          <w:lang w:val="en-CA"/>
        </w:rPr>
        <w:t>Derived intra modes</w:t>
      </w:r>
    </w:p>
    <w:p w14:paraId="01279ACA" w14:textId="602E555F" w:rsidR="00397392" w:rsidRPr="000F7161" w:rsidRDefault="00397392" w:rsidP="00CA7357">
      <w:pPr>
        <w:rPr>
          <w:szCs w:val="22"/>
          <w:lang w:val="en-CA"/>
        </w:rPr>
      </w:pPr>
      <w:r w:rsidRPr="005C13E1">
        <w:rPr>
          <w:szCs w:val="22"/>
          <w:lang w:val="en-CA"/>
        </w:rPr>
        <w:t xml:space="preserve">A unified 6-MPM list is </w:t>
      </w:r>
      <w:r w:rsidRPr="005C13E1">
        <w:rPr>
          <w:rFonts w:eastAsiaTheme="minorEastAsia" w:hint="eastAsia"/>
          <w:szCs w:val="22"/>
          <w:lang w:val="en-CA" w:eastAsia="ko-KR"/>
        </w:rPr>
        <w:t>used</w:t>
      </w:r>
      <w:r w:rsidRPr="005C13E1">
        <w:rPr>
          <w:szCs w:val="22"/>
          <w:lang w:val="en-CA"/>
        </w:rPr>
        <w:t xml:space="preserve"> for intra blocks irrespective of whether MRL and ISP coding tools are applied or not. The MPM list is constructed based on intra modes of the left and above neighboring block. Suppose the mode of the left is denoted as </w:t>
      </w:r>
      <w:r w:rsidRPr="000F7161">
        <w:rPr>
          <w:i/>
          <w:szCs w:val="22"/>
          <w:lang w:val="en-CA"/>
        </w:rPr>
        <w:t>Left</w:t>
      </w:r>
      <w:r w:rsidRPr="000F7161">
        <w:rPr>
          <w:szCs w:val="22"/>
          <w:lang w:val="en-CA"/>
        </w:rPr>
        <w:t xml:space="preserve"> and the mode of the above block is denoted as </w:t>
      </w:r>
      <w:r w:rsidRPr="000F7161">
        <w:rPr>
          <w:i/>
          <w:szCs w:val="22"/>
          <w:lang w:val="en-CA"/>
        </w:rPr>
        <w:t>Above</w:t>
      </w:r>
      <w:r w:rsidRPr="000F7161">
        <w:rPr>
          <w:szCs w:val="22"/>
          <w:lang w:val="en-CA"/>
        </w:rPr>
        <w:t xml:space="preserve">, the unified MPM list is constructed as follows: </w:t>
      </w:r>
    </w:p>
    <w:p w14:paraId="6769E490" w14:textId="676D5E7D" w:rsidR="00397392" w:rsidRPr="00A2365E" w:rsidRDefault="00397392" w:rsidP="000613EB">
      <w:pPr>
        <w:pStyle w:val="ListParagraph"/>
        <w:numPr>
          <w:ilvl w:val="0"/>
          <w:numId w:val="43"/>
        </w:numPr>
        <w:spacing w:before="136" w:after="160"/>
        <w:jc w:val="left"/>
        <w:rPr>
          <w:sz w:val="22"/>
          <w:szCs w:val="22"/>
          <w:lang w:val="en-CA"/>
        </w:rPr>
      </w:pPr>
      <w:r w:rsidRPr="00A2365E">
        <w:rPr>
          <w:sz w:val="22"/>
          <w:szCs w:val="22"/>
          <w:lang w:val="en-CA"/>
        </w:rPr>
        <w:t>When a neighboring block is not available, its intra mode is set to Planar by default.</w:t>
      </w:r>
    </w:p>
    <w:p w14:paraId="64725675" w14:textId="69CECF8D" w:rsidR="00397392" w:rsidRPr="00A2365E" w:rsidRDefault="00397392" w:rsidP="000613EB">
      <w:pPr>
        <w:pStyle w:val="ListParagraph"/>
        <w:numPr>
          <w:ilvl w:val="0"/>
          <w:numId w:val="43"/>
        </w:numPr>
        <w:spacing w:before="136" w:after="160"/>
        <w:jc w:val="left"/>
        <w:rPr>
          <w:sz w:val="22"/>
          <w:szCs w:val="22"/>
        </w:rPr>
      </w:pPr>
      <w:r w:rsidRPr="00A2365E">
        <w:rPr>
          <w:sz w:val="22"/>
          <w:szCs w:val="22"/>
        </w:rPr>
        <w:t xml:space="preserve">If </w:t>
      </w:r>
      <w:r w:rsidRPr="00DF3B67">
        <w:rPr>
          <w:sz w:val="22"/>
          <w:szCs w:val="22"/>
          <w:lang w:val="en-CA"/>
        </w:rPr>
        <w:t>both</w:t>
      </w:r>
      <w:r w:rsidRPr="00A2365E">
        <w:rPr>
          <w:sz w:val="22"/>
          <w:szCs w:val="22"/>
        </w:rPr>
        <w:t xml:space="preserve"> modes </w:t>
      </w:r>
      <w:r w:rsidRPr="005A3ECA">
        <w:rPr>
          <w:sz w:val="22"/>
          <w:szCs w:val="22"/>
          <w:lang w:val="en-CA"/>
        </w:rPr>
        <w:t>Left</w:t>
      </w:r>
      <w:r w:rsidRPr="00A2365E">
        <w:rPr>
          <w:sz w:val="22"/>
          <w:szCs w:val="22"/>
          <w:lang w:val="en-CA"/>
        </w:rPr>
        <w:t xml:space="preserve"> and </w:t>
      </w:r>
      <w:r w:rsidRPr="005A3ECA">
        <w:rPr>
          <w:sz w:val="22"/>
          <w:szCs w:val="22"/>
          <w:lang w:val="en-CA"/>
        </w:rPr>
        <w:t>Above</w:t>
      </w:r>
      <w:r w:rsidRPr="00A2365E">
        <w:rPr>
          <w:sz w:val="22"/>
          <w:szCs w:val="22"/>
          <w:lang w:val="en-CA"/>
        </w:rPr>
        <w:t xml:space="preserve"> </w:t>
      </w:r>
      <w:r w:rsidRPr="00A2365E">
        <w:rPr>
          <w:sz w:val="22"/>
          <w:szCs w:val="22"/>
        </w:rPr>
        <w:t>are non-angular modes:</w:t>
      </w:r>
    </w:p>
    <w:p w14:paraId="116BAC42" w14:textId="3DFD54E0" w:rsidR="00397392" w:rsidRPr="00A2365E" w:rsidRDefault="00397392" w:rsidP="000613EB">
      <w:pPr>
        <w:pStyle w:val="ListParagraph"/>
        <w:numPr>
          <w:ilvl w:val="1"/>
          <w:numId w:val="38"/>
        </w:numPr>
        <w:spacing w:before="136"/>
        <w:jc w:val="left"/>
        <w:rPr>
          <w:sz w:val="22"/>
          <w:szCs w:val="22"/>
        </w:rPr>
      </w:pPr>
      <w:r w:rsidRPr="00A2365E">
        <w:rPr>
          <w:sz w:val="22"/>
          <w:szCs w:val="22"/>
        </w:rPr>
        <w:t xml:space="preserve">MPM list </w:t>
      </w:r>
      <w:r w:rsidRPr="00A2365E">
        <w:rPr>
          <w:sz w:val="22"/>
          <w:szCs w:val="22"/>
        </w:rPr>
        <w:sym w:font="Wingdings" w:char="F0E0"/>
      </w:r>
      <w:r w:rsidRPr="00A2365E">
        <w:rPr>
          <w:sz w:val="22"/>
          <w:szCs w:val="22"/>
        </w:rPr>
        <w:t xml:space="preserve"> {Planar, DC, V, H, V</w:t>
      </w:r>
      <w:r w:rsidR="00A2365E" w:rsidRPr="00A2365E">
        <w:rPr>
          <w:sz w:val="22"/>
          <w:szCs w:val="22"/>
        </w:rPr>
        <w:t> − </w:t>
      </w:r>
      <w:r w:rsidRPr="00A2365E">
        <w:rPr>
          <w:sz w:val="22"/>
          <w:szCs w:val="22"/>
        </w:rPr>
        <w:t>4, V</w:t>
      </w:r>
      <w:r w:rsidR="00A2365E" w:rsidRPr="00A2365E">
        <w:rPr>
          <w:sz w:val="22"/>
          <w:szCs w:val="22"/>
        </w:rPr>
        <w:t> </w:t>
      </w:r>
      <w:r w:rsidRPr="00A2365E">
        <w:rPr>
          <w:sz w:val="22"/>
          <w:szCs w:val="22"/>
        </w:rPr>
        <w:t>+</w:t>
      </w:r>
      <w:r w:rsidR="00A2365E" w:rsidRPr="00A2365E">
        <w:rPr>
          <w:sz w:val="22"/>
          <w:szCs w:val="22"/>
        </w:rPr>
        <w:t> </w:t>
      </w:r>
      <w:r w:rsidRPr="00A2365E">
        <w:rPr>
          <w:sz w:val="22"/>
          <w:szCs w:val="22"/>
        </w:rPr>
        <w:t>4}</w:t>
      </w:r>
    </w:p>
    <w:p w14:paraId="6ABC2D13" w14:textId="3AADEA7F" w:rsidR="00397392" w:rsidRPr="00A2365E" w:rsidRDefault="00397392" w:rsidP="000613EB">
      <w:pPr>
        <w:pStyle w:val="ListParagraph"/>
        <w:numPr>
          <w:ilvl w:val="0"/>
          <w:numId w:val="43"/>
        </w:numPr>
        <w:spacing w:before="136" w:after="160"/>
        <w:jc w:val="left"/>
        <w:rPr>
          <w:sz w:val="22"/>
          <w:szCs w:val="22"/>
        </w:rPr>
      </w:pPr>
      <w:r w:rsidRPr="00DF3B67">
        <w:rPr>
          <w:sz w:val="22"/>
          <w:szCs w:val="22"/>
          <w:lang w:val="en-CA"/>
        </w:rPr>
        <w:t>If</w:t>
      </w:r>
      <w:r w:rsidRPr="00A2365E">
        <w:rPr>
          <w:sz w:val="22"/>
          <w:szCs w:val="22"/>
        </w:rPr>
        <w:t xml:space="preserve"> one of modes </w:t>
      </w:r>
      <w:r w:rsidRPr="005A3ECA">
        <w:rPr>
          <w:sz w:val="22"/>
          <w:szCs w:val="22"/>
          <w:lang w:val="en-CA"/>
        </w:rPr>
        <w:t>Left</w:t>
      </w:r>
      <w:r w:rsidRPr="00A2365E">
        <w:rPr>
          <w:sz w:val="22"/>
          <w:szCs w:val="22"/>
          <w:lang w:val="en-CA"/>
        </w:rPr>
        <w:t xml:space="preserve"> and </w:t>
      </w:r>
      <w:r w:rsidRPr="005A3ECA">
        <w:rPr>
          <w:sz w:val="22"/>
          <w:szCs w:val="22"/>
          <w:lang w:val="en-CA"/>
        </w:rPr>
        <w:t>Above</w:t>
      </w:r>
      <w:r w:rsidRPr="00A2365E">
        <w:rPr>
          <w:sz w:val="22"/>
          <w:szCs w:val="22"/>
        </w:rPr>
        <w:t xml:space="preserve"> is angular mode, and the other is non-angular:</w:t>
      </w:r>
    </w:p>
    <w:p w14:paraId="501A2E95" w14:textId="77777777" w:rsidR="00397392" w:rsidRPr="00A2365E" w:rsidRDefault="00397392" w:rsidP="000613EB">
      <w:pPr>
        <w:pStyle w:val="ListParagraph"/>
        <w:numPr>
          <w:ilvl w:val="1"/>
          <w:numId w:val="38"/>
        </w:numPr>
        <w:spacing w:before="136"/>
        <w:jc w:val="left"/>
        <w:rPr>
          <w:sz w:val="22"/>
          <w:szCs w:val="22"/>
        </w:rPr>
      </w:pPr>
      <w:r w:rsidRPr="00A2365E">
        <w:rPr>
          <w:sz w:val="22"/>
          <w:szCs w:val="22"/>
        </w:rPr>
        <w:t xml:space="preserve">Set a mode </w:t>
      </w:r>
      <w:r w:rsidRPr="005A3ECA">
        <w:rPr>
          <w:sz w:val="22"/>
          <w:szCs w:val="22"/>
        </w:rPr>
        <w:t xml:space="preserve">Max </w:t>
      </w:r>
      <w:r w:rsidRPr="00A2365E">
        <w:rPr>
          <w:sz w:val="22"/>
          <w:szCs w:val="22"/>
        </w:rPr>
        <w:t xml:space="preserve">as the larger mode in </w:t>
      </w:r>
      <w:r w:rsidRPr="005A3ECA">
        <w:rPr>
          <w:sz w:val="22"/>
          <w:szCs w:val="22"/>
        </w:rPr>
        <w:t>Left</w:t>
      </w:r>
      <w:r w:rsidRPr="00A2365E">
        <w:rPr>
          <w:sz w:val="22"/>
          <w:szCs w:val="22"/>
        </w:rPr>
        <w:t xml:space="preserve"> and </w:t>
      </w:r>
      <w:r w:rsidRPr="005A3ECA">
        <w:rPr>
          <w:sz w:val="22"/>
          <w:szCs w:val="22"/>
        </w:rPr>
        <w:t>Above</w:t>
      </w:r>
    </w:p>
    <w:p w14:paraId="1779ED90" w14:textId="76C8AE7D" w:rsidR="00397392" w:rsidRPr="00A2365E" w:rsidRDefault="00397392" w:rsidP="000613EB">
      <w:pPr>
        <w:pStyle w:val="ListParagraph"/>
        <w:numPr>
          <w:ilvl w:val="1"/>
          <w:numId w:val="38"/>
        </w:numPr>
        <w:spacing w:before="136"/>
        <w:jc w:val="left"/>
        <w:rPr>
          <w:sz w:val="22"/>
          <w:szCs w:val="22"/>
        </w:rPr>
      </w:pPr>
      <w:r w:rsidRPr="00A2365E">
        <w:rPr>
          <w:sz w:val="22"/>
          <w:szCs w:val="22"/>
        </w:rPr>
        <w:lastRenderedPageBreak/>
        <w:t xml:space="preserve">MPM list </w:t>
      </w:r>
      <w:r w:rsidRPr="00A2365E">
        <w:rPr>
          <w:sz w:val="22"/>
          <w:szCs w:val="22"/>
        </w:rPr>
        <w:sym w:font="Wingdings" w:char="F0E0"/>
      </w:r>
      <w:r w:rsidRPr="00A2365E">
        <w:rPr>
          <w:sz w:val="22"/>
          <w:szCs w:val="22"/>
        </w:rPr>
        <w:t xml:space="preserve"> {Planar, </w:t>
      </w:r>
      <w:r w:rsidRPr="005A3ECA">
        <w:rPr>
          <w:sz w:val="22"/>
          <w:szCs w:val="22"/>
        </w:rPr>
        <w:t>Max</w:t>
      </w:r>
      <w:r w:rsidRPr="00A2365E">
        <w:rPr>
          <w:sz w:val="22"/>
          <w:szCs w:val="22"/>
        </w:rPr>
        <w:t xml:space="preserve">, </w:t>
      </w:r>
      <w:r w:rsidRPr="005A3ECA">
        <w:rPr>
          <w:sz w:val="22"/>
          <w:szCs w:val="22"/>
        </w:rPr>
        <w:t>Max</w:t>
      </w:r>
      <w:r w:rsidR="00A2365E">
        <w:rPr>
          <w:sz w:val="22"/>
          <w:szCs w:val="22"/>
        </w:rPr>
        <w:t> </w:t>
      </w:r>
      <w:r w:rsidR="00A2365E" w:rsidRPr="005A3ECA">
        <w:rPr>
          <w:sz w:val="22"/>
          <w:szCs w:val="22"/>
        </w:rPr>
        <w:t>−</w:t>
      </w:r>
      <w:r w:rsidR="00A2365E">
        <w:rPr>
          <w:sz w:val="22"/>
          <w:szCs w:val="22"/>
        </w:rPr>
        <w:t> </w:t>
      </w:r>
      <w:r w:rsidRPr="005A3ECA">
        <w:rPr>
          <w:sz w:val="22"/>
          <w:szCs w:val="22"/>
        </w:rPr>
        <w:t>1, Max</w:t>
      </w:r>
      <w:r w:rsidR="00A2365E">
        <w:rPr>
          <w:sz w:val="22"/>
          <w:szCs w:val="22"/>
        </w:rPr>
        <w:t> </w:t>
      </w:r>
      <w:r w:rsidRPr="005A3ECA">
        <w:rPr>
          <w:sz w:val="22"/>
          <w:szCs w:val="22"/>
        </w:rPr>
        <w:t>+</w:t>
      </w:r>
      <w:r w:rsidR="00A2365E">
        <w:rPr>
          <w:sz w:val="22"/>
          <w:szCs w:val="22"/>
        </w:rPr>
        <w:t> </w:t>
      </w:r>
      <w:r w:rsidRPr="005A3ECA">
        <w:rPr>
          <w:sz w:val="22"/>
          <w:szCs w:val="22"/>
        </w:rPr>
        <w:t>1</w:t>
      </w:r>
      <w:r w:rsidRPr="00A2365E">
        <w:rPr>
          <w:sz w:val="22"/>
          <w:szCs w:val="22"/>
        </w:rPr>
        <w:t xml:space="preserve">, </w:t>
      </w:r>
      <w:r w:rsidRPr="005A3ECA">
        <w:rPr>
          <w:sz w:val="22"/>
          <w:szCs w:val="22"/>
        </w:rPr>
        <w:t>Max</w:t>
      </w:r>
      <w:r w:rsidR="006C0C26">
        <w:rPr>
          <w:sz w:val="22"/>
          <w:szCs w:val="22"/>
        </w:rPr>
        <w:t> </w:t>
      </w:r>
      <w:r w:rsidR="00173B4D">
        <w:rPr>
          <w:sz w:val="22"/>
          <w:szCs w:val="22"/>
        </w:rPr>
        <w:t>––</w:t>
      </w:r>
      <w:r w:rsidR="006C0C26">
        <w:rPr>
          <w:sz w:val="22"/>
          <w:szCs w:val="22"/>
        </w:rPr>
        <w:t> </w:t>
      </w:r>
      <w:r w:rsidRPr="005A3ECA">
        <w:rPr>
          <w:sz w:val="22"/>
          <w:szCs w:val="22"/>
        </w:rPr>
        <w:t>2</w:t>
      </w:r>
      <w:r w:rsidR="00173B4D">
        <w:rPr>
          <w:sz w:val="22"/>
          <w:szCs w:val="22"/>
        </w:rPr>
        <w:t>, Max + 2</w:t>
      </w:r>
      <w:r w:rsidRPr="00A2365E">
        <w:rPr>
          <w:sz w:val="22"/>
          <w:szCs w:val="22"/>
        </w:rPr>
        <w:t>}</w:t>
      </w:r>
    </w:p>
    <w:p w14:paraId="3B9B6236" w14:textId="77777777" w:rsidR="00397392" w:rsidRPr="00A2365E" w:rsidRDefault="00397392" w:rsidP="000613EB">
      <w:pPr>
        <w:pStyle w:val="ListParagraph"/>
        <w:numPr>
          <w:ilvl w:val="0"/>
          <w:numId w:val="43"/>
        </w:numPr>
        <w:spacing w:before="136" w:after="160"/>
        <w:jc w:val="left"/>
        <w:rPr>
          <w:sz w:val="22"/>
          <w:szCs w:val="22"/>
        </w:rPr>
      </w:pPr>
      <w:r w:rsidRPr="00A2365E">
        <w:rPr>
          <w:sz w:val="22"/>
          <w:szCs w:val="22"/>
        </w:rPr>
        <w:t xml:space="preserve">If </w:t>
      </w:r>
      <w:r w:rsidRPr="005A3ECA">
        <w:rPr>
          <w:sz w:val="22"/>
          <w:szCs w:val="22"/>
          <w:lang w:val="en-CA"/>
        </w:rPr>
        <w:t>Left</w:t>
      </w:r>
      <w:r w:rsidRPr="00A2365E">
        <w:rPr>
          <w:sz w:val="22"/>
          <w:szCs w:val="22"/>
          <w:lang w:val="en-CA"/>
        </w:rPr>
        <w:t xml:space="preserve"> and </w:t>
      </w:r>
      <w:r w:rsidRPr="005A3ECA">
        <w:rPr>
          <w:sz w:val="22"/>
          <w:szCs w:val="22"/>
          <w:lang w:val="en-CA"/>
        </w:rPr>
        <w:t>Above</w:t>
      </w:r>
      <w:r w:rsidRPr="00A2365E">
        <w:rPr>
          <w:sz w:val="22"/>
          <w:szCs w:val="22"/>
        </w:rPr>
        <w:t xml:space="preserve"> are both angular and they are different:</w:t>
      </w:r>
    </w:p>
    <w:p w14:paraId="6E4681F5" w14:textId="77777777" w:rsidR="00173B4D" w:rsidRDefault="00173B4D" w:rsidP="000613EB">
      <w:pPr>
        <w:pStyle w:val="ListParagraph"/>
        <w:numPr>
          <w:ilvl w:val="1"/>
          <w:numId w:val="38"/>
        </w:numPr>
        <w:spacing w:before="136"/>
        <w:jc w:val="left"/>
        <w:rPr>
          <w:sz w:val="22"/>
          <w:szCs w:val="22"/>
        </w:rPr>
      </w:pPr>
      <w:r w:rsidRPr="00A2365E">
        <w:rPr>
          <w:sz w:val="22"/>
          <w:szCs w:val="22"/>
        </w:rPr>
        <w:t xml:space="preserve">Set a mode </w:t>
      </w:r>
      <w:r w:rsidRPr="005A3ECA">
        <w:rPr>
          <w:sz w:val="22"/>
          <w:szCs w:val="22"/>
        </w:rPr>
        <w:t xml:space="preserve">Max </w:t>
      </w:r>
      <w:r w:rsidRPr="00A2365E">
        <w:rPr>
          <w:sz w:val="22"/>
          <w:szCs w:val="22"/>
        </w:rPr>
        <w:t xml:space="preserve">as the larger mode in </w:t>
      </w:r>
      <w:r w:rsidRPr="005A3ECA">
        <w:rPr>
          <w:sz w:val="22"/>
          <w:szCs w:val="22"/>
        </w:rPr>
        <w:t>Left</w:t>
      </w:r>
      <w:r w:rsidRPr="00A2365E">
        <w:rPr>
          <w:sz w:val="22"/>
          <w:szCs w:val="22"/>
        </w:rPr>
        <w:t xml:space="preserve"> and </w:t>
      </w:r>
      <w:r w:rsidRPr="005A3ECA">
        <w:rPr>
          <w:sz w:val="22"/>
          <w:szCs w:val="22"/>
        </w:rPr>
        <w:t>Above</w:t>
      </w:r>
    </w:p>
    <w:p w14:paraId="21F4988E" w14:textId="77777777" w:rsidR="00173B4D" w:rsidRPr="00A2365E" w:rsidRDefault="00173B4D" w:rsidP="000613EB">
      <w:pPr>
        <w:pStyle w:val="ListParagraph"/>
        <w:numPr>
          <w:ilvl w:val="1"/>
          <w:numId w:val="38"/>
        </w:numPr>
        <w:spacing w:before="136"/>
        <w:jc w:val="left"/>
        <w:rPr>
          <w:sz w:val="22"/>
          <w:szCs w:val="22"/>
        </w:rPr>
      </w:pPr>
      <w:r>
        <w:rPr>
          <w:sz w:val="22"/>
          <w:szCs w:val="22"/>
        </w:rPr>
        <w:t>Set a mode Min as the smaller mode in Left and Above</w:t>
      </w:r>
    </w:p>
    <w:p w14:paraId="3F8D3F80" w14:textId="77777777" w:rsidR="00173B4D" w:rsidRPr="00F443CD" w:rsidRDefault="00173B4D" w:rsidP="000613EB">
      <w:pPr>
        <w:pStyle w:val="ListParagraph"/>
        <w:numPr>
          <w:ilvl w:val="1"/>
          <w:numId w:val="38"/>
        </w:numPr>
        <w:spacing w:before="136"/>
        <w:jc w:val="left"/>
        <w:rPr>
          <w:sz w:val="22"/>
          <w:szCs w:val="22"/>
        </w:rPr>
      </w:pPr>
      <w:r>
        <w:rPr>
          <w:rFonts w:eastAsiaTheme="minorEastAsia" w:hint="eastAsia"/>
          <w:sz w:val="22"/>
          <w:szCs w:val="22"/>
          <w:lang w:eastAsia="ko-KR"/>
        </w:rPr>
        <w:t xml:space="preserve">If Max </w:t>
      </w:r>
      <w:r>
        <w:rPr>
          <w:rFonts w:eastAsiaTheme="minorEastAsia"/>
          <w:sz w:val="22"/>
          <w:szCs w:val="22"/>
          <w:lang w:eastAsia="ko-KR"/>
        </w:rPr>
        <w:t>–</w:t>
      </w:r>
      <w:r>
        <w:rPr>
          <w:rFonts w:eastAsiaTheme="minorEastAsia" w:hint="eastAsia"/>
          <w:sz w:val="22"/>
          <w:szCs w:val="22"/>
          <w:lang w:eastAsia="ko-KR"/>
        </w:rPr>
        <w:t xml:space="preserve"> Min is equal to 1</w:t>
      </w:r>
      <w:r>
        <w:rPr>
          <w:rFonts w:eastAsiaTheme="minorEastAsia"/>
          <w:sz w:val="22"/>
          <w:szCs w:val="22"/>
          <w:lang w:eastAsia="ko-KR"/>
        </w:rPr>
        <w:t xml:space="preserve"> :</w:t>
      </w:r>
    </w:p>
    <w:p w14:paraId="28C9E905" w14:textId="77777777" w:rsidR="00173B4D" w:rsidRPr="00F443CD" w:rsidRDefault="00173B4D" w:rsidP="000613EB">
      <w:pPr>
        <w:pStyle w:val="ListParagraph"/>
        <w:numPr>
          <w:ilvl w:val="2"/>
          <w:numId w:val="38"/>
        </w:numPr>
        <w:spacing w:before="136"/>
        <w:jc w:val="left"/>
        <w:rPr>
          <w:sz w:val="22"/>
          <w:szCs w:val="22"/>
        </w:rPr>
      </w:pPr>
      <w:r>
        <w:rPr>
          <w:rFonts w:eastAsiaTheme="minorEastAsia" w:hint="eastAsia"/>
          <w:sz w:val="22"/>
          <w:szCs w:val="22"/>
          <w:lang w:eastAsia="ko-KR"/>
        </w:rPr>
        <w:t xml:space="preserve">MPM list </w:t>
      </w:r>
      <w:r w:rsidRPr="00E923BF">
        <w:rPr>
          <w:rFonts w:eastAsiaTheme="minorEastAsia"/>
          <w:sz w:val="22"/>
          <w:szCs w:val="22"/>
          <w:lang w:eastAsia="ko-KR"/>
        </w:rPr>
        <w:sym w:font="Wingdings" w:char="F0E0"/>
      </w:r>
      <w:r>
        <w:rPr>
          <w:rFonts w:eastAsiaTheme="minorEastAsia"/>
          <w:sz w:val="22"/>
          <w:szCs w:val="22"/>
          <w:lang w:eastAsia="ko-KR"/>
        </w:rPr>
        <w:t xml:space="preserve"> {Planar, Left, Above, Min – 1, Max + 1, Min – 2}</w:t>
      </w:r>
    </w:p>
    <w:p w14:paraId="64FD1E49" w14:textId="77777777" w:rsidR="00173B4D" w:rsidRPr="00F443CD" w:rsidRDefault="00173B4D" w:rsidP="000613EB">
      <w:pPr>
        <w:pStyle w:val="ListParagraph"/>
        <w:numPr>
          <w:ilvl w:val="1"/>
          <w:numId w:val="38"/>
        </w:numPr>
        <w:spacing w:before="136"/>
        <w:jc w:val="left"/>
        <w:rPr>
          <w:sz w:val="22"/>
          <w:szCs w:val="22"/>
        </w:rPr>
      </w:pPr>
      <w:r>
        <w:rPr>
          <w:rFonts w:eastAsiaTheme="minorEastAsia" w:hint="eastAsia"/>
          <w:sz w:val="22"/>
          <w:szCs w:val="22"/>
          <w:lang w:eastAsia="ko-KR"/>
        </w:rPr>
        <w:t xml:space="preserve">Otherwise, if Max </w:t>
      </w:r>
      <w:r>
        <w:rPr>
          <w:rFonts w:eastAsiaTheme="minorEastAsia"/>
          <w:sz w:val="22"/>
          <w:szCs w:val="22"/>
          <w:lang w:eastAsia="ko-KR"/>
        </w:rPr>
        <w:t xml:space="preserve">– </w:t>
      </w:r>
      <w:r>
        <w:rPr>
          <w:rFonts w:eastAsiaTheme="minorEastAsia" w:hint="eastAsia"/>
          <w:sz w:val="22"/>
          <w:szCs w:val="22"/>
          <w:lang w:eastAsia="ko-KR"/>
        </w:rPr>
        <w:t>Min</w:t>
      </w:r>
      <w:r>
        <w:rPr>
          <w:rFonts w:eastAsiaTheme="minorEastAsia"/>
          <w:sz w:val="22"/>
          <w:szCs w:val="22"/>
          <w:lang w:eastAsia="ko-KR"/>
        </w:rPr>
        <w:t xml:space="preserve"> is greater than or equal to 62 :</w:t>
      </w:r>
    </w:p>
    <w:p w14:paraId="5D7FBC92" w14:textId="77777777" w:rsidR="00173B4D" w:rsidRPr="00F443CD" w:rsidRDefault="00173B4D" w:rsidP="000613EB">
      <w:pPr>
        <w:pStyle w:val="ListParagraph"/>
        <w:numPr>
          <w:ilvl w:val="2"/>
          <w:numId w:val="38"/>
        </w:numPr>
        <w:spacing w:before="136"/>
        <w:jc w:val="left"/>
        <w:rPr>
          <w:sz w:val="22"/>
          <w:szCs w:val="22"/>
        </w:rPr>
      </w:pPr>
      <w:r>
        <w:rPr>
          <w:rFonts w:eastAsiaTheme="minorEastAsia" w:hint="eastAsia"/>
          <w:sz w:val="22"/>
          <w:szCs w:val="22"/>
          <w:lang w:eastAsia="ko-KR"/>
        </w:rPr>
        <w:t xml:space="preserve">MPM list </w:t>
      </w:r>
      <w:r w:rsidRPr="00E923BF">
        <w:rPr>
          <w:rFonts w:eastAsiaTheme="minorEastAsia"/>
          <w:sz w:val="22"/>
          <w:szCs w:val="22"/>
          <w:lang w:eastAsia="ko-KR"/>
        </w:rPr>
        <w:sym w:font="Wingdings" w:char="F0E0"/>
      </w:r>
      <w:r>
        <w:rPr>
          <w:rFonts w:eastAsiaTheme="minorEastAsia"/>
          <w:sz w:val="22"/>
          <w:szCs w:val="22"/>
          <w:lang w:eastAsia="ko-KR"/>
        </w:rPr>
        <w:t xml:space="preserve"> {Planar, Left, Above, Min + 1, Max – 1, Min + 2}</w:t>
      </w:r>
    </w:p>
    <w:p w14:paraId="08721604" w14:textId="77777777" w:rsidR="00173B4D" w:rsidRPr="005B27B1" w:rsidRDefault="00173B4D" w:rsidP="000613EB">
      <w:pPr>
        <w:pStyle w:val="ListParagraph"/>
        <w:numPr>
          <w:ilvl w:val="1"/>
          <w:numId w:val="38"/>
        </w:numPr>
        <w:spacing w:before="136"/>
        <w:jc w:val="left"/>
        <w:rPr>
          <w:sz w:val="22"/>
          <w:szCs w:val="22"/>
        </w:rPr>
      </w:pPr>
      <w:r>
        <w:rPr>
          <w:rFonts w:eastAsiaTheme="minorEastAsia" w:hint="eastAsia"/>
          <w:sz w:val="22"/>
          <w:szCs w:val="22"/>
          <w:lang w:eastAsia="ko-KR"/>
        </w:rPr>
        <w:t xml:space="preserve">Otherwise, if Max </w:t>
      </w:r>
      <w:r>
        <w:rPr>
          <w:rFonts w:eastAsiaTheme="minorEastAsia"/>
          <w:sz w:val="22"/>
          <w:szCs w:val="22"/>
          <w:lang w:eastAsia="ko-KR"/>
        </w:rPr>
        <w:t xml:space="preserve">– </w:t>
      </w:r>
      <w:r>
        <w:rPr>
          <w:rFonts w:eastAsiaTheme="minorEastAsia" w:hint="eastAsia"/>
          <w:sz w:val="22"/>
          <w:szCs w:val="22"/>
          <w:lang w:eastAsia="ko-KR"/>
        </w:rPr>
        <w:t>Min</w:t>
      </w:r>
      <w:r>
        <w:rPr>
          <w:rFonts w:eastAsiaTheme="minorEastAsia"/>
          <w:sz w:val="22"/>
          <w:szCs w:val="22"/>
          <w:lang w:eastAsia="ko-KR"/>
        </w:rPr>
        <w:t xml:space="preserve"> is equal to 2 :</w:t>
      </w:r>
    </w:p>
    <w:p w14:paraId="1BC35D4A" w14:textId="77777777" w:rsidR="00173B4D" w:rsidRPr="005B27B1" w:rsidRDefault="00173B4D" w:rsidP="000613EB">
      <w:pPr>
        <w:pStyle w:val="ListParagraph"/>
        <w:numPr>
          <w:ilvl w:val="2"/>
          <w:numId w:val="38"/>
        </w:numPr>
        <w:spacing w:before="136"/>
        <w:jc w:val="left"/>
        <w:rPr>
          <w:sz w:val="22"/>
          <w:szCs w:val="22"/>
        </w:rPr>
      </w:pPr>
      <w:r>
        <w:rPr>
          <w:rFonts w:eastAsiaTheme="minorEastAsia" w:hint="eastAsia"/>
          <w:sz w:val="22"/>
          <w:szCs w:val="22"/>
          <w:lang w:eastAsia="ko-KR"/>
        </w:rPr>
        <w:t xml:space="preserve">MPM list </w:t>
      </w:r>
      <w:r w:rsidRPr="00E923BF">
        <w:rPr>
          <w:rFonts w:eastAsiaTheme="minorEastAsia"/>
          <w:sz w:val="22"/>
          <w:szCs w:val="22"/>
          <w:lang w:eastAsia="ko-KR"/>
        </w:rPr>
        <w:sym w:font="Wingdings" w:char="F0E0"/>
      </w:r>
      <w:r>
        <w:rPr>
          <w:rFonts w:eastAsiaTheme="minorEastAsia"/>
          <w:sz w:val="22"/>
          <w:szCs w:val="22"/>
          <w:lang w:eastAsia="ko-KR"/>
        </w:rPr>
        <w:t xml:space="preserve"> {Planar, Left, Above, Min + 1, Min – 1, Max + 1}</w:t>
      </w:r>
    </w:p>
    <w:p w14:paraId="30DE9E73" w14:textId="77777777" w:rsidR="00173B4D" w:rsidRPr="00A2365E" w:rsidRDefault="00173B4D" w:rsidP="000613EB">
      <w:pPr>
        <w:pStyle w:val="ListParagraph"/>
        <w:numPr>
          <w:ilvl w:val="1"/>
          <w:numId w:val="38"/>
        </w:numPr>
        <w:spacing w:before="136"/>
        <w:jc w:val="left"/>
        <w:rPr>
          <w:sz w:val="22"/>
          <w:szCs w:val="22"/>
        </w:rPr>
      </w:pPr>
      <w:r w:rsidRPr="00A2365E">
        <w:rPr>
          <w:sz w:val="22"/>
          <w:szCs w:val="22"/>
        </w:rPr>
        <w:t>Otherwise</w:t>
      </w:r>
      <w:r>
        <w:rPr>
          <w:sz w:val="22"/>
          <w:szCs w:val="22"/>
        </w:rPr>
        <w:t xml:space="preserve"> :</w:t>
      </w:r>
    </w:p>
    <w:p w14:paraId="67716EF4" w14:textId="77777777" w:rsidR="00173B4D" w:rsidRPr="00A2365E" w:rsidRDefault="00173B4D" w:rsidP="000613EB">
      <w:pPr>
        <w:pStyle w:val="ListParagraph"/>
        <w:numPr>
          <w:ilvl w:val="2"/>
          <w:numId w:val="38"/>
        </w:numPr>
        <w:spacing w:before="136"/>
        <w:jc w:val="left"/>
        <w:rPr>
          <w:sz w:val="22"/>
          <w:szCs w:val="22"/>
        </w:rPr>
      </w:pPr>
      <w:r w:rsidRPr="00A2365E">
        <w:rPr>
          <w:sz w:val="22"/>
          <w:szCs w:val="22"/>
        </w:rPr>
        <w:t xml:space="preserve">MPM list </w:t>
      </w:r>
      <w:r w:rsidRPr="00A2365E">
        <w:rPr>
          <w:sz w:val="22"/>
          <w:szCs w:val="22"/>
        </w:rPr>
        <w:sym w:font="Wingdings" w:char="F0E0"/>
      </w:r>
      <w:r w:rsidRPr="00A2365E">
        <w:rPr>
          <w:sz w:val="22"/>
          <w:szCs w:val="22"/>
        </w:rPr>
        <w:t xml:space="preserve"> {Planar, </w:t>
      </w:r>
      <w:r w:rsidRPr="005A3ECA">
        <w:rPr>
          <w:sz w:val="22"/>
          <w:szCs w:val="22"/>
        </w:rPr>
        <w:t>Left</w:t>
      </w:r>
      <w:r w:rsidRPr="00A2365E">
        <w:rPr>
          <w:sz w:val="22"/>
          <w:szCs w:val="22"/>
        </w:rPr>
        <w:t xml:space="preserve">, </w:t>
      </w:r>
      <w:r w:rsidRPr="005A3ECA">
        <w:rPr>
          <w:sz w:val="22"/>
          <w:szCs w:val="22"/>
        </w:rPr>
        <w:t>Above</w:t>
      </w:r>
      <w:r w:rsidRPr="00A2365E">
        <w:rPr>
          <w:sz w:val="22"/>
          <w:szCs w:val="22"/>
        </w:rPr>
        <w:t xml:space="preserve">, </w:t>
      </w:r>
      <w:r>
        <w:rPr>
          <w:sz w:val="22"/>
          <w:szCs w:val="22"/>
        </w:rPr>
        <w:t>Min – 1</w:t>
      </w:r>
      <w:r w:rsidRPr="00A2365E">
        <w:rPr>
          <w:sz w:val="22"/>
          <w:szCs w:val="22"/>
        </w:rPr>
        <w:t xml:space="preserve">, </w:t>
      </w:r>
      <w:r>
        <w:rPr>
          <w:sz w:val="22"/>
          <w:szCs w:val="22"/>
        </w:rPr>
        <w:t>–Min + 1</w:t>
      </w:r>
      <w:r w:rsidRPr="005A3ECA">
        <w:rPr>
          <w:sz w:val="22"/>
          <w:szCs w:val="22"/>
        </w:rPr>
        <w:t>, Max</w:t>
      </w:r>
      <w:r>
        <w:rPr>
          <w:sz w:val="22"/>
          <w:szCs w:val="22"/>
        </w:rPr>
        <w:t> </w:t>
      </w:r>
      <w:r>
        <w:rPr>
          <w:rFonts w:eastAsiaTheme="minorEastAsia"/>
          <w:sz w:val="22"/>
          <w:szCs w:val="22"/>
          <w:lang w:eastAsia="ko-KR"/>
        </w:rPr>
        <w:t>–</w:t>
      </w:r>
      <w:r>
        <w:rPr>
          <w:sz w:val="22"/>
          <w:szCs w:val="22"/>
        </w:rPr>
        <w:t> 1</w:t>
      </w:r>
      <w:r w:rsidRPr="00A2365E">
        <w:rPr>
          <w:sz w:val="22"/>
          <w:szCs w:val="22"/>
        </w:rPr>
        <w:t>}</w:t>
      </w:r>
    </w:p>
    <w:p w14:paraId="201FDEE9" w14:textId="77777777" w:rsidR="00397392" w:rsidRPr="00A2365E" w:rsidRDefault="00397392" w:rsidP="000613EB">
      <w:pPr>
        <w:pStyle w:val="ListParagraph"/>
        <w:numPr>
          <w:ilvl w:val="0"/>
          <w:numId w:val="43"/>
        </w:numPr>
        <w:spacing w:before="136" w:after="160"/>
        <w:jc w:val="left"/>
        <w:rPr>
          <w:sz w:val="22"/>
          <w:szCs w:val="22"/>
        </w:rPr>
      </w:pPr>
      <w:r w:rsidRPr="00A2365E">
        <w:rPr>
          <w:sz w:val="22"/>
          <w:szCs w:val="22"/>
        </w:rPr>
        <w:t xml:space="preserve">If </w:t>
      </w:r>
      <w:r w:rsidRPr="005A3ECA">
        <w:rPr>
          <w:sz w:val="22"/>
          <w:szCs w:val="22"/>
          <w:lang w:val="en-CA"/>
        </w:rPr>
        <w:t>Left</w:t>
      </w:r>
      <w:r w:rsidRPr="00A2365E">
        <w:rPr>
          <w:sz w:val="22"/>
          <w:szCs w:val="22"/>
          <w:lang w:val="en-CA"/>
        </w:rPr>
        <w:t xml:space="preserve"> and </w:t>
      </w:r>
      <w:r w:rsidRPr="005A3ECA">
        <w:rPr>
          <w:sz w:val="22"/>
          <w:szCs w:val="22"/>
          <w:lang w:val="en-CA"/>
        </w:rPr>
        <w:t>Above</w:t>
      </w:r>
      <w:r w:rsidRPr="00A2365E">
        <w:rPr>
          <w:sz w:val="22"/>
          <w:szCs w:val="22"/>
        </w:rPr>
        <w:t xml:space="preserve"> are both angular and they are the same:</w:t>
      </w:r>
    </w:p>
    <w:p w14:paraId="01B74985" w14:textId="14DFF0CD" w:rsidR="00397392" w:rsidRPr="00A2365E" w:rsidRDefault="00397392" w:rsidP="000613EB">
      <w:pPr>
        <w:pStyle w:val="ListParagraph"/>
        <w:numPr>
          <w:ilvl w:val="1"/>
          <w:numId w:val="38"/>
        </w:numPr>
        <w:spacing w:before="136"/>
        <w:jc w:val="left"/>
        <w:rPr>
          <w:sz w:val="22"/>
          <w:szCs w:val="22"/>
        </w:rPr>
      </w:pPr>
      <w:r w:rsidRPr="00A2365E">
        <w:rPr>
          <w:sz w:val="22"/>
          <w:szCs w:val="22"/>
        </w:rPr>
        <w:t xml:space="preserve">MPM list </w:t>
      </w:r>
      <w:r w:rsidRPr="00A2365E">
        <w:rPr>
          <w:sz w:val="22"/>
          <w:szCs w:val="22"/>
        </w:rPr>
        <w:sym w:font="Wingdings" w:char="F0E0"/>
      </w:r>
      <w:r w:rsidRPr="00A2365E">
        <w:rPr>
          <w:sz w:val="22"/>
          <w:szCs w:val="22"/>
        </w:rPr>
        <w:t xml:space="preserve"> {Planar, </w:t>
      </w:r>
      <w:r w:rsidRPr="005A3ECA">
        <w:rPr>
          <w:sz w:val="22"/>
          <w:szCs w:val="22"/>
        </w:rPr>
        <w:t>Left</w:t>
      </w:r>
      <w:r w:rsidRPr="00A2365E">
        <w:rPr>
          <w:sz w:val="22"/>
          <w:szCs w:val="22"/>
        </w:rPr>
        <w:t xml:space="preserve">, </w:t>
      </w:r>
      <w:r w:rsidRPr="005A3ECA">
        <w:rPr>
          <w:sz w:val="22"/>
          <w:szCs w:val="22"/>
        </w:rPr>
        <w:t>Left</w:t>
      </w:r>
      <w:r w:rsidR="0025241A">
        <w:rPr>
          <w:sz w:val="22"/>
          <w:szCs w:val="22"/>
        </w:rPr>
        <w:t> − </w:t>
      </w:r>
      <w:r w:rsidRPr="005A3ECA">
        <w:rPr>
          <w:sz w:val="22"/>
          <w:szCs w:val="22"/>
        </w:rPr>
        <w:t xml:space="preserve">1, </w:t>
      </w:r>
      <w:r w:rsidR="0025241A" w:rsidRPr="005A3ECA">
        <w:rPr>
          <w:sz w:val="22"/>
          <w:szCs w:val="22"/>
        </w:rPr>
        <w:t>Left</w:t>
      </w:r>
      <w:r w:rsidR="0025241A">
        <w:rPr>
          <w:sz w:val="22"/>
          <w:szCs w:val="22"/>
        </w:rPr>
        <w:t> </w:t>
      </w:r>
      <w:r w:rsidRPr="005A3ECA">
        <w:rPr>
          <w:sz w:val="22"/>
          <w:szCs w:val="22"/>
        </w:rPr>
        <w:t>+</w:t>
      </w:r>
      <w:r w:rsidR="0025241A">
        <w:rPr>
          <w:sz w:val="22"/>
          <w:szCs w:val="22"/>
        </w:rPr>
        <w:t> </w:t>
      </w:r>
      <w:r w:rsidRPr="005A3ECA">
        <w:rPr>
          <w:sz w:val="22"/>
          <w:szCs w:val="22"/>
        </w:rPr>
        <w:t>1</w:t>
      </w:r>
      <w:r w:rsidRPr="00A2365E">
        <w:rPr>
          <w:sz w:val="22"/>
          <w:szCs w:val="22"/>
        </w:rPr>
        <w:t xml:space="preserve">, </w:t>
      </w:r>
      <w:r w:rsidRPr="005A3ECA">
        <w:rPr>
          <w:sz w:val="22"/>
          <w:szCs w:val="22"/>
        </w:rPr>
        <w:t>Left</w:t>
      </w:r>
      <w:r w:rsidR="0025241A">
        <w:rPr>
          <w:sz w:val="22"/>
          <w:szCs w:val="22"/>
        </w:rPr>
        <w:t> </w:t>
      </w:r>
      <w:r w:rsidR="00173B4D">
        <w:rPr>
          <w:sz w:val="22"/>
          <w:szCs w:val="22"/>
        </w:rPr>
        <w:t>–</w:t>
      </w:r>
      <w:r w:rsidR="0025241A">
        <w:rPr>
          <w:sz w:val="22"/>
          <w:szCs w:val="22"/>
        </w:rPr>
        <w:t> </w:t>
      </w:r>
      <w:r w:rsidRPr="005A3ECA">
        <w:rPr>
          <w:sz w:val="22"/>
          <w:szCs w:val="22"/>
        </w:rPr>
        <w:t>2</w:t>
      </w:r>
      <w:r w:rsidR="00173B4D">
        <w:rPr>
          <w:sz w:val="22"/>
          <w:szCs w:val="22"/>
        </w:rPr>
        <w:t>, Left + 2</w:t>
      </w:r>
      <w:r w:rsidRPr="00A2365E">
        <w:rPr>
          <w:sz w:val="22"/>
          <w:szCs w:val="22"/>
        </w:rPr>
        <w:t>}</w:t>
      </w:r>
    </w:p>
    <w:p w14:paraId="49F618F0" w14:textId="1C79C46C" w:rsidR="00397392" w:rsidRPr="005C13E1" w:rsidRDefault="00397392" w:rsidP="00CA7357">
      <w:pPr>
        <w:rPr>
          <w:rFonts w:eastAsiaTheme="minorEastAsia"/>
          <w:szCs w:val="22"/>
          <w:lang w:eastAsia="ko-KR"/>
        </w:rPr>
      </w:pPr>
      <w:r w:rsidRPr="00DA489F">
        <w:rPr>
          <w:szCs w:val="22"/>
        </w:rPr>
        <w:t>Besides, the first bin of the mpm index codeword is CABAC context coded. In total three contexts are used, corresponding to whether the current intra block is MRL enabled, ISP enabled, or a normal intra block.</w:t>
      </w:r>
    </w:p>
    <w:p w14:paraId="72F1DC67" w14:textId="5AECBA7C" w:rsidR="00AA4DE8" w:rsidRPr="00510694" w:rsidRDefault="00003F00" w:rsidP="00CD45EA">
      <w:pPr>
        <w:spacing w:after="120"/>
        <w:jc w:val="both"/>
        <w:rPr>
          <w:szCs w:val="22"/>
          <w:lang w:val="en-CA"/>
        </w:rPr>
      </w:pPr>
      <w:r>
        <w:rPr>
          <w:rFonts w:hint="eastAsia"/>
          <w:lang w:val="en-CA" w:eastAsia="ko-KR"/>
        </w:rPr>
        <w:t>During 6 MPM list generation process, p</w:t>
      </w:r>
      <w:r w:rsidRPr="00AA60E8">
        <w:rPr>
          <w:lang w:val="en-CA" w:eastAsia="ko-KR"/>
        </w:rPr>
        <w:t>runing is used to remove duplicated modes so that only unique modes can be included into the MPM list. For entropy coding of the 61 non-MPM modes, a Truncated Binary Code (TBC) is used.</w:t>
      </w:r>
      <w:r w:rsidR="00AA4DE8" w:rsidRPr="00510694">
        <w:rPr>
          <w:szCs w:val="22"/>
          <w:lang w:val="en-CA"/>
        </w:rPr>
        <w:t xml:space="preserve"> </w:t>
      </w:r>
    </w:p>
    <w:p w14:paraId="43A16224" w14:textId="2141A7D4" w:rsidR="00352F1C" w:rsidRPr="0009506D" w:rsidRDefault="00352F1C" w:rsidP="00CD45EA">
      <w:pPr>
        <w:pStyle w:val="Heading4"/>
        <w:spacing w:before="136"/>
        <w:rPr>
          <w:rFonts w:eastAsia="Malgun Gothic"/>
          <w:lang w:eastAsia="ko-KR"/>
        </w:rPr>
      </w:pPr>
      <w:bookmarkStart w:id="124" w:name="_Ref523258494"/>
      <w:r w:rsidRPr="009A1F6E">
        <w:t>Wide-angle intra prediction for non-square blocks</w:t>
      </w:r>
      <w:bookmarkEnd w:id="124"/>
    </w:p>
    <w:p w14:paraId="213EE043" w14:textId="1AE063C6" w:rsidR="009A1F6E" w:rsidRPr="00510694" w:rsidRDefault="009A1F6E" w:rsidP="00CD45EA">
      <w:pPr>
        <w:spacing w:after="120"/>
        <w:jc w:val="both"/>
        <w:rPr>
          <w:szCs w:val="22"/>
          <w:lang w:val="en-CA"/>
        </w:rPr>
      </w:pPr>
      <w:r w:rsidRPr="00510694">
        <w:rPr>
          <w:szCs w:val="22"/>
          <w:lang w:val="en-CA"/>
        </w:rPr>
        <w:t xml:space="preserve">Conventional angular intra prediction directions are defined from 45 degrees to </w:t>
      </w:r>
      <w:r w:rsidR="0025241A">
        <w:rPr>
          <w:szCs w:val="22"/>
          <w:lang w:val="en-CA"/>
        </w:rPr>
        <w:t>−</w:t>
      </w:r>
      <w:r w:rsidRPr="00510694">
        <w:rPr>
          <w:szCs w:val="22"/>
          <w:lang w:val="en-CA"/>
        </w:rPr>
        <w:t>135 degrees</w:t>
      </w:r>
      <w:r>
        <w:rPr>
          <w:szCs w:val="22"/>
          <w:lang w:val="en-CA"/>
        </w:rPr>
        <w:t xml:space="preserve"> in clockwise direction. In </w:t>
      </w:r>
      <w:r w:rsidR="00C428CE">
        <w:rPr>
          <w:szCs w:val="22"/>
          <w:lang w:val="en-CA"/>
        </w:rPr>
        <w:t>VVC</w:t>
      </w:r>
      <w:r w:rsidRPr="00510694">
        <w:rPr>
          <w:szCs w:val="22"/>
          <w:lang w:val="en-CA"/>
        </w:rPr>
        <w:t xml:space="preserve">, several conventional angular intra prediction modes are adaptively replaced with wide-angle intra prediction modes for non-square blocks. </w:t>
      </w:r>
      <w:r w:rsidRPr="00510694">
        <w:rPr>
          <w:szCs w:val="22"/>
          <w:lang w:val="en-CA" w:eastAsia="zh-CN"/>
        </w:rPr>
        <w:t xml:space="preserve">The replaced modes are </w:t>
      </w:r>
      <w:r w:rsidR="00510FA5">
        <w:rPr>
          <w:szCs w:val="22"/>
          <w:lang w:val="en-CA" w:eastAsia="zh-CN"/>
        </w:rPr>
        <w:t>signalled</w:t>
      </w:r>
      <w:r w:rsidRPr="00510694">
        <w:rPr>
          <w:szCs w:val="22"/>
          <w:lang w:val="en-CA" w:eastAsia="zh-CN"/>
        </w:rPr>
        <w:t xml:space="preserve"> using the original </w:t>
      </w:r>
      <w:r w:rsidR="006D50E2">
        <w:rPr>
          <w:szCs w:val="22"/>
          <w:lang w:val="en-CA" w:eastAsia="zh-CN"/>
        </w:rPr>
        <w:t xml:space="preserve">mode indexes, which are </w:t>
      </w:r>
      <w:r w:rsidRPr="00510694">
        <w:rPr>
          <w:szCs w:val="22"/>
          <w:lang w:val="en-CA" w:eastAsia="zh-CN"/>
        </w:rPr>
        <w:t>remapped to the indexes of wide angular modes after parsing. The total number of intra prediction modes</w:t>
      </w:r>
      <w:r w:rsidR="00AC7BA2">
        <w:rPr>
          <w:szCs w:val="22"/>
          <w:lang w:val="en-CA" w:eastAsia="zh-CN"/>
        </w:rPr>
        <w:t xml:space="preserve"> </w:t>
      </w:r>
      <w:r w:rsidRPr="00510694">
        <w:rPr>
          <w:szCs w:val="22"/>
          <w:lang w:val="en-CA" w:eastAsia="zh-CN"/>
        </w:rPr>
        <w:t xml:space="preserve">is unchanged, i.e., </w:t>
      </w:r>
      <w:r w:rsidRPr="00510694">
        <w:rPr>
          <w:szCs w:val="22"/>
          <w:lang w:val="en-CA"/>
        </w:rPr>
        <w:t>67</w:t>
      </w:r>
      <w:r w:rsidRPr="00510694">
        <w:rPr>
          <w:szCs w:val="22"/>
          <w:lang w:val="en-CA" w:eastAsia="zh-CN"/>
        </w:rPr>
        <w:t xml:space="preserve">, and the intra mode coding </w:t>
      </w:r>
      <w:r w:rsidR="006D50E2">
        <w:rPr>
          <w:szCs w:val="22"/>
          <w:lang w:val="en-CA" w:eastAsia="zh-CN"/>
        </w:rPr>
        <w:t xml:space="preserve">method </w:t>
      </w:r>
      <w:r w:rsidRPr="00510694">
        <w:rPr>
          <w:szCs w:val="22"/>
          <w:lang w:val="en-CA" w:eastAsia="zh-CN"/>
        </w:rPr>
        <w:t>is unchanged.</w:t>
      </w:r>
    </w:p>
    <w:p w14:paraId="042E345F" w14:textId="35CFAEEA" w:rsidR="009A1F6E" w:rsidRPr="00510694" w:rsidRDefault="0073267D" w:rsidP="00CA7357">
      <w:pPr>
        <w:keepNext/>
        <w:jc w:val="center"/>
        <w:rPr>
          <w:szCs w:val="22"/>
        </w:rPr>
      </w:pPr>
      <w:r>
        <w:rPr>
          <w:noProof/>
          <w:szCs w:val="22"/>
          <w:lang w:eastAsia="zh-CN"/>
        </w:rPr>
        <w:drawing>
          <wp:inline distT="0" distB="0" distL="0" distR="0" wp14:anchorId="4652A158" wp14:editId="1B65012D">
            <wp:extent cx="3233420" cy="2209165"/>
            <wp:effectExtent l="0" t="0" r="5080" b="63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33420" cy="2209165"/>
                    </a:xfrm>
                    <a:prstGeom prst="rect">
                      <a:avLst/>
                    </a:prstGeom>
                    <a:noFill/>
                    <a:ln>
                      <a:noFill/>
                    </a:ln>
                  </pic:spPr>
                </pic:pic>
              </a:graphicData>
            </a:graphic>
          </wp:inline>
        </w:drawing>
      </w:r>
      <w:r>
        <w:rPr>
          <w:noProof/>
          <w:szCs w:val="22"/>
          <w:lang w:eastAsia="zh-CN"/>
        </w:rPr>
        <w:drawing>
          <wp:inline distT="0" distB="0" distL="0" distR="0" wp14:anchorId="2901F5DF" wp14:editId="0CEAE335">
            <wp:extent cx="2670175" cy="2545715"/>
            <wp:effectExtent l="0" t="0" r="0" b="698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70175" cy="2545715"/>
                    </a:xfrm>
                    <a:prstGeom prst="rect">
                      <a:avLst/>
                    </a:prstGeom>
                    <a:noFill/>
                    <a:ln>
                      <a:noFill/>
                    </a:ln>
                  </pic:spPr>
                </pic:pic>
              </a:graphicData>
            </a:graphic>
          </wp:inline>
        </w:drawing>
      </w:r>
    </w:p>
    <w:p w14:paraId="7B9BE5AB" w14:textId="7F858C2F" w:rsidR="009A1F6E" w:rsidRPr="00086849" w:rsidRDefault="009D52B9" w:rsidP="00CD45EA">
      <w:pPr>
        <w:pStyle w:val="Caption"/>
        <w:spacing w:before="136"/>
        <w:rPr>
          <w:b w:val="0"/>
          <w:i/>
          <w:lang w:val="en-CA"/>
        </w:rPr>
      </w:pPr>
      <w:bookmarkStart w:id="125" w:name="_Ref521505803"/>
      <w:bookmarkStart w:id="126" w:name="_Ref517970587"/>
      <w:r w:rsidRPr="008C0175">
        <w:rPr>
          <w:lang w:val="en-GB"/>
        </w:rPr>
        <w:t xml:space="preserve">Figure </w:t>
      </w:r>
      <w:r w:rsidR="00795046">
        <w:rPr>
          <w:lang w:val="en-GB"/>
        </w:rPr>
        <w:fldChar w:fldCharType="begin"/>
      </w:r>
      <w:r w:rsidR="00795046">
        <w:rPr>
          <w:lang w:val="en-GB"/>
        </w:rPr>
        <w:instrText xml:space="preserve"> SEQ Figure \* ARABIC </w:instrText>
      </w:r>
      <w:r w:rsidR="00795046">
        <w:rPr>
          <w:lang w:val="en-GB"/>
        </w:rPr>
        <w:fldChar w:fldCharType="separate"/>
      </w:r>
      <w:r w:rsidR="003A61E2">
        <w:rPr>
          <w:noProof/>
          <w:lang w:val="en-GB"/>
        </w:rPr>
        <w:t>14</w:t>
      </w:r>
      <w:r w:rsidR="00795046">
        <w:rPr>
          <w:lang w:val="en-GB"/>
        </w:rPr>
        <w:fldChar w:fldCharType="end"/>
      </w:r>
      <w:bookmarkEnd w:id="125"/>
      <w:r>
        <w:rPr>
          <w:lang w:val="en-GB"/>
        </w:rPr>
        <w:t xml:space="preserve"> </w:t>
      </w:r>
      <w:r w:rsidRPr="008C0175">
        <w:rPr>
          <w:lang w:val="en-GB"/>
        </w:rPr>
        <w:t>–</w:t>
      </w:r>
      <w:r>
        <w:rPr>
          <w:lang w:val="en-GB"/>
        </w:rPr>
        <w:t xml:space="preserve"> </w:t>
      </w:r>
      <w:bookmarkEnd w:id="126"/>
      <w:r>
        <w:t>Reference samples for wide-</w:t>
      </w:r>
      <w:r w:rsidRPr="009A1F6E">
        <w:t>angular</w:t>
      </w:r>
      <w:r>
        <w:t xml:space="preserve"> intra prediction </w:t>
      </w:r>
    </w:p>
    <w:p w14:paraId="26C6C410" w14:textId="5308DB61" w:rsidR="00B11DD7" w:rsidRDefault="009A1F6E" w:rsidP="00CA7357">
      <w:pPr>
        <w:rPr>
          <w:szCs w:val="22"/>
          <w:lang w:val="en-CA"/>
        </w:rPr>
      </w:pPr>
      <w:r w:rsidRPr="00510694">
        <w:rPr>
          <w:szCs w:val="22"/>
          <w:lang w:val="en-CA"/>
        </w:rPr>
        <w:t xml:space="preserve">To support these prediction directions, the top reference with length 2W+1, and the left reference with length 2H+1, are defined as shown in </w:t>
      </w:r>
      <w:r w:rsidR="009D52B9">
        <w:rPr>
          <w:rFonts w:eastAsia="Malgun Gothic"/>
          <w:szCs w:val="22"/>
          <w:lang w:val="en-CA" w:eastAsia="ko-KR"/>
        </w:rPr>
        <w:fldChar w:fldCharType="begin"/>
      </w:r>
      <w:r w:rsidR="009D52B9">
        <w:rPr>
          <w:szCs w:val="22"/>
          <w:lang w:val="en-CA" w:eastAsia="zh-CN"/>
        </w:rPr>
        <w:instrText xml:space="preserve"> REF _Ref521505803 \h </w:instrText>
      </w:r>
      <w:r w:rsidR="009D52B9">
        <w:rPr>
          <w:rFonts w:eastAsia="Malgun Gothic"/>
          <w:szCs w:val="22"/>
          <w:lang w:val="en-CA" w:eastAsia="ko-KR"/>
        </w:rPr>
      </w:r>
      <w:r w:rsidR="009D52B9">
        <w:rPr>
          <w:rFonts w:eastAsia="Malgun Gothic"/>
          <w:szCs w:val="22"/>
          <w:lang w:val="en-CA" w:eastAsia="ko-KR"/>
        </w:rPr>
        <w:fldChar w:fldCharType="separate"/>
      </w:r>
      <w:r w:rsidR="003A61E2" w:rsidRPr="008C0175">
        <w:rPr>
          <w:lang w:val="en-GB"/>
        </w:rPr>
        <w:t xml:space="preserve">Figure </w:t>
      </w:r>
      <w:r w:rsidR="003A61E2">
        <w:rPr>
          <w:noProof/>
          <w:lang w:val="en-GB"/>
        </w:rPr>
        <w:t>14</w:t>
      </w:r>
      <w:r w:rsidR="009D52B9">
        <w:rPr>
          <w:rFonts w:eastAsia="Malgun Gothic"/>
          <w:szCs w:val="22"/>
          <w:lang w:val="en-CA" w:eastAsia="ko-KR"/>
        </w:rPr>
        <w:fldChar w:fldCharType="end"/>
      </w:r>
      <w:r w:rsidRPr="00510694">
        <w:rPr>
          <w:szCs w:val="22"/>
          <w:lang w:val="en-CA"/>
        </w:rPr>
        <w:t xml:space="preserve">. </w:t>
      </w:r>
    </w:p>
    <w:p w14:paraId="325C65DE" w14:textId="50B8587F" w:rsidR="009A1F6E" w:rsidRPr="00510694" w:rsidRDefault="00B11DD7" w:rsidP="00CA7357">
      <w:pPr>
        <w:rPr>
          <w:szCs w:val="22"/>
          <w:lang w:val="en-CA" w:eastAsia="zh-CN"/>
        </w:rPr>
      </w:pPr>
      <w:r>
        <w:rPr>
          <w:szCs w:val="22"/>
          <w:lang w:val="en-CA"/>
        </w:rPr>
        <w:t>The number of replaced mode</w:t>
      </w:r>
      <w:r w:rsidR="003501F0">
        <w:rPr>
          <w:rFonts w:eastAsiaTheme="minorEastAsia" w:hint="eastAsia"/>
          <w:szCs w:val="22"/>
          <w:lang w:val="en-CA" w:eastAsia="ko-KR"/>
        </w:rPr>
        <w:t>s</w:t>
      </w:r>
      <w:r>
        <w:rPr>
          <w:szCs w:val="22"/>
          <w:lang w:val="en-CA"/>
        </w:rPr>
        <w:t xml:space="preserve"> in wide-angular direction mode depend</w:t>
      </w:r>
      <w:r w:rsidR="006D50E2">
        <w:rPr>
          <w:szCs w:val="22"/>
          <w:lang w:val="en-CA"/>
        </w:rPr>
        <w:t>s</w:t>
      </w:r>
      <w:r>
        <w:rPr>
          <w:szCs w:val="22"/>
          <w:lang w:val="en-CA"/>
        </w:rPr>
        <w:t xml:space="preserve"> on the aspect ratio of a block. </w:t>
      </w:r>
      <w:r w:rsidR="009A1F6E" w:rsidRPr="00510694">
        <w:rPr>
          <w:szCs w:val="22"/>
          <w:lang w:val="en-CA"/>
        </w:rPr>
        <w:t>T</w:t>
      </w:r>
      <w:r w:rsidR="009A1F6E" w:rsidRPr="00510694">
        <w:rPr>
          <w:szCs w:val="22"/>
          <w:lang w:val="en-CA" w:eastAsia="zh-CN"/>
        </w:rPr>
        <w:t xml:space="preserve">he replaced intra prediction modes are illustrated in </w:t>
      </w:r>
      <w:r>
        <w:rPr>
          <w:szCs w:val="22"/>
          <w:lang w:val="en-CA" w:eastAsia="zh-CN"/>
        </w:rPr>
        <w:fldChar w:fldCharType="begin"/>
      </w:r>
      <w:r>
        <w:rPr>
          <w:szCs w:val="22"/>
          <w:lang w:val="en-CA" w:eastAsia="zh-CN"/>
        </w:rPr>
        <w:instrText xml:space="preserve"> REF _Ref521506592 \h </w:instrText>
      </w:r>
      <w:r>
        <w:rPr>
          <w:szCs w:val="22"/>
          <w:lang w:val="en-CA" w:eastAsia="zh-CN"/>
        </w:rPr>
      </w:r>
      <w:r>
        <w:rPr>
          <w:szCs w:val="22"/>
          <w:lang w:val="en-CA" w:eastAsia="zh-CN"/>
        </w:rPr>
        <w:fldChar w:fldCharType="separate"/>
      </w:r>
      <w:r w:rsidR="003A61E2" w:rsidRPr="00B76BD9">
        <w:rPr>
          <w:noProof/>
          <w:lang w:val="en-GB"/>
        </w:rPr>
        <w:t>Table </w:t>
      </w:r>
      <w:r w:rsidR="003A61E2">
        <w:rPr>
          <w:noProof/>
          <w:lang w:val="en-GB"/>
        </w:rPr>
        <w:t>3</w:t>
      </w:r>
      <w:r w:rsidR="003A61E2" w:rsidRPr="00B76BD9">
        <w:rPr>
          <w:noProof/>
          <w:lang w:val="en-GB"/>
        </w:rPr>
        <w:noBreakHyphen/>
      </w:r>
      <w:r w:rsidR="003A61E2">
        <w:rPr>
          <w:noProof/>
          <w:lang w:val="en-GB"/>
        </w:rPr>
        <w:t>2</w:t>
      </w:r>
      <w:r>
        <w:rPr>
          <w:szCs w:val="22"/>
          <w:lang w:val="en-CA" w:eastAsia="zh-CN"/>
        </w:rPr>
        <w:fldChar w:fldCharType="end"/>
      </w:r>
    </w:p>
    <w:p w14:paraId="1DBCB723" w14:textId="3492A2FD" w:rsidR="009A1F6E" w:rsidRPr="009A1F6E" w:rsidRDefault="00B76BD9" w:rsidP="00CD45EA">
      <w:pPr>
        <w:pStyle w:val="Caption"/>
        <w:spacing w:before="136"/>
        <w:rPr>
          <w:b w:val="0"/>
          <w:i/>
          <w:lang w:val="en-CA" w:eastAsia="zh-CN"/>
        </w:rPr>
      </w:pPr>
      <w:bookmarkStart w:id="127" w:name="_Ref521506592"/>
      <w:bookmarkStart w:id="128" w:name="_Ref518164627"/>
      <w:r w:rsidRPr="00B76BD9">
        <w:rPr>
          <w:noProof/>
          <w:lang w:val="en-GB"/>
        </w:rPr>
        <w:lastRenderedPageBreak/>
        <w:t>Table </w:t>
      </w:r>
      <w:r w:rsidRPr="00B76BD9">
        <w:rPr>
          <w:noProof/>
          <w:lang w:val="en-GB"/>
        </w:rPr>
        <w:fldChar w:fldCharType="begin"/>
      </w:r>
      <w:r w:rsidRPr="00B76BD9">
        <w:rPr>
          <w:noProof/>
          <w:lang w:val="en-GB"/>
        </w:rPr>
        <w:instrText xml:space="preserve"> STYLEREF 1 \s </w:instrText>
      </w:r>
      <w:r w:rsidRPr="00B76BD9">
        <w:rPr>
          <w:noProof/>
          <w:lang w:val="en-GB"/>
        </w:rPr>
        <w:fldChar w:fldCharType="separate"/>
      </w:r>
      <w:r w:rsidR="003A61E2">
        <w:rPr>
          <w:noProof/>
          <w:lang w:val="en-GB"/>
        </w:rPr>
        <w:t>3</w:t>
      </w:r>
      <w:r w:rsidRPr="00B76BD9">
        <w:rPr>
          <w:noProof/>
          <w:lang w:val="en-GB"/>
        </w:rPr>
        <w:fldChar w:fldCharType="end"/>
      </w:r>
      <w:r w:rsidRPr="00B76BD9">
        <w:rPr>
          <w:noProof/>
          <w:lang w:val="en-GB"/>
        </w:rPr>
        <w:noBreakHyphen/>
      </w:r>
      <w:r w:rsidRPr="00B76BD9">
        <w:rPr>
          <w:noProof/>
          <w:lang w:val="en-GB"/>
        </w:rPr>
        <w:fldChar w:fldCharType="begin"/>
      </w:r>
      <w:r w:rsidRPr="00B76BD9">
        <w:rPr>
          <w:noProof/>
          <w:lang w:val="en-GB"/>
        </w:rPr>
        <w:instrText xml:space="preserve"> SEQ Table \* ARABIC \s 1 </w:instrText>
      </w:r>
      <w:r w:rsidRPr="00B76BD9">
        <w:rPr>
          <w:noProof/>
          <w:lang w:val="en-GB"/>
        </w:rPr>
        <w:fldChar w:fldCharType="separate"/>
      </w:r>
      <w:r w:rsidR="003A61E2">
        <w:rPr>
          <w:noProof/>
          <w:lang w:val="en-GB"/>
        </w:rPr>
        <w:t>2</w:t>
      </w:r>
      <w:r w:rsidRPr="00B76BD9">
        <w:rPr>
          <w:noProof/>
          <w:lang w:val="en-GB"/>
        </w:rPr>
        <w:fldChar w:fldCharType="end"/>
      </w:r>
      <w:bookmarkEnd w:id="127"/>
      <w:bookmarkEnd w:id="128"/>
      <w:r w:rsidR="009A1F6E" w:rsidRPr="00B76BD9">
        <w:rPr>
          <w:rFonts w:hint="eastAsia"/>
          <w:lang w:eastAsia="ko-KR"/>
        </w:rPr>
        <w:t xml:space="preserve"> </w:t>
      </w:r>
      <w:r w:rsidR="009500F7">
        <w:rPr>
          <w:lang w:eastAsia="ko-KR"/>
        </w:rPr>
        <w:t>–</w:t>
      </w:r>
      <w:r w:rsidR="009A1F6E" w:rsidRPr="00B76BD9">
        <w:rPr>
          <w:rFonts w:hint="eastAsia"/>
          <w:lang w:eastAsia="ko-KR"/>
        </w:rPr>
        <w:t xml:space="preserve"> </w:t>
      </w:r>
      <w:r w:rsidR="009A1F6E" w:rsidRPr="00B76BD9">
        <w:t>Intra prediction</w:t>
      </w:r>
      <w:r w:rsidR="009A1F6E" w:rsidRPr="009A1F6E">
        <w:t xml:space="preserve"> modes replaced by wide-angular modes</w:t>
      </w:r>
    </w:p>
    <w:tbl>
      <w:tblPr>
        <w:tblW w:w="0" w:type="auto"/>
        <w:tblInd w:w="15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3"/>
        <w:gridCol w:w="3717"/>
      </w:tblGrid>
      <w:tr w:rsidR="009A1F6E" w:rsidRPr="00510694" w14:paraId="1D1C1F25" w14:textId="77777777" w:rsidTr="002049F2">
        <w:trPr>
          <w:trHeight w:val="328"/>
        </w:trPr>
        <w:tc>
          <w:tcPr>
            <w:tcW w:w="25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CA8A1C" w14:textId="70EFF837" w:rsidR="009A1F6E" w:rsidRPr="00D113C4" w:rsidRDefault="003501F0" w:rsidP="00CA7357">
            <w:pPr>
              <w:keepNext/>
              <w:rPr>
                <w:rFonts w:eastAsiaTheme="minorEastAsia"/>
                <w:szCs w:val="22"/>
                <w:lang w:val="en-CA" w:eastAsia="ko-KR"/>
              </w:rPr>
            </w:pPr>
            <w:r>
              <w:rPr>
                <w:rFonts w:eastAsiaTheme="minorEastAsia" w:hint="eastAsia"/>
                <w:szCs w:val="22"/>
                <w:lang w:val="en-CA" w:eastAsia="ko-KR"/>
              </w:rPr>
              <w:t>Aspect ratio</w:t>
            </w:r>
          </w:p>
        </w:tc>
        <w:tc>
          <w:tcPr>
            <w:tcW w:w="371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421508D" w14:textId="77777777" w:rsidR="009A1F6E" w:rsidRPr="00AA4DE8" w:rsidRDefault="009A1F6E" w:rsidP="00D5520A">
            <w:pPr>
              <w:keepNext/>
              <w:rPr>
                <w:rFonts w:eastAsia="PMingLiU"/>
                <w:szCs w:val="22"/>
                <w:lang w:val="en-CA" w:eastAsia="zh-CN"/>
              </w:rPr>
            </w:pPr>
            <w:r w:rsidRPr="00AA4DE8">
              <w:rPr>
                <w:rFonts w:eastAsia="PMingLiU"/>
                <w:szCs w:val="22"/>
                <w:lang w:val="en-CA" w:eastAsia="zh-CN"/>
              </w:rPr>
              <w:t>Replaced intra prediction modes</w:t>
            </w:r>
          </w:p>
        </w:tc>
      </w:tr>
      <w:tr w:rsidR="003501F0" w:rsidRPr="00510694" w14:paraId="0DC62087" w14:textId="77777777" w:rsidTr="002049F2">
        <w:trPr>
          <w:trHeight w:val="328"/>
        </w:trPr>
        <w:tc>
          <w:tcPr>
            <w:tcW w:w="2533" w:type="dxa"/>
            <w:tcBorders>
              <w:top w:val="single" w:sz="4" w:space="0" w:color="auto"/>
              <w:left w:val="single" w:sz="4" w:space="0" w:color="auto"/>
              <w:bottom w:val="single" w:sz="4" w:space="0" w:color="auto"/>
              <w:right w:val="single" w:sz="4" w:space="0" w:color="auto"/>
            </w:tcBorders>
            <w:shd w:val="clear" w:color="auto" w:fill="auto"/>
            <w:vAlign w:val="center"/>
          </w:tcPr>
          <w:p w14:paraId="0319BDD5" w14:textId="3D64BA0C" w:rsidR="003501F0" w:rsidRPr="00D113C4" w:rsidDel="003501F0" w:rsidRDefault="003501F0" w:rsidP="00CA7357">
            <w:pPr>
              <w:keepNext/>
              <w:rPr>
                <w:rFonts w:eastAsiaTheme="minorEastAsia"/>
                <w:szCs w:val="22"/>
                <w:lang w:val="en-CA" w:eastAsia="ko-KR"/>
              </w:rPr>
            </w:pPr>
            <w:r>
              <w:rPr>
                <w:rFonts w:eastAsiaTheme="minorEastAsia" w:hint="eastAsia"/>
                <w:szCs w:val="22"/>
                <w:lang w:val="en-CA" w:eastAsia="ko-KR"/>
              </w:rPr>
              <w:t>W / H == 16</w:t>
            </w:r>
          </w:p>
        </w:tc>
        <w:tc>
          <w:tcPr>
            <w:tcW w:w="3717" w:type="dxa"/>
            <w:tcBorders>
              <w:top w:val="single" w:sz="4" w:space="0" w:color="auto"/>
              <w:left w:val="single" w:sz="4" w:space="0" w:color="auto"/>
              <w:bottom w:val="single" w:sz="4" w:space="0" w:color="auto"/>
              <w:right w:val="single" w:sz="4" w:space="0" w:color="auto"/>
            </w:tcBorders>
            <w:shd w:val="clear" w:color="auto" w:fill="auto"/>
            <w:vAlign w:val="center"/>
          </w:tcPr>
          <w:p w14:paraId="0D944FCD" w14:textId="0013EDD9" w:rsidR="003501F0" w:rsidRPr="00D113C4" w:rsidRDefault="003501F0" w:rsidP="00D5520A">
            <w:pPr>
              <w:keepNext/>
              <w:rPr>
                <w:rFonts w:eastAsiaTheme="minorEastAsia"/>
                <w:szCs w:val="22"/>
                <w:lang w:val="en-CA" w:eastAsia="ko-KR"/>
              </w:rPr>
            </w:pPr>
            <w:r>
              <w:rPr>
                <w:rFonts w:eastAsiaTheme="minorEastAsia" w:hint="eastAsia"/>
                <w:szCs w:val="22"/>
                <w:lang w:val="en-CA" w:eastAsia="ko-KR"/>
              </w:rPr>
              <w:t xml:space="preserve">Modes </w:t>
            </w:r>
            <w:r w:rsidR="00173B4D">
              <w:rPr>
                <w:rFonts w:eastAsiaTheme="minorEastAsia"/>
                <w:szCs w:val="22"/>
                <w:lang w:val="en-CA" w:eastAsia="ko-KR"/>
              </w:rPr>
              <w:t>2,3,4,5,6,7,8,9,10,11,</w:t>
            </w:r>
            <w:r>
              <w:rPr>
                <w:rFonts w:eastAsiaTheme="minorEastAsia" w:hint="eastAsia"/>
                <w:szCs w:val="22"/>
                <w:lang w:val="en-CA" w:eastAsia="ko-KR"/>
              </w:rPr>
              <w:t>12, 13,14,15</w:t>
            </w:r>
          </w:p>
        </w:tc>
      </w:tr>
      <w:tr w:rsidR="003501F0" w:rsidRPr="00510694" w14:paraId="3BF0D349" w14:textId="77777777" w:rsidTr="002049F2">
        <w:trPr>
          <w:trHeight w:val="328"/>
        </w:trPr>
        <w:tc>
          <w:tcPr>
            <w:tcW w:w="2533" w:type="dxa"/>
            <w:tcBorders>
              <w:top w:val="single" w:sz="4" w:space="0" w:color="auto"/>
              <w:left w:val="single" w:sz="4" w:space="0" w:color="auto"/>
              <w:bottom w:val="single" w:sz="4" w:space="0" w:color="auto"/>
              <w:right w:val="single" w:sz="4" w:space="0" w:color="auto"/>
            </w:tcBorders>
            <w:shd w:val="clear" w:color="auto" w:fill="auto"/>
            <w:vAlign w:val="center"/>
          </w:tcPr>
          <w:p w14:paraId="4D363F0A" w14:textId="0E0956D8" w:rsidR="003501F0" w:rsidRPr="00D113C4" w:rsidDel="003501F0" w:rsidRDefault="003501F0" w:rsidP="00CA7357">
            <w:pPr>
              <w:keepNext/>
              <w:rPr>
                <w:rFonts w:eastAsiaTheme="minorEastAsia"/>
                <w:szCs w:val="22"/>
                <w:lang w:val="en-CA" w:eastAsia="ko-KR"/>
              </w:rPr>
            </w:pPr>
            <w:r>
              <w:rPr>
                <w:rFonts w:eastAsiaTheme="minorEastAsia" w:hint="eastAsia"/>
                <w:szCs w:val="22"/>
                <w:lang w:val="en-CA" w:eastAsia="ko-KR"/>
              </w:rPr>
              <w:t>W / H == 8</w:t>
            </w:r>
          </w:p>
        </w:tc>
        <w:tc>
          <w:tcPr>
            <w:tcW w:w="3717" w:type="dxa"/>
            <w:tcBorders>
              <w:top w:val="single" w:sz="4" w:space="0" w:color="auto"/>
              <w:left w:val="single" w:sz="4" w:space="0" w:color="auto"/>
              <w:bottom w:val="single" w:sz="4" w:space="0" w:color="auto"/>
              <w:right w:val="single" w:sz="4" w:space="0" w:color="auto"/>
            </w:tcBorders>
            <w:shd w:val="clear" w:color="auto" w:fill="auto"/>
            <w:vAlign w:val="center"/>
          </w:tcPr>
          <w:p w14:paraId="351D3115" w14:textId="48436315" w:rsidR="003501F0" w:rsidRPr="00D113C4" w:rsidRDefault="003501F0" w:rsidP="00D5520A">
            <w:pPr>
              <w:keepNext/>
              <w:rPr>
                <w:rFonts w:eastAsiaTheme="minorEastAsia"/>
                <w:szCs w:val="22"/>
                <w:lang w:val="en-CA" w:eastAsia="ko-KR"/>
              </w:rPr>
            </w:pPr>
            <w:r>
              <w:rPr>
                <w:rFonts w:eastAsiaTheme="minorEastAsia" w:hint="eastAsia"/>
                <w:szCs w:val="22"/>
                <w:lang w:val="en-CA" w:eastAsia="ko-KR"/>
              </w:rPr>
              <w:t xml:space="preserve">Modes </w:t>
            </w:r>
            <w:r w:rsidR="00173B4D">
              <w:rPr>
                <w:rFonts w:eastAsiaTheme="minorEastAsia"/>
                <w:szCs w:val="22"/>
                <w:lang w:val="en-CA" w:eastAsia="ko-KR"/>
              </w:rPr>
              <w:t>2,3,4,5,6,7,8,9,10,11,</w:t>
            </w:r>
            <w:r>
              <w:rPr>
                <w:rFonts w:eastAsiaTheme="minorEastAsia" w:hint="eastAsia"/>
                <w:szCs w:val="22"/>
                <w:lang w:val="en-CA" w:eastAsia="ko-KR"/>
              </w:rPr>
              <w:t>12, 13</w:t>
            </w:r>
          </w:p>
        </w:tc>
      </w:tr>
      <w:tr w:rsidR="009A1F6E" w:rsidRPr="00510694" w14:paraId="2271E942" w14:textId="77777777" w:rsidTr="002049F2">
        <w:trPr>
          <w:trHeight w:val="318"/>
        </w:trPr>
        <w:tc>
          <w:tcPr>
            <w:tcW w:w="25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AE393D3" w14:textId="4112494C" w:rsidR="009A1F6E" w:rsidRPr="00D113C4" w:rsidRDefault="009A1F6E" w:rsidP="00CA7357">
            <w:pPr>
              <w:keepNext/>
              <w:rPr>
                <w:rFonts w:eastAsiaTheme="minorEastAsia"/>
                <w:szCs w:val="22"/>
                <w:lang w:val="en-CA" w:eastAsia="ko-KR"/>
              </w:rPr>
            </w:pPr>
            <w:r w:rsidRPr="00CC78B0">
              <w:rPr>
                <w:rFonts w:eastAsia="PMingLiU"/>
                <w:szCs w:val="22"/>
                <w:lang w:val="en-CA" w:eastAsia="zh-CN"/>
              </w:rPr>
              <w:t xml:space="preserve">W / H == </w:t>
            </w:r>
            <w:r w:rsidR="003501F0">
              <w:rPr>
                <w:rFonts w:eastAsiaTheme="minorEastAsia" w:hint="eastAsia"/>
                <w:szCs w:val="22"/>
                <w:lang w:val="en-CA" w:eastAsia="ko-KR"/>
              </w:rPr>
              <w:t>4</w:t>
            </w:r>
          </w:p>
        </w:tc>
        <w:tc>
          <w:tcPr>
            <w:tcW w:w="371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AAE722" w14:textId="7592B110" w:rsidR="009A1F6E" w:rsidRPr="00AA4DE8" w:rsidRDefault="009A1F6E" w:rsidP="00D5520A">
            <w:pPr>
              <w:keepNext/>
              <w:rPr>
                <w:rFonts w:eastAsia="PMingLiU"/>
                <w:szCs w:val="22"/>
                <w:lang w:val="en-CA" w:eastAsia="zh-CN"/>
              </w:rPr>
            </w:pPr>
            <w:r w:rsidRPr="00AA4DE8">
              <w:rPr>
                <w:rFonts w:eastAsia="PMingLiU"/>
                <w:szCs w:val="22"/>
                <w:lang w:val="en-CA" w:eastAsia="zh-CN"/>
              </w:rPr>
              <w:t xml:space="preserve">Modes </w:t>
            </w:r>
            <w:r w:rsidR="003501F0" w:rsidRPr="00AA4DE8">
              <w:rPr>
                <w:rFonts w:eastAsia="PMingLiU"/>
                <w:szCs w:val="22"/>
                <w:lang w:val="en-CA" w:eastAsia="zh-CN"/>
              </w:rPr>
              <w:t>2,3,4,5,6,7,8,9,10,11</w:t>
            </w:r>
          </w:p>
        </w:tc>
      </w:tr>
      <w:tr w:rsidR="009A1F6E" w:rsidRPr="00510694" w14:paraId="25964634" w14:textId="77777777" w:rsidTr="002049F2">
        <w:trPr>
          <w:trHeight w:val="328"/>
        </w:trPr>
        <w:tc>
          <w:tcPr>
            <w:tcW w:w="25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0E3DA8" w14:textId="179FA575" w:rsidR="009A1F6E" w:rsidRPr="00CC78B0" w:rsidRDefault="009A1F6E" w:rsidP="00CA7357">
            <w:pPr>
              <w:keepNext/>
              <w:rPr>
                <w:rFonts w:eastAsia="PMingLiU"/>
                <w:szCs w:val="22"/>
                <w:lang w:val="en-CA" w:eastAsia="zh-CN"/>
              </w:rPr>
            </w:pPr>
            <w:r w:rsidRPr="00CC78B0">
              <w:rPr>
                <w:rFonts w:eastAsia="PMingLiU"/>
                <w:szCs w:val="22"/>
                <w:lang w:val="en-CA" w:eastAsia="zh-CN"/>
              </w:rPr>
              <w:t xml:space="preserve">W / H </w:t>
            </w:r>
            <w:r w:rsidR="003501F0">
              <w:rPr>
                <w:rFonts w:eastAsiaTheme="minorEastAsia" w:hint="eastAsia"/>
                <w:szCs w:val="22"/>
                <w:lang w:val="en-CA" w:eastAsia="ko-KR"/>
              </w:rPr>
              <w:t>==</w:t>
            </w:r>
            <w:r w:rsidR="003501F0" w:rsidRPr="00CC78B0">
              <w:rPr>
                <w:rFonts w:eastAsia="PMingLiU"/>
                <w:szCs w:val="22"/>
                <w:lang w:val="en-CA" w:eastAsia="zh-CN"/>
              </w:rPr>
              <w:t xml:space="preserve"> </w:t>
            </w:r>
            <w:r w:rsidRPr="00CC78B0">
              <w:rPr>
                <w:rFonts w:eastAsia="PMingLiU"/>
                <w:szCs w:val="22"/>
                <w:lang w:val="en-CA" w:eastAsia="zh-CN"/>
              </w:rPr>
              <w:t>2</w:t>
            </w:r>
          </w:p>
        </w:tc>
        <w:tc>
          <w:tcPr>
            <w:tcW w:w="371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5FFDBE" w14:textId="5C3CEC25" w:rsidR="009A1F6E" w:rsidRPr="00AA4DE8" w:rsidRDefault="009A1F6E" w:rsidP="00D5520A">
            <w:pPr>
              <w:keepNext/>
              <w:rPr>
                <w:rFonts w:eastAsia="PMingLiU"/>
                <w:szCs w:val="22"/>
                <w:lang w:val="en-CA" w:eastAsia="zh-CN"/>
              </w:rPr>
            </w:pPr>
            <w:r w:rsidRPr="00AA4DE8">
              <w:rPr>
                <w:rFonts w:eastAsia="PMingLiU"/>
                <w:szCs w:val="22"/>
                <w:lang w:val="en-CA" w:eastAsia="zh-CN"/>
              </w:rPr>
              <w:t>Modes 2,3,4,5,6,7,</w:t>
            </w:r>
            <w:r w:rsidR="00173B4D">
              <w:rPr>
                <w:rFonts w:eastAsia="PMingLiU"/>
                <w:szCs w:val="22"/>
                <w:lang w:val="en-CA" w:eastAsia="zh-CN"/>
              </w:rPr>
              <w:t>8,9</w:t>
            </w:r>
          </w:p>
        </w:tc>
      </w:tr>
      <w:tr w:rsidR="009A1F6E" w:rsidRPr="00510694" w14:paraId="6B2B4AE5" w14:textId="77777777" w:rsidTr="002049F2">
        <w:trPr>
          <w:trHeight w:val="318"/>
        </w:trPr>
        <w:tc>
          <w:tcPr>
            <w:tcW w:w="25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100D1D" w14:textId="77777777" w:rsidR="009A1F6E" w:rsidRPr="00CC78B0" w:rsidRDefault="009A1F6E" w:rsidP="00CA7357">
            <w:pPr>
              <w:keepNext/>
              <w:rPr>
                <w:rFonts w:eastAsia="PMingLiU"/>
                <w:szCs w:val="22"/>
                <w:lang w:val="en-CA" w:eastAsia="zh-CN"/>
              </w:rPr>
            </w:pPr>
            <w:r w:rsidRPr="00CC78B0">
              <w:rPr>
                <w:rFonts w:eastAsia="PMingLiU"/>
                <w:szCs w:val="22"/>
                <w:lang w:val="en-CA" w:eastAsia="zh-CN"/>
              </w:rPr>
              <w:t>W / H == 1</w:t>
            </w:r>
          </w:p>
        </w:tc>
        <w:tc>
          <w:tcPr>
            <w:tcW w:w="371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D3CB4E" w14:textId="77777777" w:rsidR="009A1F6E" w:rsidRPr="00AA4DE8" w:rsidRDefault="009A1F6E" w:rsidP="00D5520A">
            <w:pPr>
              <w:keepNext/>
              <w:rPr>
                <w:rFonts w:eastAsia="PMingLiU"/>
                <w:szCs w:val="22"/>
                <w:lang w:val="en-CA" w:eastAsia="zh-CN"/>
              </w:rPr>
            </w:pPr>
            <w:r w:rsidRPr="00AA4DE8">
              <w:rPr>
                <w:rFonts w:eastAsia="PMingLiU"/>
                <w:szCs w:val="22"/>
                <w:lang w:val="en-CA" w:eastAsia="zh-CN"/>
              </w:rPr>
              <w:t>None</w:t>
            </w:r>
          </w:p>
        </w:tc>
      </w:tr>
      <w:tr w:rsidR="009A1F6E" w:rsidRPr="00510694" w14:paraId="7725E616" w14:textId="77777777" w:rsidTr="002049F2">
        <w:trPr>
          <w:trHeight w:val="328"/>
        </w:trPr>
        <w:tc>
          <w:tcPr>
            <w:tcW w:w="25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E5320B" w14:textId="540AF9C2" w:rsidR="009A1F6E" w:rsidRPr="00CC78B0" w:rsidRDefault="003501F0" w:rsidP="00CA7357">
            <w:pPr>
              <w:keepNext/>
              <w:rPr>
                <w:rFonts w:eastAsia="PMingLiU"/>
                <w:szCs w:val="22"/>
                <w:lang w:val="en-CA" w:eastAsia="zh-CN"/>
              </w:rPr>
            </w:pPr>
            <w:r>
              <w:rPr>
                <w:rFonts w:eastAsiaTheme="minorEastAsia" w:hint="eastAsia"/>
                <w:szCs w:val="22"/>
                <w:lang w:val="en-CA" w:eastAsia="ko-KR"/>
              </w:rPr>
              <w:t>W</w:t>
            </w:r>
            <w:r w:rsidRPr="00CC78B0">
              <w:rPr>
                <w:rFonts w:eastAsia="PMingLiU"/>
                <w:szCs w:val="22"/>
                <w:lang w:val="en-CA" w:eastAsia="zh-CN"/>
              </w:rPr>
              <w:t xml:space="preserve"> </w:t>
            </w:r>
            <w:r w:rsidR="009A1F6E" w:rsidRPr="00CC78B0">
              <w:rPr>
                <w:rFonts w:eastAsia="PMingLiU"/>
                <w:szCs w:val="22"/>
                <w:lang w:val="en-CA" w:eastAsia="zh-CN"/>
              </w:rPr>
              <w:t xml:space="preserve">/ </w:t>
            </w:r>
            <w:r>
              <w:rPr>
                <w:rFonts w:eastAsiaTheme="minorEastAsia" w:hint="eastAsia"/>
                <w:szCs w:val="22"/>
                <w:lang w:val="en-CA" w:eastAsia="ko-KR"/>
              </w:rPr>
              <w:t>H</w:t>
            </w:r>
            <w:r w:rsidRPr="00CC78B0">
              <w:rPr>
                <w:rFonts w:eastAsia="PMingLiU"/>
                <w:szCs w:val="22"/>
                <w:lang w:val="en-CA" w:eastAsia="zh-CN"/>
              </w:rPr>
              <w:t xml:space="preserve"> </w:t>
            </w:r>
            <w:r w:rsidR="009A1F6E" w:rsidRPr="00CC78B0">
              <w:rPr>
                <w:rFonts w:eastAsia="PMingLiU"/>
                <w:szCs w:val="22"/>
                <w:lang w:val="en-CA" w:eastAsia="zh-CN"/>
              </w:rPr>
              <w:t>== 1/2</w:t>
            </w:r>
          </w:p>
        </w:tc>
        <w:tc>
          <w:tcPr>
            <w:tcW w:w="371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BDBDC4" w14:textId="283C3510" w:rsidR="009A1F6E" w:rsidRPr="00AA4DE8" w:rsidRDefault="009A1F6E" w:rsidP="00D5520A">
            <w:pPr>
              <w:keepNext/>
              <w:rPr>
                <w:rFonts w:eastAsia="PMingLiU"/>
                <w:szCs w:val="22"/>
                <w:lang w:val="en-CA" w:eastAsia="zh-CN"/>
              </w:rPr>
            </w:pPr>
            <w:r w:rsidRPr="00AA4DE8">
              <w:rPr>
                <w:rFonts w:eastAsia="PMingLiU"/>
                <w:szCs w:val="22"/>
                <w:lang w:val="en-CA" w:eastAsia="zh-CN"/>
              </w:rPr>
              <w:t xml:space="preserve">Modes </w:t>
            </w:r>
            <w:r w:rsidR="00173B4D">
              <w:rPr>
                <w:rFonts w:eastAsia="PMingLiU"/>
                <w:szCs w:val="22"/>
                <w:lang w:val="en-CA" w:eastAsia="zh-CN"/>
              </w:rPr>
              <w:t>59,60,</w:t>
            </w:r>
            <w:r w:rsidRPr="00AA4DE8">
              <w:rPr>
                <w:rFonts w:eastAsia="PMingLiU"/>
                <w:szCs w:val="22"/>
                <w:lang w:val="en-CA" w:eastAsia="zh-CN"/>
              </w:rPr>
              <w:t>61,62,63,64,65,66</w:t>
            </w:r>
          </w:p>
        </w:tc>
      </w:tr>
      <w:tr w:rsidR="009A1F6E" w:rsidRPr="00510694" w14:paraId="47AD28C4" w14:textId="77777777" w:rsidTr="002049F2">
        <w:trPr>
          <w:trHeight w:val="328"/>
        </w:trPr>
        <w:tc>
          <w:tcPr>
            <w:tcW w:w="25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F8CAB0" w14:textId="1FA8A62B" w:rsidR="009A1F6E" w:rsidRPr="00D113C4" w:rsidRDefault="003501F0" w:rsidP="00CA7357">
            <w:pPr>
              <w:keepNext/>
              <w:rPr>
                <w:rFonts w:eastAsiaTheme="minorEastAsia"/>
                <w:szCs w:val="22"/>
                <w:lang w:val="en-CA" w:eastAsia="ko-KR"/>
              </w:rPr>
            </w:pPr>
            <w:r>
              <w:rPr>
                <w:rFonts w:eastAsiaTheme="minorEastAsia" w:hint="eastAsia"/>
                <w:szCs w:val="22"/>
                <w:lang w:val="en-CA" w:eastAsia="ko-KR"/>
              </w:rPr>
              <w:t>W</w:t>
            </w:r>
            <w:r w:rsidRPr="00CC78B0">
              <w:rPr>
                <w:rFonts w:eastAsia="PMingLiU"/>
                <w:szCs w:val="22"/>
                <w:lang w:val="en-CA" w:eastAsia="zh-CN"/>
              </w:rPr>
              <w:t xml:space="preserve"> </w:t>
            </w:r>
            <w:r w:rsidR="009A1F6E" w:rsidRPr="00CC78B0">
              <w:rPr>
                <w:rFonts w:eastAsia="PMingLiU"/>
                <w:szCs w:val="22"/>
                <w:lang w:val="en-CA" w:eastAsia="zh-CN"/>
              </w:rPr>
              <w:t xml:space="preserve">/ </w:t>
            </w:r>
            <w:r>
              <w:rPr>
                <w:rFonts w:eastAsiaTheme="minorEastAsia" w:hint="eastAsia"/>
                <w:szCs w:val="22"/>
                <w:lang w:val="en-CA" w:eastAsia="ko-KR"/>
              </w:rPr>
              <w:t>H</w:t>
            </w:r>
            <w:r w:rsidRPr="00CC78B0">
              <w:rPr>
                <w:rFonts w:eastAsia="PMingLiU"/>
                <w:szCs w:val="22"/>
                <w:lang w:val="en-CA" w:eastAsia="zh-CN"/>
              </w:rPr>
              <w:t xml:space="preserve"> </w:t>
            </w:r>
            <w:r>
              <w:rPr>
                <w:rFonts w:eastAsiaTheme="minorEastAsia" w:hint="eastAsia"/>
                <w:szCs w:val="22"/>
                <w:lang w:val="en-CA" w:eastAsia="ko-KR"/>
              </w:rPr>
              <w:t>==</w:t>
            </w:r>
            <w:r w:rsidRPr="00CC78B0">
              <w:rPr>
                <w:rFonts w:eastAsia="PMingLiU"/>
                <w:szCs w:val="22"/>
                <w:lang w:val="en-CA" w:eastAsia="zh-CN"/>
              </w:rPr>
              <w:t xml:space="preserve"> </w:t>
            </w:r>
            <w:r w:rsidR="009A1F6E" w:rsidRPr="00CC78B0">
              <w:rPr>
                <w:rFonts w:eastAsia="PMingLiU"/>
                <w:szCs w:val="22"/>
                <w:lang w:val="en-CA" w:eastAsia="zh-CN"/>
              </w:rPr>
              <w:t>1/</w:t>
            </w:r>
            <w:r>
              <w:rPr>
                <w:rFonts w:eastAsiaTheme="minorEastAsia" w:hint="eastAsia"/>
                <w:szCs w:val="22"/>
                <w:lang w:val="en-CA" w:eastAsia="ko-KR"/>
              </w:rPr>
              <w:t>4</w:t>
            </w:r>
          </w:p>
        </w:tc>
        <w:tc>
          <w:tcPr>
            <w:tcW w:w="371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A847C9A" w14:textId="77777777" w:rsidR="009A1F6E" w:rsidRPr="00AA4DE8" w:rsidRDefault="009A1F6E" w:rsidP="00D5520A">
            <w:pPr>
              <w:keepNext/>
              <w:rPr>
                <w:rFonts w:eastAsia="PMingLiU"/>
                <w:szCs w:val="22"/>
                <w:lang w:val="en-CA" w:eastAsia="zh-CN"/>
              </w:rPr>
            </w:pPr>
            <w:r w:rsidRPr="00AA4DE8">
              <w:rPr>
                <w:rFonts w:eastAsia="PMingLiU"/>
                <w:szCs w:val="22"/>
                <w:lang w:val="en-CA" w:eastAsia="zh-CN"/>
              </w:rPr>
              <w:t>Mode 57,58,59,60,61,62,63,64,65,66</w:t>
            </w:r>
          </w:p>
        </w:tc>
      </w:tr>
      <w:tr w:rsidR="003501F0" w:rsidRPr="00510694" w14:paraId="2361862F" w14:textId="77777777" w:rsidTr="002049F2">
        <w:trPr>
          <w:trHeight w:val="328"/>
        </w:trPr>
        <w:tc>
          <w:tcPr>
            <w:tcW w:w="2533" w:type="dxa"/>
            <w:tcBorders>
              <w:top w:val="single" w:sz="4" w:space="0" w:color="auto"/>
              <w:left w:val="single" w:sz="4" w:space="0" w:color="auto"/>
              <w:bottom w:val="single" w:sz="4" w:space="0" w:color="auto"/>
              <w:right w:val="single" w:sz="4" w:space="0" w:color="auto"/>
            </w:tcBorders>
            <w:shd w:val="clear" w:color="auto" w:fill="auto"/>
            <w:vAlign w:val="center"/>
          </w:tcPr>
          <w:p w14:paraId="3B0A8062" w14:textId="4CA4972E" w:rsidR="003501F0" w:rsidRPr="00D113C4" w:rsidRDefault="003501F0" w:rsidP="00CA7357">
            <w:pPr>
              <w:keepNext/>
              <w:rPr>
                <w:rFonts w:eastAsiaTheme="minorEastAsia"/>
                <w:szCs w:val="22"/>
                <w:lang w:val="en-CA" w:eastAsia="ko-KR"/>
              </w:rPr>
            </w:pPr>
            <w:r>
              <w:rPr>
                <w:rFonts w:eastAsiaTheme="minorEastAsia" w:hint="eastAsia"/>
                <w:szCs w:val="22"/>
                <w:lang w:val="en-CA" w:eastAsia="ko-KR"/>
              </w:rPr>
              <w:t>W / H == 1/8</w:t>
            </w:r>
          </w:p>
        </w:tc>
        <w:tc>
          <w:tcPr>
            <w:tcW w:w="3717" w:type="dxa"/>
            <w:tcBorders>
              <w:top w:val="single" w:sz="4" w:space="0" w:color="auto"/>
              <w:left w:val="single" w:sz="4" w:space="0" w:color="auto"/>
              <w:bottom w:val="single" w:sz="4" w:space="0" w:color="auto"/>
              <w:right w:val="single" w:sz="4" w:space="0" w:color="auto"/>
            </w:tcBorders>
            <w:shd w:val="clear" w:color="auto" w:fill="auto"/>
            <w:vAlign w:val="center"/>
          </w:tcPr>
          <w:p w14:paraId="1CEBF6A3" w14:textId="28CC76B0" w:rsidR="003501F0" w:rsidRPr="00D113C4" w:rsidRDefault="003501F0" w:rsidP="00D5520A">
            <w:pPr>
              <w:keepNext/>
              <w:rPr>
                <w:rFonts w:eastAsiaTheme="minorEastAsia"/>
                <w:szCs w:val="22"/>
                <w:lang w:val="en-CA" w:eastAsia="ko-KR"/>
              </w:rPr>
            </w:pPr>
            <w:r>
              <w:rPr>
                <w:rFonts w:eastAsiaTheme="minorEastAsia" w:hint="eastAsia"/>
                <w:szCs w:val="22"/>
                <w:lang w:val="en-CA" w:eastAsia="ko-KR"/>
              </w:rPr>
              <w:t>Modes 55, 56</w:t>
            </w:r>
            <w:r w:rsidR="00173B4D">
              <w:rPr>
                <w:rFonts w:eastAsiaTheme="minorEastAsia"/>
                <w:szCs w:val="22"/>
                <w:lang w:val="en-CA" w:eastAsia="ko-KR"/>
              </w:rPr>
              <w:t>,57,58,59,60,61,62,63,64,65,66</w:t>
            </w:r>
          </w:p>
        </w:tc>
      </w:tr>
      <w:tr w:rsidR="003501F0" w:rsidRPr="00510694" w14:paraId="7B2EC766" w14:textId="77777777" w:rsidTr="002049F2">
        <w:trPr>
          <w:trHeight w:val="328"/>
        </w:trPr>
        <w:tc>
          <w:tcPr>
            <w:tcW w:w="2533" w:type="dxa"/>
            <w:tcBorders>
              <w:top w:val="single" w:sz="4" w:space="0" w:color="auto"/>
              <w:left w:val="single" w:sz="4" w:space="0" w:color="auto"/>
              <w:bottom w:val="single" w:sz="4" w:space="0" w:color="auto"/>
              <w:right w:val="single" w:sz="4" w:space="0" w:color="auto"/>
            </w:tcBorders>
            <w:shd w:val="clear" w:color="auto" w:fill="auto"/>
            <w:vAlign w:val="center"/>
          </w:tcPr>
          <w:p w14:paraId="33C15169" w14:textId="387F902C" w:rsidR="003501F0" w:rsidRPr="00D113C4" w:rsidRDefault="003501F0" w:rsidP="00CA7357">
            <w:pPr>
              <w:keepNext/>
              <w:rPr>
                <w:rFonts w:eastAsiaTheme="minorEastAsia"/>
                <w:szCs w:val="22"/>
                <w:lang w:val="en-CA" w:eastAsia="ko-KR"/>
              </w:rPr>
            </w:pPr>
            <w:r>
              <w:rPr>
                <w:rFonts w:eastAsiaTheme="minorEastAsia" w:hint="eastAsia"/>
                <w:szCs w:val="22"/>
                <w:lang w:val="en-CA" w:eastAsia="ko-KR"/>
              </w:rPr>
              <w:t>W / H == 1/16</w:t>
            </w:r>
          </w:p>
        </w:tc>
        <w:tc>
          <w:tcPr>
            <w:tcW w:w="3717" w:type="dxa"/>
            <w:tcBorders>
              <w:top w:val="single" w:sz="4" w:space="0" w:color="auto"/>
              <w:left w:val="single" w:sz="4" w:space="0" w:color="auto"/>
              <w:bottom w:val="single" w:sz="4" w:space="0" w:color="auto"/>
              <w:right w:val="single" w:sz="4" w:space="0" w:color="auto"/>
            </w:tcBorders>
            <w:shd w:val="clear" w:color="auto" w:fill="auto"/>
            <w:vAlign w:val="center"/>
          </w:tcPr>
          <w:p w14:paraId="1A5CF4F9" w14:textId="46F2098A" w:rsidR="003501F0" w:rsidRPr="00D113C4" w:rsidRDefault="003501F0" w:rsidP="00D5520A">
            <w:pPr>
              <w:keepNext/>
              <w:rPr>
                <w:rFonts w:eastAsiaTheme="minorEastAsia"/>
                <w:szCs w:val="22"/>
                <w:lang w:val="en-CA" w:eastAsia="ko-KR"/>
              </w:rPr>
            </w:pPr>
            <w:r>
              <w:rPr>
                <w:rFonts w:eastAsiaTheme="minorEastAsia" w:hint="eastAsia"/>
                <w:szCs w:val="22"/>
                <w:lang w:val="en-CA" w:eastAsia="ko-KR"/>
              </w:rPr>
              <w:t>Modes 53, 54, 55, 56</w:t>
            </w:r>
            <w:r w:rsidR="00173B4D">
              <w:rPr>
                <w:rFonts w:eastAsiaTheme="minorEastAsia"/>
                <w:szCs w:val="22"/>
                <w:lang w:val="en-CA" w:eastAsia="ko-KR"/>
              </w:rPr>
              <w:t>,57,58,59,60,61,62,63,64,65,66</w:t>
            </w:r>
          </w:p>
        </w:tc>
      </w:tr>
    </w:tbl>
    <w:p w14:paraId="2387DFB5" w14:textId="77777777" w:rsidR="00A4262C" w:rsidRDefault="00A4262C" w:rsidP="00CD45EA">
      <w:pPr>
        <w:jc w:val="center"/>
        <w:rPr>
          <w:rFonts w:eastAsia="Malgun Gothic"/>
          <w:szCs w:val="22"/>
        </w:rPr>
      </w:pPr>
    </w:p>
    <w:p w14:paraId="5901B4C1" w14:textId="77777777" w:rsidR="009A1F6E" w:rsidRPr="00510694" w:rsidRDefault="009A1F6E" w:rsidP="00CD45EA">
      <w:pPr>
        <w:keepNext/>
        <w:keepLines/>
        <w:jc w:val="center"/>
        <w:rPr>
          <w:szCs w:val="22"/>
        </w:rPr>
      </w:pPr>
      <w:r w:rsidRPr="00C06B47">
        <w:rPr>
          <w:rFonts w:eastAsia="Malgun Gothic"/>
          <w:szCs w:val="22"/>
        </w:rPr>
        <w:object w:dxaOrig="5865" w:dyaOrig="3195" w14:anchorId="73DE221B">
          <v:shape id="_x0000_i1028" type="#_x0000_t75" style="width:296.2pt;height:159.75pt" o:ole="">
            <v:imagedata r:id="rId35" o:title=""/>
          </v:shape>
          <o:OLEObject Type="Embed" ProgID="Visio.Drawing.15" ShapeID="_x0000_i1028" DrawAspect="Content" ObjectID="_1669464688" r:id="rId36"/>
        </w:object>
      </w:r>
    </w:p>
    <w:p w14:paraId="318029E1" w14:textId="1A4C002C" w:rsidR="009A1F6E" w:rsidRPr="00523571" w:rsidRDefault="009D52B9" w:rsidP="00CD45EA">
      <w:pPr>
        <w:pStyle w:val="Caption"/>
        <w:keepLines/>
        <w:spacing w:before="136"/>
        <w:rPr>
          <w:lang w:val="en-CA"/>
        </w:rPr>
      </w:pPr>
      <w:bookmarkStart w:id="129" w:name="_Ref521505993"/>
      <w:bookmarkStart w:id="130" w:name="_Ref518842575"/>
      <w:r w:rsidRPr="008C0175">
        <w:rPr>
          <w:lang w:val="en-GB"/>
        </w:rPr>
        <w:t xml:space="preserve">Figure </w:t>
      </w:r>
      <w:r w:rsidR="00795046">
        <w:rPr>
          <w:lang w:val="en-GB"/>
        </w:rPr>
        <w:fldChar w:fldCharType="begin"/>
      </w:r>
      <w:r w:rsidR="00795046">
        <w:rPr>
          <w:lang w:val="en-GB"/>
        </w:rPr>
        <w:instrText xml:space="preserve"> SEQ Figure \* ARABIC </w:instrText>
      </w:r>
      <w:r w:rsidR="00795046">
        <w:rPr>
          <w:lang w:val="en-GB"/>
        </w:rPr>
        <w:fldChar w:fldCharType="separate"/>
      </w:r>
      <w:r w:rsidR="003A61E2">
        <w:rPr>
          <w:noProof/>
          <w:lang w:val="en-GB"/>
        </w:rPr>
        <w:t>15</w:t>
      </w:r>
      <w:r w:rsidR="00795046">
        <w:rPr>
          <w:lang w:val="en-GB"/>
        </w:rPr>
        <w:fldChar w:fldCharType="end"/>
      </w:r>
      <w:bookmarkEnd w:id="129"/>
      <w:r>
        <w:rPr>
          <w:lang w:val="en-GB"/>
        </w:rPr>
        <w:t xml:space="preserve"> </w:t>
      </w:r>
      <w:bookmarkEnd w:id="130"/>
      <w:r w:rsidR="009500F7">
        <w:rPr>
          <w:lang w:eastAsia="ko-KR"/>
        </w:rPr>
        <w:t>–</w:t>
      </w:r>
      <w:r w:rsidR="00947FF8">
        <w:rPr>
          <w:lang w:eastAsia="ko-KR"/>
        </w:rPr>
        <w:t xml:space="preserve"> </w:t>
      </w:r>
      <w:r w:rsidR="009A1F6E" w:rsidRPr="00523571">
        <w:t>Problem of discontinuity in case of directions beyond 45</w:t>
      </w:r>
      <w:r w:rsidR="00A4262C">
        <w:rPr>
          <w:rFonts w:ascii="Malgun Gothic" w:hAnsi="Malgun Gothic" w:hint="eastAsia"/>
        </w:rPr>
        <w:t>°</w:t>
      </w:r>
    </w:p>
    <w:p w14:paraId="7BBFDDE3" w14:textId="55E47AD5" w:rsidR="0006021F" w:rsidRDefault="009A1F6E" w:rsidP="00CA7357">
      <w:pPr>
        <w:jc w:val="both"/>
        <w:rPr>
          <w:rFonts w:eastAsiaTheme="minorEastAsia"/>
          <w:lang w:val="en-CA" w:eastAsia="ko-KR"/>
        </w:rPr>
      </w:pPr>
      <w:r w:rsidRPr="0009506D">
        <w:rPr>
          <w:rFonts w:eastAsia="Malgun Gothic" w:hint="eastAsia"/>
          <w:szCs w:val="22"/>
          <w:lang w:eastAsia="ko-KR"/>
        </w:rPr>
        <w:t>As shown in</w:t>
      </w:r>
      <w:r w:rsidRPr="00510694">
        <w:rPr>
          <w:szCs w:val="22"/>
          <w:lang w:val="en-CA"/>
        </w:rPr>
        <w:t xml:space="preserve"> </w:t>
      </w:r>
      <w:r w:rsidR="009D52B9">
        <w:rPr>
          <w:rFonts w:eastAsia="Malgun Gothic"/>
          <w:szCs w:val="22"/>
          <w:lang w:val="en-CA" w:eastAsia="ko-KR"/>
        </w:rPr>
        <w:fldChar w:fldCharType="begin"/>
      </w:r>
      <w:r w:rsidR="009D52B9">
        <w:rPr>
          <w:szCs w:val="22"/>
          <w:lang w:val="en-CA"/>
        </w:rPr>
        <w:instrText xml:space="preserve"> REF _Ref521505993 \h </w:instrText>
      </w:r>
      <w:r w:rsidR="009D52B9">
        <w:rPr>
          <w:rFonts w:eastAsia="Malgun Gothic"/>
          <w:szCs w:val="22"/>
          <w:lang w:val="en-CA" w:eastAsia="ko-KR"/>
        </w:rPr>
      </w:r>
      <w:r w:rsidR="009D52B9">
        <w:rPr>
          <w:rFonts w:eastAsia="Malgun Gothic"/>
          <w:szCs w:val="22"/>
          <w:lang w:val="en-CA" w:eastAsia="ko-KR"/>
        </w:rPr>
        <w:fldChar w:fldCharType="separate"/>
      </w:r>
      <w:r w:rsidR="003A61E2" w:rsidRPr="008C0175">
        <w:rPr>
          <w:lang w:val="en-GB"/>
        </w:rPr>
        <w:t xml:space="preserve">Figure </w:t>
      </w:r>
      <w:r w:rsidR="003A61E2">
        <w:rPr>
          <w:noProof/>
          <w:lang w:val="en-GB"/>
        </w:rPr>
        <w:t>15</w:t>
      </w:r>
      <w:r w:rsidR="009D52B9">
        <w:rPr>
          <w:rFonts w:eastAsia="Malgun Gothic"/>
          <w:szCs w:val="22"/>
          <w:lang w:val="en-CA" w:eastAsia="ko-KR"/>
        </w:rPr>
        <w:fldChar w:fldCharType="end"/>
      </w:r>
      <w:r w:rsidRPr="00510694">
        <w:rPr>
          <w:szCs w:val="22"/>
          <w:lang w:val="en-CA"/>
        </w:rPr>
        <w:t>,</w:t>
      </w:r>
      <w:r w:rsidRPr="00510694">
        <w:rPr>
          <w:szCs w:val="22"/>
        </w:rPr>
        <w:t xml:space="preserve"> two vertically-adjacent predicted samples may use two non-adjacent reference samples in the case of wide-angle intra prediction. Hence, low-pass reference samples filter and side smoothing are applied to </w:t>
      </w:r>
      <w:r>
        <w:rPr>
          <w:szCs w:val="22"/>
        </w:rPr>
        <w:t xml:space="preserve">the </w:t>
      </w:r>
      <w:r w:rsidRPr="00510694">
        <w:rPr>
          <w:szCs w:val="22"/>
        </w:rPr>
        <w:t>wide-angle prediction to reduce the negative effect of the increased gap </w:t>
      </w:r>
      <w:r w:rsidRPr="00510694">
        <w:rPr>
          <w:color w:val="000000"/>
          <w:szCs w:val="22"/>
        </w:rPr>
        <w:t>∆p</w:t>
      </w:r>
      <w:r w:rsidRPr="00510694">
        <w:rPr>
          <w:color w:val="000000"/>
          <w:szCs w:val="22"/>
          <w:vertAlign w:val="subscript"/>
        </w:rPr>
        <w:t>α</w:t>
      </w:r>
      <w:r w:rsidRPr="00510694">
        <w:rPr>
          <w:color w:val="000000"/>
          <w:szCs w:val="22"/>
        </w:rPr>
        <w:t>.</w:t>
      </w:r>
      <w:r w:rsidR="0006021F">
        <w:rPr>
          <w:rFonts w:eastAsiaTheme="minorEastAsia" w:hint="eastAsia"/>
          <w:lang w:val="en-CA" w:eastAsia="ko-KR"/>
        </w:rPr>
        <w:t xml:space="preserve"> </w:t>
      </w:r>
      <w:r w:rsidR="0006021F" w:rsidRPr="00C36156">
        <w:rPr>
          <w:lang w:val="en-CA" w:eastAsia="zh-TW"/>
        </w:rPr>
        <w:t xml:space="preserve">If a wide-angle mode represents a </w:t>
      </w:r>
      <w:r w:rsidR="0006021F">
        <w:rPr>
          <w:lang w:val="en-CA"/>
        </w:rPr>
        <w:t>non-fractional</w:t>
      </w:r>
      <w:r w:rsidR="0006021F" w:rsidRPr="00C36156">
        <w:rPr>
          <w:lang w:val="en-CA" w:eastAsia="zh-TW"/>
        </w:rPr>
        <w:t xml:space="preserve"> offset</w:t>
      </w:r>
      <w:r w:rsidR="0006021F">
        <w:rPr>
          <w:lang w:val="en-CA" w:eastAsia="zh-TW"/>
        </w:rPr>
        <w:t>. There are 8 modes in the wide-angle modes satisfy this condition, which are [</w:t>
      </w:r>
      <w:r w:rsidR="0025241A">
        <w:rPr>
          <w:lang w:val="en-CA" w:eastAsia="zh-TW"/>
        </w:rPr>
        <w:t>−</w:t>
      </w:r>
      <w:r w:rsidR="0006021F">
        <w:rPr>
          <w:lang w:val="en-CA" w:eastAsia="zh-TW"/>
        </w:rPr>
        <w:t xml:space="preserve">14, </w:t>
      </w:r>
      <w:r w:rsidR="0025241A">
        <w:rPr>
          <w:lang w:val="en-CA" w:eastAsia="zh-TW"/>
        </w:rPr>
        <w:t>−</w:t>
      </w:r>
      <w:r w:rsidR="0006021F">
        <w:rPr>
          <w:lang w:val="en-CA" w:eastAsia="zh-TW"/>
        </w:rPr>
        <w:t xml:space="preserve">12, </w:t>
      </w:r>
      <w:r w:rsidR="0025241A">
        <w:rPr>
          <w:lang w:val="en-CA" w:eastAsia="zh-TW"/>
        </w:rPr>
        <w:t>−</w:t>
      </w:r>
      <w:r w:rsidR="0006021F">
        <w:rPr>
          <w:lang w:val="en-CA" w:eastAsia="zh-TW"/>
        </w:rPr>
        <w:t xml:space="preserve">10, </w:t>
      </w:r>
      <w:r w:rsidR="0025241A">
        <w:rPr>
          <w:lang w:val="en-CA" w:eastAsia="zh-TW"/>
        </w:rPr>
        <w:t>−</w:t>
      </w:r>
      <w:r w:rsidR="0006021F">
        <w:rPr>
          <w:lang w:val="en-CA" w:eastAsia="zh-TW"/>
        </w:rPr>
        <w:t>6, 72, 76, 78, 80]. When a block is predicted by these modes</w:t>
      </w:r>
      <w:r w:rsidR="0006021F">
        <w:rPr>
          <w:rFonts w:eastAsiaTheme="minorEastAsia" w:hint="eastAsia"/>
          <w:lang w:val="en-CA" w:eastAsia="ko-KR"/>
        </w:rPr>
        <w:t>,</w:t>
      </w:r>
      <w:r w:rsidR="0006021F">
        <w:rPr>
          <w:lang w:val="en-CA" w:eastAsia="zh-TW"/>
        </w:rPr>
        <w:t xml:space="preserve"> </w:t>
      </w:r>
      <w:r w:rsidR="0006021F">
        <w:rPr>
          <w:rFonts w:eastAsiaTheme="minorEastAsia" w:hint="eastAsia"/>
          <w:lang w:val="en-CA" w:eastAsia="ko-KR"/>
        </w:rPr>
        <w:t>t</w:t>
      </w:r>
      <w:r w:rsidR="0006021F">
        <w:rPr>
          <w:lang w:val="en-CA" w:eastAsia="zh-TW"/>
        </w:rPr>
        <w:t>he sample</w:t>
      </w:r>
      <w:r w:rsidR="0006021F">
        <w:rPr>
          <w:rFonts w:eastAsiaTheme="minorEastAsia" w:hint="eastAsia"/>
          <w:lang w:val="en-CA" w:eastAsia="ko-KR"/>
        </w:rPr>
        <w:t>s</w:t>
      </w:r>
      <w:r w:rsidR="0006021F">
        <w:rPr>
          <w:lang w:val="en-CA" w:eastAsia="zh-TW"/>
        </w:rPr>
        <w:t xml:space="preserve"> in the reference buffer</w:t>
      </w:r>
      <w:r w:rsidR="0006021F">
        <w:rPr>
          <w:rFonts w:eastAsiaTheme="minorEastAsia" w:hint="eastAsia"/>
          <w:lang w:val="en-CA" w:eastAsia="ko-KR"/>
        </w:rPr>
        <w:t xml:space="preserve"> are directly copied</w:t>
      </w:r>
      <w:r w:rsidR="0006021F">
        <w:rPr>
          <w:lang w:val="en-CA" w:eastAsia="zh-TW"/>
        </w:rPr>
        <w:t xml:space="preserve"> without applying any interpolation. With this modification, the number of samples needed to be smoothing is </w:t>
      </w:r>
      <w:r w:rsidR="0006021F" w:rsidRPr="00C6405A">
        <w:rPr>
          <w:lang w:val="en-CA" w:eastAsia="zh-TW"/>
        </w:rPr>
        <w:t>reduced</w:t>
      </w:r>
      <w:r w:rsidR="0006021F">
        <w:rPr>
          <w:lang w:val="en-CA" w:eastAsia="zh-TW"/>
        </w:rPr>
        <w:t>. Besides, it aligns the design of non-fractional modes in the conventional prediction modes and wide-angle modes.</w:t>
      </w:r>
    </w:p>
    <w:p w14:paraId="449CB165" w14:textId="7F6CBF0C" w:rsidR="00901D5A" w:rsidRPr="009C08AD" w:rsidRDefault="00901D5A" w:rsidP="00D5520A">
      <w:pPr>
        <w:jc w:val="both"/>
        <w:rPr>
          <w:rFonts w:eastAsiaTheme="minorEastAsia"/>
          <w:lang w:val="en-CA" w:eastAsia="ko-KR"/>
        </w:rPr>
      </w:pPr>
      <w:r>
        <w:rPr>
          <w:szCs w:val="22"/>
          <w:lang w:val="en-CA" w:eastAsia="ja-JP"/>
        </w:rPr>
        <w:t xml:space="preserve">In </w:t>
      </w:r>
      <w:r>
        <w:rPr>
          <w:rFonts w:eastAsiaTheme="minorEastAsia" w:hint="eastAsia"/>
          <w:szCs w:val="22"/>
          <w:lang w:val="en-CA" w:eastAsia="ko-KR"/>
        </w:rPr>
        <w:t>VVC</w:t>
      </w:r>
      <w:r>
        <w:rPr>
          <w:szCs w:val="22"/>
          <w:lang w:val="en-CA" w:eastAsia="ja-JP"/>
        </w:rPr>
        <w:t xml:space="preserve">, 4:2:2 and 4:4:4 chroma formats are supported as well as 4:2:0. Chroma derived mode (DM) derivation table for 4:2:2 chroma format </w:t>
      </w:r>
      <w:r>
        <w:rPr>
          <w:rFonts w:eastAsiaTheme="minorEastAsia" w:hint="eastAsia"/>
          <w:szCs w:val="22"/>
          <w:lang w:val="en-CA" w:eastAsia="ko-KR"/>
        </w:rPr>
        <w:t xml:space="preserve">was </w:t>
      </w:r>
      <w:r>
        <w:rPr>
          <w:rFonts w:eastAsiaTheme="minorEastAsia"/>
          <w:szCs w:val="22"/>
          <w:lang w:val="en-CA" w:eastAsia="ko-KR"/>
        </w:rPr>
        <w:t>initially</w:t>
      </w:r>
      <w:r>
        <w:rPr>
          <w:szCs w:val="22"/>
          <w:lang w:val="en-CA" w:eastAsia="ja-JP"/>
        </w:rPr>
        <w:t xml:space="preserve"> ported from </w:t>
      </w:r>
      <w:r>
        <w:rPr>
          <w:rFonts w:eastAsiaTheme="minorEastAsia" w:hint="eastAsia"/>
          <w:szCs w:val="22"/>
          <w:lang w:val="en-CA" w:eastAsia="ko-KR"/>
        </w:rPr>
        <w:t>HEVC</w:t>
      </w:r>
      <w:r>
        <w:rPr>
          <w:szCs w:val="22"/>
          <w:lang w:val="en-CA" w:eastAsia="ja-JP"/>
        </w:rPr>
        <w:t xml:space="preserve"> </w:t>
      </w:r>
      <w:r>
        <w:rPr>
          <w:rFonts w:eastAsiaTheme="minorEastAsia"/>
          <w:szCs w:val="22"/>
          <w:lang w:val="en-CA" w:eastAsia="ko-KR"/>
        </w:rPr>
        <w:t>extending</w:t>
      </w:r>
      <w:r>
        <w:rPr>
          <w:rFonts w:eastAsiaTheme="minorEastAsia" w:hint="eastAsia"/>
          <w:szCs w:val="22"/>
          <w:lang w:val="en-CA" w:eastAsia="ko-KR"/>
        </w:rPr>
        <w:t xml:space="preserve"> the number of entries</w:t>
      </w:r>
      <w:r>
        <w:rPr>
          <w:szCs w:val="22"/>
          <w:lang w:val="en-CA" w:eastAsia="ja-JP"/>
        </w:rPr>
        <w:t xml:space="preserve"> from 35 to 67 to align with the extension of intra prediction modes</w:t>
      </w:r>
      <w:r>
        <w:rPr>
          <w:rFonts w:eastAsiaTheme="minorEastAsia" w:hint="eastAsia"/>
          <w:szCs w:val="22"/>
          <w:lang w:val="en-CA" w:eastAsia="ko-KR"/>
        </w:rPr>
        <w:t>.</w:t>
      </w:r>
      <w:r>
        <w:rPr>
          <w:szCs w:val="22"/>
          <w:lang w:val="en-CA" w:eastAsia="ja-JP"/>
        </w:rPr>
        <w:t xml:space="preserve"> Since HEVC specification does not support prediction angle below </w:t>
      </w:r>
      <w:r w:rsidR="0025241A">
        <w:rPr>
          <w:szCs w:val="22"/>
          <w:lang w:val="en-CA" w:eastAsia="ja-JP"/>
        </w:rPr>
        <w:t>−</w:t>
      </w:r>
      <w:r>
        <w:rPr>
          <w:szCs w:val="22"/>
          <w:lang w:val="en-CA" w:eastAsia="ja-JP"/>
        </w:rPr>
        <w:t xml:space="preserve">135 degree and above 45 degree, luma intra prediction modes ranging from 2 to 5 are mapped to 2. </w:t>
      </w:r>
      <w:r>
        <w:rPr>
          <w:rFonts w:eastAsiaTheme="minorEastAsia" w:hint="eastAsia"/>
          <w:szCs w:val="22"/>
          <w:lang w:val="en-CA" w:eastAsia="ko-KR"/>
        </w:rPr>
        <w:t xml:space="preserve">Therefore chroma DM derivation table for 4:2:2: chroma format is updated by </w:t>
      </w:r>
      <w:r>
        <w:rPr>
          <w:lang w:val="en-CA" w:eastAsia="ja-JP"/>
        </w:rPr>
        <w:t>replac</w:t>
      </w:r>
      <w:r>
        <w:rPr>
          <w:rFonts w:eastAsiaTheme="minorEastAsia" w:hint="eastAsia"/>
          <w:lang w:val="en-CA" w:eastAsia="ko-KR"/>
        </w:rPr>
        <w:t>ing</w:t>
      </w:r>
      <w:r>
        <w:rPr>
          <w:lang w:val="en-CA" w:eastAsia="ja-JP"/>
        </w:rPr>
        <w:t xml:space="preserve"> some values of the entries of the mapping table to convert prediction angle more precisely for chroma blocks</w:t>
      </w:r>
      <w:r>
        <w:rPr>
          <w:rFonts w:eastAsiaTheme="minorEastAsia" w:hint="eastAsia"/>
          <w:lang w:val="en-CA" w:eastAsia="ko-KR"/>
        </w:rPr>
        <w:t>.</w:t>
      </w:r>
      <w:r>
        <w:rPr>
          <w:rFonts w:eastAsiaTheme="minorEastAsia" w:hint="eastAsia"/>
          <w:szCs w:val="22"/>
          <w:lang w:val="en-CA" w:eastAsia="ko-KR"/>
        </w:rPr>
        <w:t xml:space="preserve"> </w:t>
      </w:r>
    </w:p>
    <w:p w14:paraId="5FA02668" w14:textId="2A53DA3C" w:rsidR="006D4D66" w:rsidRPr="0081127B" w:rsidRDefault="000613EB" w:rsidP="00CD45EA">
      <w:pPr>
        <w:pStyle w:val="Heading4"/>
        <w:spacing w:before="136"/>
        <w:rPr>
          <w:rFonts w:eastAsia="Malgun Gothic"/>
          <w:sz w:val="22"/>
          <w:szCs w:val="22"/>
          <w:lang w:val="en-CA" w:eastAsia="ko-KR"/>
        </w:rPr>
      </w:pPr>
      <w:ins w:id="131" w:author="v1-jc1" w:date="2020-12-06T12:58:00Z">
        <w:r>
          <w:rPr>
            <w:rFonts w:eastAsiaTheme="minorEastAsia"/>
            <w:lang w:eastAsia="ko-KR"/>
          </w:rPr>
          <w:lastRenderedPageBreak/>
          <w:t xml:space="preserve">4-tap interpolation filter and </w:t>
        </w:r>
      </w:ins>
      <w:del w:id="132" w:author="v1-jc1" w:date="2020-12-06T12:58:00Z">
        <w:r w:rsidR="006D4D66" w:rsidDel="000613EB">
          <w:rPr>
            <w:rFonts w:eastAsiaTheme="minorEastAsia" w:hint="eastAsia"/>
            <w:lang w:eastAsia="ko-KR"/>
          </w:rPr>
          <w:delText xml:space="preserve">Mode </w:delText>
        </w:r>
        <w:r w:rsidR="003A39F2" w:rsidDel="000613EB">
          <w:rPr>
            <w:rFonts w:eastAsiaTheme="minorEastAsia"/>
            <w:lang w:eastAsia="ko-KR"/>
          </w:rPr>
          <w:delText>d</w:delText>
        </w:r>
        <w:r w:rsidR="006D4D66" w:rsidDel="000613EB">
          <w:rPr>
            <w:rFonts w:eastAsiaTheme="minorEastAsia" w:hint="eastAsia"/>
            <w:lang w:eastAsia="ko-KR"/>
          </w:rPr>
          <w:delText xml:space="preserve">ependent </w:delText>
        </w:r>
        <w:r w:rsidR="003A39F2" w:rsidDel="000613EB">
          <w:rPr>
            <w:rFonts w:eastAsiaTheme="minorEastAsia"/>
            <w:lang w:eastAsia="ko-KR"/>
          </w:rPr>
          <w:delText>i</w:delText>
        </w:r>
        <w:r w:rsidR="006D4D66" w:rsidDel="000613EB">
          <w:rPr>
            <w:rFonts w:eastAsiaTheme="minorEastAsia" w:hint="eastAsia"/>
            <w:lang w:eastAsia="ko-KR"/>
          </w:rPr>
          <w:delText>ntra</w:delText>
        </w:r>
      </w:del>
      <w:ins w:id="133" w:author="v1-jc1" w:date="2020-12-06T12:58:00Z">
        <w:r>
          <w:rPr>
            <w:rFonts w:eastAsiaTheme="minorEastAsia"/>
            <w:lang w:eastAsia="ko-KR"/>
          </w:rPr>
          <w:t>refer</w:t>
        </w:r>
      </w:ins>
      <w:ins w:id="134" w:author="v1-jc1" w:date="2020-12-06T13:15:00Z">
        <w:r w:rsidR="00136B5B">
          <w:rPr>
            <w:rFonts w:eastAsiaTheme="minorEastAsia"/>
            <w:lang w:eastAsia="ko-KR"/>
          </w:rPr>
          <w:t>e</w:t>
        </w:r>
      </w:ins>
      <w:ins w:id="135" w:author="v1-jc1" w:date="2020-12-06T12:58:00Z">
        <w:r>
          <w:rPr>
            <w:rFonts w:eastAsiaTheme="minorEastAsia"/>
            <w:lang w:eastAsia="ko-KR"/>
          </w:rPr>
          <w:t>nce sample</w:t>
        </w:r>
      </w:ins>
      <w:r w:rsidR="006D4D66">
        <w:rPr>
          <w:rFonts w:eastAsiaTheme="minorEastAsia" w:hint="eastAsia"/>
          <w:lang w:eastAsia="ko-KR"/>
        </w:rPr>
        <w:t xml:space="preserve"> </w:t>
      </w:r>
      <w:r w:rsidR="003A39F2">
        <w:rPr>
          <w:rFonts w:eastAsiaTheme="minorEastAsia"/>
          <w:lang w:eastAsia="ko-KR"/>
        </w:rPr>
        <w:t>s</w:t>
      </w:r>
      <w:r w:rsidR="006D4D66">
        <w:rPr>
          <w:rFonts w:eastAsiaTheme="minorEastAsia" w:hint="eastAsia"/>
          <w:lang w:eastAsia="ko-KR"/>
        </w:rPr>
        <w:t>moothing</w:t>
      </w:r>
      <w:del w:id="136" w:author="v1-jc1" w:date="2020-12-06T12:58:00Z">
        <w:r w:rsidR="006D4D66" w:rsidDel="000613EB">
          <w:rPr>
            <w:rFonts w:eastAsiaTheme="minorEastAsia" w:hint="eastAsia"/>
            <w:lang w:eastAsia="ko-KR"/>
          </w:rPr>
          <w:delText xml:space="preserve"> (MDIS)</w:delText>
        </w:r>
      </w:del>
    </w:p>
    <w:p w14:paraId="51935356" w14:textId="21B5ABC5" w:rsidR="008A4C47" w:rsidRDefault="006D4D66" w:rsidP="00CA7357">
      <w:pPr>
        <w:jc w:val="both"/>
        <w:rPr>
          <w:lang w:eastAsia="ko-KR"/>
        </w:rPr>
      </w:pPr>
      <w:r w:rsidRPr="00D757E7">
        <w:rPr>
          <w:szCs w:val="22"/>
          <w:lang w:val="en-CA"/>
        </w:rPr>
        <w:t xml:space="preserve">Four-tap intra interpolation filters are utilized to improve the directional intra prediction accuracy. In HEVC, a two-tap linear interpolation filter has been used to generate the intra prediction block in the directional prediction modes (i.e., excluding Planar and DC predictors). In </w:t>
      </w:r>
      <w:r w:rsidR="00C428CE">
        <w:rPr>
          <w:szCs w:val="22"/>
          <w:lang w:val="en-CA"/>
        </w:rPr>
        <w:t>VVC</w:t>
      </w:r>
      <w:r w:rsidRPr="00D757E7">
        <w:rPr>
          <w:szCs w:val="22"/>
          <w:lang w:val="en-CA"/>
        </w:rPr>
        <w:t xml:space="preserve">, </w:t>
      </w:r>
      <w:ins w:id="137" w:author="v1-jc1" w:date="2020-12-06T12:55:00Z">
        <w:r w:rsidR="000613EB">
          <w:rPr>
            <w:szCs w:val="22"/>
            <w:lang w:val="en-CA"/>
          </w:rPr>
          <w:t>t</w:t>
        </w:r>
        <w:r w:rsidR="000613EB" w:rsidRPr="000613EB">
          <w:rPr>
            <w:szCs w:val="22"/>
            <w:lang w:val="en-CA"/>
          </w:rPr>
          <w:t>he two sets of 4-tap IFs replace lower precision linear interpolation as in HEVC, where one is a DCT-based interpolation filter (DCTIF) and the other one is a 4-tap smoothing interpolation filter (SIF). The DCTIF is constructed in the same way as the one used for chroma component motion compensation in both HEVC and VVC. The SIF is obtained by convolving the 2-tap linear interpolation filter with [1 2 1] /4 filter.</w:t>
        </w:r>
      </w:ins>
      <w:del w:id="138" w:author="v1-jc1" w:date="2020-12-06T12:56:00Z">
        <w:r w:rsidR="008A4C47" w:rsidDel="000613EB">
          <w:rPr>
            <w:lang w:eastAsia="ko-KR"/>
          </w:rPr>
          <w:delText xml:space="preserve">simplified 6-bit 4-tap </w:delText>
        </w:r>
        <w:r w:rsidR="008A4C47" w:rsidDel="000613EB">
          <w:delText xml:space="preserve">Gaussian </w:delText>
        </w:r>
        <w:r w:rsidR="00173B4D" w:rsidDel="000613EB">
          <w:delText xml:space="preserve">or Cubic </w:delText>
        </w:r>
        <w:r w:rsidR="008A4C47" w:rsidDel="000613EB">
          <w:delText xml:space="preserve">interpolation filter </w:delText>
        </w:r>
        <w:r w:rsidR="008A4C47" w:rsidDel="000613EB">
          <w:rPr>
            <w:rFonts w:eastAsiaTheme="minorEastAsia" w:hint="eastAsia"/>
            <w:lang w:eastAsia="ko-KR"/>
          </w:rPr>
          <w:delText>is used</w:delText>
        </w:r>
        <w:r w:rsidR="008A4C47" w:rsidDel="000613EB">
          <w:rPr>
            <w:rFonts w:hint="eastAsia"/>
            <w:lang w:val="en-CA" w:eastAsia="ko-KR"/>
          </w:rPr>
          <w:delText xml:space="preserve"> for</w:delText>
        </w:r>
        <w:r w:rsidR="008A4C47" w:rsidDel="000613EB">
          <w:rPr>
            <w:lang w:val="en-CA"/>
          </w:rPr>
          <w:delText xml:space="preserve"> only directional intra modes. Non-directional intra prediction process is unmodified.</w:delText>
        </w:r>
      </w:del>
      <w:r w:rsidR="008A4C47">
        <w:rPr>
          <w:rFonts w:hint="eastAsia"/>
          <w:lang w:val="en-CA" w:eastAsia="ko-KR"/>
        </w:rPr>
        <w:t xml:space="preserve"> </w:t>
      </w:r>
    </w:p>
    <w:p w14:paraId="1BF0F4A5" w14:textId="77777777" w:rsidR="008A4C47" w:rsidRPr="000F7161" w:rsidRDefault="008A4C47" w:rsidP="00CA7357">
      <w:pPr>
        <w:rPr>
          <w:szCs w:val="22"/>
          <w:lang w:eastAsia="ko-KR"/>
        </w:rPr>
      </w:pPr>
      <w:r w:rsidRPr="000F7161">
        <w:rPr>
          <w:szCs w:val="22"/>
          <w:lang w:eastAsia="ko-KR"/>
        </w:rPr>
        <w:t>Depending on the intra prediction mode, the following reference samples processing is performed:</w:t>
      </w:r>
    </w:p>
    <w:p w14:paraId="05E60EB9" w14:textId="77777777" w:rsidR="008A4C47" w:rsidRPr="000F7161" w:rsidRDefault="008A4C47" w:rsidP="000613EB">
      <w:pPr>
        <w:pStyle w:val="ListParagraph"/>
        <w:numPr>
          <w:ilvl w:val="0"/>
          <w:numId w:val="17"/>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overflowPunct w:val="0"/>
        <w:autoSpaceDE w:val="0"/>
        <w:autoSpaceDN w:val="0"/>
        <w:adjustRightInd w:val="0"/>
        <w:spacing w:before="136"/>
        <w:textAlignment w:val="baseline"/>
        <w:rPr>
          <w:sz w:val="22"/>
          <w:szCs w:val="22"/>
          <w:lang w:val="en-GB" w:eastAsia="ko-KR"/>
        </w:rPr>
      </w:pPr>
      <w:r w:rsidRPr="000F7161">
        <w:rPr>
          <w:sz w:val="22"/>
          <w:szCs w:val="22"/>
          <w:lang w:val="en-GB" w:eastAsia="ko-KR"/>
        </w:rPr>
        <w:t>The directional intra-prediction mode is classified into one of the following groups:</w:t>
      </w:r>
    </w:p>
    <w:p w14:paraId="65CF8C32" w14:textId="098FC12A" w:rsidR="008A4C47" w:rsidRPr="000F7161" w:rsidRDefault="00173B4D" w:rsidP="000613EB">
      <w:pPr>
        <w:pStyle w:val="ListParagraph"/>
        <w:numPr>
          <w:ilvl w:val="1"/>
          <w:numId w:val="17"/>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overflowPunct w:val="0"/>
        <w:autoSpaceDE w:val="0"/>
        <w:autoSpaceDN w:val="0"/>
        <w:adjustRightInd w:val="0"/>
        <w:spacing w:before="136"/>
        <w:textAlignment w:val="baseline"/>
        <w:rPr>
          <w:sz w:val="22"/>
          <w:szCs w:val="22"/>
          <w:lang w:val="en-GB" w:eastAsia="ko-KR"/>
        </w:rPr>
      </w:pPr>
      <w:r>
        <w:rPr>
          <w:sz w:val="22"/>
          <w:szCs w:val="22"/>
          <w:lang w:val="en-GB" w:eastAsia="ko-KR"/>
        </w:rPr>
        <w:t xml:space="preserve">Group A: </w:t>
      </w:r>
      <w:r w:rsidR="008A4C47" w:rsidRPr="000F7161">
        <w:rPr>
          <w:sz w:val="22"/>
          <w:szCs w:val="22"/>
          <w:lang w:val="en-GB" w:eastAsia="ko-KR"/>
        </w:rPr>
        <w:t>vertical or horizontal modes (HOR_IDX, VER_IDX),</w:t>
      </w:r>
    </w:p>
    <w:p w14:paraId="664254D2" w14:textId="054D84E4" w:rsidR="008A4C47" w:rsidRPr="000F7161" w:rsidRDefault="00173B4D" w:rsidP="000613EB">
      <w:pPr>
        <w:pStyle w:val="ListParagraph"/>
        <w:numPr>
          <w:ilvl w:val="1"/>
          <w:numId w:val="17"/>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overflowPunct w:val="0"/>
        <w:autoSpaceDE w:val="0"/>
        <w:autoSpaceDN w:val="0"/>
        <w:adjustRightInd w:val="0"/>
        <w:spacing w:before="136"/>
        <w:textAlignment w:val="baseline"/>
        <w:rPr>
          <w:sz w:val="22"/>
          <w:szCs w:val="22"/>
          <w:lang w:val="en-GB" w:eastAsia="ko-KR"/>
        </w:rPr>
      </w:pPr>
      <w:r>
        <w:rPr>
          <w:sz w:val="22"/>
          <w:szCs w:val="22"/>
          <w:lang w:val="en-GB" w:eastAsia="ko-KR"/>
        </w:rPr>
        <w:t>Group B: directional</w:t>
      </w:r>
      <w:r w:rsidRPr="000F7161">
        <w:rPr>
          <w:sz w:val="22"/>
          <w:szCs w:val="22"/>
          <w:lang w:val="en-GB" w:eastAsia="ko-KR"/>
        </w:rPr>
        <w:t xml:space="preserve"> </w:t>
      </w:r>
      <w:r w:rsidR="008A4C47" w:rsidRPr="000F7161">
        <w:rPr>
          <w:sz w:val="22"/>
          <w:szCs w:val="22"/>
          <w:lang w:val="en-GB" w:eastAsia="ko-KR"/>
        </w:rPr>
        <w:t xml:space="preserve">modes that represent </w:t>
      </w:r>
      <w:r>
        <w:rPr>
          <w:sz w:val="22"/>
          <w:szCs w:val="22"/>
          <w:lang w:val="en-GB" w:eastAsia="ko-KR"/>
        </w:rPr>
        <w:t xml:space="preserve">non-fractional </w:t>
      </w:r>
      <w:r w:rsidR="008A4C47" w:rsidRPr="000F7161">
        <w:rPr>
          <w:sz w:val="22"/>
          <w:szCs w:val="22"/>
          <w:lang w:val="en-GB" w:eastAsia="ko-KR"/>
        </w:rPr>
        <w:t xml:space="preserve">angles </w:t>
      </w:r>
      <w:r w:rsidRPr="000F7161">
        <w:rPr>
          <w:sz w:val="22"/>
          <w:szCs w:val="22"/>
          <w:lang w:val="en-GB" w:eastAsia="ko-KR"/>
        </w:rPr>
        <w:t>(</w:t>
      </w:r>
      <w:r w:rsidRPr="00F443CD">
        <w:rPr>
          <w:sz w:val="22"/>
          <w:szCs w:val="22"/>
          <w:lang w:val="en-GB" w:eastAsia="ko-KR"/>
        </w:rPr>
        <w:t>−14, −12, −10, −6, 2, 34, 66, 72, 76, 78, 80,</w:t>
      </w:r>
      <w:r w:rsidRPr="000F7161">
        <w:rPr>
          <w:sz w:val="22"/>
          <w:szCs w:val="22"/>
          <w:lang w:val="en-GB" w:eastAsia="ko-KR"/>
        </w:rPr>
        <w:t>)</w:t>
      </w:r>
      <w:r>
        <w:rPr>
          <w:sz w:val="22"/>
          <w:szCs w:val="22"/>
          <w:lang w:val="en-GB" w:eastAsia="ko-KR"/>
        </w:rPr>
        <w:t xml:space="preserve"> and Planar mode</w:t>
      </w:r>
      <w:r w:rsidRPr="000F7161">
        <w:rPr>
          <w:sz w:val="22"/>
          <w:szCs w:val="22"/>
          <w:lang w:val="en-GB" w:eastAsia="ko-KR"/>
        </w:rPr>
        <w:t>,</w:t>
      </w:r>
    </w:p>
    <w:p w14:paraId="19BCE365" w14:textId="5118CF61" w:rsidR="008A4C47" w:rsidRPr="000F7161" w:rsidRDefault="00173B4D" w:rsidP="000613EB">
      <w:pPr>
        <w:pStyle w:val="ListParagraph"/>
        <w:numPr>
          <w:ilvl w:val="1"/>
          <w:numId w:val="17"/>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overflowPunct w:val="0"/>
        <w:autoSpaceDE w:val="0"/>
        <w:autoSpaceDN w:val="0"/>
        <w:adjustRightInd w:val="0"/>
        <w:spacing w:before="136"/>
        <w:textAlignment w:val="baseline"/>
        <w:rPr>
          <w:sz w:val="22"/>
          <w:szCs w:val="22"/>
          <w:lang w:val="en-GB" w:eastAsia="ko-KR"/>
        </w:rPr>
      </w:pPr>
      <w:r>
        <w:rPr>
          <w:sz w:val="22"/>
          <w:szCs w:val="22"/>
          <w:lang w:val="en-GB" w:eastAsia="ko-KR"/>
        </w:rPr>
        <w:t xml:space="preserve">Group C: </w:t>
      </w:r>
      <w:r w:rsidR="008A4C47" w:rsidRPr="000F7161">
        <w:rPr>
          <w:sz w:val="22"/>
          <w:szCs w:val="22"/>
          <w:lang w:val="en-GB" w:eastAsia="ko-KR"/>
        </w:rPr>
        <w:t>remaining directional modes;</w:t>
      </w:r>
    </w:p>
    <w:p w14:paraId="7E6C4AC4" w14:textId="77777777" w:rsidR="008A4C47" w:rsidRPr="000F7161" w:rsidRDefault="008A4C47" w:rsidP="000613EB">
      <w:pPr>
        <w:pStyle w:val="ListParagraph"/>
        <w:numPr>
          <w:ilvl w:val="0"/>
          <w:numId w:val="17"/>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overflowPunct w:val="0"/>
        <w:autoSpaceDE w:val="0"/>
        <w:autoSpaceDN w:val="0"/>
        <w:adjustRightInd w:val="0"/>
        <w:spacing w:before="136"/>
        <w:textAlignment w:val="baseline"/>
        <w:rPr>
          <w:sz w:val="22"/>
          <w:szCs w:val="22"/>
          <w:lang w:val="en-GB" w:eastAsia="ko-KR"/>
        </w:rPr>
      </w:pPr>
      <w:r w:rsidRPr="000F7161">
        <w:rPr>
          <w:sz w:val="22"/>
          <w:szCs w:val="22"/>
          <w:lang w:val="en-GB" w:eastAsia="ko-KR"/>
        </w:rPr>
        <w:t>If the directional intra-prediction mode is classified as belonging to group A, then then no filters are applied to reference samples to generate predicted samples;</w:t>
      </w:r>
    </w:p>
    <w:p w14:paraId="1B7D406F" w14:textId="51E7DA8C" w:rsidR="008A4C47" w:rsidRDefault="008A4C47" w:rsidP="000613EB">
      <w:pPr>
        <w:pStyle w:val="ListParagraph"/>
        <w:numPr>
          <w:ilvl w:val="0"/>
          <w:numId w:val="17"/>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overflowPunct w:val="0"/>
        <w:autoSpaceDE w:val="0"/>
        <w:autoSpaceDN w:val="0"/>
        <w:adjustRightInd w:val="0"/>
        <w:spacing w:before="136"/>
        <w:textAlignment w:val="baseline"/>
        <w:rPr>
          <w:sz w:val="22"/>
          <w:szCs w:val="22"/>
          <w:lang w:val="en-GB" w:eastAsia="ko-KR"/>
        </w:rPr>
      </w:pPr>
      <w:r w:rsidRPr="000F7161">
        <w:rPr>
          <w:sz w:val="22"/>
          <w:szCs w:val="22"/>
          <w:lang w:val="en-GB" w:eastAsia="ko-KR"/>
        </w:rPr>
        <w:t>Otherwise, if a mode falls into group B</w:t>
      </w:r>
      <w:r w:rsidR="00173B4D">
        <w:rPr>
          <w:sz w:val="22"/>
          <w:szCs w:val="22"/>
          <w:lang w:val="en-GB" w:eastAsia="ko-KR"/>
        </w:rPr>
        <w:t xml:space="preserve"> and the mode is a directional mode, and all of following conditions are true,</w:t>
      </w:r>
      <w:r w:rsidRPr="000F7161">
        <w:rPr>
          <w:sz w:val="22"/>
          <w:szCs w:val="22"/>
          <w:lang w:val="en-GB" w:eastAsia="ko-KR"/>
        </w:rPr>
        <w:t xml:space="preserve"> then a [1, 2, 1] reference sample filter may be applied (depending on the MDIS condition) to reference samples to further copy these filtered values into an intra predictor according to the selected direction, but no interpolation filters are applied</w:t>
      </w:r>
      <w:r w:rsidR="00173B4D">
        <w:rPr>
          <w:sz w:val="22"/>
          <w:szCs w:val="22"/>
          <w:lang w:val="en-GB" w:eastAsia="ko-KR"/>
        </w:rPr>
        <w:t>::</w:t>
      </w:r>
    </w:p>
    <w:p w14:paraId="51771F00" w14:textId="77777777" w:rsidR="00E21A31" w:rsidRDefault="00E21A31" w:rsidP="000613EB">
      <w:pPr>
        <w:pStyle w:val="ListParagraph"/>
        <w:numPr>
          <w:ilvl w:val="1"/>
          <w:numId w:val="17"/>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overflowPunct w:val="0"/>
        <w:autoSpaceDE w:val="0"/>
        <w:autoSpaceDN w:val="0"/>
        <w:adjustRightInd w:val="0"/>
        <w:spacing w:before="136"/>
        <w:textAlignment w:val="baseline"/>
        <w:rPr>
          <w:sz w:val="22"/>
          <w:szCs w:val="22"/>
          <w:lang w:val="en-GB" w:eastAsia="ko-KR"/>
        </w:rPr>
      </w:pPr>
      <w:r>
        <w:rPr>
          <w:sz w:val="22"/>
          <w:szCs w:val="22"/>
          <w:lang w:val="en-GB" w:eastAsia="ko-KR"/>
        </w:rPr>
        <w:t>refIdx is equal to 0 (no MRL)</w:t>
      </w:r>
    </w:p>
    <w:p w14:paraId="61ED3257" w14:textId="77777777" w:rsidR="00E21A31" w:rsidRDefault="00E21A31" w:rsidP="000613EB">
      <w:pPr>
        <w:pStyle w:val="ListParagraph"/>
        <w:numPr>
          <w:ilvl w:val="1"/>
          <w:numId w:val="17"/>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overflowPunct w:val="0"/>
        <w:autoSpaceDE w:val="0"/>
        <w:autoSpaceDN w:val="0"/>
        <w:adjustRightInd w:val="0"/>
        <w:spacing w:before="136"/>
        <w:textAlignment w:val="baseline"/>
        <w:rPr>
          <w:sz w:val="22"/>
          <w:szCs w:val="22"/>
          <w:lang w:val="en-GB" w:eastAsia="ko-KR"/>
        </w:rPr>
      </w:pPr>
      <w:r>
        <w:rPr>
          <w:sz w:val="22"/>
          <w:szCs w:val="22"/>
          <w:lang w:val="en-GB" w:eastAsia="ko-KR"/>
        </w:rPr>
        <w:t>TU size is greater than 32</w:t>
      </w:r>
    </w:p>
    <w:p w14:paraId="63B130A9" w14:textId="77777777" w:rsidR="00E21A31" w:rsidRDefault="00E21A31" w:rsidP="000613EB">
      <w:pPr>
        <w:pStyle w:val="ListParagraph"/>
        <w:numPr>
          <w:ilvl w:val="1"/>
          <w:numId w:val="17"/>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overflowPunct w:val="0"/>
        <w:autoSpaceDE w:val="0"/>
        <w:autoSpaceDN w:val="0"/>
        <w:adjustRightInd w:val="0"/>
        <w:spacing w:before="136"/>
        <w:textAlignment w:val="baseline"/>
        <w:rPr>
          <w:sz w:val="22"/>
          <w:szCs w:val="22"/>
          <w:lang w:val="en-GB" w:eastAsia="ko-KR"/>
        </w:rPr>
      </w:pPr>
      <w:r>
        <w:rPr>
          <w:sz w:val="22"/>
          <w:szCs w:val="22"/>
          <w:lang w:val="en-GB" w:eastAsia="ko-KR"/>
        </w:rPr>
        <w:t>Luma</w:t>
      </w:r>
    </w:p>
    <w:p w14:paraId="72D3CF58" w14:textId="709277FF" w:rsidR="00E21A31" w:rsidRPr="00E21A31" w:rsidRDefault="00E21A31" w:rsidP="000613EB">
      <w:pPr>
        <w:pStyle w:val="ListParagraph"/>
        <w:numPr>
          <w:ilvl w:val="1"/>
          <w:numId w:val="17"/>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overflowPunct w:val="0"/>
        <w:autoSpaceDE w:val="0"/>
        <w:autoSpaceDN w:val="0"/>
        <w:adjustRightInd w:val="0"/>
        <w:spacing w:before="136"/>
        <w:textAlignment w:val="baseline"/>
        <w:rPr>
          <w:sz w:val="22"/>
          <w:szCs w:val="22"/>
          <w:lang w:val="en-GB" w:eastAsia="ko-KR"/>
        </w:rPr>
      </w:pPr>
      <w:r>
        <w:rPr>
          <w:sz w:val="22"/>
          <w:szCs w:val="22"/>
          <w:lang w:val="en-GB" w:eastAsia="ko-KR"/>
        </w:rPr>
        <w:t>No ISP block</w:t>
      </w:r>
    </w:p>
    <w:p w14:paraId="175100CE" w14:textId="77777777" w:rsidR="00E21A31" w:rsidRPr="00602113" w:rsidRDefault="008A4C47" w:rsidP="000613EB">
      <w:pPr>
        <w:pStyle w:val="ListParagraph"/>
        <w:numPr>
          <w:ilvl w:val="0"/>
          <w:numId w:val="17"/>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overflowPunct w:val="0"/>
        <w:autoSpaceDE w:val="0"/>
        <w:autoSpaceDN w:val="0"/>
        <w:adjustRightInd w:val="0"/>
        <w:spacing w:before="136"/>
        <w:textAlignment w:val="baseline"/>
        <w:rPr>
          <w:color w:val="000000"/>
          <w:sz w:val="22"/>
          <w:szCs w:val="22"/>
        </w:rPr>
      </w:pPr>
      <w:r w:rsidRPr="000F7161">
        <w:rPr>
          <w:sz w:val="22"/>
          <w:szCs w:val="22"/>
          <w:lang w:val="en-GB" w:eastAsia="ko-KR"/>
        </w:rPr>
        <w:t xml:space="preserve">Otherwise, if a mode is classified as belonging to group C, </w:t>
      </w:r>
      <w:r w:rsidR="00E21A31">
        <w:rPr>
          <w:sz w:val="22"/>
          <w:szCs w:val="22"/>
          <w:lang w:val="en-GB" w:eastAsia="ko-KR"/>
        </w:rPr>
        <w:t xml:space="preserve">MRL index is equal to 0, and the current block is not ISP block, </w:t>
      </w:r>
      <w:r w:rsidRPr="000F7161">
        <w:rPr>
          <w:sz w:val="22"/>
          <w:szCs w:val="22"/>
          <w:lang w:val="en-GB" w:eastAsia="ko-KR"/>
        </w:rPr>
        <w:t>then only an intra reference sample interpolation filter is applied to reference samples to generate a predicted sample that falls into a fractional or integer position between reference samples according to a selected direction (no reference sample filtering is performed).</w:t>
      </w:r>
      <w:r w:rsidR="00E21A31">
        <w:rPr>
          <w:sz w:val="22"/>
          <w:szCs w:val="22"/>
          <w:lang w:val="en-GB" w:eastAsia="ko-KR"/>
        </w:rPr>
        <w:t xml:space="preserve"> The interpolation filter type is determined as follows :</w:t>
      </w:r>
    </w:p>
    <w:p w14:paraId="444D6960" w14:textId="77777777" w:rsidR="00E21A31" w:rsidRDefault="00E21A31" w:rsidP="000613EB">
      <w:pPr>
        <w:pStyle w:val="ListParagraph"/>
        <w:numPr>
          <w:ilvl w:val="1"/>
          <w:numId w:val="17"/>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overflowPunct w:val="0"/>
        <w:autoSpaceDE w:val="0"/>
        <w:autoSpaceDN w:val="0"/>
        <w:adjustRightInd w:val="0"/>
        <w:spacing w:before="136"/>
        <w:textAlignment w:val="baseline"/>
        <w:rPr>
          <w:color w:val="000000"/>
          <w:sz w:val="22"/>
          <w:szCs w:val="22"/>
        </w:rPr>
      </w:pPr>
      <w:r>
        <w:rPr>
          <w:color w:val="000000"/>
          <w:sz w:val="22"/>
          <w:szCs w:val="22"/>
        </w:rPr>
        <w:t xml:space="preserve">Set </w:t>
      </w:r>
      <w:r w:rsidRPr="00D503B1">
        <w:rPr>
          <w:color w:val="000000"/>
          <w:sz w:val="22"/>
          <w:szCs w:val="22"/>
        </w:rPr>
        <w:t>minDistVerHor equal to Min( Abs( predModeIntra − 50 ), Abs( predModeIntra − 18 ) )</w:t>
      </w:r>
    </w:p>
    <w:p w14:paraId="68D07232" w14:textId="77777777" w:rsidR="00E21A31" w:rsidRPr="00F443CD" w:rsidRDefault="00E21A31" w:rsidP="000613EB">
      <w:pPr>
        <w:pStyle w:val="ListParagraph"/>
        <w:numPr>
          <w:ilvl w:val="1"/>
          <w:numId w:val="17"/>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overflowPunct w:val="0"/>
        <w:autoSpaceDE w:val="0"/>
        <w:autoSpaceDN w:val="0"/>
        <w:adjustRightInd w:val="0"/>
        <w:spacing w:before="136"/>
        <w:textAlignment w:val="baseline"/>
        <w:rPr>
          <w:color w:val="000000"/>
          <w:sz w:val="22"/>
          <w:szCs w:val="22"/>
        </w:rPr>
      </w:pPr>
      <w:r>
        <w:rPr>
          <w:rFonts w:eastAsiaTheme="minorEastAsia" w:hint="eastAsia"/>
          <w:color w:val="000000"/>
          <w:sz w:val="22"/>
          <w:szCs w:val="22"/>
          <w:lang w:eastAsia="ko-KR"/>
        </w:rPr>
        <w:t>S</w:t>
      </w:r>
      <w:r>
        <w:rPr>
          <w:rFonts w:eastAsiaTheme="minorEastAsia"/>
          <w:color w:val="000000"/>
          <w:sz w:val="22"/>
          <w:szCs w:val="22"/>
          <w:lang w:eastAsia="ko-KR"/>
        </w:rPr>
        <w:t>et nTbS equal to ( Log2 (W) + Log2 (H) ) &gt;&gt; 1</w:t>
      </w:r>
    </w:p>
    <w:p w14:paraId="1FB9DEB4" w14:textId="77777777" w:rsidR="00E21A31" w:rsidRDefault="00E21A31" w:rsidP="000613EB">
      <w:pPr>
        <w:pStyle w:val="ListParagraph"/>
        <w:numPr>
          <w:ilvl w:val="1"/>
          <w:numId w:val="17"/>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overflowPunct w:val="0"/>
        <w:autoSpaceDE w:val="0"/>
        <w:autoSpaceDN w:val="0"/>
        <w:adjustRightInd w:val="0"/>
        <w:spacing w:before="136"/>
        <w:textAlignment w:val="baseline"/>
        <w:rPr>
          <w:rFonts w:eastAsiaTheme="minorEastAsia"/>
          <w:color w:val="000000"/>
          <w:sz w:val="22"/>
          <w:szCs w:val="22"/>
          <w:lang w:eastAsia="ko-KR"/>
        </w:rPr>
      </w:pPr>
      <w:r>
        <w:rPr>
          <w:rFonts w:eastAsiaTheme="minorEastAsia"/>
          <w:color w:val="000000"/>
          <w:sz w:val="22"/>
          <w:szCs w:val="22"/>
          <w:lang w:eastAsia="ko-KR"/>
        </w:rPr>
        <w:t xml:space="preserve">Set </w:t>
      </w:r>
      <w:r w:rsidRPr="00F443CD">
        <w:rPr>
          <w:rFonts w:eastAsiaTheme="minorEastAsia"/>
          <w:color w:val="000000"/>
          <w:sz w:val="22"/>
          <w:szCs w:val="22"/>
          <w:lang w:eastAsia="ko-KR"/>
        </w:rPr>
        <w:t>intraHorVerD</w:t>
      </w:r>
      <w:r w:rsidRPr="00C31C32">
        <w:rPr>
          <w:rFonts w:eastAsiaTheme="minorEastAsia"/>
          <w:color w:val="000000"/>
          <w:sz w:val="22"/>
          <w:szCs w:val="22"/>
          <w:lang w:eastAsia="ko-KR"/>
        </w:rPr>
        <w:t xml:space="preserve">istThres[ nTbS ] as specified </w:t>
      </w:r>
      <w:r>
        <w:rPr>
          <w:rFonts w:eastAsiaTheme="minorEastAsia"/>
          <w:color w:val="000000"/>
          <w:sz w:val="22"/>
          <w:szCs w:val="22"/>
          <w:lang w:eastAsia="ko-KR"/>
        </w:rPr>
        <w:t>below :</w:t>
      </w:r>
    </w:p>
    <w:p w14:paraId="1A8D0D32" w14:textId="77777777" w:rsidR="008C0FC5" w:rsidRDefault="008C0FC5" w:rsidP="000613EB">
      <w:pPr>
        <w:pStyle w:val="ListParagraph"/>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overflowPunct w:val="0"/>
        <w:autoSpaceDE w:val="0"/>
        <w:autoSpaceDN w:val="0"/>
        <w:adjustRightInd w:val="0"/>
        <w:spacing w:before="136"/>
        <w:ind w:left="1440"/>
        <w:textAlignment w:val="baseline"/>
        <w:rPr>
          <w:rFonts w:eastAsiaTheme="minorEastAsia"/>
          <w:color w:val="000000"/>
          <w:sz w:val="22"/>
          <w:szCs w:val="22"/>
          <w:lang w:eastAsia="ko-KR"/>
        </w:rPr>
      </w:pPr>
    </w:p>
    <w:tbl>
      <w:tblPr>
        <w:tblW w:w="94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48"/>
        <w:gridCol w:w="1077"/>
        <w:gridCol w:w="1077"/>
        <w:gridCol w:w="1077"/>
        <w:gridCol w:w="1077"/>
        <w:gridCol w:w="1077"/>
        <w:gridCol w:w="1077"/>
      </w:tblGrid>
      <w:tr w:rsidR="00E21A31" w:rsidRPr="00F43CC3" w14:paraId="287C0C1B" w14:textId="77777777" w:rsidTr="0042503C">
        <w:trPr>
          <w:jc w:val="center"/>
        </w:trPr>
        <w:tc>
          <w:tcPr>
            <w:tcW w:w="2948" w:type="dxa"/>
            <w:tcBorders>
              <w:top w:val="single" w:sz="4" w:space="0" w:color="auto"/>
              <w:left w:val="single" w:sz="4" w:space="0" w:color="auto"/>
              <w:bottom w:val="single" w:sz="4" w:space="0" w:color="auto"/>
              <w:right w:val="single" w:sz="4" w:space="0" w:color="auto"/>
            </w:tcBorders>
          </w:tcPr>
          <w:p w14:paraId="38A16081" w14:textId="77777777" w:rsidR="00E21A31" w:rsidRPr="00F443CD" w:rsidRDefault="00E21A31" w:rsidP="0042503C">
            <w:pPr>
              <w:pStyle w:val="CommentText"/>
              <w:keepNext/>
              <w:keepLines/>
              <w:spacing w:beforeLines="25" w:before="60" w:afterLines="25" w:after="60"/>
              <w:jc w:val="center"/>
              <w:rPr>
                <w:noProof/>
                <w:sz w:val="24"/>
                <w:lang w:val="en-CA" w:eastAsia="ko-KR"/>
              </w:rPr>
            </w:pPr>
          </w:p>
        </w:tc>
        <w:tc>
          <w:tcPr>
            <w:tcW w:w="1077" w:type="dxa"/>
            <w:tcBorders>
              <w:top w:val="single" w:sz="4" w:space="0" w:color="auto"/>
              <w:left w:val="single" w:sz="4" w:space="0" w:color="auto"/>
              <w:bottom w:val="single" w:sz="4" w:space="0" w:color="auto"/>
              <w:right w:val="single" w:sz="4" w:space="0" w:color="auto"/>
            </w:tcBorders>
          </w:tcPr>
          <w:p w14:paraId="220008C9" w14:textId="77777777" w:rsidR="00E21A31" w:rsidRPr="00F443CD" w:rsidRDefault="00E21A31" w:rsidP="0042503C">
            <w:pPr>
              <w:pStyle w:val="CommentText"/>
              <w:keepNext/>
              <w:keepLines/>
              <w:spacing w:beforeLines="25" w:before="60" w:afterLines="25" w:after="60"/>
              <w:jc w:val="center"/>
              <w:rPr>
                <w:noProof/>
                <w:lang w:val="en-CA" w:eastAsia="ko-KR"/>
              </w:rPr>
            </w:pPr>
            <w:r w:rsidRPr="00F443CD">
              <w:rPr>
                <w:noProof/>
                <w:lang w:val="en-CA" w:eastAsia="ko-KR"/>
              </w:rPr>
              <w:t>nTbS = 2</w:t>
            </w:r>
          </w:p>
        </w:tc>
        <w:tc>
          <w:tcPr>
            <w:tcW w:w="1077" w:type="dxa"/>
            <w:tcBorders>
              <w:top w:val="single" w:sz="4" w:space="0" w:color="auto"/>
              <w:left w:val="single" w:sz="4" w:space="0" w:color="auto"/>
              <w:bottom w:val="single" w:sz="4" w:space="0" w:color="auto"/>
              <w:right w:val="single" w:sz="4" w:space="0" w:color="auto"/>
            </w:tcBorders>
          </w:tcPr>
          <w:p w14:paraId="765DCB47" w14:textId="77777777" w:rsidR="00E21A31" w:rsidRPr="00F443CD" w:rsidRDefault="00E21A31" w:rsidP="0042503C">
            <w:pPr>
              <w:pStyle w:val="CommentText"/>
              <w:keepNext/>
              <w:keepLines/>
              <w:spacing w:beforeLines="25" w:before="60" w:afterLines="25" w:after="60"/>
              <w:jc w:val="center"/>
              <w:rPr>
                <w:noProof/>
                <w:lang w:val="en-CA" w:eastAsia="ko-KR"/>
              </w:rPr>
            </w:pPr>
            <w:r w:rsidRPr="00F443CD">
              <w:rPr>
                <w:noProof/>
                <w:lang w:val="en-CA" w:eastAsia="ko-KR"/>
              </w:rPr>
              <w:t>nTbS = 3</w:t>
            </w:r>
          </w:p>
        </w:tc>
        <w:tc>
          <w:tcPr>
            <w:tcW w:w="1077" w:type="dxa"/>
            <w:tcBorders>
              <w:top w:val="single" w:sz="4" w:space="0" w:color="auto"/>
              <w:left w:val="single" w:sz="4" w:space="0" w:color="auto"/>
              <w:bottom w:val="single" w:sz="4" w:space="0" w:color="auto"/>
              <w:right w:val="single" w:sz="4" w:space="0" w:color="auto"/>
            </w:tcBorders>
          </w:tcPr>
          <w:p w14:paraId="074C4ED8" w14:textId="77777777" w:rsidR="00E21A31" w:rsidRPr="00F443CD" w:rsidRDefault="00E21A31" w:rsidP="0042503C">
            <w:pPr>
              <w:pStyle w:val="CommentText"/>
              <w:keepNext/>
              <w:keepLines/>
              <w:spacing w:beforeLines="25" w:before="60" w:afterLines="25" w:after="60"/>
              <w:jc w:val="center"/>
              <w:rPr>
                <w:noProof/>
                <w:lang w:val="en-CA" w:eastAsia="ko-KR"/>
              </w:rPr>
            </w:pPr>
            <w:r w:rsidRPr="00F443CD">
              <w:rPr>
                <w:noProof/>
                <w:lang w:val="en-CA" w:eastAsia="ko-KR"/>
              </w:rPr>
              <w:t>nTbS = 4</w:t>
            </w:r>
          </w:p>
        </w:tc>
        <w:tc>
          <w:tcPr>
            <w:tcW w:w="1077" w:type="dxa"/>
            <w:tcBorders>
              <w:top w:val="single" w:sz="4" w:space="0" w:color="auto"/>
              <w:left w:val="single" w:sz="4" w:space="0" w:color="auto"/>
              <w:bottom w:val="single" w:sz="4" w:space="0" w:color="auto"/>
              <w:right w:val="single" w:sz="4" w:space="0" w:color="auto"/>
            </w:tcBorders>
          </w:tcPr>
          <w:p w14:paraId="15796540" w14:textId="77777777" w:rsidR="00E21A31" w:rsidRPr="00F443CD" w:rsidRDefault="00E21A31" w:rsidP="0042503C">
            <w:pPr>
              <w:pStyle w:val="CommentText"/>
              <w:keepNext/>
              <w:keepLines/>
              <w:spacing w:beforeLines="25" w:before="60" w:afterLines="25" w:after="60"/>
              <w:jc w:val="center"/>
              <w:rPr>
                <w:noProof/>
                <w:lang w:val="en-CA" w:eastAsia="ko-KR"/>
              </w:rPr>
            </w:pPr>
            <w:r w:rsidRPr="00F443CD">
              <w:rPr>
                <w:noProof/>
                <w:lang w:val="en-CA" w:eastAsia="ko-KR"/>
              </w:rPr>
              <w:t>nTbS = 5</w:t>
            </w:r>
          </w:p>
        </w:tc>
        <w:tc>
          <w:tcPr>
            <w:tcW w:w="1077" w:type="dxa"/>
            <w:tcBorders>
              <w:top w:val="single" w:sz="4" w:space="0" w:color="auto"/>
              <w:left w:val="single" w:sz="4" w:space="0" w:color="auto"/>
              <w:bottom w:val="single" w:sz="4" w:space="0" w:color="auto"/>
              <w:right w:val="single" w:sz="4" w:space="0" w:color="auto"/>
            </w:tcBorders>
          </w:tcPr>
          <w:p w14:paraId="6D2E053D" w14:textId="77777777" w:rsidR="00E21A31" w:rsidRPr="00F443CD" w:rsidRDefault="00E21A31" w:rsidP="0042503C">
            <w:pPr>
              <w:pStyle w:val="CommentText"/>
              <w:keepNext/>
              <w:keepLines/>
              <w:spacing w:beforeLines="25" w:before="60" w:afterLines="25" w:after="60"/>
              <w:jc w:val="center"/>
              <w:rPr>
                <w:noProof/>
                <w:lang w:val="en-CA" w:eastAsia="ko-KR"/>
              </w:rPr>
            </w:pPr>
            <w:r w:rsidRPr="00F443CD">
              <w:rPr>
                <w:noProof/>
                <w:lang w:val="en-CA" w:eastAsia="ko-KR"/>
              </w:rPr>
              <w:t>nTbS = 6</w:t>
            </w:r>
          </w:p>
        </w:tc>
        <w:tc>
          <w:tcPr>
            <w:tcW w:w="1077" w:type="dxa"/>
            <w:tcBorders>
              <w:top w:val="single" w:sz="4" w:space="0" w:color="auto"/>
              <w:left w:val="single" w:sz="4" w:space="0" w:color="auto"/>
              <w:bottom w:val="single" w:sz="4" w:space="0" w:color="auto"/>
              <w:right w:val="single" w:sz="4" w:space="0" w:color="auto"/>
            </w:tcBorders>
          </w:tcPr>
          <w:p w14:paraId="198BEFD2" w14:textId="77777777" w:rsidR="00E21A31" w:rsidRPr="00F443CD" w:rsidRDefault="00E21A31" w:rsidP="0042503C">
            <w:pPr>
              <w:pStyle w:val="CommentText"/>
              <w:keepNext/>
              <w:keepLines/>
              <w:spacing w:beforeLines="25" w:before="60" w:afterLines="25" w:after="60"/>
              <w:jc w:val="center"/>
              <w:rPr>
                <w:noProof/>
                <w:lang w:val="en-CA" w:eastAsia="ko-KR"/>
              </w:rPr>
            </w:pPr>
            <w:r w:rsidRPr="00F443CD">
              <w:rPr>
                <w:noProof/>
                <w:lang w:val="en-CA" w:eastAsia="ko-KR"/>
              </w:rPr>
              <w:t>nTbS = 7</w:t>
            </w:r>
          </w:p>
        </w:tc>
      </w:tr>
      <w:tr w:rsidR="00E21A31" w:rsidRPr="00F43CC3" w14:paraId="450375FB" w14:textId="77777777" w:rsidTr="0042503C">
        <w:trPr>
          <w:jc w:val="center"/>
        </w:trPr>
        <w:tc>
          <w:tcPr>
            <w:tcW w:w="2948" w:type="dxa"/>
            <w:tcBorders>
              <w:top w:val="single" w:sz="4" w:space="0" w:color="auto"/>
              <w:left w:val="single" w:sz="4" w:space="0" w:color="auto"/>
              <w:bottom w:val="single" w:sz="4" w:space="0" w:color="auto"/>
              <w:right w:val="single" w:sz="4" w:space="0" w:color="auto"/>
            </w:tcBorders>
          </w:tcPr>
          <w:p w14:paraId="39E91FDB" w14:textId="77777777" w:rsidR="00E21A31" w:rsidRPr="00F443CD" w:rsidRDefault="00E21A31" w:rsidP="0042503C">
            <w:pPr>
              <w:pStyle w:val="CommentText"/>
              <w:keepNext/>
              <w:keepLines/>
              <w:spacing w:beforeLines="25" w:before="60" w:afterLines="25" w:after="60"/>
              <w:jc w:val="center"/>
              <w:rPr>
                <w:noProof/>
                <w:lang w:val="en-CA" w:eastAsia="ko-KR"/>
              </w:rPr>
            </w:pPr>
            <w:r w:rsidRPr="00F443CD">
              <w:rPr>
                <w:noProof/>
                <w:lang w:val="en-CA" w:eastAsia="ko-KR"/>
              </w:rPr>
              <w:t>intraHorVerDistThres[ nTbS ]</w:t>
            </w:r>
          </w:p>
        </w:tc>
        <w:tc>
          <w:tcPr>
            <w:tcW w:w="1077" w:type="dxa"/>
            <w:tcBorders>
              <w:top w:val="single" w:sz="4" w:space="0" w:color="auto"/>
              <w:left w:val="single" w:sz="4" w:space="0" w:color="auto"/>
              <w:bottom w:val="single" w:sz="4" w:space="0" w:color="auto"/>
              <w:right w:val="single" w:sz="4" w:space="0" w:color="auto"/>
            </w:tcBorders>
          </w:tcPr>
          <w:p w14:paraId="3F77E94E" w14:textId="77777777" w:rsidR="00E21A31" w:rsidRPr="00C31C32" w:rsidRDefault="00E21A31" w:rsidP="0042503C">
            <w:pPr>
              <w:pStyle w:val="CommentText"/>
              <w:keepNext/>
              <w:keepLines/>
              <w:spacing w:beforeLines="25" w:before="60" w:afterLines="25" w:after="60"/>
              <w:jc w:val="center"/>
              <w:rPr>
                <w:noProof/>
                <w:lang w:val="en-CA" w:eastAsia="ko-KR"/>
              </w:rPr>
            </w:pPr>
            <w:r w:rsidRPr="00C31C32">
              <w:rPr>
                <w:noProof/>
                <w:lang w:val="en-CA" w:eastAsia="ko-KR"/>
              </w:rPr>
              <w:t>24</w:t>
            </w:r>
          </w:p>
        </w:tc>
        <w:tc>
          <w:tcPr>
            <w:tcW w:w="1077" w:type="dxa"/>
            <w:tcBorders>
              <w:top w:val="single" w:sz="4" w:space="0" w:color="auto"/>
              <w:left w:val="single" w:sz="4" w:space="0" w:color="auto"/>
              <w:bottom w:val="single" w:sz="4" w:space="0" w:color="auto"/>
              <w:right w:val="single" w:sz="4" w:space="0" w:color="auto"/>
            </w:tcBorders>
          </w:tcPr>
          <w:p w14:paraId="763E1985" w14:textId="77777777" w:rsidR="00E21A31" w:rsidRPr="00C31C32" w:rsidRDefault="00E21A31" w:rsidP="0042503C">
            <w:pPr>
              <w:pStyle w:val="CommentText"/>
              <w:keepNext/>
              <w:keepLines/>
              <w:spacing w:beforeLines="25" w:before="60" w:afterLines="25" w:after="60"/>
              <w:jc w:val="center"/>
              <w:rPr>
                <w:noProof/>
                <w:lang w:val="en-CA" w:eastAsia="ko-KR"/>
              </w:rPr>
            </w:pPr>
            <w:r w:rsidRPr="00C31C32">
              <w:rPr>
                <w:noProof/>
                <w:lang w:val="en-CA" w:eastAsia="ko-KR"/>
              </w:rPr>
              <w:t>14</w:t>
            </w:r>
          </w:p>
        </w:tc>
        <w:tc>
          <w:tcPr>
            <w:tcW w:w="1077" w:type="dxa"/>
            <w:tcBorders>
              <w:top w:val="single" w:sz="4" w:space="0" w:color="auto"/>
              <w:left w:val="single" w:sz="4" w:space="0" w:color="auto"/>
              <w:bottom w:val="single" w:sz="4" w:space="0" w:color="auto"/>
              <w:right w:val="single" w:sz="4" w:space="0" w:color="auto"/>
            </w:tcBorders>
          </w:tcPr>
          <w:p w14:paraId="4765E865" w14:textId="77777777" w:rsidR="00E21A31" w:rsidRPr="00C31C32" w:rsidRDefault="00E21A31" w:rsidP="0042503C">
            <w:pPr>
              <w:pStyle w:val="CommentText"/>
              <w:keepNext/>
              <w:keepLines/>
              <w:spacing w:beforeLines="25" w:before="60" w:afterLines="25" w:after="60"/>
              <w:jc w:val="center"/>
              <w:rPr>
                <w:noProof/>
                <w:lang w:val="en-CA" w:eastAsia="ko-KR"/>
              </w:rPr>
            </w:pPr>
            <w:r w:rsidRPr="00C31C32">
              <w:rPr>
                <w:noProof/>
                <w:lang w:val="en-CA" w:eastAsia="ko-KR"/>
              </w:rPr>
              <w:t>2</w:t>
            </w:r>
          </w:p>
        </w:tc>
        <w:tc>
          <w:tcPr>
            <w:tcW w:w="1077" w:type="dxa"/>
            <w:tcBorders>
              <w:top w:val="single" w:sz="4" w:space="0" w:color="auto"/>
              <w:left w:val="single" w:sz="4" w:space="0" w:color="auto"/>
              <w:bottom w:val="single" w:sz="4" w:space="0" w:color="auto"/>
              <w:right w:val="single" w:sz="4" w:space="0" w:color="auto"/>
            </w:tcBorders>
          </w:tcPr>
          <w:p w14:paraId="2B9145E1" w14:textId="77777777" w:rsidR="00E21A31" w:rsidRPr="00C31C32" w:rsidRDefault="00E21A31" w:rsidP="0042503C">
            <w:pPr>
              <w:pStyle w:val="CommentText"/>
              <w:keepNext/>
              <w:keepLines/>
              <w:spacing w:beforeLines="25" w:before="60" w:afterLines="25" w:after="60"/>
              <w:jc w:val="center"/>
              <w:rPr>
                <w:noProof/>
                <w:lang w:val="en-CA" w:eastAsia="ko-KR"/>
              </w:rPr>
            </w:pPr>
            <w:r w:rsidRPr="00C31C32">
              <w:rPr>
                <w:noProof/>
                <w:lang w:val="en-CA" w:eastAsia="ko-KR"/>
              </w:rPr>
              <w:t>0</w:t>
            </w:r>
          </w:p>
        </w:tc>
        <w:tc>
          <w:tcPr>
            <w:tcW w:w="1077" w:type="dxa"/>
            <w:tcBorders>
              <w:top w:val="single" w:sz="4" w:space="0" w:color="auto"/>
              <w:left w:val="single" w:sz="4" w:space="0" w:color="auto"/>
              <w:bottom w:val="single" w:sz="4" w:space="0" w:color="auto"/>
              <w:right w:val="single" w:sz="4" w:space="0" w:color="auto"/>
            </w:tcBorders>
          </w:tcPr>
          <w:p w14:paraId="7F32A4BF" w14:textId="77777777" w:rsidR="00E21A31" w:rsidRPr="00C31C32" w:rsidRDefault="00E21A31" w:rsidP="0042503C">
            <w:pPr>
              <w:pStyle w:val="CommentText"/>
              <w:keepNext/>
              <w:keepLines/>
              <w:spacing w:beforeLines="25" w:before="60" w:afterLines="25" w:after="60"/>
              <w:jc w:val="center"/>
              <w:rPr>
                <w:noProof/>
                <w:lang w:val="en-CA" w:eastAsia="ko-KR"/>
              </w:rPr>
            </w:pPr>
            <w:r w:rsidRPr="00C31C32">
              <w:rPr>
                <w:noProof/>
                <w:lang w:val="en-CA" w:eastAsia="ko-KR"/>
              </w:rPr>
              <w:t>0</w:t>
            </w:r>
          </w:p>
        </w:tc>
        <w:tc>
          <w:tcPr>
            <w:tcW w:w="1077" w:type="dxa"/>
            <w:tcBorders>
              <w:top w:val="single" w:sz="4" w:space="0" w:color="auto"/>
              <w:left w:val="single" w:sz="4" w:space="0" w:color="auto"/>
              <w:bottom w:val="single" w:sz="4" w:space="0" w:color="auto"/>
              <w:right w:val="single" w:sz="4" w:space="0" w:color="auto"/>
            </w:tcBorders>
          </w:tcPr>
          <w:p w14:paraId="54E735B0" w14:textId="77777777" w:rsidR="00E21A31" w:rsidRPr="00C31C32" w:rsidRDefault="00E21A31" w:rsidP="0042503C">
            <w:pPr>
              <w:pStyle w:val="CommentText"/>
              <w:keepNext/>
              <w:keepLines/>
              <w:spacing w:beforeLines="25" w:before="60" w:afterLines="25" w:after="60"/>
              <w:jc w:val="center"/>
              <w:rPr>
                <w:noProof/>
                <w:lang w:val="en-CA" w:eastAsia="ko-KR"/>
              </w:rPr>
            </w:pPr>
            <w:r w:rsidRPr="00C31C32">
              <w:rPr>
                <w:noProof/>
                <w:lang w:val="en-CA" w:eastAsia="ko-KR"/>
              </w:rPr>
              <w:t>0</w:t>
            </w:r>
          </w:p>
        </w:tc>
      </w:tr>
    </w:tbl>
    <w:p w14:paraId="30D1FE3E" w14:textId="4F41FACD" w:rsidR="00E21A31" w:rsidRDefault="00E21A31" w:rsidP="000613EB">
      <w:pPr>
        <w:pStyle w:val="ListParagraph"/>
        <w:numPr>
          <w:ilvl w:val="1"/>
          <w:numId w:val="17"/>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overflowPunct w:val="0"/>
        <w:autoSpaceDE w:val="0"/>
        <w:autoSpaceDN w:val="0"/>
        <w:adjustRightInd w:val="0"/>
        <w:spacing w:before="136"/>
        <w:textAlignment w:val="baseline"/>
        <w:rPr>
          <w:rFonts w:eastAsiaTheme="minorEastAsia"/>
          <w:color w:val="000000"/>
          <w:sz w:val="22"/>
          <w:szCs w:val="22"/>
          <w:lang w:eastAsia="ko-KR"/>
        </w:rPr>
      </w:pPr>
      <w:r>
        <w:rPr>
          <w:rFonts w:eastAsiaTheme="minorEastAsia"/>
          <w:color w:val="000000"/>
          <w:sz w:val="22"/>
          <w:szCs w:val="22"/>
          <w:lang w:eastAsia="ko-KR"/>
        </w:rPr>
        <w:t xml:space="preserve">If </w:t>
      </w:r>
      <w:r w:rsidRPr="00C31C32">
        <w:rPr>
          <w:rFonts w:eastAsiaTheme="minorEastAsia"/>
          <w:color w:val="000000"/>
          <w:sz w:val="22"/>
          <w:szCs w:val="22"/>
          <w:lang w:eastAsia="ko-KR"/>
        </w:rPr>
        <w:t>minDistVerHor is greater than intraHorVerDistThres[ nTbS ]</w:t>
      </w:r>
      <w:r>
        <w:rPr>
          <w:rFonts w:eastAsiaTheme="minorEastAsia"/>
          <w:color w:val="000000"/>
          <w:sz w:val="22"/>
          <w:szCs w:val="22"/>
          <w:lang w:eastAsia="ko-KR"/>
        </w:rPr>
        <w:t xml:space="preserve">, </w:t>
      </w:r>
      <w:del w:id="139" w:author="v1-jc1" w:date="2020-12-06T12:56:00Z">
        <w:r w:rsidDel="000613EB">
          <w:rPr>
            <w:rFonts w:eastAsiaTheme="minorEastAsia"/>
            <w:color w:val="000000"/>
            <w:sz w:val="22"/>
            <w:szCs w:val="22"/>
            <w:lang w:eastAsia="ko-KR"/>
          </w:rPr>
          <w:delText>Gaussian filter</w:delText>
        </w:r>
      </w:del>
      <w:ins w:id="140" w:author="v1-jc1" w:date="2020-12-06T12:56:00Z">
        <w:r w:rsidR="000613EB">
          <w:rPr>
            <w:rFonts w:eastAsiaTheme="minorEastAsia"/>
            <w:color w:val="000000"/>
            <w:sz w:val="22"/>
            <w:szCs w:val="22"/>
            <w:lang w:eastAsia="ko-KR"/>
          </w:rPr>
          <w:t>SIF</w:t>
        </w:r>
      </w:ins>
      <w:r>
        <w:rPr>
          <w:rFonts w:eastAsiaTheme="minorEastAsia"/>
          <w:color w:val="000000"/>
          <w:sz w:val="22"/>
          <w:szCs w:val="22"/>
          <w:lang w:eastAsia="ko-KR"/>
        </w:rPr>
        <w:t xml:space="preserve"> is used for the interpolation</w:t>
      </w:r>
    </w:p>
    <w:p w14:paraId="0313651F" w14:textId="14431E94" w:rsidR="00E21A31" w:rsidRPr="00F443CD" w:rsidDel="000613EB" w:rsidRDefault="00E21A31" w:rsidP="000613EB">
      <w:pPr>
        <w:pStyle w:val="ListParagraph"/>
        <w:numPr>
          <w:ilvl w:val="1"/>
          <w:numId w:val="17"/>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overflowPunct w:val="0"/>
        <w:autoSpaceDE w:val="0"/>
        <w:autoSpaceDN w:val="0"/>
        <w:adjustRightInd w:val="0"/>
        <w:spacing w:before="136"/>
        <w:textAlignment w:val="baseline"/>
        <w:rPr>
          <w:del w:id="141" w:author="v1-jc1" w:date="2020-12-06T12:57:00Z"/>
          <w:rFonts w:eastAsiaTheme="minorEastAsia"/>
          <w:color w:val="000000"/>
          <w:sz w:val="22"/>
          <w:szCs w:val="22"/>
          <w:lang w:eastAsia="ko-KR"/>
        </w:rPr>
      </w:pPr>
      <w:r>
        <w:rPr>
          <w:rFonts w:eastAsiaTheme="minorEastAsia"/>
          <w:color w:val="000000"/>
          <w:sz w:val="22"/>
          <w:szCs w:val="22"/>
          <w:lang w:eastAsia="ko-KR"/>
        </w:rPr>
        <w:t xml:space="preserve">Otherwise, </w:t>
      </w:r>
      <w:del w:id="142" w:author="v1-jc1" w:date="2020-12-06T12:56:00Z">
        <w:r w:rsidDel="000613EB">
          <w:rPr>
            <w:rFonts w:eastAsiaTheme="minorEastAsia"/>
            <w:color w:val="000000"/>
            <w:sz w:val="22"/>
            <w:szCs w:val="22"/>
            <w:lang w:eastAsia="ko-KR"/>
          </w:rPr>
          <w:delText>Cubic filter</w:delText>
        </w:r>
      </w:del>
      <w:ins w:id="143" w:author="v1-jc1" w:date="2020-12-06T12:56:00Z">
        <w:r w:rsidR="000613EB">
          <w:rPr>
            <w:rFonts w:eastAsiaTheme="minorEastAsia"/>
            <w:color w:val="000000"/>
            <w:sz w:val="22"/>
            <w:szCs w:val="22"/>
            <w:lang w:eastAsia="ko-KR"/>
          </w:rPr>
          <w:t>DC</w:t>
        </w:r>
      </w:ins>
      <w:ins w:id="144" w:author="v1-jc1" w:date="2020-12-06T12:57:00Z">
        <w:r w:rsidR="000613EB">
          <w:rPr>
            <w:rFonts w:eastAsiaTheme="minorEastAsia"/>
            <w:color w:val="000000"/>
            <w:sz w:val="22"/>
            <w:szCs w:val="22"/>
            <w:lang w:eastAsia="ko-KR"/>
          </w:rPr>
          <w:t>TIF</w:t>
        </w:r>
      </w:ins>
      <w:r>
        <w:rPr>
          <w:rFonts w:eastAsiaTheme="minorEastAsia"/>
          <w:color w:val="000000"/>
          <w:sz w:val="22"/>
          <w:szCs w:val="22"/>
          <w:lang w:eastAsia="ko-KR"/>
        </w:rPr>
        <w:t xml:space="preserve"> is used for the interpolation</w:t>
      </w:r>
    </w:p>
    <w:p w14:paraId="1CD36772" w14:textId="679697F8" w:rsidR="009A1F6E" w:rsidRPr="000613EB" w:rsidRDefault="009A1F6E" w:rsidP="005D6318">
      <w:pPr>
        <w:pStyle w:val="ListParagraph"/>
        <w:numPr>
          <w:ilvl w:val="1"/>
          <w:numId w:val="17"/>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overflowPunct w:val="0"/>
        <w:autoSpaceDE w:val="0"/>
        <w:autoSpaceDN w:val="0"/>
        <w:adjustRightInd w:val="0"/>
        <w:spacing w:before="136"/>
        <w:textAlignment w:val="baseline"/>
        <w:rPr>
          <w:color w:val="000000"/>
          <w:sz w:val="22"/>
          <w:szCs w:val="22"/>
        </w:rPr>
      </w:pPr>
    </w:p>
    <w:p w14:paraId="7534378F" w14:textId="0D723360" w:rsidR="0018455F" w:rsidRPr="0081127B" w:rsidRDefault="0018455F" w:rsidP="00CD45EA">
      <w:pPr>
        <w:pStyle w:val="Heading3"/>
        <w:spacing w:before="136"/>
        <w:rPr>
          <w:rFonts w:eastAsia="Malgun Gothic"/>
          <w:sz w:val="22"/>
          <w:szCs w:val="22"/>
          <w:lang w:val="en-CA" w:eastAsia="ko-KR"/>
        </w:rPr>
      </w:pPr>
      <w:bookmarkStart w:id="145" w:name="_Toc467250367"/>
      <w:bookmarkStart w:id="146" w:name="_Ref473727953"/>
      <w:bookmarkStart w:id="147" w:name="_Ref480746520"/>
      <w:bookmarkStart w:id="148" w:name="_Toc490559751"/>
      <w:bookmarkStart w:id="149" w:name="_Toc58175112"/>
      <w:r w:rsidRPr="00510694">
        <w:t>Cross-component linear model prediction</w:t>
      </w:r>
      <w:bookmarkEnd w:id="145"/>
      <w:bookmarkEnd w:id="146"/>
      <w:bookmarkEnd w:id="147"/>
      <w:bookmarkEnd w:id="148"/>
      <w:bookmarkEnd w:id="149"/>
    </w:p>
    <w:p w14:paraId="6F445D29" w14:textId="759D7922" w:rsidR="0018455F" w:rsidRPr="007D65AA" w:rsidRDefault="0018455F" w:rsidP="00CD45EA">
      <w:pPr>
        <w:spacing w:after="120"/>
        <w:jc w:val="both"/>
        <w:rPr>
          <w:rFonts w:eastAsia="Malgun Gothic"/>
          <w:szCs w:val="22"/>
          <w:lang w:val="en-CA" w:eastAsia="ko-KR"/>
        </w:rPr>
      </w:pPr>
      <w:r w:rsidRPr="00510694">
        <w:rPr>
          <w:szCs w:val="22"/>
          <w:lang w:val="en-CA"/>
        </w:rPr>
        <w:t xml:space="preserve">To reduce the cross-component redundancy, a </w:t>
      </w:r>
      <w:r w:rsidRPr="00510694">
        <w:rPr>
          <w:lang w:val="en-CA"/>
        </w:rPr>
        <w:t>cross-component linear model (CC</w:t>
      </w:r>
      <w:r w:rsidRPr="00510694">
        <w:rPr>
          <w:szCs w:val="22"/>
          <w:lang w:val="en-CA"/>
        </w:rPr>
        <w:t xml:space="preserve">LM) prediction mode is used in the </w:t>
      </w:r>
      <w:r w:rsidR="00C428CE">
        <w:rPr>
          <w:szCs w:val="22"/>
          <w:lang w:val="en-CA"/>
        </w:rPr>
        <w:t>VVC</w:t>
      </w:r>
      <w:r w:rsidRPr="00510694">
        <w:rPr>
          <w:szCs w:val="22"/>
          <w:lang w:val="en-CA"/>
        </w:rPr>
        <w:t>, for which the chroma samples are predicted based on the reconstructed luma samples of the same CU by using a linear model as follows:</w:t>
      </w:r>
    </w:p>
    <w:p w14:paraId="2CB6E39C" w14:textId="7F835930" w:rsidR="0018455F" w:rsidRPr="00510694" w:rsidRDefault="00F25D20" w:rsidP="00CA7357">
      <w:pPr>
        <w:jc w:val="right"/>
        <w:rPr>
          <w:szCs w:val="22"/>
          <w:lang w:val="en-CA"/>
        </w:rPr>
      </w:pPr>
      <m:oMath>
        <m:sSub>
          <m:sSubPr>
            <m:ctrlPr>
              <w:rPr>
                <w:rFonts w:ascii="Cambria Math" w:hAnsi="Cambria Math"/>
                <w:i/>
                <w:szCs w:val="22"/>
                <w:lang w:val="en-CA"/>
              </w:rPr>
            </m:ctrlPr>
          </m:sSubPr>
          <m:e>
            <m:r>
              <m:rPr>
                <m:sty m:val="p"/>
              </m:rPr>
              <w:rPr>
                <w:rFonts w:ascii="Cambria Math" w:hAnsi="Cambria Math"/>
                <w:szCs w:val="22"/>
                <w:lang w:val="en-CA"/>
              </w:rPr>
              <m:t>pred</m:t>
            </m:r>
          </m:e>
          <m:sub>
            <m:r>
              <m:rPr>
                <m:sty m:val="p"/>
              </m:rPr>
              <w:rPr>
                <w:rFonts w:ascii="Cambria Math" w:hAnsi="Cambria Math"/>
                <w:szCs w:val="22"/>
                <w:lang w:val="en-CA"/>
              </w:rPr>
              <m:t>C</m:t>
            </m:r>
          </m:sub>
        </m:sSub>
        <m:d>
          <m:dPr>
            <m:ctrlPr>
              <w:rPr>
                <w:rFonts w:ascii="Cambria Math" w:hAnsi="Cambria Math"/>
                <w:i/>
                <w:szCs w:val="22"/>
                <w:lang w:val="en-CA"/>
              </w:rPr>
            </m:ctrlPr>
          </m:dPr>
          <m:e>
            <m:r>
              <m:rPr>
                <m:sty m:val="p"/>
              </m:rPr>
              <w:rPr>
                <w:rFonts w:ascii="Cambria Math" w:hAnsi="Cambria Math"/>
                <w:szCs w:val="22"/>
                <w:lang w:val="en-CA"/>
              </w:rPr>
              <m:t>i, j</m:t>
            </m:r>
          </m:e>
        </m:d>
        <m:r>
          <m:rPr>
            <m:sty m:val="p"/>
          </m:rPr>
          <w:rPr>
            <w:rFonts w:ascii="Cambria Math" w:hAnsi="Cambria Math"/>
            <w:szCs w:val="22"/>
            <w:lang w:val="en-CA"/>
          </w:rPr>
          <m:t>=α·</m:t>
        </m:r>
        <m:sSub>
          <m:sSubPr>
            <m:ctrlPr>
              <w:rPr>
                <w:rFonts w:ascii="Cambria Math" w:hAnsi="Cambria Math"/>
                <w:i/>
                <w:szCs w:val="22"/>
                <w:lang w:val="en-CA"/>
              </w:rPr>
            </m:ctrlPr>
          </m:sSubPr>
          <m:e>
            <m:r>
              <m:rPr>
                <m:sty m:val="p"/>
              </m:rPr>
              <w:rPr>
                <w:rFonts w:ascii="Cambria Math" w:hAnsi="Cambria Math"/>
                <w:szCs w:val="22"/>
                <w:lang w:val="en-CA"/>
              </w:rPr>
              <m:t>rec</m:t>
            </m:r>
          </m:e>
          <m:sub>
            <m:r>
              <m:rPr>
                <m:sty m:val="p"/>
              </m:rPr>
              <w:rPr>
                <w:rFonts w:ascii="Cambria Math" w:hAnsi="Cambria Math"/>
                <w:szCs w:val="22"/>
                <w:lang w:val="en-CA"/>
              </w:rPr>
              <m:t>L</m:t>
            </m:r>
          </m:sub>
        </m:sSub>
        <m:r>
          <m:rPr>
            <m:sty m:val="p"/>
          </m:rPr>
          <w:rPr>
            <w:rFonts w:ascii="Cambria Math" w:hAnsi="Cambria Math"/>
            <w:szCs w:val="22"/>
            <w:lang w:val="en-CA"/>
          </w:rPr>
          <m:t>'</m:t>
        </m:r>
        <m:d>
          <m:dPr>
            <m:ctrlPr>
              <w:rPr>
                <w:rFonts w:ascii="Cambria Math" w:hAnsi="Cambria Math"/>
                <w:i/>
                <w:szCs w:val="22"/>
                <w:lang w:val="en-CA"/>
              </w:rPr>
            </m:ctrlPr>
          </m:dPr>
          <m:e>
            <m:r>
              <m:rPr>
                <m:sty m:val="p"/>
              </m:rPr>
              <w:rPr>
                <w:rFonts w:ascii="Cambria Math" w:hAnsi="Cambria Math"/>
                <w:szCs w:val="22"/>
                <w:lang w:val="en-CA"/>
              </w:rPr>
              <m:t>i, j</m:t>
            </m:r>
          </m:e>
        </m:d>
        <m:r>
          <m:rPr>
            <m:sty m:val="p"/>
          </m:rPr>
          <w:rPr>
            <w:rFonts w:ascii="Cambria Math" w:hAnsi="Cambria Math"/>
            <w:szCs w:val="22"/>
            <w:lang w:val="en-CA"/>
          </w:rPr>
          <m:t>+ β</m:t>
        </m:r>
      </m:oMath>
      <w:r w:rsidR="0018455F" w:rsidRPr="00510694">
        <w:rPr>
          <w:szCs w:val="22"/>
          <w:lang w:val="en-CA"/>
        </w:rPr>
        <w:tab/>
      </w:r>
      <w:r w:rsidR="0018455F" w:rsidRPr="00510694">
        <w:rPr>
          <w:szCs w:val="22"/>
          <w:lang w:val="en-CA"/>
        </w:rPr>
        <w:tab/>
      </w:r>
      <w:r w:rsidR="0018455F" w:rsidRPr="00510694">
        <w:rPr>
          <w:szCs w:val="22"/>
          <w:lang w:val="en-CA"/>
        </w:rPr>
        <w:tab/>
      </w:r>
      <w:r w:rsidR="00ED55E8">
        <w:rPr>
          <w:szCs w:val="22"/>
          <w:lang w:val="en-CA"/>
        </w:rPr>
        <w:tab/>
      </w:r>
      <w:r w:rsidR="0018455F" w:rsidRPr="00510694">
        <w:rPr>
          <w:szCs w:val="22"/>
          <w:lang w:val="en-CA"/>
        </w:rPr>
        <w:tab/>
        <w:t>(</w:t>
      </w:r>
      <w:r w:rsidR="0018455F" w:rsidRPr="0009506D">
        <w:rPr>
          <w:rFonts w:eastAsia="Malgun Gothic" w:hint="eastAsia"/>
          <w:szCs w:val="22"/>
          <w:lang w:val="en-CA" w:eastAsia="ko-KR"/>
        </w:rPr>
        <w:t>3</w:t>
      </w:r>
      <w:r w:rsidR="0018455F" w:rsidRPr="00510694">
        <w:rPr>
          <w:szCs w:val="22"/>
          <w:lang w:val="en-CA"/>
        </w:rPr>
        <w:t>-</w:t>
      </w:r>
      <w:r w:rsidR="0018455F" w:rsidRPr="00510694">
        <w:rPr>
          <w:noProof/>
          <w:szCs w:val="22"/>
          <w:lang w:val="en-CA"/>
        </w:rPr>
        <w:fldChar w:fldCharType="begin"/>
      </w:r>
      <w:r w:rsidR="0018455F" w:rsidRPr="00510694">
        <w:rPr>
          <w:noProof/>
          <w:szCs w:val="22"/>
          <w:lang w:val="en-CA"/>
        </w:rPr>
        <w:instrText xml:space="preserve"> SEQ Eq \* MERGEFORMAT </w:instrText>
      </w:r>
      <w:r w:rsidR="0018455F" w:rsidRPr="00510694">
        <w:rPr>
          <w:noProof/>
          <w:szCs w:val="22"/>
          <w:lang w:val="en-CA"/>
        </w:rPr>
        <w:fldChar w:fldCharType="separate"/>
      </w:r>
      <w:r w:rsidR="003A61E2">
        <w:rPr>
          <w:noProof/>
          <w:szCs w:val="22"/>
          <w:lang w:val="en-CA"/>
        </w:rPr>
        <w:t>1</w:t>
      </w:r>
      <w:r w:rsidR="0018455F" w:rsidRPr="00510694">
        <w:rPr>
          <w:noProof/>
          <w:szCs w:val="22"/>
          <w:lang w:val="en-CA"/>
        </w:rPr>
        <w:fldChar w:fldCharType="end"/>
      </w:r>
      <w:r w:rsidR="0018455F" w:rsidRPr="00510694">
        <w:rPr>
          <w:szCs w:val="22"/>
          <w:lang w:val="en-CA"/>
        </w:rPr>
        <w:t>)</w:t>
      </w:r>
    </w:p>
    <w:p w14:paraId="1DD108F3" w14:textId="346D9B0E" w:rsidR="009950C2" w:rsidRDefault="0018455F" w:rsidP="00CD45EA">
      <w:pPr>
        <w:spacing w:after="120"/>
        <w:jc w:val="both"/>
        <w:rPr>
          <w:rFonts w:eastAsiaTheme="minorEastAsia"/>
          <w:lang w:val="en-CA" w:eastAsia="ko-KR"/>
        </w:rPr>
      </w:pPr>
      <w:r w:rsidRPr="00510694">
        <w:rPr>
          <w:szCs w:val="22"/>
          <w:lang w:val="en-CA"/>
        </w:rPr>
        <w:lastRenderedPageBreak/>
        <w:t xml:space="preserve">where </w:t>
      </w:r>
      <w:r w:rsidRPr="0081127B">
        <w:rPr>
          <w:szCs w:val="22"/>
          <w:lang w:val="en-CA"/>
        </w:rPr>
        <w:fldChar w:fldCharType="begin"/>
      </w:r>
      <w:r w:rsidRPr="0081127B">
        <w:rPr>
          <w:szCs w:val="22"/>
          <w:lang w:val="en-CA"/>
        </w:rPr>
        <w:instrText xml:space="preserve"> QUOTE </w:instrText>
      </w:r>
      <m:oMath>
        <m:sSub>
          <m:sSubPr>
            <m:ctrlPr>
              <w:rPr>
                <w:rFonts w:ascii="Cambria Math" w:hAnsi="Cambria Math"/>
                <w:i/>
                <w:szCs w:val="22"/>
                <w:lang w:val="en-CA"/>
              </w:rPr>
            </m:ctrlPr>
          </m:sSubPr>
          <m:e>
            <m:r>
              <m:rPr>
                <m:sty m:val="p"/>
              </m:rPr>
              <w:rPr>
                <w:rFonts w:ascii="Cambria Math" w:hAnsi="Cambria Math"/>
                <w:szCs w:val="22"/>
                <w:lang w:val="en-CA"/>
              </w:rPr>
              <m:t>pred</m:t>
            </m:r>
          </m:e>
          <m:sub>
            <m:r>
              <m:rPr>
                <m:sty m:val="p"/>
              </m:rPr>
              <w:rPr>
                <w:rFonts w:ascii="Cambria Math" w:hAnsi="Cambria Math"/>
                <w:szCs w:val="22"/>
                <w:lang w:val="en-CA"/>
              </w:rPr>
              <m:t>C</m:t>
            </m:r>
          </m:sub>
        </m:sSub>
        <m:d>
          <m:dPr>
            <m:ctrlPr>
              <w:rPr>
                <w:rFonts w:ascii="Cambria Math" w:hAnsi="Cambria Math"/>
                <w:i/>
                <w:szCs w:val="22"/>
                <w:lang w:val="en-CA"/>
              </w:rPr>
            </m:ctrlPr>
          </m:dPr>
          <m:e>
            <m:r>
              <m:rPr>
                <m:sty m:val="p"/>
              </m:rPr>
              <w:rPr>
                <w:rFonts w:ascii="Cambria Math" w:hAnsi="Cambria Math"/>
                <w:szCs w:val="22"/>
                <w:lang w:val="en-CA"/>
              </w:rPr>
              <m:t>i, j</m:t>
            </m:r>
          </m:e>
        </m:d>
      </m:oMath>
      <w:r w:rsidRPr="0081127B">
        <w:rPr>
          <w:szCs w:val="22"/>
          <w:lang w:val="en-CA"/>
        </w:rPr>
        <w:instrText xml:space="preserve"> </w:instrText>
      </w:r>
      <w:r w:rsidRPr="0081127B">
        <w:rPr>
          <w:szCs w:val="22"/>
          <w:lang w:val="en-CA"/>
        </w:rPr>
        <w:fldChar w:fldCharType="separate"/>
      </w:r>
      <m:oMath>
        <m:sSub>
          <m:sSubPr>
            <m:ctrlPr>
              <w:rPr>
                <w:rFonts w:ascii="Cambria Math" w:hAnsi="Cambria Math"/>
                <w:i/>
                <w:szCs w:val="22"/>
                <w:lang w:val="en-CA"/>
              </w:rPr>
            </m:ctrlPr>
          </m:sSubPr>
          <m:e>
            <m:r>
              <m:rPr>
                <m:sty m:val="p"/>
              </m:rPr>
              <w:rPr>
                <w:rFonts w:ascii="Cambria Math" w:hAnsi="Cambria Math"/>
                <w:szCs w:val="22"/>
                <w:lang w:val="en-CA"/>
              </w:rPr>
              <m:t>pred</m:t>
            </m:r>
          </m:e>
          <m:sub>
            <m:r>
              <m:rPr>
                <m:sty m:val="p"/>
              </m:rPr>
              <w:rPr>
                <w:rFonts w:ascii="Cambria Math" w:hAnsi="Cambria Math"/>
                <w:szCs w:val="22"/>
                <w:lang w:val="en-CA"/>
              </w:rPr>
              <m:t>C</m:t>
            </m:r>
          </m:sub>
        </m:sSub>
        <m:d>
          <m:dPr>
            <m:ctrlPr>
              <w:rPr>
                <w:rFonts w:ascii="Cambria Math" w:hAnsi="Cambria Math"/>
                <w:i/>
                <w:szCs w:val="22"/>
                <w:lang w:val="en-CA"/>
              </w:rPr>
            </m:ctrlPr>
          </m:dPr>
          <m:e>
            <m:r>
              <m:rPr>
                <m:sty m:val="p"/>
              </m:rPr>
              <w:rPr>
                <w:rFonts w:ascii="Cambria Math" w:hAnsi="Cambria Math"/>
                <w:szCs w:val="22"/>
                <w:lang w:val="en-CA"/>
              </w:rPr>
              <m:t>i,j</m:t>
            </m:r>
          </m:e>
        </m:d>
      </m:oMath>
      <w:r w:rsidRPr="0081127B">
        <w:rPr>
          <w:szCs w:val="22"/>
          <w:lang w:val="en-CA"/>
        </w:rPr>
        <w:fldChar w:fldCharType="end"/>
      </w:r>
      <w:r w:rsidRPr="00510694">
        <w:rPr>
          <w:szCs w:val="22"/>
          <w:lang w:val="en-CA"/>
        </w:rPr>
        <w:t xml:space="preserve"> represents the predicted chroma samples in a CU and </w:t>
      </w:r>
      <w:r w:rsidRPr="0081127B">
        <w:rPr>
          <w:szCs w:val="22"/>
          <w:lang w:val="en-CA"/>
        </w:rPr>
        <w:fldChar w:fldCharType="begin"/>
      </w:r>
      <w:r w:rsidRPr="0081127B">
        <w:rPr>
          <w:szCs w:val="22"/>
          <w:lang w:val="en-CA"/>
        </w:rPr>
        <w:instrText xml:space="preserve"> QUOTE </w:instrText>
      </w:r>
      <m:oMath>
        <m:sSub>
          <m:sSubPr>
            <m:ctrlPr>
              <w:rPr>
                <w:rFonts w:ascii="Cambria Math" w:hAnsi="Cambria Math"/>
                <w:i/>
                <w:szCs w:val="22"/>
                <w:lang w:val="en-CA"/>
              </w:rPr>
            </m:ctrlPr>
          </m:sSubPr>
          <m:e>
            <m:r>
              <m:rPr>
                <m:sty m:val="p"/>
              </m:rPr>
              <w:rPr>
                <w:rFonts w:ascii="Cambria Math" w:hAnsi="Cambria Math"/>
                <w:szCs w:val="22"/>
                <w:lang w:val="en-CA"/>
              </w:rPr>
              <m:t>rec</m:t>
            </m:r>
          </m:e>
          <m:sub>
            <m:r>
              <m:rPr>
                <m:sty m:val="p"/>
              </m:rPr>
              <w:rPr>
                <w:rFonts w:ascii="Cambria Math" w:hAnsi="Cambria Math"/>
                <w:szCs w:val="22"/>
                <w:lang w:val="en-CA"/>
              </w:rPr>
              <m:t>L</m:t>
            </m:r>
          </m:sub>
        </m:sSub>
        <m:d>
          <m:dPr>
            <m:ctrlPr>
              <w:rPr>
                <w:rFonts w:ascii="Cambria Math" w:hAnsi="Cambria Math"/>
                <w:i/>
                <w:szCs w:val="22"/>
                <w:lang w:val="en-CA"/>
              </w:rPr>
            </m:ctrlPr>
          </m:dPr>
          <m:e>
            <m:r>
              <m:rPr>
                <m:sty m:val="p"/>
              </m:rPr>
              <w:rPr>
                <w:rFonts w:ascii="Cambria Math" w:hAnsi="Cambria Math"/>
                <w:szCs w:val="22"/>
                <w:lang w:val="en-CA"/>
              </w:rPr>
              <m:t>i, j</m:t>
            </m:r>
          </m:e>
        </m:d>
      </m:oMath>
      <w:r w:rsidRPr="0081127B">
        <w:rPr>
          <w:szCs w:val="22"/>
          <w:lang w:val="en-CA"/>
        </w:rPr>
        <w:instrText xml:space="preserve"> </w:instrText>
      </w:r>
      <w:r w:rsidRPr="0081127B">
        <w:rPr>
          <w:szCs w:val="22"/>
          <w:lang w:val="en-CA"/>
        </w:rPr>
        <w:fldChar w:fldCharType="separate"/>
      </w:r>
      <m:oMath>
        <m:sSub>
          <m:sSubPr>
            <m:ctrlPr>
              <w:rPr>
                <w:rFonts w:ascii="Cambria Math" w:hAnsi="Cambria Math"/>
                <w:i/>
                <w:szCs w:val="22"/>
                <w:lang w:val="en-CA"/>
              </w:rPr>
            </m:ctrlPr>
          </m:sSubPr>
          <m:e>
            <m:r>
              <m:rPr>
                <m:sty m:val="p"/>
              </m:rPr>
              <w:rPr>
                <w:rFonts w:ascii="Cambria Math" w:hAnsi="Cambria Math"/>
                <w:szCs w:val="22"/>
                <w:lang w:val="en-CA"/>
              </w:rPr>
              <m:t>rec</m:t>
            </m:r>
          </m:e>
          <m:sub>
            <m:r>
              <m:rPr>
                <m:sty m:val="p"/>
              </m:rPr>
              <w:rPr>
                <w:rFonts w:ascii="Cambria Math" w:hAnsi="Cambria Math"/>
                <w:szCs w:val="22"/>
                <w:lang w:val="en-CA"/>
              </w:rPr>
              <m:t>L</m:t>
            </m:r>
          </m:sub>
        </m:sSub>
        <m:d>
          <m:dPr>
            <m:ctrlPr>
              <w:rPr>
                <w:rFonts w:ascii="Cambria Math" w:hAnsi="Cambria Math"/>
                <w:i/>
                <w:szCs w:val="22"/>
                <w:lang w:val="en-CA"/>
              </w:rPr>
            </m:ctrlPr>
          </m:dPr>
          <m:e>
            <m:r>
              <m:rPr>
                <m:sty m:val="p"/>
              </m:rPr>
              <w:rPr>
                <w:rFonts w:ascii="Cambria Math" w:hAnsi="Cambria Math"/>
                <w:szCs w:val="22"/>
                <w:lang w:val="en-CA"/>
              </w:rPr>
              <m:t>i,j</m:t>
            </m:r>
          </m:e>
        </m:d>
      </m:oMath>
      <w:r w:rsidRPr="0081127B">
        <w:rPr>
          <w:szCs w:val="22"/>
          <w:lang w:val="en-CA"/>
        </w:rPr>
        <w:fldChar w:fldCharType="end"/>
      </w:r>
      <w:r w:rsidRPr="00510694">
        <w:rPr>
          <w:szCs w:val="22"/>
          <w:lang w:val="en-CA"/>
        </w:rPr>
        <w:t xml:space="preserve"> represents the downsampled reconstructed luma samples of the same CU. </w:t>
      </w:r>
    </w:p>
    <w:p w14:paraId="31EEA675" w14:textId="4F8F3EE7" w:rsidR="009950C2" w:rsidRPr="000F7161" w:rsidRDefault="009950C2" w:rsidP="00CA7357">
      <w:pPr>
        <w:rPr>
          <w:szCs w:val="22"/>
          <w:lang w:val="en-CA"/>
        </w:rPr>
      </w:pPr>
      <w:bookmarkStart w:id="150" w:name="_Hlk32788821"/>
      <w:r w:rsidRPr="000F7161">
        <w:rPr>
          <w:rFonts w:eastAsiaTheme="minorEastAsia" w:hint="eastAsia"/>
          <w:szCs w:val="22"/>
          <w:lang w:val="en-CA" w:eastAsia="ko-KR"/>
        </w:rPr>
        <w:t>T</w:t>
      </w:r>
      <w:r w:rsidRPr="000F7161">
        <w:rPr>
          <w:szCs w:val="22"/>
          <w:lang w:val="en-CA"/>
        </w:rPr>
        <w:t>he CCLM parameters</w:t>
      </w:r>
      <w:r w:rsidRPr="000F7161">
        <w:rPr>
          <w:rFonts w:eastAsiaTheme="minorEastAsia" w:hint="eastAsia"/>
          <w:szCs w:val="22"/>
          <w:lang w:val="en-CA" w:eastAsia="ko-KR"/>
        </w:rPr>
        <w:t xml:space="preserve"> </w:t>
      </w:r>
      <w:r w:rsidR="00ED22C1" w:rsidRPr="000F7161">
        <w:rPr>
          <w:rFonts w:eastAsiaTheme="minorEastAsia" w:hint="eastAsia"/>
          <w:szCs w:val="22"/>
          <w:lang w:val="en-CA" w:eastAsia="ko-KR"/>
        </w:rPr>
        <w:t>(</w:t>
      </w:r>
      <w:r w:rsidR="00ED22C1" w:rsidRPr="000F7161">
        <w:rPr>
          <w:szCs w:val="22"/>
          <w:lang w:val="en-CA"/>
        </w:rPr>
        <w:fldChar w:fldCharType="begin"/>
      </w:r>
      <w:r w:rsidR="00ED22C1" w:rsidRPr="00263A29">
        <w:rPr>
          <w:szCs w:val="22"/>
          <w:lang w:val="en-CA"/>
        </w:rPr>
        <w:instrText xml:space="preserve"> QUOTE </w:instrText>
      </w:r>
      <m:oMath>
        <m:r>
          <m:rPr>
            <m:sty m:val="p"/>
          </m:rPr>
          <w:rPr>
            <w:rFonts w:ascii="Cambria Math" w:hAnsi="Cambria Math"/>
            <w:szCs w:val="22"/>
            <w:lang w:val="en-CA"/>
          </w:rPr>
          <m:t>α</m:t>
        </m:r>
      </m:oMath>
      <w:r w:rsidR="00ED22C1" w:rsidRPr="00263A29">
        <w:rPr>
          <w:szCs w:val="22"/>
          <w:lang w:val="en-CA"/>
        </w:rPr>
        <w:instrText xml:space="preserve"> </w:instrText>
      </w:r>
      <w:r w:rsidR="00ED22C1" w:rsidRPr="000F7161">
        <w:rPr>
          <w:szCs w:val="22"/>
          <w:lang w:val="en-CA"/>
        </w:rPr>
        <w:fldChar w:fldCharType="separate"/>
      </w:r>
      <m:oMath>
        <m:r>
          <m:rPr>
            <m:sty m:val="p"/>
          </m:rPr>
          <w:rPr>
            <w:rFonts w:ascii="Cambria Math" w:hAnsi="Cambria Math"/>
            <w:szCs w:val="22"/>
            <w:lang w:val="en-CA"/>
          </w:rPr>
          <m:t>α</m:t>
        </m:r>
      </m:oMath>
      <w:r w:rsidR="00ED22C1" w:rsidRPr="000F7161">
        <w:rPr>
          <w:szCs w:val="22"/>
          <w:lang w:val="en-CA"/>
        </w:rPr>
        <w:fldChar w:fldCharType="end"/>
      </w:r>
      <w:r w:rsidR="00ED22C1" w:rsidRPr="000F7161">
        <w:rPr>
          <w:szCs w:val="22"/>
          <w:lang w:val="en-CA"/>
        </w:rPr>
        <w:t xml:space="preserve"> and </w:t>
      </w:r>
      <w:r w:rsidR="00ED22C1" w:rsidRPr="000F7161">
        <w:rPr>
          <w:szCs w:val="22"/>
          <w:lang w:val="en-CA"/>
        </w:rPr>
        <w:fldChar w:fldCharType="begin"/>
      </w:r>
      <w:r w:rsidR="00ED22C1" w:rsidRPr="00263A29">
        <w:rPr>
          <w:szCs w:val="22"/>
          <w:lang w:val="en-CA"/>
        </w:rPr>
        <w:instrText xml:space="preserve"> QUOTE </w:instrText>
      </w:r>
      <m:oMath>
        <m:r>
          <m:rPr>
            <m:sty m:val="p"/>
          </m:rPr>
          <w:rPr>
            <w:rFonts w:ascii="Cambria Math" w:hAnsi="Cambria Math"/>
            <w:szCs w:val="22"/>
            <w:lang w:val="en-CA"/>
          </w:rPr>
          <m:t>β</m:t>
        </m:r>
      </m:oMath>
      <w:r w:rsidR="00ED22C1" w:rsidRPr="00263A29">
        <w:rPr>
          <w:szCs w:val="22"/>
          <w:lang w:val="en-CA"/>
        </w:rPr>
        <w:instrText xml:space="preserve"> </w:instrText>
      </w:r>
      <w:r w:rsidR="00ED22C1" w:rsidRPr="000F7161">
        <w:rPr>
          <w:szCs w:val="22"/>
          <w:lang w:val="en-CA"/>
        </w:rPr>
        <w:fldChar w:fldCharType="separate"/>
      </w:r>
      <m:oMath>
        <m:r>
          <m:rPr>
            <m:sty m:val="p"/>
          </m:rPr>
          <w:rPr>
            <w:rFonts w:ascii="Cambria Math" w:hAnsi="Cambria Math"/>
            <w:szCs w:val="22"/>
            <w:lang w:val="en-CA"/>
          </w:rPr>
          <m:t>β</m:t>
        </m:r>
      </m:oMath>
      <w:r w:rsidR="00ED22C1" w:rsidRPr="000F7161">
        <w:rPr>
          <w:szCs w:val="22"/>
          <w:lang w:val="en-CA"/>
        </w:rPr>
        <w:fldChar w:fldCharType="end"/>
      </w:r>
      <w:r w:rsidR="00ED22C1" w:rsidRPr="000F7161">
        <w:rPr>
          <w:rFonts w:eastAsiaTheme="minorEastAsia" w:hint="eastAsia"/>
          <w:szCs w:val="22"/>
          <w:lang w:val="en-CA" w:eastAsia="ko-KR"/>
        </w:rPr>
        <w:t xml:space="preserve">) </w:t>
      </w:r>
      <w:r w:rsidRPr="000F7161">
        <w:rPr>
          <w:rFonts w:eastAsiaTheme="minorEastAsia" w:hint="eastAsia"/>
          <w:szCs w:val="22"/>
          <w:lang w:val="en-CA" w:eastAsia="ko-KR"/>
        </w:rPr>
        <w:t>are derived</w:t>
      </w:r>
      <w:r w:rsidRPr="000F7161">
        <w:rPr>
          <w:szCs w:val="22"/>
          <w:lang w:val="en-CA"/>
        </w:rPr>
        <w:t xml:space="preserve"> with at most four neighbouring chroma samples and their corresponding down-sampled luma samples.</w:t>
      </w:r>
      <w:r w:rsidRPr="000F7161">
        <w:rPr>
          <w:rFonts w:eastAsiaTheme="minorEastAsia" w:hint="eastAsia"/>
          <w:szCs w:val="22"/>
          <w:lang w:val="en-CA" w:eastAsia="ko-KR"/>
        </w:rPr>
        <w:t xml:space="preserve"> </w:t>
      </w:r>
      <w:bookmarkEnd w:id="150"/>
      <w:r w:rsidRPr="000F7161">
        <w:rPr>
          <w:szCs w:val="22"/>
          <w:lang w:val="en-CA"/>
        </w:rPr>
        <w:t>Suppose the current chroma block dimensions are W×H, then W</w:t>
      </w:r>
      <w:r w:rsidR="00AA7C95">
        <w:rPr>
          <w:szCs w:val="22"/>
          <w:lang w:val="en-CA"/>
        </w:rPr>
        <w:t>'</w:t>
      </w:r>
      <w:r w:rsidRPr="000F7161">
        <w:rPr>
          <w:szCs w:val="22"/>
          <w:lang w:val="en-CA"/>
        </w:rPr>
        <w:t>’ and H’ are set as</w:t>
      </w:r>
    </w:p>
    <w:p w14:paraId="2B74918D" w14:textId="4EF099CF" w:rsidR="009950C2" w:rsidRPr="00263A29" w:rsidRDefault="009950C2" w:rsidP="000613EB">
      <w:pPr>
        <w:pStyle w:val="ListParagraph"/>
        <w:numPr>
          <w:ilvl w:val="0"/>
          <w:numId w:val="43"/>
        </w:numPr>
        <w:spacing w:before="136" w:after="160"/>
        <w:jc w:val="left"/>
        <w:rPr>
          <w:sz w:val="22"/>
          <w:szCs w:val="22"/>
          <w:lang w:val="en-CA"/>
        </w:rPr>
      </w:pPr>
      <w:r w:rsidRPr="00263A29">
        <w:rPr>
          <w:sz w:val="22"/>
          <w:szCs w:val="22"/>
          <w:lang w:val="en-CA"/>
        </w:rPr>
        <w:t>W’</w:t>
      </w:r>
      <w:r w:rsidR="0025241A">
        <w:rPr>
          <w:sz w:val="22"/>
          <w:szCs w:val="22"/>
          <w:lang w:val="en-CA"/>
        </w:rPr>
        <w:t> </w:t>
      </w:r>
      <w:r w:rsidRPr="00263A29">
        <w:rPr>
          <w:sz w:val="22"/>
          <w:szCs w:val="22"/>
          <w:lang w:val="en-CA"/>
        </w:rPr>
        <w:t>=</w:t>
      </w:r>
      <w:r w:rsidR="0025241A">
        <w:rPr>
          <w:sz w:val="22"/>
          <w:szCs w:val="22"/>
          <w:lang w:val="en-CA"/>
        </w:rPr>
        <w:t> </w:t>
      </w:r>
      <w:r w:rsidRPr="00263A29">
        <w:rPr>
          <w:sz w:val="22"/>
          <w:szCs w:val="22"/>
          <w:lang w:val="en-CA"/>
        </w:rPr>
        <w:t>W, H’</w:t>
      </w:r>
      <w:r w:rsidR="0025241A">
        <w:rPr>
          <w:sz w:val="22"/>
          <w:szCs w:val="22"/>
          <w:lang w:val="en-CA"/>
        </w:rPr>
        <w:t> </w:t>
      </w:r>
      <w:r w:rsidRPr="00263A29">
        <w:rPr>
          <w:sz w:val="22"/>
          <w:szCs w:val="22"/>
          <w:lang w:val="en-CA"/>
        </w:rPr>
        <w:t>=</w:t>
      </w:r>
      <w:r w:rsidR="0025241A">
        <w:rPr>
          <w:sz w:val="22"/>
          <w:szCs w:val="22"/>
          <w:lang w:val="en-CA"/>
        </w:rPr>
        <w:t> </w:t>
      </w:r>
      <w:r w:rsidRPr="00263A29">
        <w:rPr>
          <w:sz w:val="22"/>
          <w:szCs w:val="22"/>
          <w:lang w:val="en-CA"/>
        </w:rPr>
        <w:t>H when LM mode is applied;</w:t>
      </w:r>
    </w:p>
    <w:p w14:paraId="320086CB" w14:textId="1AC6545D" w:rsidR="009950C2" w:rsidRPr="00263A29" w:rsidRDefault="009950C2" w:rsidP="000613EB">
      <w:pPr>
        <w:pStyle w:val="ListParagraph"/>
        <w:numPr>
          <w:ilvl w:val="0"/>
          <w:numId w:val="43"/>
        </w:numPr>
        <w:spacing w:before="136" w:after="160"/>
        <w:jc w:val="left"/>
        <w:rPr>
          <w:sz w:val="22"/>
          <w:szCs w:val="22"/>
          <w:lang w:val="en-CA"/>
        </w:rPr>
      </w:pPr>
      <w:r w:rsidRPr="00263A29">
        <w:rPr>
          <w:sz w:val="22"/>
          <w:szCs w:val="22"/>
          <w:lang w:val="en-CA"/>
        </w:rPr>
        <w:t>W’</w:t>
      </w:r>
      <w:r w:rsidR="0025241A">
        <w:rPr>
          <w:sz w:val="22"/>
          <w:szCs w:val="22"/>
          <w:lang w:val="en-CA"/>
        </w:rPr>
        <w:t> </w:t>
      </w:r>
      <w:r w:rsidRPr="00263A29">
        <w:rPr>
          <w:sz w:val="22"/>
          <w:szCs w:val="22"/>
          <w:lang w:val="en-CA"/>
        </w:rPr>
        <w:t>=W</w:t>
      </w:r>
      <w:r w:rsidR="0025241A">
        <w:rPr>
          <w:sz w:val="22"/>
          <w:szCs w:val="22"/>
          <w:lang w:val="en-CA"/>
        </w:rPr>
        <w:t> </w:t>
      </w:r>
      <w:r w:rsidRPr="00263A29">
        <w:rPr>
          <w:sz w:val="22"/>
          <w:szCs w:val="22"/>
          <w:lang w:val="en-CA"/>
        </w:rPr>
        <w:t>+</w:t>
      </w:r>
      <w:r w:rsidR="0025241A">
        <w:rPr>
          <w:sz w:val="22"/>
          <w:szCs w:val="22"/>
          <w:lang w:val="en-CA"/>
        </w:rPr>
        <w:t> </w:t>
      </w:r>
      <w:r w:rsidRPr="00263A29">
        <w:rPr>
          <w:sz w:val="22"/>
          <w:szCs w:val="22"/>
          <w:lang w:val="en-CA"/>
        </w:rPr>
        <w:t>H when LM-A mode is applied;</w:t>
      </w:r>
    </w:p>
    <w:p w14:paraId="593FF8E7" w14:textId="3889D53D" w:rsidR="009950C2" w:rsidRPr="00263A29" w:rsidRDefault="009950C2" w:rsidP="000613EB">
      <w:pPr>
        <w:pStyle w:val="ListParagraph"/>
        <w:numPr>
          <w:ilvl w:val="0"/>
          <w:numId w:val="43"/>
        </w:numPr>
        <w:spacing w:before="136" w:after="160"/>
        <w:jc w:val="left"/>
        <w:rPr>
          <w:sz w:val="22"/>
          <w:szCs w:val="22"/>
          <w:lang w:val="en-CA"/>
        </w:rPr>
      </w:pPr>
      <w:r w:rsidRPr="00263A29">
        <w:rPr>
          <w:sz w:val="22"/>
          <w:szCs w:val="22"/>
          <w:lang w:val="en-CA"/>
        </w:rPr>
        <w:t>H’</w:t>
      </w:r>
      <w:r w:rsidR="0025241A">
        <w:rPr>
          <w:sz w:val="22"/>
          <w:szCs w:val="22"/>
          <w:lang w:val="en-CA"/>
        </w:rPr>
        <w:t> </w:t>
      </w:r>
      <w:r w:rsidRPr="00263A29">
        <w:rPr>
          <w:sz w:val="22"/>
          <w:szCs w:val="22"/>
          <w:lang w:val="en-CA"/>
        </w:rPr>
        <w:t>=</w:t>
      </w:r>
      <w:r w:rsidR="0025241A">
        <w:rPr>
          <w:sz w:val="22"/>
          <w:szCs w:val="22"/>
          <w:lang w:val="en-CA"/>
        </w:rPr>
        <w:t> </w:t>
      </w:r>
      <w:r w:rsidRPr="00263A29">
        <w:rPr>
          <w:sz w:val="22"/>
          <w:szCs w:val="22"/>
          <w:lang w:val="en-CA"/>
        </w:rPr>
        <w:t>H</w:t>
      </w:r>
      <w:r w:rsidR="0025241A">
        <w:rPr>
          <w:sz w:val="22"/>
          <w:szCs w:val="22"/>
          <w:lang w:val="en-CA"/>
        </w:rPr>
        <w:t> </w:t>
      </w:r>
      <w:r w:rsidRPr="00263A29">
        <w:rPr>
          <w:sz w:val="22"/>
          <w:szCs w:val="22"/>
          <w:lang w:val="en-CA"/>
        </w:rPr>
        <w:t>+</w:t>
      </w:r>
      <w:r w:rsidR="0025241A">
        <w:rPr>
          <w:sz w:val="22"/>
          <w:szCs w:val="22"/>
          <w:lang w:val="en-CA"/>
        </w:rPr>
        <w:t> </w:t>
      </w:r>
      <w:r w:rsidRPr="00263A29">
        <w:rPr>
          <w:sz w:val="22"/>
          <w:szCs w:val="22"/>
          <w:lang w:val="en-CA"/>
        </w:rPr>
        <w:t>W when LM-L mode is applied;</w:t>
      </w:r>
    </w:p>
    <w:p w14:paraId="063CA9FC" w14:textId="1B7BB99E" w:rsidR="009950C2" w:rsidRPr="000F7161" w:rsidRDefault="009950C2" w:rsidP="00CA7357">
      <w:pPr>
        <w:rPr>
          <w:szCs w:val="22"/>
          <w:lang w:val="en-CA"/>
        </w:rPr>
      </w:pPr>
      <w:r w:rsidRPr="000F7161">
        <w:rPr>
          <w:szCs w:val="22"/>
          <w:lang w:val="en-CA"/>
        </w:rPr>
        <w:t>The above neighbouring positions are denoted as S[</w:t>
      </w:r>
      <w:r w:rsidR="0025241A">
        <w:rPr>
          <w:szCs w:val="22"/>
          <w:lang w:val="en-CA"/>
        </w:rPr>
        <w:t> </w:t>
      </w:r>
      <w:r w:rsidRPr="000F7161">
        <w:rPr>
          <w:szCs w:val="22"/>
          <w:lang w:val="en-CA"/>
        </w:rPr>
        <w:t xml:space="preserve">0, </w:t>
      </w:r>
      <w:r w:rsidR="0025241A">
        <w:rPr>
          <w:szCs w:val="22"/>
          <w:lang w:val="en-CA"/>
        </w:rPr>
        <w:t>−</w:t>
      </w:r>
      <w:r w:rsidRPr="000F7161">
        <w:rPr>
          <w:szCs w:val="22"/>
          <w:lang w:val="en-CA"/>
        </w:rPr>
        <w:t>1</w:t>
      </w:r>
      <w:r w:rsidR="0025241A">
        <w:rPr>
          <w:szCs w:val="22"/>
          <w:lang w:val="en-CA"/>
        </w:rPr>
        <w:t> </w:t>
      </w:r>
      <w:r w:rsidRPr="000F7161">
        <w:rPr>
          <w:szCs w:val="22"/>
          <w:lang w:val="en-CA"/>
        </w:rPr>
        <w:t>]…S[</w:t>
      </w:r>
      <w:r w:rsidR="0025241A">
        <w:rPr>
          <w:szCs w:val="22"/>
          <w:lang w:val="en-CA"/>
        </w:rPr>
        <w:t> </w:t>
      </w:r>
      <w:r w:rsidRPr="000F7161">
        <w:rPr>
          <w:szCs w:val="22"/>
          <w:lang w:val="en-CA"/>
        </w:rPr>
        <w:t>W’</w:t>
      </w:r>
      <w:r w:rsidR="0025241A">
        <w:rPr>
          <w:szCs w:val="22"/>
          <w:lang w:val="en-CA"/>
        </w:rPr>
        <w:t> − </w:t>
      </w:r>
      <w:r w:rsidRPr="000F7161">
        <w:rPr>
          <w:szCs w:val="22"/>
          <w:lang w:val="en-CA"/>
        </w:rPr>
        <w:t xml:space="preserve">1, </w:t>
      </w:r>
      <w:r w:rsidR="0025241A">
        <w:rPr>
          <w:szCs w:val="22"/>
          <w:lang w:val="en-CA"/>
        </w:rPr>
        <w:t>−</w:t>
      </w:r>
      <w:r w:rsidRPr="000F7161">
        <w:rPr>
          <w:szCs w:val="22"/>
          <w:lang w:val="en-CA"/>
        </w:rPr>
        <w:t>1</w:t>
      </w:r>
      <w:r w:rsidR="0025241A">
        <w:rPr>
          <w:szCs w:val="22"/>
          <w:lang w:val="en-CA"/>
        </w:rPr>
        <w:t> </w:t>
      </w:r>
      <w:r w:rsidRPr="000F7161">
        <w:rPr>
          <w:szCs w:val="22"/>
          <w:lang w:val="en-CA"/>
        </w:rPr>
        <w:t>] and the the left neighbouring positions are denoted as S[</w:t>
      </w:r>
      <w:r w:rsidR="0025241A">
        <w:rPr>
          <w:szCs w:val="22"/>
          <w:lang w:val="en-CA"/>
        </w:rPr>
        <w:t> −</w:t>
      </w:r>
      <w:r w:rsidRPr="000F7161">
        <w:rPr>
          <w:szCs w:val="22"/>
          <w:lang w:val="en-CA"/>
        </w:rPr>
        <w:t>1, 0</w:t>
      </w:r>
      <w:r w:rsidR="0025241A">
        <w:rPr>
          <w:szCs w:val="22"/>
          <w:lang w:val="en-CA"/>
        </w:rPr>
        <w:t> </w:t>
      </w:r>
      <w:r w:rsidRPr="000F7161">
        <w:rPr>
          <w:szCs w:val="22"/>
          <w:lang w:val="en-CA"/>
        </w:rPr>
        <w:t>]…S[</w:t>
      </w:r>
      <w:r w:rsidR="0025241A">
        <w:rPr>
          <w:szCs w:val="22"/>
          <w:lang w:val="en-CA"/>
        </w:rPr>
        <w:t> −</w:t>
      </w:r>
      <w:r w:rsidRPr="000F7161">
        <w:rPr>
          <w:szCs w:val="22"/>
          <w:lang w:val="en-CA"/>
        </w:rPr>
        <w:t>1, H’</w:t>
      </w:r>
      <w:r w:rsidR="0025241A">
        <w:rPr>
          <w:szCs w:val="22"/>
          <w:lang w:val="en-CA"/>
        </w:rPr>
        <w:t> − </w:t>
      </w:r>
      <w:r w:rsidRPr="000F7161">
        <w:rPr>
          <w:szCs w:val="22"/>
          <w:lang w:val="en-CA"/>
        </w:rPr>
        <w:t>1</w:t>
      </w:r>
      <w:r w:rsidR="0025241A">
        <w:rPr>
          <w:szCs w:val="22"/>
          <w:lang w:val="en-CA"/>
        </w:rPr>
        <w:t> </w:t>
      </w:r>
      <w:r w:rsidRPr="000F7161">
        <w:rPr>
          <w:szCs w:val="22"/>
          <w:lang w:val="en-CA"/>
        </w:rPr>
        <w:t>]. Then the four samples are selected as</w:t>
      </w:r>
    </w:p>
    <w:p w14:paraId="6051E9E2" w14:textId="2706FB1D" w:rsidR="009950C2" w:rsidRPr="00263A29" w:rsidRDefault="009950C2" w:rsidP="000613EB">
      <w:pPr>
        <w:pStyle w:val="ListParagraph"/>
        <w:numPr>
          <w:ilvl w:val="0"/>
          <w:numId w:val="44"/>
        </w:numPr>
        <w:spacing w:before="136" w:after="160"/>
        <w:jc w:val="left"/>
        <w:rPr>
          <w:sz w:val="22"/>
          <w:szCs w:val="22"/>
          <w:lang w:val="en-CA"/>
        </w:rPr>
      </w:pPr>
      <w:r w:rsidRPr="00263A29">
        <w:rPr>
          <w:sz w:val="22"/>
          <w:szCs w:val="22"/>
          <w:lang w:val="en-CA"/>
        </w:rPr>
        <w:t>S[W’</w:t>
      </w:r>
      <w:r w:rsidR="0025241A">
        <w:rPr>
          <w:sz w:val="22"/>
          <w:szCs w:val="22"/>
          <w:lang w:val="en-CA"/>
        </w:rPr>
        <w:t> </w:t>
      </w:r>
      <w:r w:rsidRPr="00263A29">
        <w:rPr>
          <w:sz w:val="22"/>
          <w:szCs w:val="22"/>
          <w:lang w:val="en-CA"/>
        </w:rPr>
        <w:t>/</w:t>
      </w:r>
      <w:r w:rsidR="0025241A">
        <w:rPr>
          <w:sz w:val="22"/>
          <w:szCs w:val="22"/>
          <w:lang w:val="en-CA"/>
        </w:rPr>
        <w:t> </w:t>
      </w:r>
      <w:r w:rsidRPr="00263A29">
        <w:rPr>
          <w:sz w:val="22"/>
          <w:szCs w:val="22"/>
          <w:lang w:val="en-CA"/>
        </w:rPr>
        <w:t xml:space="preserve">4, </w:t>
      </w:r>
      <w:r w:rsidR="0025241A">
        <w:rPr>
          <w:sz w:val="22"/>
          <w:szCs w:val="22"/>
          <w:lang w:val="en-CA"/>
        </w:rPr>
        <w:t>−</w:t>
      </w:r>
      <w:r w:rsidRPr="00263A29">
        <w:rPr>
          <w:sz w:val="22"/>
          <w:szCs w:val="22"/>
          <w:lang w:val="en-CA"/>
        </w:rPr>
        <w:t>1</w:t>
      </w:r>
      <w:r w:rsidR="0025241A">
        <w:rPr>
          <w:sz w:val="22"/>
          <w:szCs w:val="22"/>
          <w:lang w:val="en-CA"/>
        </w:rPr>
        <w:t> </w:t>
      </w:r>
      <w:r w:rsidRPr="00263A29">
        <w:rPr>
          <w:sz w:val="22"/>
          <w:szCs w:val="22"/>
          <w:lang w:val="en-CA"/>
        </w:rPr>
        <w:t>], S[</w:t>
      </w:r>
      <w:r w:rsidR="0025241A">
        <w:rPr>
          <w:sz w:val="22"/>
          <w:szCs w:val="22"/>
          <w:lang w:val="en-CA"/>
        </w:rPr>
        <w:t> </w:t>
      </w:r>
      <w:r w:rsidRPr="00263A29">
        <w:rPr>
          <w:sz w:val="22"/>
          <w:szCs w:val="22"/>
          <w:lang w:val="en-CA"/>
        </w:rPr>
        <w:t>3</w:t>
      </w:r>
      <w:r w:rsidR="0025241A">
        <w:rPr>
          <w:sz w:val="22"/>
          <w:szCs w:val="22"/>
          <w:lang w:val="en-CA"/>
        </w:rPr>
        <w:t> * </w:t>
      </w:r>
      <w:r w:rsidRPr="00263A29">
        <w:rPr>
          <w:sz w:val="22"/>
          <w:szCs w:val="22"/>
          <w:lang w:val="en-CA"/>
        </w:rPr>
        <w:t>W’</w:t>
      </w:r>
      <w:r w:rsidR="0025241A">
        <w:rPr>
          <w:sz w:val="22"/>
          <w:szCs w:val="22"/>
          <w:lang w:val="en-CA"/>
        </w:rPr>
        <w:t> </w:t>
      </w:r>
      <w:r w:rsidRPr="00263A29">
        <w:rPr>
          <w:sz w:val="22"/>
          <w:szCs w:val="22"/>
          <w:lang w:val="en-CA"/>
        </w:rPr>
        <w:t>/</w:t>
      </w:r>
      <w:r w:rsidR="0025241A">
        <w:rPr>
          <w:sz w:val="22"/>
          <w:szCs w:val="22"/>
          <w:lang w:val="en-CA"/>
        </w:rPr>
        <w:t> </w:t>
      </w:r>
      <w:r w:rsidRPr="00263A29">
        <w:rPr>
          <w:sz w:val="22"/>
          <w:szCs w:val="22"/>
          <w:lang w:val="en-CA"/>
        </w:rPr>
        <w:t xml:space="preserve">4, </w:t>
      </w:r>
      <w:r w:rsidR="0025241A">
        <w:rPr>
          <w:sz w:val="22"/>
          <w:szCs w:val="22"/>
          <w:lang w:val="en-CA"/>
        </w:rPr>
        <w:t>−</w:t>
      </w:r>
      <w:r w:rsidRPr="00263A29">
        <w:rPr>
          <w:sz w:val="22"/>
          <w:szCs w:val="22"/>
          <w:lang w:val="en-CA"/>
        </w:rPr>
        <w:t>1</w:t>
      </w:r>
      <w:r w:rsidR="0025241A">
        <w:rPr>
          <w:sz w:val="22"/>
          <w:szCs w:val="22"/>
          <w:lang w:val="en-CA"/>
        </w:rPr>
        <w:t> </w:t>
      </w:r>
      <w:r w:rsidRPr="00263A29">
        <w:rPr>
          <w:sz w:val="22"/>
          <w:szCs w:val="22"/>
          <w:lang w:val="en-CA"/>
        </w:rPr>
        <w:t>], S[</w:t>
      </w:r>
      <w:r w:rsidR="0025241A">
        <w:rPr>
          <w:sz w:val="22"/>
          <w:szCs w:val="22"/>
          <w:lang w:val="en-CA"/>
        </w:rPr>
        <w:t> −</w:t>
      </w:r>
      <w:r w:rsidRPr="00263A29">
        <w:rPr>
          <w:sz w:val="22"/>
          <w:szCs w:val="22"/>
          <w:lang w:val="en-CA"/>
        </w:rPr>
        <w:t>1, H’</w:t>
      </w:r>
      <w:r w:rsidR="0025241A">
        <w:rPr>
          <w:sz w:val="22"/>
          <w:szCs w:val="22"/>
          <w:lang w:val="en-CA"/>
        </w:rPr>
        <w:t> </w:t>
      </w:r>
      <w:r w:rsidRPr="00263A29">
        <w:rPr>
          <w:sz w:val="22"/>
          <w:szCs w:val="22"/>
          <w:lang w:val="en-CA"/>
        </w:rPr>
        <w:t>/</w:t>
      </w:r>
      <w:r w:rsidR="0025241A">
        <w:rPr>
          <w:sz w:val="22"/>
          <w:szCs w:val="22"/>
          <w:lang w:val="en-CA"/>
        </w:rPr>
        <w:t> </w:t>
      </w:r>
      <w:r w:rsidRPr="00263A29">
        <w:rPr>
          <w:sz w:val="22"/>
          <w:szCs w:val="22"/>
          <w:lang w:val="en-CA"/>
        </w:rPr>
        <w:t>4</w:t>
      </w:r>
      <w:r w:rsidR="0025241A">
        <w:rPr>
          <w:sz w:val="22"/>
          <w:szCs w:val="22"/>
          <w:lang w:val="en-CA"/>
        </w:rPr>
        <w:t> </w:t>
      </w:r>
      <w:r w:rsidRPr="00263A29">
        <w:rPr>
          <w:sz w:val="22"/>
          <w:szCs w:val="22"/>
          <w:lang w:val="en-CA"/>
        </w:rPr>
        <w:t>], S[</w:t>
      </w:r>
      <w:r w:rsidR="0025241A">
        <w:rPr>
          <w:sz w:val="22"/>
          <w:szCs w:val="22"/>
          <w:lang w:val="en-CA"/>
        </w:rPr>
        <w:t> −</w:t>
      </w:r>
      <w:r w:rsidRPr="00263A29">
        <w:rPr>
          <w:sz w:val="22"/>
          <w:szCs w:val="22"/>
          <w:lang w:val="en-CA"/>
        </w:rPr>
        <w:t>1, 3</w:t>
      </w:r>
      <w:r w:rsidR="0025241A">
        <w:rPr>
          <w:sz w:val="22"/>
          <w:szCs w:val="22"/>
          <w:lang w:val="en-CA"/>
        </w:rPr>
        <w:t> * </w:t>
      </w:r>
      <w:r w:rsidRPr="00263A29">
        <w:rPr>
          <w:sz w:val="22"/>
          <w:szCs w:val="22"/>
          <w:lang w:val="en-CA"/>
        </w:rPr>
        <w:t>H’</w:t>
      </w:r>
      <w:r w:rsidR="0025241A">
        <w:rPr>
          <w:sz w:val="22"/>
          <w:szCs w:val="22"/>
          <w:lang w:val="en-CA"/>
        </w:rPr>
        <w:t> </w:t>
      </w:r>
      <w:r w:rsidRPr="00263A29">
        <w:rPr>
          <w:sz w:val="22"/>
          <w:szCs w:val="22"/>
          <w:lang w:val="en-CA"/>
        </w:rPr>
        <w:t>/</w:t>
      </w:r>
      <w:r w:rsidR="0025241A">
        <w:rPr>
          <w:sz w:val="22"/>
          <w:szCs w:val="22"/>
          <w:lang w:val="en-CA"/>
        </w:rPr>
        <w:t> </w:t>
      </w:r>
      <w:r w:rsidRPr="00263A29">
        <w:rPr>
          <w:sz w:val="22"/>
          <w:szCs w:val="22"/>
          <w:lang w:val="en-CA"/>
        </w:rPr>
        <w:t>4</w:t>
      </w:r>
      <w:r w:rsidR="0025241A">
        <w:rPr>
          <w:sz w:val="22"/>
          <w:szCs w:val="22"/>
          <w:lang w:val="en-CA"/>
        </w:rPr>
        <w:t> </w:t>
      </w:r>
      <w:r w:rsidRPr="00263A29">
        <w:rPr>
          <w:sz w:val="22"/>
          <w:szCs w:val="22"/>
          <w:lang w:val="en-CA"/>
        </w:rPr>
        <w:t>] when LM mode is applied and both above and left neighbouring samples are available;</w:t>
      </w:r>
    </w:p>
    <w:p w14:paraId="41866BED" w14:textId="717803B0" w:rsidR="009950C2" w:rsidRPr="00263A29" w:rsidRDefault="009950C2" w:rsidP="000613EB">
      <w:pPr>
        <w:pStyle w:val="ListParagraph"/>
        <w:numPr>
          <w:ilvl w:val="0"/>
          <w:numId w:val="44"/>
        </w:numPr>
        <w:spacing w:before="136" w:after="160"/>
        <w:jc w:val="left"/>
        <w:rPr>
          <w:sz w:val="22"/>
          <w:szCs w:val="22"/>
          <w:lang w:val="en-CA"/>
        </w:rPr>
      </w:pPr>
      <w:r w:rsidRPr="00263A29">
        <w:rPr>
          <w:sz w:val="22"/>
          <w:szCs w:val="22"/>
          <w:lang w:val="en-CA"/>
        </w:rPr>
        <w:t>S[</w:t>
      </w:r>
      <w:r w:rsidR="0025241A">
        <w:rPr>
          <w:sz w:val="22"/>
          <w:szCs w:val="22"/>
          <w:lang w:val="en-CA"/>
        </w:rPr>
        <w:t> </w:t>
      </w:r>
      <w:r w:rsidRPr="00263A29">
        <w:rPr>
          <w:sz w:val="22"/>
          <w:szCs w:val="22"/>
          <w:lang w:val="en-CA"/>
        </w:rPr>
        <w:t>W’</w:t>
      </w:r>
      <w:r w:rsidR="0025241A">
        <w:rPr>
          <w:sz w:val="22"/>
          <w:szCs w:val="22"/>
          <w:lang w:val="en-CA"/>
        </w:rPr>
        <w:t> </w:t>
      </w:r>
      <w:r w:rsidRPr="00263A29">
        <w:rPr>
          <w:sz w:val="22"/>
          <w:szCs w:val="22"/>
          <w:lang w:val="en-CA"/>
        </w:rPr>
        <w:t>/</w:t>
      </w:r>
      <w:r w:rsidR="0025241A">
        <w:rPr>
          <w:sz w:val="22"/>
          <w:szCs w:val="22"/>
          <w:lang w:val="en-CA"/>
        </w:rPr>
        <w:t> </w:t>
      </w:r>
      <w:r w:rsidRPr="00263A29">
        <w:rPr>
          <w:sz w:val="22"/>
          <w:szCs w:val="22"/>
          <w:lang w:val="en-CA"/>
        </w:rPr>
        <w:t xml:space="preserve">8, </w:t>
      </w:r>
      <w:r w:rsidR="0025241A">
        <w:rPr>
          <w:sz w:val="22"/>
          <w:szCs w:val="22"/>
          <w:lang w:val="en-CA"/>
        </w:rPr>
        <w:t>−</w:t>
      </w:r>
      <w:r w:rsidRPr="00263A29">
        <w:rPr>
          <w:sz w:val="22"/>
          <w:szCs w:val="22"/>
          <w:lang w:val="en-CA"/>
        </w:rPr>
        <w:t>1</w:t>
      </w:r>
      <w:r w:rsidR="0025241A">
        <w:rPr>
          <w:sz w:val="22"/>
          <w:szCs w:val="22"/>
          <w:lang w:val="en-CA"/>
        </w:rPr>
        <w:t> </w:t>
      </w:r>
      <w:r w:rsidRPr="00263A29">
        <w:rPr>
          <w:sz w:val="22"/>
          <w:szCs w:val="22"/>
          <w:lang w:val="en-CA"/>
        </w:rPr>
        <w:t>], S[</w:t>
      </w:r>
      <w:r w:rsidR="0025241A">
        <w:rPr>
          <w:sz w:val="22"/>
          <w:szCs w:val="22"/>
          <w:lang w:val="en-CA"/>
        </w:rPr>
        <w:t> </w:t>
      </w:r>
      <w:r w:rsidRPr="00263A29">
        <w:rPr>
          <w:sz w:val="22"/>
          <w:szCs w:val="22"/>
          <w:lang w:val="en-CA"/>
        </w:rPr>
        <w:t>3</w:t>
      </w:r>
      <w:r w:rsidR="0025241A">
        <w:rPr>
          <w:sz w:val="22"/>
          <w:szCs w:val="22"/>
          <w:lang w:val="en-CA"/>
        </w:rPr>
        <w:t> * </w:t>
      </w:r>
      <w:r w:rsidRPr="00263A29">
        <w:rPr>
          <w:sz w:val="22"/>
          <w:szCs w:val="22"/>
          <w:lang w:val="en-CA"/>
        </w:rPr>
        <w:t>W’</w:t>
      </w:r>
      <w:r w:rsidR="0025241A">
        <w:rPr>
          <w:sz w:val="22"/>
          <w:szCs w:val="22"/>
          <w:lang w:val="en-CA"/>
        </w:rPr>
        <w:t> </w:t>
      </w:r>
      <w:r w:rsidRPr="00263A29">
        <w:rPr>
          <w:sz w:val="22"/>
          <w:szCs w:val="22"/>
          <w:lang w:val="en-CA"/>
        </w:rPr>
        <w:t>/</w:t>
      </w:r>
      <w:r w:rsidR="0025241A">
        <w:rPr>
          <w:sz w:val="22"/>
          <w:szCs w:val="22"/>
          <w:lang w:val="en-CA"/>
        </w:rPr>
        <w:t> </w:t>
      </w:r>
      <w:r w:rsidRPr="00263A29">
        <w:rPr>
          <w:sz w:val="22"/>
          <w:szCs w:val="22"/>
          <w:lang w:val="en-CA"/>
        </w:rPr>
        <w:t xml:space="preserve">8, </w:t>
      </w:r>
      <w:r w:rsidR="0025241A">
        <w:rPr>
          <w:sz w:val="22"/>
          <w:szCs w:val="22"/>
          <w:lang w:val="en-CA"/>
        </w:rPr>
        <w:t>−</w:t>
      </w:r>
      <w:r w:rsidRPr="00263A29">
        <w:rPr>
          <w:sz w:val="22"/>
          <w:szCs w:val="22"/>
          <w:lang w:val="en-CA"/>
        </w:rPr>
        <w:t>1</w:t>
      </w:r>
      <w:r w:rsidR="0025241A">
        <w:rPr>
          <w:sz w:val="22"/>
          <w:szCs w:val="22"/>
          <w:lang w:val="en-CA"/>
        </w:rPr>
        <w:t> </w:t>
      </w:r>
      <w:r w:rsidRPr="00263A29">
        <w:rPr>
          <w:sz w:val="22"/>
          <w:szCs w:val="22"/>
          <w:lang w:val="en-CA"/>
        </w:rPr>
        <w:t>], S[</w:t>
      </w:r>
      <w:r w:rsidR="0025241A">
        <w:rPr>
          <w:sz w:val="22"/>
          <w:szCs w:val="22"/>
          <w:lang w:val="en-CA"/>
        </w:rPr>
        <w:t> </w:t>
      </w:r>
      <w:r w:rsidRPr="00263A29">
        <w:rPr>
          <w:sz w:val="22"/>
          <w:szCs w:val="22"/>
          <w:lang w:val="en-CA"/>
        </w:rPr>
        <w:t>5</w:t>
      </w:r>
      <w:r w:rsidR="0025241A">
        <w:rPr>
          <w:sz w:val="22"/>
          <w:szCs w:val="22"/>
          <w:lang w:val="en-CA"/>
        </w:rPr>
        <w:t> * </w:t>
      </w:r>
      <w:r w:rsidRPr="00263A29">
        <w:rPr>
          <w:sz w:val="22"/>
          <w:szCs w:val="22"/>
          <w:lang w:val="en-CA"/>
        </w:rPr>
        <w:t>W’</w:t>
      </w:r>
      <w:r w:rsidR="0025241A">
        <w:rPr>
          <w:sz w:val="22"/>
          <w:szCs w:val="22"/>
          <w:lang w:val="en-CA"/>
        </w:rPr>
        <w:t> </w:t>
      </w:r>
      <w:r w:rsidRPr="00263A29">
        <w:rPr>
          <w:sz w:val="22"/>
          <w:szCs w:val="22"/>
          <w:lang w:val="en-CA"/>
        </w:rPr>
        <w:t>/</w:t>
      </w:r>
      <w:r w:rsidR="0025241A">
        <w:rPr>
          <w:sz w:val="22"/>
          <w:szCs w:val="22"/>
          <w:lang w:val="en-CA"/>
        </w:rPr>
        <w:t> </w:t>
      </w:r>
      <w:r w:rsidRPr="00263A29">
        <w:rPr>
          <w:sz w:val="22"/>
          <w:szCs w:val="22"/>
          <w:lang w:val="en-CA"/>
        </w:rPr>
        <w:t xml:space="preserve">8, </w:t>
      </w:r>
      <w:r w:rsidR="0025241A">
        <w:rPr>
          <w:sz w:val="22"/>
          <w:szCs w:val="22"/>
          <w:lang w:val="en-CA"/>
        </w:rPr>
        <w:t>−</w:t>
      </w:r>
      <w:r w:rsidRPr="00263A29">
        <w:rPr>
          <w:sz w:val="22"/>
          <w:szCs w:val="22"/>
          <w:lang w:val="en-CA"/>
        </w:rPr>
        <w:t>1</w:t>
      </w:r>
      <w:r w:rsidR="0025241A">
        <w:rPr>
          <w:sz w:val="22"/>
          <w:szCs w:val="22"/>
          <w:lang w:val="en-CA"/>
        </w:rPr>
        <w:t> </w:t>
      </w:r>
      <w:r w:rsidRPr="00263A29">
        <w:rPr>
          <w:sz w:val="22"/>
          <w:szCs w:val="22"/>
          <w:lang w:val="en-CA"/>
        </w:rPr>
        <w:t>], S[</w:t>
      </w:r>
      <w:r w:rsidR="0025241A">
        <w:rPr>
          <w:sz w:val="22"/>
          <w:szCs w:val="22"/>
          <w:lang w:val="en-CA"/>
        </w:rPr>
        <w:t> </w:t>
      </w:r>
      <w:r w:rsidRPr="00263A29">
        <w:rPr>
          <w:sz w:val="22"/>
          <w:szCs w:val="22"/>
          <w:lang w:val="en-CA"/>
        </w:rPr>
        <w:t>7</w:t>
      </w:r>
      <w:r w:rsidR="0025241A">
        <w:rPr>
          <w:sz w:val="22"/>
          <w:szCs w:val="22"/>
          <w:lang w:val="en-CA"/>
        </w:rPr>
        <w:t> * </w:t>
      </w:r>
      <w:r w:rsidRPr="00263A29">
        <w:rPr>
          <w:sz w:val="22"/>
          <w:szCs w:val="22"/>
          <w:lang w:val="en-CA"/>
        </w:rPr>
        <w:t>W’</w:t>
      </w:r>
      <w:r w:rsidR="0025241A">
        <w:rPr>
          <w:sz w:val="22"/>
          <w:szCs w:val="22"/>
          <w:lang w:val="en-CA"/>
        </w:rPr>
        <w:t> </w:t>
      </w:r>
      <w:r w:rsidRPr="00263A29">
        <w:rPr>
          <w:sz w:val="22"/>
          <w:szCs w:val="22"/>
          <w:lang w:val="en-CA"/>
        </w:rPr>
        <w:t>/</w:t>
      </w:r>
      <w:r w:rsidR="0025241A">
        <w:rPr>
          <w:sz w:val="22"/>
          <w:szCs w:val="22"/>
          <w:lang w:val="en-CA"/>
        </w:rPr>
        <w:t> </w:t>
      </w:r>
      <w:r w:rsidRPr="00263A29">
        <w:rPr>
          <w:sz w:val="22"/>
          <w:szCs w:val="22"/>
          <w:lang w:val="en-CA"/>
        </w:rPr>
        <w:t xml:space="preserve">8, </w:t>
      </w:r>
      <w:r w:rsidR="0025241A">
        <w:rPr>
          <w:sz w:val="22"/>
          <w:szCs w:val="22"/>
          <w:lang w:val="en-CA"/>
        </w:rPr>
        <w:t>−</w:t>
      </w:r>
      <w:r w:rsidRPr="00263A29">
        <w:rPr>
          <w:sz w:val="22"/>
          <w:szCs w:val="22"/>
          <w:lang w:val="en-CA"/>
        </w:rPr>
        <w:t>1</w:t>
      </w:r>
      <w:r w:rsidR="0025241A">
        <w:rPr>
          <w:sz w:val="22"/>
          <w:szCs w:val="22"/>
          <w:lang w:val="en-CA"/>
        </w:rPr>
        <w:t> </w:t>
      </w:r>
      <w:r w:rsidRPr="00263A29">
        <w:rPr>
          <w:sz w:val="22"/>
          <w:szCs w:val="22"/>
          <w:lang w:val="en-CA"/>
        </w:rPr>
        <w:t>] when LM-A mode is applied or only the above neighbouring samples are available;</w:t>
      </w:r>
    </w:p>
    <w:p w14:paraId="5CE7415B" w14:textId="5A4DE21D" w:rsidR="009950C2" w:rsidRPr="00263A29" w:rsidRDefault="009950C2" w:rsidP="000613EB">
      <w:pPr>
        <w:pStyle w:val="ListParagraph"/>
        <w:numPr>
          <w:ilvl w:val="0"/>
          <w:numId w:val="44"/>
        </w:numPr>
        <w:spacing w:before="136" w:after="160"/>
        <w:jc w:val="left"/>
        <w:rPr>
          <w:sz w:val="22"/>
          <w:szCs w:val="22"/>
          <w:lang w:val="en-CA"/>
        </w:rPr>
      </w:pPr>
      <w:r w:rsidRPr="00263A29">
        <w:rPr>
          <w:sz w:val="22"/>
          <w:szCs w:val="22"/>
          <w:lang w:val="en-CA"/>
        </w:rPr>
        <w:t>S[</w:t>
      </w:r>
      <w:r w:rsidR="0025241A">
        <w:rPr>
          <w:sz w:val="22"/>
          <w:szCs w:val="22"/>
          <w:lang w:val="en-CA"/>
        </w:rPr>
        <w:t> −</w:t>
      </w:r>
      <w:r w:rsidRPr="00263A29">
        <w:rPr>
          <w:sz w:val="22"/>
          <w:szCs w:val="22"/>
          <w:lang w:val="en-CA"/>
        </w:rPr>
        <w:t>1, H’</w:t>
      </w:r>
      <w:r w:rsidR="0025241A">
        <w:rPr>
          <w:sz w:val="22"/>
          <w:szCs w:val="22"/>
          <w:lang w:val="en-CA"/>
        </w:rPr>
        <w:t> </w:t>
      </w:r>
      <w:r w:rsidRPr="00263A29">
        <w:rPr>
          <w:sz w:val="22"/>
          <w:szCs w:val="22"/>
          <w:lang w:val="en-CA"/>
        </w:rPr>
        <w:t>/</w:t>
      </w:r>
      <w:r w:rsidR="0025241A">
        <w:rPr>
          <w:sz w:val="22"/>
          <w:szCs w:val="22"/>
          <w:lang w:val="en-CA"/>
        </w:rPr>
        <w:t> </w:t>
      </w:r>
      <w:r w:rsidRPr="00263A29">
        <w:rPr>
          <w:sz w:val="22"/>
          <w:szCs w:val="22"/>
          <w:lang w:val="en-CA"/>
        </w:rPr>
        <w:t>8</w:t>
      </w:r>
      <w:r w:rsidR="0025241A">
        <w:rPr>
          <w:sz w:val="22"/>
          <w:szCs w:val="22"/>
          <w:lang w:val="en-CA"/>
        </w:rPr>
        <w:t> </w:t>
      </w:r>
      <w:r w:rsidRPr="00263A29">
        <w:rPr>
          <w:sz w:val="22"/>
          <w:szCs w:val="22"/>
          <w:lang w:val="en-CA"/>
        </w:rPr>
        <w:t>], S[</w:t>
      </w:r>
      <w:r w:rsidR="0025241A">
        <w:rPr>
          <w:sz w:val="22"/>
          <w:szCs w:val="22"/>
          <w:lang w:val="en-CA"/>
        </w:rPr>
        <w:t> −</w:t>
      </w:r>
      <w:r w:rsidRPr="00263A29">
        <w:rPr>
          <w:sz w:val="22"/>
          <w:szCs w:val="22"/>
          <w:lang w:val="en-CA"/>
        </w:rPr>
        <w:t>1, 3</w:t>
      </w:r>
      <w:r w:rsidR="0025241A">
        <w:rPr>
          <w:sz w:val="22"/>
          <w:szCs w:val="22"/>
          <w:lang w:val="en-CA"/>
        </w:rPr>
        <w:t> * </w:t>
      </w:r>
      <w:r w:rsidRPr="00263A29">
        <w:rPr>
          <w:sz w:val="22"/>
          <w:szCs w:val="22"/>
          <w:lang w:val="en-CA"/>
        </w:rPr>
        <w:t>H’</w:t>
      </w:r>
      <w:r w:rsidR="0025241A">
        <w:rPr>
          <w:sz w:val="22"/>
          <w:szCs w:val="22"/>
          <w:lang w:val="en-CA"/>
        </w:rPr>
        <w:t> </w:t>
      </w:r>
      <w:r w:rsidRPr="00263A29">
        <w:rPr>
          <w:sz w:val="22"/>
          <w:szCs w:val="22"/>
          <w:lang w:val="en-CA"/>
        </w:rPr>
        <w:t>/</w:t>
      </w:r>
      <w:r w:rsidR="0025241A">
        <w:rPr>
          <w:sz w:val="22"/>
          <w:szCs w:val="22"/>
          <w:lang w:val="en-CA"/>
        </w:rPr>
        <w:t> </w:t>
      </w:r>
      <w:r w:rsidRPr="00263A29">
        <w:rPr>
          <w:sz w:val="22"/>
          <w:szCs w:val="22"/>
          <w:lang w:val="en-CA"/>
        </w:rPr>
        <w:t>8</w:t>
      </w:r>
      <w:r w:rsidR="0025241A">
        <w:rPr>
          <w:sz w:val="22"/>
          <w:szCs w:val="22"/>
          <w:lang w:val="en-CA"/>
        </w:rPr>
        <w:t> </w:t>
      </w:r>
      <w:r w:rsidRPr="00263A29">
        <w:rPr>
          <w:sz w:val="22"/>
          <w:szCs w:val="22"/>
          <w:lang w:val="en-CA"/>
        </w:rPr>
        <w:t>], S[</w:t>
      </w:r>
      <w:r w:rsidR="0025241A">
        <w:rPr>
          <w:sz w:val="22"/>
          <w:szCs w:val="22"/>
          <w:lang w:val="en-CA"/>
        </w:rPr>
        <w:t> −</w:t>
      </w:r>
      <w:r w:rsidRPr="00263A29">
        <w:rPr>
          <w:sz w:val="22"/>
          <w:szCs w:val="22"/>
          <w:lang w:val="en-CA"/>
        </w:rPr>
        <w:t>1, 5</w:t>
      </w:r>
      <w:r w:rsidR="0025241A">
        <w:rPr>
          <w:sz w:val="22"/>
          <w:szCs w:val="22"/>
          <w:lang w:val="en-CA"/>
        </w:rPr>
        <w:t> * </w:t>
      </w:r>
      <w:r w:rsidRPr="00263A29">
        <w:rPr>
          <w:sz w:val="22"/>
          <w:szCs w:val="22"/>
          <w:lang w:val="en-CA"/>
        </w:rPr>
        <w:t>H’</w:t>
      </w:r>
      <w:r w:rsidR="0025241A">
        <w:rPr>
          <w:sz w:val="22"/>
          <w:szCs w:val="22"/>
          <w:lang w:val="en-CA"/>
        </w:rPr>
        <w:t> </w:t>
      </w:r>
      <w:r w:rsidRPr="00263A29">
        <w:rPr>
          <w:sz w:val="22"/>
          <w:szCs w:val="22"/>
          <w:lang w:val="en-CA"/>
        </w:rPr>
        <w:t>/</w:t>
      </w:r>
      <w:r w:rsidR="0025241A">
        <w:rPr>
          <w:sz w:val="22"/>
          <w:szCs w:val="22"/>
          <w:lang w:val="en-CA"/>
        </w:rPr>
        <w:t> </w:t>
      </w:r>
      <w:r w:rsidRPr="00263A29">
        <w:rPr>
          <w:sz w:val="22"/>
          <w:szCs w:val="22"/>
          <w:lang w:val="en-CA"/>
        </w:rPr>
        <w:t>8</w:t>
      </w:r>
      <w:r w:rsidR="0025241A">
        <w:rPr>
          <w:sz w:val="22"/>
          <w:szCs w:val="22"/>
          <w:lang w:val="en-CA"/>
        </w:rPr>
        <w:t> </w:t>
      </w:r>
      <w:r w:rsidRPr="00263A29">
        <w:rPr>
          <w:sz w:val="22"/>
          <w:szCs w:val="22"/>
          <w:lang w:val="en-CA"/>
        </w:rPr>
        <w:t>], S[</w:t>
      </w:r>
      <w:r w:rsidR="0025241A">
        <w:rPr>
          <w:sz w:val="22"/>
          <w:szCs w:val="22"/>
          <w:lang w:val="en-CA"/>
        </w:rPr>
        <w:t> −</w:t>
      </w:r>
      <w:r w:rsidRPr="00263A29">
        <w:rPr>
          <w:sz w:val="22"/>
          <w:szCs w:val="22"/>
          <w:lang w:val="en-CA"/>
        </w:rPr>
        <w:t>1, 7</w:t>
      </w:r>
      <w:r w:rsidR="0025241A">
        <w:rPr>
          <w:sz w:val="22"/>
          <w:szCs w:val="22"/>
          <w:lang w:val="en-CA"/>
        </w:rPr>
        <w:t> * </w:t>
      </w:r>
      <w:r w:rsidRPr="00263A29">
        <w:rPr>
          <w:sz w:val="22"/>
          <w:szCs w:val="22"/>
          <w:lang w:val="en-CA"/>
        </w:rPr>
        <w:t>H’</w:t>
      </w:r>
      <w:r w:rsidR="0025241A">
        <w:rPr>
          <w:sz w:val="22"/>
          <w:szCs w:val="22"/>
          <w:lang w:val="en-CA"/>
        </w:rPr>
        <w:t> </w:t>
      </w:r>
      <w:r w:rsidRPr="00263A29">
        <w:rPr>
          <w:sz w:val="22"/>
          <w:szCs w:val="22"/>
          <w:lang w:val="en-CA"/>
        </w:rPr>
        <w:t>/</w:t>
      </w:r>
      <w:r w:rsidR="0025241A">
        <w:rPr>
          <w:sz w:val="22"/>
          <w:szCs w:val="22"/>
          <w:lang w:val="en-CA"/>
        </w:rPr>
        <w:t> </w:t>
      </w:r>
      <w:r w:rsidRPr="00263A29">
        <w:rPr>
          <w:sz w:val="22"/>
          <w:szCs w:val="22"/>
          <w:lang w:val="en-CA"/>
        </w:rPr>
        <w:t>8</w:t>
      </w:r>
      <w:r w:rsidR="0025241A">
        <w:rPr>
          <w:sz w:val="22"/>
          <w:szCs w:val="22"/>
          <w:lang w:val="en-CA"/>
        </w:rPr>
        <w:t> </w:t>
      </w:r>
      <w:r w:rsidRPr="00263A29">
        <w:rPr>
          <w:sz w:val="22"/>
          <w:szCs w:val="22"/>
          <w:lang w:val="en-CA"/>
        </w:rPr>
        <w:t>] when LM-L mode is applied or only the left neighbouring samples are available;</w:t>
      </w:r>
    </w:p>
    <w:p w14:paraId="2EC32D3B" w14:textId="67519E89" w:rsidR="009950C2" w:rsidRPr="001E49D9" w:rsidRDefault="009950C2" w:rsidP="00CA7357">
      <w:pPr>
        <w:rPr>
          <w:rFonts w:eastAsiaTheme="minorEastAsia"/>
          <w:szCs w:val="22"/>
          <w:lang w:eastAsia="ko-KR"/>
        </w:rPr>
      </w:pPr>
      <w:r w:rsidRPr="00CC12E5">
        <w:rPr>
          <w:szCs w:val="22"/>
          <w:lang w:val="en-CA"/>
        </w:rPr>
        <w:t xml:space="preserve">The four neighbouring luma samples at the selected positions are </w:t>
      </w:r>
      <w:r w:rsidRPr="00CC12E5">
        <w:rPr>
          <w:szCs w:val="22"/>
          <w:lang w:val="en-CA" w:eastAsia="zh-CN"/>
        </w:rPr>
        <w:t>down-</w:t>
      </w:r>
      <w:r w:rsidRPr="00CC12E5">
        <w:rPr>
          <w:szCs w:val="22"/>
          <w:lang w:val="en-CA"/>
        </w:rPr>
        <w:t xml:space="preserve">sampled and compared four times to find two </w:t>
      </w:r>
      <w:r w:rsidR="008C0FC5">
        <w:rPr>
          <w:szCs w:val="22"/>
          <w:lang w:val="en-CA"/>
        </w:rPr>
        <w:t>larger</w:t>
      </w:r>
      <w:r w:rsidR="008C0FC5" w:rsidRPr="00CC12E5">
        <w:rPr>
          <w:szCs w:val="22"/>
          <w:lang w:val="en-CA"/>
        </w:rPr>
        <w:t xml:space="preserve"> </w:t>
      </w:r>
      <w:r w:rsidRPr="00CC12E5">
        <w:rPr>
          <w:szCs w:val="22"/>
          <w:lang w:val="en-CA"/>
        </w:rPr>
        <w:t xml:space="preserve">values: </w:t>
      </w:r>
      <w:r w:rsidRPr="00CC12E5">
        <w:rPr>
          <w:i/>
          <w:szCs w:val="22"/>
          <w:lang w:val="en-CA"/>
        </w:rPr>
        <w:t>x</w:t>
      </w:r>
      <w:r w:rsidRPr="00CC12E5">
        <w:rPr>
          <w:szCs w:val="22"/>
          <w:vertAlign w:val="superscript"/>
          <w:lang w:val="en-CA"/>
        </w:rPr>
        <w:t>0</w:t>
      </w:r>
      <w:r w:rsidRPr="00CC12E5">
        <w:rPr>
          <w:i/>
          <w:szCs w:val="22"/>
          <w:vertAlign w:val="subscript"/>
          <w:lang w:val="en-CA"/>
        </w:rPr>
        <w:t>A</w:t>
      </w:r>
      <w:r w:rsidRPr="00CC12E5">
        <w:rPr>
          <w:szCs w:val="22"/>
          <w:lang w:val="en-CA"/>
        </w:rPr>
        <w:t xml:space="preserve"> and </w:t>
      </w:r>
      <w:r w:rsidRPr="00CC12E5">
        <w:rPr>
          <w:i/>
          <w:szCs w:val="22"/>
          <w:lang w:val="en-CA"/>
        </w:rPr>
        <w:t>x</w:t>
      </w:r>
      <w:r w:rsidRPr="00CC12E5">
        <w:rPr>
          <w:szCs w:val="22"/>
          <w:vertAlign w:val="superscript"/>
          <w:lang w:val="en-CA"/>
        </w:rPr>
        <w:t>1</w:t>
      </w:r>
      <w:r w:rsidRPr="00CC12E5">
        <w:rPr>
          <w:i/>
          <w:szCs w:val="22"/>
          <w:vertAlign w:val="subscript"/>
          <w:lang w:val="en-CA"/>
        </w:rPr>
        <w:t>A</w:t>
      </w:r>
      <w:r w:rsidRPr="00CC12E5">
        <w:rPr>
          <w:szCs w:val="22"/>
          <w:lang w:val="en-CA"/>
        </w:rPr>
        <w:t xml:space="preserve">, and two </w:t>
      </w:r>
      <w:r w:rsidR="008C0FC5">
        <w:rPr>
          <w:szCs w:val="22"/>
          <w:lang w:val="en-CA"/>
        </w:rPr>
        <w:t>smaller</w:t>
      </w:r>
      <w:r w:rsidR="008C0FC5" w:rsidRPr="00CC12E5">
        <w:rPr>
          <w:szCs w:val="22"/>
          <w:lang w:val="en-CA"/>
        </w:rPr>
        <w:t xml:space="preserve"> </w:t>
      </w:r>
      <w:r w:rsidRPr="00CC12E5">
        <w:rPr>
          <w:szCs w:val="22"/>
          <w:lang w:val="en-CA"/>
        </w:rPr>
        <w:t xml:space="preserve">values: </w:t>
      </w:r>
      <w:r w:rsidRPr="00CC12E5">
        <w:rPr>
          <w:i/>
          <w:szCs w:val="22"/>
          <w:lang w:val="en-CA"/>
        </w:rPr>
        <w:t>x</w:t>
      </w:r>
      <w:r w:rsidRPr="00CC12E5">
        <w:rPr>
          <w:szCs w:val="22"/>
          <w:vertAlign w:val="superscript"/>
          <w:lang w:val="en-CA"/>
        </w:rPr>
        <w:t>0</w:t>
      </w:r>
      <w:r w:rsidRPr="00CC12E5">
        <w:rPr>
          <w:i/>
          <w:szCs w:val="22"/>
          <w:vertAlign w:val="subscript"/>
          <w:lang w:val="en-CA"/>
        </w:rPr>
        <w:t>B</w:t>
      </w:r>
      <w:r w:rsidRPr="00CC12E5">
        <w:rPr>
          <w:szCs w:val="22"/>
          <w:lang w:val="en-CA"/>
        </w:rPr>
        <w:t xml:space="preserve"> and </w:t>
      </w:r>
      <w:r w:rsidRPr="00CC12E5">
        <w:rPr>
          <w:i/>
          <w:szCs w:val="22"/>
          <w:lang w:val="en-CA"/>
        </w:rPr>
        <w:t>x</w:t>
      </w:r>
      <w:r w:rsidRPr="00CC12E5">
        <w:rPr>
          <w:szCs w:val="22"/>
          <w:vertAlign w:val="superscript"/>
          <w:lang w:val="en-CA"/>
        </w:rPr>
        <w:t>1</w:t>
      </w:r>
      <w:r w:rsidRPr="00CC12E5">
        <w:rPr>
          <w:i/>
          <w:szCs w:val="22"/>
          <w:vertAlign w:val="subscript"/>
          <w:lang w:val="en-CA"/>
        </w:rPr>
        <w:t>B</w:t>
      </w:r>
      <w:r w:rsidRPr="00CC12E5">
        <w:rPr>
          <w:szCs w:val="22"/>
          <w:lang w:val="en-CA"/>
        </w:rPr>
        <w:t xml:space="preserve">. Their corresponding chroma sample values are denoted as </w:t>
      </w:r>
      <w:r w:rsidRPr="00CC12E5">
        <w:rPr>
          <w:i/>
          <w:szCs w:val="22"/>
          <w:lang w:val="en-CA"/>
        </w:rPr>
        <w:t>y</w:t>
      </w:r>
      <w:r w:rsidRPr="00CC12E5">
        <w:rPr>
          <w:szCs w:val="22"/>
          <w:vertAlign w:val="superscript"/>
          <w:lang w:val="en-CA"/>
        </w:rPr>
        <w:t>0</w:t>
      </w:r>
      <w:r w:rsidRPr="00CC12E5">
        <w:rPr>
          <w:i/>
          <w:szCs w:val="22"/>
          <w:vertAlign w:val="subscript"/>
          <w:lang w:val="en-CA"/>
        </w:rPr>
        <w:t>A</w:t>
      </w:r>
      <w:r w:rsidRPr="00CC12E5">
        <w:rPr>
          <w:szCs w:val="22"/>
          <w:lang w:val="en-CA"/>
        </w:rPr>
        <w:t xml:space="preserve">, </w:t>
      </w:r>
      <w:r w:rsidRPr="00CC12E5">
        <w:rPr>
          <w:i/>
          <w:szCs w:val="22"/>
          <w:lang w:val="en-CA"/>
        </w:rPr>
        <w:t>y</w:t>
      </w:r>
      <w:r w:rsidRPr="00CC12E5">
        <w:rPr>
          <w:szCs w:val="22"/>
          <w:vertAlign w:val="superscript"/>
          <w:lang w:val="en-CA"/>
        </w:rPr>
        <w:t>1</w:t>
      </w:r>
      <w:r w:rsidRPr="00CC12E5">
        <w:rPr>
          <w:i/>
          <w:szCs w:val="22"/>
          <w:vertAlign w:val="subscript"/>
          <w:lang w:val="en-CA"/>
        </w:rPr>
        <w:t>A</w:t>
      </w:r>
      <w:r w:rsidRPr="00CC12E5">
        <w:rPr>
          <w:szCs w:val="22"/>
          <w:lang w:val="en-CA"/>
        </w:rPr>
        <w:t xml:space="preserve">, </w:t>
      </w:r>
      <w:r w:rsidRPr="00CC12E5">
        <w:rPr>
          <w:i/>
          <w:szCs w:val="22"/>
          <w:lang w:val="en-CA"/>
        </w:rPr>
        <w:t>y</w:t>
      </w:r>
      <w:r w:rsidRPr="00CC12E5">
        <w:rPr>
          <w:szCs w:val="22"/>
          <w:vertAlign w:val="superscript"/>
          <w:lang w:val="en-CA"/>
        </w:rPr>
        <w:t>0</w:t>
      </w:r>
      <w:r w:rsidRPr="00CC12E5">
        <w:rPr>
          <w:i/>
          <w:szCs w:val="22"/>
          <w:vertAlign w:val="subscript"/>
          <w:lang w:val="en-CA"/>
        </w:rPr>
        <w:t>B</w:t>
      </w:r>
      <w:r w:rsidRPr="00CC12E5">
        <w:rPr>
          <w:szCs w:val="22"/>
          <w:lang w:val="en-CA"/>
        </w:rPr>
        <w:t xml:space="preserve"> and </w:t>
      </w:r>
      <w:r w:rsidRPr="00CC12E5">
        <w:rPr>
          <w:i/>
          <w:szCs w:val="22"/>
          <w:lang w:val="en-CA"/>
        </w:rPr>
        <w:t>y</w:t>
      </w:r>
      <w:r w:rsidRPr="00CC12E5">
        <w:rPr>
          <w:szCs w:val="22"/>
          <w:vertAlign w:val="superscript"/>
          <w:lang w:val="en-CA"/>
        </w:rPr>
        <w:t>1</w:t>
      </w:r>
      <w:r w:rsidRPr="00CC12E5">
        <w:rPr>
          <w:i/>
          <w:szCs w:val="22"/>
          <w:vertAlign w:val="subscript"/>
          <w:lang w:val="en-CA"/>
        </w:rPr>
        <w:t>B</w:t>
      </w:r>
      <w:r w:rsidRPr="00CC12E5">
        <w:rPr>
          <w:szCs w:val="22"/>
          <w:lang w:val="en-CA"/>
        </w:rPr>
        <w:t xml:space="preserve">. Then </w:t>
      </w:r>
      <w:r w:rsidRPr="00CC12E5">
        <w:rPr>
          <w:i/>
          <w:szCs w:val="22"/>
          <w:lang w:val="en-CA"/>
        </w:rPr>
        <w:t>x</w:t>
      </w:r>
      <w:r w:rsidRPr="00CC12E5">
        <w:rPr>
          <w:i/>
          <w:szCs w:val="22"/>
          <w:vertAlign w:val="subscript"/>
          <w:lang w:val="en-CA"/>
        </w:rPr>
        <w:t>A</w:t>
      </w:r>
      <w:r w:rsidRPr="00CC12E5">
        <w:rPr>
          <w:szCs w:val="22"/>
          <w:lang w:val="en-CA"/>
        </w:rPr>
        <w:t xml:space="preserve">, </w:t>
      </w:r>
      <w:r w:rsidRPr="001E49D9">
        <w:rPr>
          <w:i/>
          <w:szCs w:val="22"/>
          <w:lang w:val="en-CA"/>
        </w:rPr>
        <w:t>x</w:t>
      </w:r>
      <w:r w:rsidRPr="001E49D9">
        <w:rPr>
          <w:i/>
          <w:szCs w:val="22"/>
          <w:vertAlign w:val="subscript"/>
          <w:lang w:val="en-CA"/>
        </w:rPr>
        <w:t>B</w:t>
      </w:r>
      <w:r w:rsidRPr="001E49D9">
        <w:rPr>
          <w:szCs w:val="22"/>
          <w:lang w:val="en-CA"/>
        </w:rPr>
        <w:t>,</w:t>
      </w:r>
      <w:r w:rsidRPr="001E49D9">
        <w:rPr>
          <w:i/>
          <w:szCs w:val="22"/>
          <w:lang w:val="en-CA"/>
        </w:rPr>
        <w:t xml:space="preserve"> y</w:t>
      </w:r>
      <w:r w:rsidRPr="001E49D9">
        <w:rPr>
          <w:i/>
          <w:szCs w:val="22"/>
          <w:vertAlign w:val="subscript"/>
          <w:lang w:val="en-CA"/>
        </w:rPr>
        <w:t>A</w:t>
      </w:r>
      <w:r w:rsidRPr="001E49D9">
        <w:rPr>
          <w:szCs w:val="22"/>
          <w:lang w:val="en-CA"/>
        </w:rPr>
        <w:t xml:space="preserve"> and </w:t>
      </w:r>
      <w:r w:rsidRPr="001E49D9">
        <w:rPr>
          <w:i/>
          <w:szCs w:val="22"/>
          <w:lang w:val="en-CA"/>
        </w:rPr>
        <w:t>y</w:t>
      </w:r>
      <w:r w:rsidRPr="001E49D9">
        <w:rPr>
          <w:i/>
          <w:szCs w:val="22"/>
          <w:vertAlign w:val="subscript"/>
          <w:lang w:val="en-CA"/>
        </w:rPr>
        <w:t>B</w:t>
      </w:r>
      <w:r w:rsidRPr="001E49D9">
        <w:rPr>
          <w:szCs w:val="22"/>
        </w:rPr>
        <w:t xml:space="preserve"> are derived as:</w:t>
      </w:r>
    </w:p>
    <w:p w14:paraId="10AAFCDD" w14:textId="02020522" w:rsidR="009950C2" w:rsidRPr="00CC12E5" w:rsidRDefault="009950C2" w:rsidP="00D5520A">
      <w:pPr>
        <w:jc w:val="right"/>
        <w:rPr>
          <w:rFonts w:eastAsiaTheme="minorEastAsia"/>
          <w:szCs w:val="22"/>
          <w:lang w:val="en-CA" w:eastAsia="ko-KR"/>
        </w:rPr>
      </w:pPr>
      <w:r w:rsidRPr="001E49D9">
        <w:rPr>
          <w:rFonts w:eastAsiaTheme="minorEastAsia"/>
          <w:i/>
          <w:szCs w:val="22"/>
          <w:lang w:val="en-CA" w:eastAsia="ko-KR"/>
        </w:rPr>
        <w:t>X</w:t>
      </w:r>
      <w:r w:rsidRPr="001E49D9">
        <w:rPr>
          <w:rFonts w:eastAsiaTheme="minorEastAsia"/>
          <w:i/>
          <w:szCs w:val="22"/>
          <w:vertAlign w:val="subscript"/>
          <w:lang w:val="en-CA" w:eastAsia="ko-KR"/>
        </w:rPr>
        <w:t>a</w:t>
      </w:r>
      <w:r w:rsidRPr="001E49D9">
        <w:rPr>
          <w:szCs w:val="22"/>
          <w:lang w:val="en-CA"/>
        </w:rPr>
        <w:t>=(</w:t>
      </w:r>
      <w:r w:rsidRPr="001E49D9">
        <w:rPr>
          <w:i/>
          <w:szCs w:val="22"/>
          <w:lang w:val="en-CA"/>
        </w:rPr>
        <w:t>x</w:t>
      </w:r>
      <w:r w:rsidRPr="001E49D9">
        <w:rPr>
          <w:szCs w:val="22"/>
          <w:vertAlign w:val="superscript"/>
          <w:lang w:val="en-CA"/>
        </w:rPr>
        <w:t>0</w:t>
      </w:r>
      <w:r w:rsidRPr="001E49D9">
        <w:rPr>
          <w:i/>
          <w:szCs w:val="22"/>
          <w:vertAlign w:val="subscript"/>
          <w:lang w:val="en-CA"/>
        </w:rPr>
        <w:t>A</w:t>
      </w:r>
      <w:r w:rsidRPr="00141022">
        <w:rPr>
          <w:szCs w:val="22"/>
          <w:lang w:val="en-CA"/>
        </w:rPr>
        <w:t xml:space="preserve"> + </w:t>
      </w:r>
      <w:r w:rsidRPr="00141022">
        <w:rPr>
          <w:i/>
          <w:szCs w:val="22"/>
          <w:lang w:val="en-CA"/>
        </w:rPr>
        <w:t>x</w:t>
      </w:r>
      <w:r w:rsidRPr="00141022">
        <w:rPr>
          <w:szCs w:val="22"/>
          <w:vertAlign w:val="superscript"/>
          <w:lang w:val="en-CA"/>
        </w:rPr>
        <w:t>1</w:t>
      </w:r>
      <w:r w:rsidRPr="00141022">
        <w:rPr>
          <w:i/>
          <w:szCs w:val="22"/>
          <w:vertAlign w:val="subscript"/>
          <w:lang w:val="en-CA"/>
        </w:rPr>
        <w:t>A</w:t>
      </w:r>
      <w:r w:rsidRPr="00141022">
        <w:rPr>
          <w:szCs w:val="22"/>
          <w:lang w:val="en-CA"/>
        </w:rPr>
        <w:t xml:space="preserve"> +1)&gt;&gt;1;</w:t>
      </w:r>
      <w:r w:rsidRPr="00141022">
        <w:rPr>
          <w:i/>
          <w:szCs w:val="22"/>
          <w:lang w:val="en-CA"/>
        </w:rPr>
        <w:t xml:space="preserve"> </w:t>
      </w:r>
      <w:r w:rsidRPr="00141022">
        <w:rPr>
          <w:rFonts w:eastAsiaTheme="minorEastAsia"/>
          <w:i/>
          <w:szCs w:val="22"/>
          <w:lang w:val="en-CA" w:eastAsia="ko-KR"/>
        </w:rPr>
        <w:t>X</w:t>
      </w:r>
      <w:r w:rsidRPr="00141022">
        <w:rPr>
          <w:rFonts w:eastAsiaTheme="minorEastAsia"/>
          <w:i/>
          <w:szCs w:val="22"/>
          <w:vertAlign w:val="subscript"/>
          <w:lang w:val="en-CA" w:eastAsia="ko-KR"/>
        </w:rPr>
        <w:t>b</w:t>
      </w:r>
      <w:r w:rsidRPr="00141022">
        <w:rPr>
          <w:szCs w:val="22"/>
          <w:lang w:val="en-CA"/>
        </w:rPr>
        <w:t>=(</w:t>
      </w:r>
      <w:r w:rsidRPr="00141022">
        <w:rPr>
          <w:i/>
          <w:szCs w:val="22"/>
          <w:lang w:val="en-CA"/>
        </w:rPr>
        <w:t>x</w:t>
      </w:r>
      <w:r w:rsidRPr="00141022">
        <w:rPr>
          <w:szCs w:val="22"/>
          <w:vertAlign w:val="superscript"/>
          <w:lang w:val="en-CA"/>
        </w:rPr>
        <w:t>0</w:t>
      </w:r>
      <w:r w:rsidRPr="00141022">
        <w:rPr>
          <w:i/>
          <w:szCs w:val="22"/>
          <w:vertAlign w:val="subscript"/>
          <w:lang w:val="en-CA"/>
        </w:rPr>
        <w:t>B</w:t>
      </w:r>
      <w:r w:rsidRPr="00141022">
        <w:rPr>
          <w:szCs w:val="22"/>
          <w:lang w:val="en-CA"/>
        </w:rPr>
        <w:t xml:space="preserve"> + </w:t>
      </w:r>
      <w:r w:rsidRPr="00141022">
        <w:rPr>
          <w:i/>
          <w:szCs w:val="22"/>
          <w:lang w:val="en-CA"/>
        </w:rPr>
        <w:t>x</w:t>
      </w:r>
      <w:r w:rsidRPr="00141022">
        <w:rPr>
          <w:szCs w:val="22"/>
          <w:vertAlign w:val="superscript"/>
          <w:lang w:val="en-CA"/>
        </w:rPr>
        <w:t>1</w:t>
      </w:r>
      <w:r w:rsidRPr="00141022">
        <w:rPr>
          <w:i/>
          <w:szCs w:val="22"/>
          <w:vertAlign w:val="subscript"/>
          <w:lang w:val="en-CA"/>
        </w:rPr>
        <w:t>B</w:t>
      </w:r>
      <w:r w:rsidRPr="00141022">
        <w:rPr>
          <w:szCs w:val="22"/>
          <w:lang w:val="en-CA"/>
        </w:rPr>
        <w:t xml:space="preserve"> +1)&gt;&gt;1;</w:t>
      </w:r>
      <w:r w:rsidRPr="00141022">
        <w:rPr>
          <w:i/>
          <w:szCs w:val="22"/>
          <w:lang w:val="en-CA"/>
        </w:rPr>
        <w:t xml:space="preserve"> </w:t>
      </w:r>
      <w:r w:rsidRPr="00141022">
        <w:rPr>
          <w:rFonts w:eastAsiaTheme="minorEastAsia"/>
          <w:i/>
          <w:szCs w:val="22"/>
          <w:lang w:val="en-CA" w:eastAsia="ko-KR"/>
        </w:rPr>
        <w:t>Y</w:t>
      </w:r>
      <w:r w:rsidRPr="00AC5E64">
        <w:rPr>
          <w:rFonts w:eastAsiaTheme="minorEastAsia"/>
          <w:i/>
          <w:szCs w:val="22"/>
          <w:vertAlign w:val="subscript"/>
          <w:lang w:val="en-CA" w:eastAsia="ko-KR"/>
        </w:rPr>
        <w:t>a</w:t>
      </w:r>
      <w:r w:rsidRPr="00AC5E64">
        <w:rPr>
          <w:szCs w:val="22"/>
          <w:lang w:val="en-CA"/>
        </w:rPr>
        <w:t>=(</w:t>
      </w:r>
      <w:r w:rsidRPr="00AC5E64">
        <w:rPr>
          <w:i/>
          <w:szCs w:val="22"/>
          <w:lang w:val="en-CA"/>
        </w:rPr>
        <w:t>y</w:t>
      </w:r>
      <w:r w:rsidRPr="00681A37">
        <w:rPr>
          <w:szCs w:val="22"/>
          <w:vertAlign w:val="superscript"/>
          <w:lang w:val="en-CA"/>
        </w:rPr>
        <w:t>0</w:t>
      </w:r>
      <w:r w:rsidRPr="00681A37">
        <w:rPr>
          <w:i/>
          <w:szCs w:val="22"/>
          <w:vertAlign w:val="subscript"/>
          <w:lang w:val="en-CA"/>
        </w:rPr>
        <w:t>A</w:t>
      </w:r>
      <w:r w:rsidRPr="00681A37">
        <w:rPr>
          <w:szCs w:val="22"/>
          <w:lang w:val="en-CA"/>
        </w:rPr>
        <w:t xml:space="preserve"> + </w:t>
      </w:r>
      <w:r w:rsidRPr="00817AC6">
        <w:rPr>
          <w:i/>
          <w:szCs w:val="22"/>
          <w:lang w:val="en-CA"/>
        </w:rPr>
        <w:t>y</w:t>
      </w:r>
      <w:r w:rsidRPr="00817AC6">
        <w:rPr>
          <w:szCs w:val="22"/>
          <w:vertAlign w:val="superscript"/>
          <w:lang w:val="en-CA"/>
        </w:rPr>
        <w:t>1</w:t>
      </w:r>
      <w:r w:rsidRPr="00817AC6">
        <w:rPr>
          <w:i/>
          <w:szCs w:val="22"/>
          <w:vertAlign w:val="subscript"/>
          <w:lang w:val="en-CA"/>
        </w:rPr>
        <w:t>A</w:t>
      </w:r>
      <w:r w:rsidRPr="00390636">
        <w:rPr>
          <w:szCs w:val="22"/>
          <w:lang w:val="en-CA"/>
        </w:rPr>
        <w:t xml:space="preserve"> +1)&gt;&gt;1;</w:t>
      </w:r>
      <w:r w:rsidRPr="00390636">
        <w:rPr>
          <w:i/>
          <w:szCs w:val="22"/>
          <w:lang w:val="en-CA"/>
        </w:rPr>
        <w:t xml:space="preserve"> </w:t>
      </w:r>
      <w:r w:rsidRPr="00390636">
        <w:rPr>
          <w:rFonts w:eastAsiaTheme="minorEastAsia"/>
          <w:i/>
          <w:szCs w:val="22"/>
          <w:lang w:val="en-CA" w:eastAsia="ko-KR"/>
        </w:rPr>
        <w:t>Y</w:t>
      </w:r>
      <w:r w:rsidRPr="00526FF8">
        <w:rPr>
          <w:rFonts w:eastAsiaTheme="minorEastAsia"/>
          <w:i/>
          <w:szCs w:val="22"/>
          <w:vertAlign w:val="subscript"/>
          <w:lang w:val="en-CA" w:eastAsia="ko-KR"/>
        </w:rPr>
        <w:t>b</w:t>
      </w:r>
      <w:r w:rsidRPr="00526FF8">
        <w:rPr>
          <w:szCs w:val="22"/>
          <w:lang w:val="en-CA"/>
        </w:rPr>
        <w:t>=(</w:t>
      </w:r>
      <w:r w:rsidRPr="00526FF8">
        <w:rPr>
          <w:i/>
          <w:szCs w:val="22"/>
          <w:lang w:val="en-CA"/>
        </w:rPr>
        <w:t>y</w:t>
      </w:r>
      <w:r w:rsidRPr="00FF4A4A">
        <w:rPr>
          <w:szCs w:val="22"/>
          <w:vertAlign w:val="superscript"/>
          <w:lang w:val="en-CA"/>
        </w:rPr>
        <w:t>0</w:t>
      </w:r>
      <w:r w:rsidRPr="002D52B9">
        <w:rPr>
          <w:i/>
          <w:szCs w:val="22"/>
          <w:vertAlign w:val="subscript"/>
          <w:lang w:val="en-CA"/>
        </w:rPr>
        <w:t>B</w:t>
      </w:r>
      <w:r w:rsidRPr="004C1F81">
        <w:rPr>
          <w:szCs w:val="22"/>
          <w:lang w:val="en-CA"/>
        </w:rPr>
        <w:t xml:space="preserve"> + </w:t>
      </w:r>
      <w:r w:rsidRPr="00EA46E8">
        <w:rPr>
          <w:i/>
          <w:szCs w:val="22"/>
          <w:lang w:val="en-CA"/>
        </w:rPr>
        <w:t>y</w:t>
      </w:r>
      <w:r w:rsidRPr="00D97438">
        <w:rPr>
          <w:szCs w:val="22"/>
          <w:vertAlign w:val="superscript"/>
          <w:lang w:val="en-CA"/>
        </w:rPr>
        <w:t>1</w:t>
      </w:r>
      <w:r w:rsidRPr="00686876">
        <w:rPr>
          <w:i/>
          <w:szCs w:val="22"/>
          <w:vertAlign w:val="subscript"/>
          <w:lang w:val="en-CA"/>
        </w:rPr>
        <w:t>B</w:t>
      </w:r>
      <w:r w:rsidRPr="001B4D1A">
        <w:rPr>
          <w:szCs w:val="22"/>
          <w:lang w:val="en-CA"/>
        </w:rPr>
        <w:t xml:space="preserve"> +1)&gt;&gt;1</w:t>
      </w:r>
      <w:r w:rsidR="00CC12E5">
        <w:rPr>
          <w:rFonts w:eastAsiaTheme="minorEastAsia"/>
          <w:szCs w:val="22"/>
          <w:lang w:val="en-CA" w:eastAsia="ko-KR"/>
        </w:rPr>
        <w:tab/>
      </w:r>
      <w:r w:rsidR="00CC12E5">
        <w:rPr>
          <w:rFonts w:eastAsiaTheme="minorEastAsia"/>
          <w:szCs w:val="22"/>
          <w:lang w:val="en-CA" w:eastAsia="ko-KR"/>
        </w:rPr>
        <w:tab/>
      </w:r>
      <w:r w:rsidR="00ED22C1" w:rsidRPr="00CC12E5">
        <w:rPr>
          <w:rFonts w:eastAsiaTheme="minorEastAsia" w:hint="eastAsia"/>
          <w:szCs w:val="22"/>
          <w:lang w:val="en-CA" w:eastAsia="ko-KR"/>
        </w:rPr>
        <w:t>(</w:t>
      </w:r>
      <w:r w:rsidR="00CC12E5" w:rsidRPr="00CC12E5">
        <w:rPr>
          <w:rFonts w:eastAsia="Malgun Gothic" w:hint="eastAsia"/>
          <w:szCs w:val="22"/>
          <w:lang w:val="en-CA" w:eastAsia="ko-KR"/>
        </w:rPr>
        <w:t>3</w:t>
      </w:r>
      <w:r w:rsidR="00CC12E5" w:rsidRPr="00CC12E5">
        <w:rPr>
          <w:szCs w:val="22"/>
          <w:lang w:val="en-CA"/>
        </w:rPr>
        <w:t>-</w:t>
      </w:r>
      <w:r w:rsidR="00CC12E5" w:rsidRPr="00CC12E5">
        <w:rPr>
          <w:noProof/>
          <w:szCs w:val="22"/>
          <w:lang w:val="en-CA"/>
        </w:rPr>
        <w:fldChar w:fldCharType="begin"/>
      </w:r>
      <w:r w:rsidR="00CC12E5" w:rsidRPr="00CC12E5">
        <w:rPr>
          <w:noProof/>
          <w:szCs w:val="22"/>
          <w:lang w:val="en-CA"/>
        </w:rPr>
        <w:instrText xml:space="preserve"> SEQ Eq \* MERGEFORMAT </w:instrText>
      </w:r>
      <w:r w:rsidR="00CC12E5" w:rsidRPr="00CC12E5">
        <w:rPr>
          <w:noProof/>
          <w:szCs w:val="22"/>
          <w:lang w:val="en-CA"/>
        </w:rPr>
        <w:fldChar w:fldCharType="separate"/>
      </w:r>
      <w:r w:rsidR="003A61E2">
        <w:rPr>
          <w:noProof/>
          <w:szCs w:val="22"/>
          <w:lang w:val="en-CA"/>
        </w:rPr>
        <w:t>2</w:t>
      </w:r>
      <w:r w:rsidR="00CC12E5" w:rsidRPr="00CC12E5">
        <w:rPr>
          <w:noProof/>
          <w:szCs w:val="22"/>
          <w:lang w:val="en-CA"/>
        </w:rPr>
        <w:fldChar w:fldCharType="end"/>
      </w:r>
      <w:r w:rsidR="00ED22C1" w:rsidRPr="00CC12E5">
        <w:rPr>
          <w:rFonts w:eastAsiaTheme="minorEastAsia" w:hint="eastAsia"/>
          <w:szCs w:val="22"/>
          <w:lang w:val="en-CA" w:eastAsia="ko-KR"/>
        </w:rPr>
        <w:t>)</w:t>
      </w:r>
    </w:p>
    <w:p w14:paraId="682FF8BA" w14:textId="1385F11E" w:rsidR="00ED22C1" w:rsidRPr="00CC12E5" w:rsidRDefault="00ED22C1" w:rsidP="00CD45EA">
      <w:pPr>
        <w:spacing w:after="120"/>
        <w:jc w:val="both"/>
        <w:rPr>
          <w:szCs w:val="22"/>
          <w:lang w:eastAsia="ko-KR"/>
        </w:rPr>
      </w:pPr>
      <w:r w:rsidRPr="00CC12E5">
        <w:rPr>
          <w:rFonts w:eastAsiaTheme="minorEastAsia" w:hint="eastAsia"/>
          <w:szCs w:val="22"/>
          <w:lang w:val="en-CA" w:eastAsia="ko-KR"/>
        </w:rPr>
        <w:t>Finally, t</w:t>
      </w:r>
      <w:r w:rsidRPr="00CC12E5">
        <w:rPr>
          <w:szCs w:val="22"/>
          <w:lang w:val="en-CA"/>
        </w:rPr>
        <w:t xml:space="preserve">he linear model parameters </w:t>
      </w:r>
      <m:oMath>
        <m:r>
          <w:rPr>
            <w:rFonts w:ascii="Cambria Math" w:hAnsi="Cambria Math"/>
            <w:szCs w:val="22"/>
            <w:lang w:val="en-CA"/>
          </w:rPr>
          <m:t>α</m:t>
        </m:r>
      </m:oMath>
      <w:r w:rsidRPr="00CC12E5">
        <w:rPr>
          <w:szCs w:val="22"/>
          <w:lang w:val="en-CA"/>
        </w:rPr>
        <w:t xml:space="preserve"> and </w:t>
      </w:r>
      <m:oMath>
        <m:r>
          <w:rPr>
            <w:rFonts w:ascii="Cambria Math" w:hAnsi="Cambria Math"/>
            <w:szCs w:val="22"/>
            <w:lang w:val="en-CA"/>
          </w:rPr>
          <m:t>β</m:t>
        </m:r>
      </m:oMath>
      <w:r w:rsidRPr="00CC12E5">
        <w:rPr>
          <w:szCs w:val="22"/>
          <w:lang w:val="en-CA"/>
        </w:rPr>
        <w:t xml:space="preserve"> </w:t>
      </w:r>
      <w:r w:rsidRPr="00CC12E5">
        <w:rPr>
          <w:szCs w:val="22"/>
        </w:rPr>
        <w:t>are obtained according to the following equation</w:t>
      </w:r>
      <w:r w:rsidRPr="00CC12E5">
        <w:rPr>
          <w:rFonts w:hint="eastAsia"/>
          <w:szCs w:val="22"/>
          <w:lang w:eastAsia="ko-KR"/>
        </w:rPr>
        <w:t>s.</w:t>
      </w:r>
    </w:p>
    <w:p w14:paraId="1365E771" w14:textId="62EF2CF6" w:rsidR="00ED22C1" w:rsidRPr="00CC12E5" w:rsidRDefault="008D7D79" w:rsidP="00CD45EA">
      <w:pPr>
        <w:pStyle w:val="SPIEbodytext"/>
        <w:spacing w:before="136"/>
        <w:jc w:val="right"/>
        <w:rPr>
          <w:rFonts w:eastAsiaTheme="minorEastAsia"/>
          <w:sz w:val="22"/>
          <w:szCs w:val="22"/>
          <w:lang w:val="en-CA" w:eastAsia="ko-KR"/>
        </w:rPr>
      </w:pPr>
      <m:oMath>
        <m:r>
          <w:rPr>
            <w:rFonts w:ascii="Cambria Math" w:hAnsi="Cambria Math"/>
            <w:szCs w:val="22"/>
            <w:lang w:val="en-CA"/>
          </w:rPr>
          <m:t>α</m:t>
        </m:r>
        <m:r>
          <m:rPr>
            <m:sty m:val="p"/>
          </m:rPr>
          <w:rPr>
            <w:rFonts w:ascii="Cambria Math" w:eastAsia="SimSun" w:hAnsi="Cambria Math"/>
            <w:sz w:val="22"/>
            <w:szCs w:val="22"/>
            <w:lang w:val="en-CA"/>
          </w:rPr>
          <m:t>=</m:t>
        </m:r>
        <m:f>
          <m:fPr>
            <m:ctrlPr>
              <w:rPr>
                <w:rFonts w:ascii="Cambria Math" w:eastAsia="SimSun" w:hAnsi="Cambria Math"/>
                <w:sz w:val="22"/>
                <w:szCs w:val="22"/>
                <w:lang w:val="en-CA"/>
              </w:rPr>
            </m:ctrlPr>
          </m:fPr>
          <m:num>
            <m:sSub>
              <m:sSubPr>
                <m:ctrlPr>
                  <w:rPr>
                    <w:rFonts w:ascii="Cambria Math" w:eastAsia="SimSun" w:hAnsi="Cambria Math"/>
                    <w:sz w:val="22"/>
                    <w:szCs w:val="22"/>
                    <w:lang w:val="en-CA"/>
                  </w:rPr>
                </m:ctrlPr>
              </m:sSubPr>
              <m:e>
                <m:r>
                  <w:rPr>
                    <w:rFonts w:ascii="Cambria Math" w:eastAsia="SimSun" w:hAnsi="Cambria Math"/>
                    <w:sz w:val="22"/>
                    <w:szCs w:val="22"/>
                    <w:lang w:val="en-CA"/>
                  </w:rPr>
                  <m:t>Y</m:t>
                </m:r>
              </m:e>
              <m:sub>
                <m:r>
                  <w:rPr>
                    <w:rFonts w:ascii="Cambria Math" w:eastAsia="SimSun" w:hAnsi="Cambria Math"/>
                    <w:sz w:val="22"/>
                    <w:szCs w:val="22"/>
                    <w:lang w:val="en-CA"/>
                  </w:rPr>
                  <m:t>a</m:t>
                </m:r>
              </m:sub>
            </m:sSub>
            <m:r>
              <m:rPr>
                <m:sty m:val="p"/>
              </m:rPr>
              <w:rPr>
                <w:rFonts w:ascii="Cambria Math" w:eastAsia="SimSun" w:hAnsi="Cambria Math"/>
                <w:sz w:val="22"/>
                <w:szCs w:val="22"/>
                <w:lang w:val="en-CA"/>
              </w:rPr>
              <m:t xml:space="preserve"> -</m:t>
            </m:r>
            <m:sSub>
              <m:sSubPr>
                <m:ctrlPr>
                  <w:rPr>
                    <w:rFonts w:ascii="Cambria Math" w:eastAsia="SimSun" w:hAnsi="Cambria Math"/>
                    <w:sz w:val="22"/>
                    <w:szCs w:val="22"/>
                    <w:lang w:val="en-CA"/>
                  </w:rPr>
                </m:ctrlPr>
              </m:sSubPr>
              <m:e>
                <m:r>
                  <w:rPr>
                    <w:rFonts w:ascii="Cambria Math" w:eastAsia="SimSun" w:hAnsi="Cambria Math"/>
                    <w:sz w:val="22"/>
                    <w:szCs w:val="22"/>
                    <w:lang w:val="en-CA"/>
                  </w:rPr>
                  <m:t>Y</m:t>
                </m:r>
              </m:e>
              <m:sub>
                <m:r>
                  <w:rPr>
                    <w:rFonts w:ascii="Cambria Math" w:eastAsia="SimSun" w:hAnsi="Cambria Math"/>
                    <w:sz w:val="22"/>
                    <w:szCs w:val="22"/>
                    <w:lang w:val="en-CA"/>
                  </w:rPr>
                  <m:t>b</m:t>
                </m:r>
              </m:sub>
            </m:sSub>
          </m:num>
          <m:den>
            <m:sSub>
              <m:sSubPr>
                <m:ctrlPr>
                  <w:rPr>
                    <w:rFonts w:ascii="Cambria Math" w:eastAsia="SimSun" w:hAnsi="Cambria Math"/>
                    <w:sz w:val="22"/>
                    <w:szCs w:val="22"/>
                    <w:lang w:val="en-CA"/>
                  </w:rPr>
                </m:ctrlPr>
              </m:sSubPr>
              <m:e>
                <m:r>
                  <m:rPr>
                    <m:sty m:val="p"/>
                  </m:rPr>
                  <w:rPr>
                    <w:rFonts w:ascii="Cambria Math" w:eastAsia="SimSun" w:hAnsi="Cambria Math"/>
                    <w:sz w:val="22"/>
                    <w:szCs w:val="22"/>
                    <w:lang w:val="en-CA"/>
                  </w:rPr>
                  <m:t>X</m:t>
                </m:r>
              </m:e>
              <m:sub>
                <m:r>
                  <w:rPr>
                    <w:rFonts w:ascii="Cambria Math" w:eastAsia="SimSun" w:hAnsi="Cambria Math"/>
                    <w:sz w:val="22"/>
                    <w:szCs w:val="22"/>
                    <w:lang w:val="en-CA"/>
                  </w:rPr>
                  <m:t>a</m:t>
                </m:r>
              </m:sub>
            </m:sSub>
            <m:r>
              <m:rPr>
                <m:sty m:val="p"/>
              </m:rPr>
              <w:rPr>
                <w:rFonts w:ascii="Cambria Math" w:eastAsia="SimSun" w:hAnsi="Cambria Math"/>
                <w:sz w:val="22"/>
                <w:szCs w:val="22"/>
                <w:lang w:val="en-CA"/>
              </w:rPr>
              <m:t>-</m:t>
            </m:r>
            <m:sSub>
              <m:sSubPr>
                <m:ctrlPr>
                  <w:rPr>
                    <w:rFonts w:ascii="Cambria Math" w:eastAsia="SimSun" w:hAnsi="Cambria Math"/>
                    <w:sz w:val="22"/>
                    <w:szCs w:val="22"/>
                    <w:lang w:val="en-CA"/>
                  </w:rPr>
                </m:ctrlPr>
              </m:sSubPr>
              <m:e>
                <m:r>
                  <w:rPr>
                    <w:rFonts w:ascii="Cambria Math" w:eastAsia="SimSun" w:hAnsi="Cambria Math"/>
                    <w:sz w:val="22"/>
                    <w:szCs w:val="22"/>
                    <w:lang w:val="en-CA"/>
                  </w:rPr>
                  <m:t>X</m:t>
                </m:r>
              </m:e>
              <m:sub>
                <m:r>
                  <w:rPr>
                    <w:rFonts w:ascii="Cambria Math" w:eastAsia="SimSun" w:hAnsi="Cambria Math"/>
                    <w:sz w:val="22"/>
                    <w:szCs w:val="22"/>
                    <w:lang w:val="en-CA"/>
                  </w:rPr>
                  <m:t>b</m:t>
                </m:r>
              </m:sub>
            </m:sSub>
          </m:den>
        </m:f>
      </m:oMath>
      <w:r w:rsidR="00ED22C1" w:rsidRPr="00CC12E5">
        <w:rPr>
          <w:sz w:val="22"/>
          <w:szCs w:val="22"/>
          <w:lang w:val="en-CA"/>
        </w:rPr>
        <w:tab/>
      </w:r>
      <w:r w:rsidR="00ED22C1" w:rsidRPr="00CC12E5">
        <w:rPr>
          <w:sz w:val="22"/>
          <w:szCs w:val="22"/>
          <w:lang w:val="en-CA"/>
        </w:rPr>
        <w:tab/>
      </w:r>
      <w:r w:rsidR="00ED22C1" w:rsidRPr="00CC12E5">
        <w:rPr>
          <w:sz w:val="22"/>
          <w:szCs w:val="22"/>
          <w:lang w:val="en-CA"/>
        </w:rPr>
        <w:tab/>
      </w:r>
      <w:r w:rsidR="00ED22C1" w:rsidRPr="00CC12E5">
        <w:rPr>
          <w:sz w:val="22"/>
          <w:szCs w:val="22"/>
          <w:lang w:val="en-CA"/>
        </w:rPr>
        <w:tab/>
      </w:r>
      <w:r w:rsidR="00ED22C1" w:rsidRPr="00CC12E5">
        <w:rPr>
          <w:sz w:val="22"/>
          <w:szCs w:val="22"/>
          <w:lang w:val="en-CA"/>
        </w:rPr>
        <w:tab/>
      </w:r>
      <w:r w:rsidR="00ED22C1" w:rsidRPr="00CC12E5">
        <w:rPr>
          <w:sz w:val="22"/>
          <w:szCs w:val="22"/>
          <w:lang w:val="en-CA"/>
        </w:rPr>
        <w:tab/>
      </w:r>
      <w:r w:rsidR="00ED22C1" w:rsidRPr="00CC12E5">
        <w:rPr>
          <w:sz w:val="22"/>
          <w:szCs w:val="22"/>
          <w:lang w:val="en-CA"/>
        </w:rPr>
        <w:tab/>
        <w:t>(</w:t>
      </w:r>
      <w:r w:rsidR="00CC12E5" w:rsidRPr="00CC12E5">
        <w:rPr>
          <w:rFonts w:eastAsia="Malgun Gothic" w:hint="eastAsia"/>
          <w:sz w:val="22"/>
          <w:szCs w:val="22"/>
          <w:lang w:val="en-CA" w:eastAsia="ko-KR"/>
        </w:rPr>
        <w:t>3</w:t>
      </w:r>
      <w:r w:rsidR="00CC12E5" w:rsidRPr="00CC12E5">
        <w:rPr>
          <w:sz w:val="22"/>
          <w:szCs w:val="22"/>
          <w:lang w:val="en-CA"/>
        </w:rPr>
        <w:t>-</w:t>
      </w:r>
      <w:r w:rsidR="00CC12E5" w:rsidRPr="00CC12E5">
        <w:rPr>
          <w:noProof/>
          <w:sz w:val="22"/>
          <w:szCs w:val="22"/>
          <w:lang w:val="en-CA"/>
        </w:rPr>
        <w:fldChar w:fldCharType="begin"/>
      </w:r>
      <w:r w:rsidR="00CC12E5" w:rsidRPr="00CC12E5">
        <w:rPr>
          <w:noProof/>
          <w:sz w:val="22"/>
          <w:szCs w:val="22"/>
          <w:lang w:val="en-CA"/>
        </w:rPr>
        <w:instrText xml:space="preserve"> SEQ Eq \* MERGEFORMAT </w:instrText>
      </w:r>
      <w:r w:rsidR="00CC12E5" w:rsidRPr="00CC12E5">
        <w:rPr>
          <w:noProof/>
          <w:sz w:val="22"/>
          <w:szCs w:val="22"/>
          <w:lang w:val="en-CA"/>
        </w:rPr>
        <w:fldChar w:fldCharType="separate"/>
      </w:r>
      <w:r w:rsidR="003A61E2">
        <w:rPr>
          <w:noProof/>
          <w:sz w:val="22"/>
          <w:szCs w:val="22"/>
          <w:lang w:val="en-CA"/>
        </w:rPr>
        <w:t>3</w:t>
      </w:r>
      <w:r w:rsidR="00CC12E5" w:rsidRPr="00CC12E5">
        <w:rPr>
          <w:noProof/>
          <w:sz w:val="22"/>
          <w:szCs w:val="22"/>
          <w:lang w:val="en-CA"/>
        </w:rPr>
        <w:fldChar w:fldCharType="end"/>
      </w:r>
      <w:r w:rsidR="00ED22C1" w:rsidRPr="00CC12E5">
        <w:rPr>
          <w:sz w:val="22"/>
          <w:szCs w:val="22"/>
          <w:lang w:val="en-CA"/>
        </w:rPr>
        <w:t>)</w:t>
      </w:r>
    </w:p>
    <w:p w14:paraId="476C94CB" w14:textId="75B00619" w:rsidR="00ED22C1" w:rsidRPr="00CC12E5" w:rsidRDefault="00ED22C1" w:rsidP="00CD45EA">
      <w:pPr>
        <w:pStyle w:val="SPIEbodytext"/>
        <w:spacing w:before="136"/>
        <w:jc w:val="right"/>
        <w:rPr>
          <w:rFonts w:eastAsia="Malgun Gothic"/>
          <w:sz w:val="22"/>
          <w:szCs w:val="22"/>
          <w:lang w:val="en-CA"/>
        </w:rPr>
      </w:pPr>
      <m:oMath>
        <m:r>
          <m:rPr>
            <m:sty m:val="p"/>
          </m:rPr>
          <w:rPr>
            <w:rFonts w:ascii="Cambria Math" w:hAnsi="Cambria Math"/>
            <w:sz w:val="22"/>
            <w:szCs w:val="22"/>
            <w:lang w:val="en-CA"/>
          </w:rPr>
          <m:t>β=</m:t>
        </m:r>
        <m:sSub>
          <m:sSubPr>
            <m:ctrlPr>
              <w:rPr>
                <w:rFonts w:ascii="Cambria Math" w:hAnsi="Cambria Math"/>
                <w:i/>
                <w:sz w:val="22"/>
                <w:szCs w:val="22"/>
                <w:lang w:val="en-CA"/>
              </w:rPr>
            </m:ctrlPr>
          </m:sSubPr>
          <m:e>
            <m:r>
              <w:rPr>
                <w:rFonts w:ascii="Cambria Math" w:hAnsi="Cambria Math"/>
                <w:sz w:val="22"/>
                <w:szCs w:val="22"/>
                <w:lang w:val="en-CA"/>
              </w:rPr>
              <m:t>Y</m:t>
            </m:r>
          </m:e>
          <m:sub>
            <m:r>
              <w:rPr>
                <w:rFonts w:ascii="Cambria Math" w:hAnsi="Cambria Math"/>
                <w:sz w:val="22"/>
                <w:szCs w:val="22"/>
                <w:lang w:val="en-CA"/>
              </w:rPr>
              <m:t>b</m:t>
            </m:r>
          </m:sub>
        </m:sSub>
        <m:r>
          <m:rPr>
            <m:sty m:val="p"/>
          </m:rPr>
          <w:rPr>
            <w:rFonts w:ascii="Cambria Math" w:hAnsi="Cambria Math"/>
            <w:sz w:val="22"/>
            <w:szCs w:val="22"/>
            <w:lang w:val="en-CA"/>
          </w:rPr>
          <m:t>-</m:t>
        </m:r>
        <m:r>
          <m:rPr>
            <m:sty m:val="p"/>
          </m:rPr>
          <w:rPr>
            <w:rFonts w:ascii="Cambria Math" w:eastAsia="SimSun" w:hAnsi="Cambria Math" w:hint="eastAsia"/>
            <w:sz w:val="22"/>
            <w:szCs w:val="22"/>
            <w:lang w:val="en-CA"/>
          </w:rPr>
          <m:t>α</m:t>
        </m:r>
        <m:r>
          <m:rPr>
            <m:sty m:val="p"/>
          </m:rPr>
          <w:rPr>
            <w:rFonts w:ascii="Cambria Math" w:hAnsi="Cambria Math"/>
            <w:sz w:val="22"/>
            <w:szCs w:val="22"/>
            <w:lang w:val="en-CA"/>
          </w:rPr>
          <m:t>·</m:t>
        </m:r>
        <m:sSub>
          <m:sSubPr>
            <m:ctrlPr>
              <w:rPr>
                <w:rFonts w:ascii="Cambria Math" w:hAnsi="Cambria Math"/>
                <w:sz w:val="22"/>
                <w:szCs w:val="22"/>
                <w:lang w:val="en-CA"/>
              </w:rPr>
            </m:ctrlPr>
          </m:sSubPr>
          <m:e>
            <m:r>
              <w:rPr>
                <w:rFonts w:ascii="Cambria Math" w:hAnsi="Cambria Math"/>
                <w:sz w:val="22"/>
                <w:szCs w:val="22"/>
                <w:lang w:val="en-CA"/>
              </w:rPr>
              <m:t>X</m:t>
            </m:r>
          </m:e>
          <m:sub>
            <m:r>
              <w:rPr>
                <w:rFonts w:ascii="Cambria Math" w:hAnsi="Cambria Math"/>
                <w:sz w:val="22"/>
                <w:szCs w:val="22"/>
                <w:lang w:val="en-CA"/>
              </w:rPr>
              <m:t>b</m:t>
            </m:r>
          </m:sub>
        </m:sSub>
      </m:oMath>
      <w:r w:rsidRPr="00CC12E5">
        <w:rPr>
          <w:rFonts w:eastAsiaTheme="minorEastAsia"/>
          <w:sz w:val="22"/>
          <w:szCs w:val="22"/>
          <w:lang w:val="en-CA" w:eastAsia="ko-KR"/>
        </w:rPr>
        <w:tab/>
      </w:r>
      <w:r w:rsidRPr="00CC12E5">
        <w:rPr>
          <w:sz w:val="22"/>
          <w:szCs w:val="22"/>
          <w:lang w:val="en-CA"/>
        </w:rPr>
        <w:tab/>
      </w:r>
      <w:r w:rsidRPr="00CC12E5">
        <w:rPr>
          <w:sz w:val="22"/>
          <w:szCs w:val="22"/>
          <w:lang w:val="en-CA"/>
        </w:rPr>
        <w:tab/>
      </w:r>
      <w:r w:rsidRPr="00CC12E5">
        <w:rPr>
          <w:sz w:val="22"/>
          <w:szCs w:val="22"/>
          <w:lang w:val="en-CA"/>
        </w:rPr>
        <w:tab/>
      </w:r>
      <w:r w:rsidRPr="00CC12E5">
        <w:rPr>
          <w:sz w:val="22"/>
          <w:szCs w:val="22"/>
          <w:lang w:val="en-CA"/>
        </w:rPr>
        <w:tab/>
      </w:r>
      <w:r w:rsidRPr="00CC12E5">
        <w:rPr>
          <w:sz w:val="22"/>
          <w:szCs w:val="22"/>
          <w:lang w:val="en-CA"/>
        </w:rPr>
        <w:tab/>
      </w:r>
      <w:r w:rsidRPr="00CC12E5">
        <w:rPr>
          <w:sz w:val="22"/>
          <w:szCs w:val="22"/>
          <w:lang w:val="en-CA"/>
        </w:rPr>
        <w:tab/>
        <w:t>(</w:t>
      </w:r>
      <w:r w:rsidR="00CC12E5" w:rsidRPr="00CC12E5">
        <w:rPr>
          <w:rFonts w:eastAsia="Malgun Gothic" w:hint="eastAsia"/>
          <w:sz w:val="22"/>
          <w:szCs w:val="22"/>
          <w:lang w:val="en-CA" w:eastAsia="ko-KR"/>
        </w:rPr>
        <w:t>3</w:t>
      </w:r>
      <w:r w:rsidR="00CC12E5" w:rsidRPr="00CC12E5">
        <w:rPr>
          <w:sz w:val="22"/>
          <w:szCs w:val="22"/>
          <w:lang w:val="en-CA"/>
        </w:rPr>
        <w:t>-</w:t>
      </w:r>
      <w:r w:rsidR="00CC12E5" w:rsidRPr="00CC12E5">
        <w:rPr>
          <w:noProof/>
          <w:sz w:val="22"/>
          <w:szCs w:val="22"/>
          <w:lang w:val="en-CA"/>
        </w:rPr>
        <w:fldChar w:fldCharType="begin"/>
      </w:r>
      <w:r w:rsidR="00CC12E5" w:rsidRPr="00CC12E5">
        <w:rPr>
          <w:noProof/>
          <w:sz w:val="22"/>
          <w:szCs w:val="22"/>
          <w:lang w:val="en-CA"/>
        </w:rPr>
        <w:instrText xml:space="preserve"> SEQ Eq \* MERGEFORMAT </w:instrText>
      </w:r>
      <w:r w:rsidR="00CC12E5" w:rsidRPr="00CC12E5">
        <w:rPr>
          <w:noProof/>
          <w:sz w:val="22"/>
          <w:szCs w:val="22"/>
          <w:lang w:val="en-CA"/>
        </w:rPr>
        <w:fldChar w:fldCharType="separate"/>
      </w:r>
      <w:r w:rsidR="003A61E2">
        <w:rPr>
          <w:noProof/>
          <w:sz w:val="22"/>
          <w:szCs w:val="22"/>
          <w:lang w:val="en-CA"/>
        </w:rPr>
        <w:t>4</w:t>
      </w:r>
      <w:r w:rsidR="00CC12E5" w:rsidRPr="00CC12E5">
        <w:rPr>
          <w:noProof/>
          <w:sz w:val="22"/>
          <w:szCs w:val="22"/>
          <w:lang w:val="en-CA"/>
        </w:rPr>
        <w:fldChar w:fldCharType="end"/>
      </w:r>
      <w:r w:rsidRPr="00CC12E5">
        <w:rPr>
          <w:sz w:val="22"/>
          <w:szCs w:val="22"/>
          <w:lang w:val="en-CA"/>
        </w:rPr>
        <w:t>)</w:t>
      </w:r>
    </w:p>
    <w:p w14:paraId="12CFD267" w14:textId="61305C78" w:rsidR="0018455F" w:rsidRPr="000F7161" w:rsidRDefault="001774E3" w:rsidP="00CD45EA">
      <w:pPr>
        <w:spacing w:after="120"/>
        <w:jc w:val="both"/>
        <w:rPr>
          <w:szCs w:val="22"/>
          <w:lang w:val="en-CA"/>
        </w:rPr>
      </w:pPr>
      <w:r w:rsidRPr="000F7161">
        <w:rPr>
          <w:szCs w:val="22"/>
          <w:lang w:val="en-GB" w:eastAsia="ko-KR"/>
        </w:rPr>
        <w:fldChar w:fldCharType="begin"/>
      </w:r>
      <w:r w:rsidRPr="000F7161">
        <w:rPr>
          <w:szCs w:val="22"/>
          <w:lang w:val="en-GB"/>
        </w:rPr>
        <w:instrText xml:space="preserve"> REF _Ref521507888 \h </w:instrText>
      </w:r>
      <w:r w:rsidRPr="000F7161">
        <w:rPr>
          <w:szCs w:val="22"/>
          <w:lang w:val="en-GB" w:eastAsia="ko-KR"/>
        </w:rPr>
        <w:instrText xml:space="preserve"> \* MERGEFORMAT </w:instrText>
      </w:r>
      <w:r w:rsidRPr="000F7161">
        <w:rPr>
          <w:szCs w:val="22"/>
          <w:lang w:val="en-GB" w:eastAsia="ko-KR"/>
        </w:rPr>
      </w:r>
      <w:r w:rsidRPr="000F7161">
        <w:rPr>
          <w:szCs w:val="22"/>
          <w:lang w:val="en-GB" w:eastAsia="ko-KR"/>
        </w:rPr>
        <w:fldChar w:fldCharType="separate"/>
      </w:r>
      <w:r w:rsidR="003A61E2" w:rsidRPr="003A61E2">
        <w:rPr>
          <w:szCs w:val="22"/>
          <w:lang w:val="en-GB"/>
          <w:rPrChange w:id="151" w:author="v1-jc1" w:date="2020-12-06T19:24:00Z">
            <w:rPr>
              <w:b/>
              <w:sz w:val="20"/>
              <w:lang w:val="en-GB"/>
            </w:rPr>
          </w:rPrChange>
        </w:rPr>
        <w:t xml:space="preserve">Figure </w:t>
      </w:r>
      <w:r w:rsidR="003A61E2" w:rsidRPr="003A61E2">
        <w:rPr>
          <w:noProof/>
          <w:szCs w:val="22"/>
          <w:lang w:val="en-GB"/>
          <w:rPrChange w:id="152" w:author="v1-jc1" w:date="2020-12-06T19:24:00Z">
            <w:rPr>
              <w:b/>
              <w:noProof/>
              <w:sz w:val="20"/>
              <w:lang w:val="en-GB"/>
            </w:rPr>
          </w:rPrChange>
        </w:rPr>
        <w:t>16</w:t>
      </w:r>
      <w:r w:rsidRPr="000F7161">
        <w:rPr>
          <w:szCs w:val="22"/>
          <w:lang w:val="en-GB" w:eastAsia="ko-KR"/>
        </w:rPr>
        <w:fldChar w:fldCharType="end"/>
      </w:r>
      <w:r w:rsidR="0018455F" w:rsidRPr="000F7161">
        <w:rPr>
          <w:szCs w:val="22"/>
          <w:lang w:val="en-CA"/>
        </w:rPr>
        <w:t xml:space="preserve"> shows </w:t>
      </w:r>
      <w:r w:rsidR="00265819" w:rsidRPr="000F7161">
        <w:rPr>
          <w:szCs w:val="22"/>
          <w:lang w:val="en-CA"/>
        </w:rPr>
        <w:t xml:space="preserve">an example of </w:t>
      </w:r>
      <w:r w:rsidR="0018455F" w:rsidRPr="000F7161">
        <w:rPr>
          <w:szCs w:val="22"/>
          <w:lang w:val="en-CA"/>
        </w:rPr>
        <w:t>the location of the left and above samples and the sample of the current block involved in the CCLM mode.</w:t>
      </w:r>
    </w:p>
    <w:p w14:paraId="49C76660" w14:textId="3675B6FD" w:rsidR="0018455F" w:rsidRPr="00510694" w:rsidRDefault="0073267D" w:rsidP="00CA7357">
      <w:pPr>
        <w:keepNext/>
        <w:keepLines/>
        <w:jc w:val="center"/>
        <w:rPr>
          <w:szCs w:val="22"/>
          <w:lang w:val="en-CA"/>
        </w:rPr>
      </w:pPr>
      <w:r>
        <w:rPr>
          <w:noProof/>
          <w:szCs w:val="22"/>
          <w:lang w:eastAsia="zh-CN"/>
        </w:rPr>
        <w:drawing>
          <wp:inline distT="0" distB="0" distL="0" distR="0" wp14:anchorId="58121147" wp14:editId="2A1B2326">
            <wp:extent cx="3767455" cy="1982470"/>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67455" cy="1982470"/>
                    </a:xfrm>
                    <a:prstGeom prst="rect">
                      <a:avLst/>
                    </a:prstGeom>
                    <a:noFill/>
                    <a:ln>
                      <a:noFill/>
                    </a:ln>
                  </pic:spPr>
                </pic:pic>
              </a:graphicData>
            </a:graphic>
          </wp:inline>
        </w:drawing>
      </w:r>
    </w:p>
    <w:p w14:paraId="01AF4A1E" w14:textId="1444E1CF" w:rsidR="0018455F" w:rsidRPr="0009506D" w:rsidRDefault="00F55F46" w:rsidP="00CD45EA">
      <w:pPr>
        <w:spacing w:after="120"/>
        <w:jc w:val="center"/>
        <w:rPr>
          <w:rFonts w:eastAsia="Malgun Gothic"/>
          <w:b/>
          <w:sz w:val="20"/>
          <w:lang w:val="en-CA" w:eastAsia="ko-KR"/>
        </w:rPr>
      </w:pPr>
      <w:bookmarkStart w:id="153" w:name="_Ref521507888"/>
      <w:bookmarkStart w:id="154" w:name="_Ref474326689"/>
      <w:r w:rsidRPr="007D65AA">
        <w:rPr>
          <w:b/>
          <w:sz w:val="20"/>
          <w:lang w:val="en-GB"/>
        </w:rPr>
        <w:t xml:space="preserve">Figure </w:t>
      </w:r>
      <w:r w:rsidR="00795046">
        <w:rPr>
          <w:b/>
          <w:sz w:val="20"/>
          <w:lang w:val="en-GB"/>
        </w:rPr>
        <w:fldChar w:fldCharType="begin"/>
      </w:r>
      <w:r w:rsidR="00795046">
        <w:rPr>
          <w:b/>
          <w:sz w:val="20"/>
          <w:lang w:val="en-GB"/>
        </w:rPr>
        <w:instrText xml:space="preserve"> SEQ Figure \* ARABIC </w:instrText>
      </w:r>
      <w:r w:rsidR="00795046">
        <w:rPr>
          <w:b/>
          <w:sz w:val="20"/>
          <w:lang w:val="en-GB"/>
        </w:rPr>
        <w:fldChar w:fldCharType="separate"/>
      </w:r>
      <w:r w:rsidR="003A61E2">
        <w:rPr>
          <w:b/>
          <w:noProof/>
          <w:sz w:val="20"/>
          <w:lang w:val="en-GB"/>
        </w:rPr>
        <w:t>16</w:t>
      </w:r>
      <w:r w:rsidR="00795046">
        <w:rPr>
          <w:b/>
          <w:sz w:val="20"/>
          <w:lang w:val="en-GB"/>
        </w:rPr>
        <w:fldChar w:fldCharType="end"/>
      </w:r>
      <w:bookmarkEnd w:id="153"/>
      <w:r w:rsidRPr="007D65AA">
        <w:rPr>
          <w:b/>
          <w:sz w:val="20"/>
          <w:lang w:val="en-GB"/>
        </w:rPr>
        <w:t xml:space="preserve"> </w:t>
      </w:r>
      <w:bookmarkEnd w:id="154"/>
      <w:r w:rsidR="009500F7">
        <w:rPr>
          <w:rFonts w:eastAsia="Malgun Gothic"/>
          <w:b/>
          <w:sz w:val="20"/>
          <w:lang w:val="en-CA" w:eastAsia="ko-KR"/>
        </w:rPr>
        <w:t>–</w:t>
      </w:r>
      <w:r w:rsidR="0018455F" w:rsidRPr="00F55F46">
        <w:rPr>
          <w:rFonts w:eastAsia="Malgun Gothic" w:hint="eastAsia"/>
          <w:b/>
          <w:sz w:val="20"/>
          <w:lang w:val="en-CA" w:eastAsia="ko-KR"/>
        </w:rPr>
        <w:t xml:space="preserve"> </w:t>
      </w:r>
      <w:r w:rsidR="0018455F" w:rsidRPr="00F55F46">
        <w:rPr>
          <w:b/>
          <w:sz w:val="20"/>
          <w:lang w:val="en-CA"/>
        </w:rPr>
        <w:t>Loca</w:t>
      </w:r>
      <w:r w:rsidR="0018455F" w:rsidRPr="00510694">
        <w:rPr>
          <w:b/>
          <w:sz w:val="20"/>
          <w:lang w:val="en-CA"/>
        </w:rPr>
        <w:t>tions of the samples used for the derivation of α and β</w:t>
      </w:r>
    </w:p>
    <w:p w14:paraId="0975B791" w14:textId="4694CB05" w:rsidR="00A26EB5" w:rsidRDefault="00FA57DF" w:rsidP="00CA7357">
      <w:pPr>
        <w:jc w:val="both"/>
        <w:rPr>
          <w:lang w:val="en-CA" w:eastAsia="ja-JP"/>
        </w:rPr>
      </w:pPr>
      <w:r>
        <w:rPr>
          <w:lang w:eastAsia="zh-CN"/>
        </w:rPr>
        <w:t xml:space="preserve">The division operation </w:t>
      </w:r>
      <w:r w:rsidR="00A26EB5">
        <w:rPr>
          <w:lang w:eastAsia="zh-CN"/>
        </w:rPr>
        <w:t xml:space="preserve">to calculate </w:t>
      </w:r>
      <w:r w:rsidR="00A26EB5" w:rsidRPr="004C4BBC">
        <w:rPr>
          <w:rFonts w:hint="eastAsia"/>
          <w:lang w:val="en-CA" w:eastAsia="ko-KR"/>
        </w:rPr>
        <w:t>parameter</w:t>
      </w:r>
      <w:r w:rsidR="00A26EB5" w:rsidRPr="004C4BBC">
        <w:rPr>
          <w:lang w:val="en-CA"/>
        </w:rPr>
        <w:t xml:space="preserve"> </w:t>
      </w:r>
      <w:r w:rsidR="00A26EB5" w:rsidRPr="004C4BBC">
        <w:rPr>
          <w:lang w:val="en-CA"/>
        </w:rPr>
        <w:fldChar w:fldCharType="begin"/>
      </w:r>
      <w:r w:rsidR="00A26EB5" w:rsidRPr="004C4BBC">
        <w:rPr>
          <w:lang w:val="en-CA"/>
        </w:rPr>
        <w:instrText xml:space="preserve"> QUOTE </w:instrText>
      </w:r>
      <m:oMath>
        <m:r>
          <m:rPr>
            <m:sty m:val="p"/>
          </m:rPr>
          <w:rPr>
            <w:rFonts w:ascii="Cambria Math" w:hAnsi="Cambria Math"/>
            <w:lang w:val="en-CA"/>
          </w:rPr>
          <m:t>α</m:t>
        </m:r>
      </m:oMath>
      <w:r w:rsidR="00A26EB5" w:rsidRPr="004C4BBC">
        <w:rPr>
          <w:lang w:val="en-CA"/>
        </w:rPr>
        <w:instrText xml:space="preserve"> </w:instrText>
      </w:r>
      <w:r w:rsidR="00A26EB5" w:rsidRPr="004C4BBC">
        <w:rPr>
          <w:lang w:val="en-CA"/>
        </w:rPr>
        <w:fldChar w:fldCharType="separate"/>
      </w:r>
      <m:oMath>
        <m:r>
          <m:rPr>
            <m:sty m:val="p"/>
          </m:rPr>
          <w:rPr>
            <w:rFonts w:ascii="Cambria Math" w:hAnsi="Cambria Math"/>
            <w:lang w:val="en-CA"/>
          </w:rPr>
          <m:t>α</m:t>
        </m:r>
      </m:oMath>
      <w:r w:rsidR="00A26EB5" w:rsidRPr="004C4BBC">
        <w:rPr>
          <w:lang w:val="en-CA"/>
        </w:rPr>
        <w:fldChar w:fldCharType="end"/>
      </w:r>
      <w:r w:rsidR="00333183">
        <w:rPr>
          <w:rFonts w:hint="eastAsia"/>
          <w:lang w:eastAsia="zh-CN"/>
        </w:rPr>
        <w:t xml:space="preserve"> </w:t>
      </w:r>
      <w:r>
        <w:rPr>
          <w:lang w:eastAsia="zh-CN"/>
        </w:rPr>
        <w:t xml:space="preserve">is </w:t>
      </w:r>
      <w:r w:rsidR="00A83C0B">
        <w:rPr>
          <w:lang w:eastAsia="zh-CN"/>
        </w:rPr>
        <w:t xml:space="preserve">implemented with </w:t>
      </w:r>
      <w:r>
        <w:rPr>
          <w:lang w:eastAsia="zh-CN"/>
        </w:rPr>
        <w:t>a look-</w:t>
      </w:r>
      <w:r w:rsidR="00A83C0B">
        <w:rPr>
          <w:lang w:val="en-CA" w:eastAsia="ja-JP"/>
        </w:rPr>
        <w:t xml:space="preserve">up table. </w:t>
      </w:r>
      <w:r w:rsidR="00A26EB5">
        <w:rPr>
          <w:lang w:val="en-CA" w:eastAsia="ja-JP"/>
        </w:rPr>
        <w:t>To reduce the memory required for storing the table</w:t>
      </w:r>
      <w:r>
        <w:rPr>
          <w:lang w:val="en-CA" w:eastAsia="ja-JP"/>
        </w:rPr>
        <w:t xml:space="preserve">, </w:t>
      </w:r>
      <w:r w:rsidR="00A26EB5">
        <w:rPr>
          <w:lang w:val="en-CA" w:eastAsia="ja-JP"/>
        </w:rPr>
        <w:t xml:space="preserve">the </w:t>
      </w:r>
      <w:r w:rsidR="004321AE" w:rsidRPr="00EA7ADA">
        <w:rPr>
          <w:i/>
          <w:lang w:val="en-CA" w:eastAsia="ja-JP"/>
        </w:rPr>
        <w:t>diff</w:t>
      </w:r>
      <w:r w:rsidR="004321AE">
        <w:rPr>
          <w:lang w:val="en-CA" w:eastAsia="ja-JP"/>
        </w:rPr>
        <w:t xml:space="preserve"> value (</w:t>
      </w:r>
      <w:r w:rsidR="00A26EB5">
        <w:rPr>
          <w:lang w:val="en-CA" w:eastAsia="ja-JP"/>
        </w:rPr>
        <w:t xml:space="preserve">difference between </w:t>
      </w:r>
      <w:r w:rsidR="004321AE">
        <w:rPr>
          <w:lang w:val="en-CA" w:eastAsia="ja-JP"/>
        </w:rPr>
        <w:t>maximum and minimum</w:t>
      </w:r>
      <w:r w:rsidR="00A26EB5">
        <w:rPr>
          <w:lang w:val="en-CA" w:eastAsia="ja-JP"/>
        </w:rPr>
        <w:t xml:space="preserve"> values</w:t>
      </w:r>
      <w:r w:rsidR="004321AE">
        <w:rPr>
          <w:lang w:val="en-CA" w:eastAsia="ja-JP"/>
        </w:rPr>
        <w:t>)</w:t>
      </w:r>
      <w:r w:rsidR="00A26EB5">
        <w:rPr>
          <w:lang w:val="en-CA" w:eastAsia="ja-JP"/>
        </w:rPr>
        <w:t xml:space="preserve"> </w:t>
      </w:r>
      <w:r w:rsidR="00A26EB5">
        <w:rPr>
          <w:rFonts w:hint="eastAsia"/>
          <w:lang w:val="en-CA" w:eastAsia="ja-JP"/>
        </w:rPr>
        <w:t>and</w:t>
      </w:r>
      <w:r w:rsidR="00A26EB5">
        <w:rPr>
          <w:lang w:val="en-CA" w:eastAsia="ja-JP"/>
        </w:rPr>
        <w:t xml:space="preserve"> the</w:t>
      </w:r>
      <w:r w:rsidR="004321AE" w:rsidRPr="004321AE">
        <w:rPr>
          <w:rFonts w:hint="eastAsia"/>
          <w:lang w:val="en-CA" w:eastAsia="ko-KR"/>
        </w:rPr>
        <w:t xml:space="preserve"> </w:t>
      </w:r>
      <w:r w:rsidR="004321AE" w:rsidRPr="004C4BBC">
        <w:rPr>
          <w:rFonts w:hint="eastAsia"/>
          <w:lang w:val="en-CA" w:eastAsia="ko-KR"/>
        </w:rPr>
        <w:t>parameter</w:t>
      </w:r>
      <w:r w:rsidR="004321AE" w:rsidRPr="004C4BBC">
        <w:rPr>
          <w:lang w:val="en-CA"/>
        </w:rPr>
        <w:t xml:space="preserve"> </w:t>
      </w:r>
      <w:r w:rsidR="004321AE" w:rsidRPr="004C4BBC">
        <w:rPr>
          <w:lang w:val="en-CA"/>
        </w:rPr>
        <w:fldChar w:fldCharType="begin"/>
      </w:r>
      <w:r w:rsidR="004321AE" w:rsidRPr="004C4BBC">
        <w:rPr>
          <w:lang w:val="en-CA"/>
        </w:rPr>
        <w:instrText xml:space="preserve"> QUOTE </w:instrText>
      </w:r>
      <m:oMath>
        <m:r>
          <m:rPr>
            <m:sty m:val="p"/>
          </m:rPr>
          <w:rPr>
            <w:rFonts w:ascii="Cambria Math" w:hAnsi="Cambria Math"/>
            <w:lang w:val="en-CA"/>
          </w:rPr>
          <m:t>α</m:t>
        </m:r>
      </m:oMath>
      <w:r w:rsidR="004321AE" w:rsidRPr="004C4BBC">
        <w:rPr>
          <w:lang w:val="en-CA"/>
        </w:rPr>
        <w:instrText xml:space="preserve"> </w:instrText>
      </w:r>
      <w:r w:rsidR="004321AE" w:rsidRPr="004C4BBC">
        <w:rPr>
          <w:lang w:val="en-CA"/>
        </w:rPr>
        <w:fldChar w:fldCharType="separate"/>
      </w:r>
      <m:oMath>
        <m:r>
          <m:rPr>
            <m:sty m:val="p"/>
          </m:rPr>
          <w:rPr>
            <w:rFonts w:ascii="Cambria Math" w:hAnsi="Cambria Math"/>
            <w:lang w:val="en-CA"/>
          </w:rPr>
          <m:t>α</m:t>
        </m:r>
      </m:oMath>
      <w:r w:rsidR="004321AE" w:rsidRPr="004C4BBC">
        <w:rPr>
          <w:lang w:val="en-CA"/>
        </w:rPr>
        <w:fldChar w:fldCharType="end"/>
      </w:r>
      <w:r w:rsidR="00A26EB5">
        <w:rPr>
          <w:lang w:val="en-CA" w:eastAsia="ja-JP"/>
        </w:rPr>
        <w:t xml:space="preserve"> are expressed by an exponential notation. For example, </w:t>
      </w:r>
      <w:r w:rsidR="004321AE" w:rsidRPr="00EA7ADA">
        <w:rPr>
          <w:i/>
          <w:lang w:val="en-CA" w:eastAsia="ja-JP"/>
        </w:rPr>
        <w:t>diff</w:t>
      </w:r>
      <w:r w:rsidR="004321AE">
        <w:rPr>
          <w:lang w:val="en-CA" w:eastAsia="ja-JP"/>
        </w:rPr>
        <w:t xml:space="preserve"> </w:t>
      </w:r>
      <w:r w:rsidR="00A26EB5">
        <w:rPr>
          <w:lang w:val="en-CA" w:eastAsia="ja-JP"/>
        </w:rPr>
        <w:t>is approximated with a 4-bit significant part and an exponent. Consequently, the table for 1/diff is reduced into 16 elements for 16 values of the significand as follows:</w:t>
      </w:r>
    </w:p>
    <w:p w14:paraId="040FE077" w14:textId="2B571B00" w:rsidR="00A26EB5" w:rsidRDefault="00A26EB5" w:rsidP="00D5520A">
      <w:pPr>
        <w:tabs>
          <w:tab w:val="clear" w:pos="360"/>
        </w:tabs>
        <w:jc w:val="right"/>
      </w:pPr>
      <w:r w:rsidRPr="00692386">
        <w:t>DivTable [ ] = { 0, 7, 6, 5, 5, 4, 4, 3, 3, 2, 2, 1, 1, 1, 1, 0 }</w:t>
      </w:r>
      <w:r w:rsidR="00141022">
        <w:tab/>
      </w:r>
      <w:r w:rsidR="00141022">
        <w:tab/>
      </w:r>
      <w:r w:rsidR="00141022" w:rsidRPr="00CC12E5">
        <w:rPr>
          <w:szCs w:val="22"/>
          <w:lang w:val="en-CA"/>
        </w:rPr>
        <w:t>(</w:t>
      </w:r>
      <w:r w:rsidR="00141022" w:rsidRPr="00CC12E5">
        <w:rPr>
          <w:rFonts w:eastAsia="Malgun Gothic" w:hint="eastAsia"/>
          <w:szCs w:val="22"/>
          <w:lang w:val="en-CA" w:eastAsia="ko-KR"/>
        </w:rPr>
        <w:t>3</w:t>
      </w:r>
      <w:r w:rsidR="00141022" w:rsidRPr="00CC12E5">
        <w:rPr>
          <w:szCs w:val="22"/>
          <w:lang w:val="en-CA"/>
        </w:rPr>
        <w:t>-</w:t>
      </w:r>
      <w:r w:rsidR="00141022" w:rsidRPr="00CC12E5">
        <w:rPr>
          <w:noProof/>
          <w:szCs w:val="22"/>
          <w:lang w:val="en-CA"/>
        </w:rPr>
        <w:fldChar w:fldCharType="begin"/>
      </w:r>
      <w:r w:rsidR="00141022" w:rsidRPr="00CC12E5">
        <w:rPr>
          <w:noProof/>
          <w:szCs w:val="22"/>
          <w:lang w:val="en-CA"/>
        </w:rPr>
        <w:instrText xml:space="preserve"> SEQ Eq \* MERGEFORMAT </w:instrText>
      </w:r>
      <w:r w:rsidR="00141022" w:rsidRPr="00CC12E5">
        <w:rPr>
          <w:noProof/>
          <w:szCs w:val="22"/>
          <w:lang w:val="en-CA"/>
        </w:rPr>
        <w:fldChar w:fldCharType="separate"/>
      </w:r>
      <w:r w:rsidR="003A61E2">
        <w:rPr>
          <w:noProof/>
          <w:szCs w:val="22"/>
          <w:lang w:val="en-CA"/>
        </w:rPr>
        <w:t>5</w:t>
      </w:r>
      <w:r w:rsidR="00141022" w:rsidRPr="00CC12E5">
        <w:rPr>
          <w:noProof/>
          <w:szCs w:val="22"/>
          <w:lang w:val="en-CA"/>
        </w:rPr>
        <w:fldChar w:fldCharType="end"/>
      </w:r>
      <w:r w:rsidR="00141022" w:rsidRPr="00CC12E5">
        <w:rPr>
          <w:szCs w:val="22"/>
          <w:lang w:val="en-CA"/>
        </w:rPr>
        <w:t>)</w:t>
      </w:r>
    </w:p>
    <w:p w14:paraId="0DBA5C14" w14:textId="3AB15C69" w:rsidR="00333183" w:rsidRDefault="004321AE" w:rsidP="00CD45EA">
      <w:pPr>
        <w:spacing w:after="120"/>
        <w:jc w:val="both"/>
        <w:rPr>
          <w:lang w:eastAsia="zh-CN"/>
        </w:rPr>
      </w:pPr>
      <w:r>
        <w:rPr>
          <w:lang w:val="en-CA" w:eastAsia="ja-JP"/>
        </w:rPr>
        <w:t>This</w:t>
      </w:r>
      <w:r w:rsidR="00FA57DF">
        <w:rPr>
          <w:lang w:val="en-CA" w:eastAsia="ja-JP"/>
        </w:rPr>
        <w:t xml:space="preserve"> would have a benefit of both reducing the complexity of the calculation as well as the memory </w:t>
      </w:r>
      <w:r w:rsidR="00F07016">
        <w:rPr>
          <w:lang w:val="en-CA" w:eastAsia="ja-JP"/>
        </w:rPr>
        <w:t xml:space="preserve">size </w:t>
      </w:r>
      <w:r w:rsidR="00FA57DF">
        <w:rPr>
          <w:lang w:val="en-CA" w:eastAsia="ja-JP"/>
        </w:rPr>
        <w:t xml:space="preserve">required for storing </w:t>
      </w:r>
      <w:r w:rsidR="005D01FA">
        <w:rPr>
          <w:lang w:val="en-CA" w:eastAsia="ja-JP"/>
        </w:rPr>
        <w:t>t</w:t>
      </w:r>
      <w:r w:rsidR="00893CD2">
        <w:rPr>
          <w:lang w:val="en-CA" w:eastAsia="ja-JP"/>
        </w:rPr>
        <w:t>he</w:t>
      </w:r>
      <w:r w:rsidR="00FA57DF">
        <w:rPr>
          <w:lang w:val="en-CA" w:eastAsia="ja-JP"/>
        </w:rPr>
        <w:t xml:space="preserve"> needed tables</w:t>
      </w:r>
    </w:p>
    <w:p w14:paraId="6C8C31F3" w14:textId="77777777" w:rsidR="00BB54F6" w:rsidRPr="004C4BBC" w:rsidRDefault="00BB54F6" w:rsidP="00CD45EA">
      <w:pPr>
        <w:spacing w:after="120"/>
        <w:jc w:val="both"/>
        <w:rPr>
          <w:lang w:eastAsia="zh-CN"/>
        </w:rPr>
      </w:pPr>
      <w:r w:rsidRPr="004C4BBC">
        <w:rPr>
          <w:lang w:eastAsia="zh-CN"/>
        </w:rPr>
        <w:lastRenderedPageBreak/>
        <w:t>B</w:t>
      </w:r>
      <w:r w:rsidRPr="004C4BBC">
        <w:rPr>
          <w:rFonts w:hint="eastAsia"/>
          <w:lang w:eastAsia="zh-CN"/>
        </w:rPr>
        <w:t>eside</w:t>
      </w:r>
      <w:r w:rsidRPr="004C4BBC">
        <w:rPr>
          <w:lang w:eastAsia="zh-CN"/>
        </w:rPr>
        <w:t>s</w:t>
      </w:r>
      <w:r w:rsidRPr="004C4BBC">
        <w:rPr>
          <w:rFonts w:hint="eastAsia"/>
          <w:lang w:eastAsia="zh-CN"/>
        </w:rPr>
        <w:t xml:space="preserve"> the</w:t>
      </w:r>
      <w:r w:rsidRPr="004C4BBC">
        <w:rPr>
          <w:lang w:eastAsia="zh-CN"/>
        </w:rPr>
        <w:t xml:space="preserve"> above template and left template can be used to calculate the linear model coefficients together, they also can be used alternatively in the other 2 LM modes, called LM_A, and LM_L modes.</w:t>
      </w:r>
    </w:p>
    <w:p w14:paraId="6442AA4D" w14:textId="79EF3F1D" w:rsidR="00BB54F6" w:rsidRDefault="00BB54F6" w:rsidP="00CD45EA">
      <w:pPr>
        <w:spacing w:after="120"/>
        <w:jc w:val="both"/>
        <w:rPr>
          <w:rFonts w:eastAsiaTheme="minorEastAsia"/>
          <w:lang w:eastAsia="ko-KR"/>
        </w:rPr>
      </w:pPr>
      <w:r w:rsidRPr="004C4BBC">
        <w:rPr>
          <w:lang w:eastAsia="zh-CN"/>
        </w:rPr>
        <w:t>I</w:t>
      </w:r>
      <w:r w:rsidRPr="004C4BBC">
        <w:rPr>
          <w:rFonts w:hint="eastAsia"/>
          <w:lang w:eastAsia="zh-CN"/>
        </w:rPr>
        <w:t xml:space="preserve">n </w:t>
      </w:r>
      <w:r w:rsidRPr="004C4BBC">
        <w:rPr>
          <w:lang w:eastAsia="zh-CN"/>
        </w:rPr>
        <w:t>LM_</w:t>
      </w:r>
      <w:r w:rsidR="008C0FC5">
        <w:rPr>
          <w:lang w:eastAsia="zh-CN"/>
        </w:rPr>
        <w:t>T</w:t>
      </w:r>
      <w:r w:rsidR="008C0FC5" w:rsidRPr="004C4BBC">
        <w:rPr>
          <w:lang w:eastAsia="zh-CN"/>
        </w:rPr>
        <w:t xml:space="preserve"> </w:t>
      </w:r>
      <w:r w:rsidRPr="004C4BBC">
        <w:rPr>
          <w:lang w:eastAsia="zh-CN"/>
        </w:rPr>
        <w:t>mode, only the above template are used to calculate the linear model coefficients. To get more samples, the above template are extended to (W+H)</w:t>
      </w:r>
      <w:r w:rsidR="00E32FBD">
        <w:rPr>
          <w:lang w:eastAsia="zh-CN"/>
        </w:rPr>
        <w:t xml:space="preserve"> samples</w:t>
      </w:r>
      <w:r w:rsidRPr="004C4BBC">
        <w:rPr>
          <w:lang w:eastAsia="zh-CN"/>
        </w:rPr>
        <w:t>.</w:t>
      </w:r>
      <w:r>
        <w:rPr>
          <w:rFonts w:eastAsiaTheme="minorEastAsia" w:hint="eastAsia"/>
          <w:lang w:eastAsia="ko-KR"/>
        </w:rPr>
        <w:t xml:space="preserve"> </w:t>
      </w:r>
      <w:r w:rsidRPr="004C4BBC">
        <w:rPr>
          <w:lang w:eastAsia="zh-CN"/>
        </w:rPr>
        <w:t xml:space="preserve">In LM_L mode, only left template are used to calculate the linear model coefficients. To get more samples, the left template are extended to </w:t>
      </w:r>
      <w:r w:rsidR="00E32FBD">
        <w:rPr>
          <w:lang w:eastAsia="zh-CN"/>
        </w:rPr>
        <w:t>(</w:t>
      </w:r>
      <w:r w:rsidR="00865550">
        <w:rPr>
          <w:lang w:eastAsia="zh-CN"/>
        </w:rPr>
        <w:t>H+W</w:t>
      </w:r>
      <w:r w:rsidR="00E32FBD">
        <w:rPr>
          <w:lang w:eastAsia="zh-CN"/>
        </w:rPr>
        <w:t>) samples</w:t>
      </w:r>
      <w:r w:rsidRPr="004C4BBC">
        <w:rPr>
          <w:lang w:eastAsia="zh-CN"/>
        </w:rPr>
        <w:t>.</w:t>
      </w:r>
    </w:p>
    <w:p w14:paraId="38EAD500" w14:textId="36A04FF6" w:rsidR="00BB54F6" w:rsidRPr="004C4BBC" w:rsidRDefault="008C0FC5" w:rsidP="000613EB">
      <w:pPr>
        <w:spacing w:after="120"/>
        <w:jc w:val="both"/>
      </w:pPr>
      <w:r w:rsidRPr="000B3B69">
        <w:rPr>
          <w:rFonts w:eastAsiaTheme="minorEastAsia"/>
          <w:lang w:eastAsia="ko-KR"/>
        </w:rPr>
        <w:t>In LM_LT mode, left and above templates are used to calculate the linear model coefficients.</w:t>
      </w:r>
    </w:p>
    <w:p w14:paraId="514FCCB2" w14:textId="3C32EDB0" w:rsidR="00E53ADE" w:rsidRDefault="00E53ADE" w:rsidP="00D5520A">
      <w:pPr>
        <w:jc w:val="both"/>
        <w:rPr>
          <w:lang w:val="en-CA"/>
        </w:rPr>
      </w:pPr>
      <w:r>
        <w:rPr>
          <w:lang w:val="en-CA"/>
        </w:rPr>
        <w:t>To match the chroma sample locations</w:t>
      </w:r>
      <w:r w:rsidR="00CD0C92">
        <w:rPr>
          <w:lang w:val="en-CA"/>
        </w:rPr>
        <w:t xml:space="preserve"> </w:t>
      </w:r>
      <w:r>
        <w:rPr>
          <w:lang w:val="en-CA"/>
        </w:rPr>
        <w:t xml:space="preserve">for </w:t>
      </w:r>
      <w:r w:rsidRPr="009709C0">
        <w:rPr>
          <w:szCs w:val="22"/>
          <w:lang w:val="en-CA"/>
        </w:rPr>
        <w:t>4:2:0</w:t>
      </w:r>
      <w:r>
        <w:rPr>
          <w:szCs w:val="22"/>
          <w:lang w:val="en-CA"/>
        </w:rPr>
        <w:t xml:space="preserve"> video sequences</w:t>
      </w:r>
      <w:r>
        <w:rPr>
          <w:lang w:val="en-CA"/>
        </w:rPr>
        <w:t>, two types of downsampling filter are applied to luma samples to achieve 2 to 1 downsampling ratio in both horizontal and vertical directions</w:t>
      </w:r>
      <w:r>
        <w:rPr>
          <w:szCs w:val="22"/>
          <w:lang w:val="en-CA"/>
        </w:rPr>
        <w:t xml:space="preserve">. The selection of downsampling filter is specified by a SPS level flag. </w:t>
      </w:r>
      <w:r>
        <w:rPr>
          <w:lang w:val="en-CA"/>
        </w:rPr>
        <w:t xml:space="preserve">The two downsmapling filters are as follows, which are </w:t>
      </w:r>
      <w:r w:rsidR="00B403DF">
        <w:rPr>
          <w:lang w:val="en-CA"/>
        </w:rPr>
        <w:t>corresponding</w:t>
      </w:r>
      <w:r>
        <w:rPr>
          <w:lang w:val="en-CA"/>
        </w:rPr>
        <w:t xml:space="preserve"> to “type-0” and “type-2” content</w:t>
      </w:r>
      <w:r w:rsidR="00B403DF">
        <w:rPr>
          <w:lang w:val="en-CA"/>
        </w:rPr>
        <w:t>, respectively</w:t>
      </w:r>
      <w:r>
        <w:rPr>
          <w:lang w:val="en-CA"/>
        </w:rPr>
        <w:t>.</w:t>
      </w:r>
    </w:p>
    <w:p w14:paraId="613C4F7D" w14:textId="4EF45939" w:rsidR="00E53ADE" w:rsidRDefault="00F25D20" w:rsidP="009C5E4D">
      <w:pPr>
        <w:jc w:val="right"/>
        <w:rPr>
          <w:lang w:val="en-CA"/>
        </w:rPr>
      </w:pPr>
      <m:oMath>
        <m:sSub>
          <m:sSubPr>
            <m:ctrlPr>
              <w:rPr>
                <w:rFonts w:ascii="Cambria Math" w:hAnsi="Cambria Math"/>
                <w:i/>
                <w:szCs w:val="22"/>
                <w:lang w:val="en-CA"/>
              </w:rPr>
            </m:ctrlPr>
          </m:sSubPr>
          <m:e>
            <m:r>
              <m:rPr>
                <m:sty m:val="p"/>
              </m:rPr>
              <w:rPr>
                <w:rFonts w:ascii="Cambria Math" w:hAnsi="Cambria Math"/>
                <w:lang w:val="en-CA"/>
              </w:rPr>
              <m:t>Rec</m:t>
            </m:r>
          </m:e>
          <m:sub>
            <m:r>
              <m:rPr>
                <m:sty m:val="p"/>
              </m:rPr>
              <w:rPr>
                <w:rFonts w:ascii="Cambria Math" w:hAnsi="Cambria Math"/>
                <w:lang w:val="en-CA"/>
              </w:rPr>
              <m:t>L</m:t>
            </m:r>
          </m:sub>
        </m:sSub>
        <m:r>
          <m:rPr>
            <m:sty m:val="p"/>
          </m:rPr>
          <w:rPr>
            <w:rFonts w:ascii="Cambria Math" w:hAnsi="Cambria Math"/>
            <w:lang w:val="en-CA"/>
          </w:rPr>
          <m:t>'</m:t>
        </m:r>
        <m:d>
          <m:dPr>
            <m:ctrlPr>
              <w:rPr>
                <w:rFonts w:ascii="Cambria Math" w:hAnsi="Cambria Math"/>
                <w:szCs w:val="22"/>
                <w:lang w:val="en-CA"/>
              </w:rPr>
            </m:ctrlPr>
          </m:dPr>
          <m:e>
            <m:r>
              <w:rPr>
                <w:rFonts w:ascii="Cambria Math" w:hAnsi="Cambria Math"/>
                <w:lang w:val="en-CA"/>
              </w:rPr>
              <m:t>i,j</m:t>
            </m:r>
          </m:e>
        </m:d>
        <m:r>
          <w:rPr>
            <w:rFonts w:ascii="Cambria Math" w:hAnsi="Cambria Math"/>
            <w:lang w:val="en-CA"/>
          </w:rPr>
          <m:t xml:space="preserve">= </m:t>
        </m:r>
        <m:d>
          <m:dPr>
            <m:begChr m:val="["/>
            <m:endChr m:val="]"/>
            <m:ctrlPr>
              <w:rPr>
                <w:rFonts w:ascii="Cambria Math" w:hAnsi="Cambria Math"/>
                <w:i/>
                <w:szCs w:val="22"/>
                <w:lang w:val="en-CA"/>
              </w:rPr>
            </m:ctrlPr>
          </m:dPr>
          <m:e>
            <m:eqArr>
              <m:eqArrPr>
                <m:ctrlPr>
                  <w:rPr>
                    <w:rFonts w:ascii="Cambria Math" w:hAnsi="Cambria Math"/>
                    <w:i/>
                    <w:szCs w:val="22"/>
                    <w:lang w:val="en-CA"/>
                  </w:rPr>
                </m:ctrlPr>
              </m:eqArrPr>
              <m:e>
                <m:sSub>
                  <m:sSubPr>
                    <m:ctrlPr>
                      <w:rPr>
                        <w:rFonts w:ascii="Cambria Math" w:hAnsi="Cambria Math"/>
                        <w:i/>
                        <w:szCs w:val="22"/>
                        <w:lang w:val="en-CA"/>
                      </w:rPr>
                    </m:ctrlPr>
                  </m:sSubPr>
                  <m:e>
                    <m:r>
                      <m:rPr>
                        <m:sty m:val="p"/>
                      </m:rPr>
                      <w:rPr>
                        <w:rFonts w:ascii="Cambria Math" w:hAnsi="Cambria Math"/>
                        <w:lang w:val="en-CA"/>
                      </w:rPr>
                      <m:t>rec</m:t>
                    </m:r>
                  </m:e>
                  <m:sub>
                    <m:r>
                      <m:rPr>
                        <m:sty m:val="p"/>
                      </m:rPr>
                      <w:rPr>
                        <w:rFonts w:ascii="Cambria Math" w:hAnsi="Cambria Math"/>
                        <w:lang w:val="en-CA"/>
                      </w:rPr>
                      <m:t>L</m:t>
                    </m:r>
                  </m:sub>
                </m:sSub>
                <m:d>
                  <m:dPr>
                    <m:ctrlPr>
                      <w:rPr>
                        <w:rFonts w:ascii="Cambria Math" w:hAnsi="Cambria Math"/>
                        <w:szCs w:val="22"/>
                        <w:lang w:val="en-CA"/>
                      </w:rPr>
                    </m:ctrlPr>
                  </m:dPr>
                  <m:e>
                    <m:r>
                      <w:rPr>
                        <w:rFonts w:ascii="Cambria Math" w:hAnsi="Cambria Math"/>
                        <w:lang w:val="en-CA"/>
                      </w:rPr>
                      <m:t>2i-1, 2j-1</m:t>
                    </m:r>
                  </m:e>
                </m:d>
                <m:r>
                  <w:rPr>
                    <w:rFonts w:ascii="Cambria Math" w:hAnsi="Cambria Math"/>
                    <w:lang w:val="en-CA"/>
                  </w:rPr>
                  <m:t>+</m:t>
                </m:r>
                <m:sSub>
                  <m:sSubPr>
                    <m:ctrlPr>
                      <w:rPr>
                        <w:rFonts w:ascii="Cambria Math" w:hAnsi="Cambria Math"/>
                        <w:i/>
                        <w:szCs w:val="22"/>
                        <w:lang w:val="en-CA"/>
                      </w:rPr>
                    </m:ctrlPr>
                  </m:sSubPr>
                  <m:e>
                    <m:r>
                      <m:rPr>
                        <m:sty m:val="p"/>
                      </m:rPr>
                      <w:rPr>
                        <w:rFonts w:ascii="Cambria Math" w:hAnsi="Cambria Math"/>
                        <w:lang w:val="en-CA"/>
                      </w:rPr>
                      <m:t>2∙rec</m:t>
                    </m:r>
                  </m:e>
                  <m:sub>
                    <m:r>
                      <m:rPr>
                        <m:sty m:val="p"/>
                      </m:rPr>
                      <w:rPr>
                        <w:rFonts w:ascii="Cambria Math" w:hAnsi="Cambria Math"/>
                        <w:lang w:val="en-CA"/>
                      </w:rPr>
                      <m:t>L</m:t>
                    </m:r>
                  </m:sub>
                </m:sSub>
                <m:d>
                  <m:dPr>
                    <m:ctrlPr>
                      <w:rPr>
                        <w:rFonts w:ascii="Cambria Math" w:hAnsi="Cambria Math"/>
                        <w:szCs w:val="22"/>
                        <w:lang w:val="en-CA"/>
                      </w:rPr>
                    </m:ctrlPr>
                  </m:dPr>
                  <m:e>
                    <m:r>
                      <w:rPr>
                        <w:rFonts w:ascii="Cambria Math" w:hAnsi="Cambria Math"/>
                        <w:lang w:val="en-CA"/>
                      </w:rPr>
                      <m:t>2i-1,2j-1</m:t>
                    </m:r>
                  </m:e>
                </m:d>
                <m:r>
                  <w:rPr>
                    <w:rFonts w:ascii="Cambria Math" w:hAnsi="Cambria Math"/>
                    <w:lang w:val="en-CA"/>
                  </w:rPr>
                  <m:t>+</m:t>
                </m:r>
                <m:sSub>
                  <m:sSubPr>
                    <m:ctrlPr>
                      <w:rPr>
                        <w:rFonts w:ascii="Cambria Math" w:hAnsi="Cambria Math"/>
                        <w:i/>
                        <w:szCs w:val="22"/>
                        <w:lang w:val="en-CA"/>
                      </w:rPr>
                    </m:ctrlPr>
                  </m:sSubPr>
                  <m:e>
                    <m:r>
                      <m:rPr>
                        <m:sty m:val="p"/>
                      </m:rPr>
                      <w:rPr>
                        <w:rFonts w:ascii="Cambria Math" w:hAnsi="Cambria Math"/>
                        <w:lang w:val="en-CA"/>
                      </w:rPr>
                      <m:t>rec</m:t>
                    </m:r>
                  </m:e>
                  <m:sub>
                    <m:r>
                      <m:rPr>
                        <m:sty m:val="p"/>
                      </m:rPr>
                      <w:rPr>
                        <w:rFonts w:ascii="Cambria Math" w:hAnsi="Cambria Math"/>
                        <w:lang w:val="en-CA"/>
                      </w:rPr>
                      <m:t>L</m:t>
                    </m:r>
                  </m:sub>
                </m:sSub>
                <m:d>
                  <m:dPr>
                    <m:ctrlPr>
                      <w:rPr>
                        <w:rFonts w:ascii="Cambria Math" w:hAnsi="Cambria Math"/>
                        <w:szCs w:val="22"/>
                        <w:lang w:val="en-CA"/>
                      </w:rPr>
                    </m:ctrlPr>
                  </m:dPr>
                  <m:e>
                    <m:r>
                      <w:rPr>
                        <w:rFonts w:ascii="Cambria Math" w:hAnsi="Cambria Math"/>
                        <w:lang w:val="en-CA"/>
                      </w:rPr>
                      <m:t>2i+1,2j-1</m:t>
                    </m:r>
                  </m:e>
                </m:d>
                <m:r>
                  <w:rPr>
                    <w:rFonts w:ascii="Cambria Math" w:hAnsi="Cambria Math"/>
                    <w:lang w:val="en-CA"/>
                  </w:rPr>
                  <m:t>+</m:t>
                </m:r>
                <m:ctrlPr>
                  <w:rPr>
                    <w:rFonts w:ascii="Cambria Math" w:hAnsi="Cambria Math"/>
                    <w:i/>
                    <w:lang w:val="en-CA"/>
                  </w:rPr>
                </m:ctrlPr>
              </m:e>
              <m:e>
                <m:sSub>
                  <m:sSubPr>
                    <m:ctrlPr>
                      <w:rPr>
                        <w:rFonts w:ascii="Cambria Math" w:hAnsi="Cambria Math"/>
                        <w:i/>
                        <w:szCs w:val="22"/>
                        <w:lang w:val="en-CA"/>
                      </w:rPr>
                    </m:ctrlPr>
                  </m:sSubPr>
                  <m:e>
                    <m:sSub>
                      <m:sSubPr>
                        <m:ctrlPr>
                          <w:rPr>
                            <w:rFonts w:ascii="Cambria Math" w:hAnsi="Cambria Math"/>
                            <w:i/>
                            <w:szCs w:val="22"/>
                            <w:lang w:val="en-CA"/>
                          </w:rPr>
                        </m:ctrlPr>
                      </m:sSubPr>
                      <m:e>
                        <m:r>
                          <m:rPr>
                            <m:sty m:val="p"/>
                          </m:rPr>
                          <w:rPr>
                            <w:rFonts w:ascii="Cambria Math" w:hAnsi="Cambria Math"/>
                            <w:lang w:val="en-CA"/>
                          </w:rPr>
                          <m:t>rec</m:t>
                        </m:r>
                      </m:e>
                      <m:sub>
                        <m:r>
                          <m:rPr>
                            <m:sty m:val="p"/>
                          </m:rPr>
                          <w:rPr>
                            <w:rFonts w:ascii="Cambria Math" w:hAnsi="Cambria Math"/>
                            <w:lang w:val="en-CA"/>
                          </w:rPr>
                          <m:t>L</m:t>
                        </m:r>
                      </m:sub>
                    </m:sSub>
                    <m:d>
                      <m:dPr>
                        <m:ctrlPr>
                          <w:rPr>
                            <w:rFonts w:ascii="Cambria Math" w:hAnsi="Cambria Math"/>
                            <w:szCs w:val="22"/>
                            <w:lang w:val="en-CA"/>
                          </w:rPr>
                        </m:ctrlPr>
                      </m:dPr>
                      <m:e>
                        <m:r>
                          <w:rPr>
                            <w:rFonts w:ascii="Cambria Math" w:hAnsi="Cambria Math"/>
                            <w:lang w:val="en-CA"/>
                          </w:rPr>
                          <m:t>2i-1, 2j</m:t>
                        </m:r>
                      </m:e>
                    </m:d>
                    <m:r>
                      <m:rPr>
                        <m:sty m:val="p"/>
                      </m:rPr>
                      <w:rPr>
                        <w:rFonts w:ascii="Cambria Math" w:hAnsi="Cambria Math"/>
                        <w:lang w:val="en-CA"/>
                      </w:rPr>
                      <m:t>+2∙rec</m:t>
                    </m:r>
                  </m:e>
                  <m:sub>
                    <m:r>
                      <m:rPr>
                        <m:sty m:val="p"/>
                      </m:rPr>
                      <w:rPr>
                        <w:rFonts w:ascii="Cambria Math" w:hAnsi="Cambria Math"/>
                        <w:lang w:val="en-CA"/>
                      </w:rPr>
                      <m:t>L</m:t>
                    </m:r>
                  </m:sub>
                </m:sSub>
                <m:d>
                  <m:dPr>
                    <m:ctrlPr>
                      <w:rPr>
                        <w:rFonts w:ascii="Cambria Math" w:hAnsi="Cambria Math"/>
                        <w:szCs w:val="22"/>
                        <w:lang w:val="en-CA"/>
                      </w:rPr>
                    </m:ctrlPr>
                  </m:dPr>
                  <m:e>
                    <m:r>
                      <w:rPr>
                        <w:rFonts w:ascii="Cambria Math" w:hAnsi="Cambria Math"/>
                        <w:lang w:val="en-CA"/>
                      </w:rPr>
                      <m:t>2i, 2j</m:t>
                    </m:r>
                  </m:e>
                </m:d>
                <m:r>
                  <w:rPr>
                    <w:rFonts w:ascii="Cambria Math" w:hAnsi="Cambria Math"/>
                    <w:lang w:val="en-CA"/>
                  </w:rPr>
                  <m:t>+</m:t>
                </m:r>
                <m:sSub>
                  <m:sSubPr>
                    <m:ctrlPr>
                      <w:rPr>
                        <w:rFonts w:ascii="Cambria Math" w:hAnsi="Cambria Math"/>
                        <w:i/>
                        <w:szCs w:val="22"/>
                        <w:lang w:val="en-CA"/>
                      </w:rPr>
                    </m:ctrlPr>
                  </m:sSubPr>
                  <m:e>
                    <m:r>
                      <m:rPr>
                        <m:sty m:val="p"/>
                      </m:rPr>
                      <w:rPr>
                        <w:rFonts w:ascii="Cambria Math" w:hAnsi="Cambria Math"/>
                        <w:lang w:val="en-CA"/>
                      </w:rPr>
                      <m:t>rec</m:t>
                    </m:r>
                  </m:e>
                  <m:sub>
                    <m:r>
                      <m:rPr>
                        <m:sty m:val="p"/>
                      </m:rPr>
                      <w:rPr>
                        <w:rFonts w:ascii="Cambria Math" w:hAnsi="Cambria Math"/>
                        <w:lang w:val="en-CA"/>
                      </w:rPr>
                      <m:t>L</m:t>
                    </m:r>
                  </m:sub>
                </m:sSub>
                <m:d>
                  <m:dPr>
                    <m:ctrlPr>
                      <w:rPr>
                        <w:rFonts w:ascii="Cambria Math" w:hAnsi="Cambria Math"/>
                        <w:szCs w:val="22"/>
                        <w:lang w:val="en-CA"/>
                      </w:rPr>
                    </m:ctrlPr>
                  </m:dPr>
                  <m:e>
                    <m:r>
                      <w:rPr>
                        <w:rFonts w:ascii="Cambria Math" w:hAnsi="Cambria Math"/>
                        <w:lang w:val="en-CA"/>
                      </w:rPr>
                      <m:t>2i+1, 2j</m:t>
                    </m:r>
                  </m:e>
                </m:d>
                <m:r>
                  <w:rPr>
                    <w:rFonts w:ascii="Cambria Math" w:hAnsi="Cambria Math"/>
                    <w:lang w:val="en-CA"/>
                  </w:rPr>
                  <m:t>+4</m:t>
                </m:r>
                <m:ctrlPr>
                  <w:rPr>
                    <w:rFonts w:ascii="Cambria Math" w:hAnsi="Cambria Math"/>
                    <w:i/>
                    <w:lang w:val="en-CA"/>
                  </w:rPr>
                </m:ctrlPr>
              </m:e>
            </m:eqArr>
          </m:e>
        </m:d>
        <m:r>
          <w:rPr>
            <w:rFonts w:ascii="Cambria Math" w:hAnsi="Cambria Math"/>
            <w:lang w:val="en-CA"/>
          </w:rPr>
          <m:t>≫3</m:t>
        </m:r>
      </m:oMath>
      <w:r w:rsidR="00324330" w:rsidRPr="007D65AA">
        <w:rPr>
          <w:szCs w:val="22"/>
          <w:lang w:val="en-CA"/>
        </w:rPr>
        <w:tab/>
      </w:r>
      <w:r w:rsidR="00324330" w:rsidRPr="005330A7">
        <w:rPr>
          <w:szCs w:val="22"/>
          <w:lang w:val="en-CA"/>
        </w:rPr>
        <w:t>(</w:t>
      </w:r>
      <w:r w:rsidR="00324330" w:rsidRPr="005330A7">
        <w:rPr>
          <w:rFonts w:eastAsia="Malgun Gothic" w:hint="eastAsia"/>
          <w:szCs w:val="22"/>
          <w:lang w:val="en-CA" w:eastAsia="ko-KR"/>
        </w:rPr>
        <w:t>3</w:t>
      </w:r>
      <w:r w:rsidR="00324330" w:rsidRPr="005330A7">
        <w:rPr>
          <w:rFonts w:eastAsia="Malgun Gothic"/>
          <w:szCs w:val="22"/>
          <w:lang w:val="en-CA" w:eastAsia="ko-KR"/>
        </w:rPr>
        <w:t>-</w:t>
      </w:r>
      <w:r w:rsidR="00324330" w:rsidRPr="000F2223">
        <w:rPr>
          <w:noProof/>
          <w:szCs w:val="22"/>
          <w:lang w:val="en-CA"/>
        </w:rPr>
        <w:fldChar w:fldCharType="begin"/>
      </w:r>
      <w:r w:rsidR="00324330" w:rsidRPr="005330A7">
        <w:rPr>
          <w:noProof/>
          <w:szCs w:val="22"/>
          <w:lang w:val="en-CA"/>
        </w:rPr>
        <w:instrText xml:space="preserve"> SEQ Eq \* MERGEFORMAT </w:instrText>
      </w:r>
      <w:r w:rsidR="00324330" w:rsidRPr="000F2223">
        <w:rPr>
          <w:noProof/>
          <w:szCs w:val="22"/>
          <w:lang w:val="en-CA"/>
        </w:rPr>
        <w:fldChar w:fldCharType="separate"/>
      </w:r>
      <w:r w:rsidR="003A61E2">
        <w:rPr>
          <w:noProof/>
          <w:szCs w:val="22"/>
          <w:lang w:val="en-CA"/>
        </w:rPr>
        <w:t>6</w:t>
      </w:r>
      <w:r w:rsidR="00324330" w:rsidRPr="000F2223">
        <w:rPr>
          <w:noProof/>
          <w:szCs w:val="22"/>
          <w:lang w:val="en-CA"/>
        </w:rPr>
        <w:fldChar w:fldCharType="end"/>
      </w:r>
      <w:r w:rsidR="00324330" w:rsidRPr="005330A7">
        <w:rPr>
          <w:szCs w:val="22"/>
          <w:lang w:val="en-CA"/>
        </w:rPr>
        <w:t>)</w:t>
      </w:r>
    </w:p>
    <w:p w14:paraId="79B5BB8B" w14:textId="67E0F1F4" w:rsidR="00E53ADE" w:rsidRDefault="00F25D20" w:rsidP="009C5E4D">
      <w:pPr>
        <w:jc w:val="right"/>
        <w:rPr>
          <w:lang w:val="en-CA"/>
        </w:rPr>
      </w:pPr>
      <m:oMath>
        <m:sSub>
          <m:sSubPr>
            <m:ctrlPr>
              <w:rPr>
                <w:rFonts w:ascii="Cambria Math" w:hAnsi="Cambria Math"/>
                <w:i/>
                <w:szCs w:val="22"/>
                <w:lang w:val="en-CA"/>
              </w:rPr>
            </m:ctrlPr>
          </m:sSubPr>
          <m:e>
            <m:r>
              <m:rPr>
                <m:sty m:val="p"/>
              </m:rPr>
              <w:rPr>
                <w:rFonts w:ascii="Cambria Math" w:hAnsi="Cambria Math"/>
                <w:lang w:val="en-CA"/>
              </w:rPr>
              <m:t>rec</m:t>
            </m:r>
          </m:e>
          <m:sub>
            <m:r>
              <m:rPr>
                <m:sty m:val="p"/>
              </m:rPr>
              <w:rPr>
                <w:rFonts w:ascii="Cambria Math" w:hAnsi="Cambria Math"/>
                <w:lang w:val="en-CA"/>
              </w:rPr>
              <m:t>L</m:t>
            </m:r>
          </m:sub>
        </m:sSub>
        <m:r>
          <m:rPr>
            <m:sty m:val="p"/>
          </m:rPr>
          <w:rPr>
            <w:rFonts w:ascii="Cambria Math" w:hAnsi="Cambria Math"/>
            <w:lang w:val="en-CA"/>
          </w:rPr>
          <m:t>'</m:t>
        </m:r>
        <m:d>
          <m:dPr>
            <m:ctrlPr>
              <w:rPr>
                <w:rFonts w:ascii="Cambria Math" w:hAnsi="Cambria Math"/>
                <w:szCs w:val="22"/>
                <w:lang w:val="en-CA"/>
              </w:rPr>
            </m:ctrlPr>
          </m:dPr>
          <m:e>
            <m:r>
              <w:rPr>
                <w:rFonts w:ascii="Cambria Math" w:hAnsi="Cambria Math"/>
                <w:lang w:val="en-CA"/>
              </w:rPr>
              <m:t>i,j</m:t>
            </m:r>
          </m:e>
        </m:d>
        <m:r>
          <w:rPr>
            <w:rFonts w:ascii="Cambria Math" w:hAnsi="Cambria Math"/>
            <w:lang w:val="en-CA"/>
          </w:rPr>
          <m:t xml:space="preserve">= </m:t>
        </m:r>
        <m:d>
          <m:dPr>
            <m:begChr m:val="["/>
            <m:endChr m:val="]"/>
            <m:ctrlPr>
              <w:rPr>
                <w:rFonts w:ascii="Cambria Math" w:hAnsi="Cambria Math"/>
                <w:i/>
                <w:szCs w:val="22"/>
                <w:lang w:val="en-CA"/>
              </w:rPr>
            </m:ctrlPr>
          </m:dPr>
          <m:e>
            <m:eqArr>
              <m:eqArrPr>
                <m:ctrlPr>
                  <w:rPr>
                    <w:rFonts w:ascii="Cambria Math" w:hAnsi="Cambria Math"/>
                    <w:i/>
                    <w:szCs w:val="22"/>
                    <w:lang w:val="en-CA"/>
                  </w:rPr>
                </m:ctrlPr>
              </m:eqArrPr>
              <m:e>
                <m:sSub>
                  <m:sSubPr>
                    <m:ctrlPr>
                      <w:rPr>
                        <w:rFonts w:ascii="Cambria Math" w:hAnsi="Cambria Math"/>
                        <w:i/>
                        <w:szCs w:val="22"/>
                        <w:lang w:val="en-CA"/>
                      </w:rPr>
                    </m:ctrlPr>
                  </m:sSubPr>
                  <m:e>
                    <m:r>
                      <m:rPr>
                        <m:sty m:val="p"/>
                      </m:rPr>
                      <w:rPr>
                        <w:rFonts w:ascii="Cambria Math" w:hAnsi="Cambria Math"/>
                        <w:lang w:val="en-CA"/>
                      </w:rPr>
                      <m:t>rec</m:t>
                    </m:r>
                  </m:e>
                  <m:sub>
                    <m:r>
                      <m:rPr>
                        <m:sty m:val="p"/>
                      </m:rPr>
                      <w:rPr>
                        <w:rFonts w:ascii="Cambria Math" w:hAnsi="Cambria Math"/>
                        <w:lang w:val="en-CA"/>
                      </w:rPr>
                      <m:t>L</m:t>
                    </m:r>
                  </m:sub>
                </m:sSub>
                <m:d>
                  <m:dPr>
                    <m:ctrlPr>
                      <w:rPr>
                        <w:rFonts w:ascii="Cambria Math" w:hAnsi="Cambria Math"/>
                        <w:szCs w:val="22"/>
                        <w:lang w:val="en-CA"/>
                      </w:rPr>
                    </m:ctrlPr>
                  </m:dPr>
                  <m:e>
                    <m:r>
                      <w:rPr>
                        <w:rFonts w:ascii="Cambria Math" w:hAnsi="Cambria Math"/>
                        <w:lang w:val="en-CA"/>
                      </w:rPr>
                      <m:t>2i,2j-1</m:t>
                    </m:r>
                  </m:e>
                </m:d>
                <m:r>
                  <w:rPr>
                    <w:rFonts w:ascii="Cambria Math" w:hAnsi="Cambria Math"/>
                    <w:lang w:val="en-CA"/>
                  </w:rPr>
                  <m:t>+</m:t>
                </m:r>
                <m:sSub>
                  <m:sSubPr>
                    <m:ctrlPr>
                      <w:rPr>
                        <w:rFonts w:ascii="Cambria Math" w:hAnsi="Cambria Math"/>
                        <w:i/>
                        <w:szCs w:val="22"/>
                        <w:lang w:val="en-CA"/>
                      </w:rPr>
                    </m:ctrlPr>
                  </m:sSubPr>
                  <m:e>
                    <m:r>
                      <m:rPr>
                        <m:sty m:val="p"/>
                      </m:rPr>
                      <w:rPr>
                        <w:rFonts w:ascii="Cambria Math" w:hAnsi="Cambria Math"/>
                        <w:lang w:val="en-CA"/>
                      </w:rPr>
                      <m:t>rec</m:t>
                    </m:r>
                  </m:e>
                  <m:sub>
                    <m:r>
                      <m:rPr>
                        <m:sty m:val="p"/>
                      </m:rPr>
                      <w:rPr>
                        <w:rFonts w:ascii="Cambria Math" w:hAnsi="Cambria Math"/>
                        <w:lang w:val="en-CA"/>
                      </w:rPr>
                      <m:t>L</m:t>
                    </m:r>
                  </m:sub>
                </m:sSub>
                <m:d>
                  <m:dPr>
                    <m:ctrlPr>
                      <w:rPr>
                        <w:rFonts w:ascii="Cambria Math" w:hAnsi="Cambria Math"/>
                        <w:szCs w:val="22"/>
                        <w:lang w:val="en-CA"/>
                      </w:rPr>
                    </m:ctrlPr>
                  </m:dPr>
                  <m:e>
                    <m:r>
                      <w:rPr>
                        <w:rFonts w:ascii="Cambria Math" w:hAnsi="Cambria Math"/>
                        <w:lang w:val="en-CA"/>
                      </w:rPr>
                      <m:t>2i-1,2j</m:t>
                    </m:r>
                  </m:e>
                </m:d>
                <m:r>
                  <w:rPr>
                    <w:rFonts w:ascii="Cambria Math" w:hAnsi="Cambria Math"/>
                    <w:lang w:val="en-CA"/>
                  </w:rPr>
                  <m:t>+</m:t>
                </m:r>
                <m:sSub>
                  <m:sSubPr>
                    <m:ctrlPr>
                      <w:rPr>
                        <w:rFonts w:ascii="Cambria Math" w:hAnsi="Cambria Math"/>
                        <w:i/>
                        <w:szCs w:val="22"/>
                        <w:lang w:val="en-CA"/>
                      </w:rPr>
                    </m:ctrlPr>
                  </m:sSubPr>
                  <m:e>
                    <m:r>
                      <m:rPr>
                        <m:sty m:val="p"/>
                      </m:rPr>
                      <w:rPr>
                        <w:rFonts w:ascii="Cambria Math" w:hAnsi="Cambria Math"/>
                        <w:lang w:val="en-CA"/>
                      </w:rPr>
                      <m:t>4∙rec</m:t>
                    </m:r>
                  </m:e>
                  <m:sub>
                    <m:r>
                      <m:rPr>
                        <m:sty m:val="p"/>
                      </m:rPr>
                      <w:rPr>
                        <w:rFonts w:ascii="Cambria Math" w:hAnsi="Cambria Math"/>
                        <w:lang w:val="en-CA"/>
                      </w:rPr>
                      <m:t>L</m:t>
                    </m:r>
                  </m:sub>
                </m:sSub>
                <m:d>
                  <m:dPr>
                    <m:ctrlPr>
                      <w:rPr>
                        <w:rFonts w:ascii="Cambria Math" w:hAnsi="Cambria Math"/>
                        <w:szCs w:val="22"/>
                        <w:lang w:val="en-CA"/>
                      </w:rPr>
                    </m:ctrlPr>
                  </m:dPr>
                  <m:e>
                    <m:r>
                      <w:rPr>
                        <w:rFonts w:ascii="Cambria Math" w:hAnsi="Cambria Math"/>
                        <w:lang w:val="en-CA"/>
                      </w:rPr>
                      <m:t>2i,2j</m:t>
                    </m:r>
                  </m:e>
                </m:d>
                <m:ctrlPr>
                  <w:rPr>
                    <w:rFonts w:ascii="Cambria Math" w:hAnsi="Cambria Math"/>
                    <w:i/>
                    <w:lang w:val="en-CA"/>
                  </w:rPr>
                </m:ctrlPr>
              </m:e>
              <m:e>
                <m:r>
                  <w:rPr>
                    <w:rFonts w:ascii="Cambria Math" w:hAnsi="Cambria Math"/>
                    <w:lang w:val="en-CA"/>
                  </w:rPr>
                  <m:t>+</m:t>
                </m:r>
                <m:sSub>
                  <m:sSubPr>
                    <m:ctrlPr>
                      <w:rPr>
                        <w:rFonts w:ascii="Cambria Math" w:hAnsi="Cambria Math"/>
                        <w:i/>
                        <w:szCs w:val="22"/>
                        <w:lang w:val="en-CA"/>
                      </w:rPr>
                    </m:ctrlPr>
                  </m:sSubPr>
                  <m:e>
                    <m:r>
                      <m:rPr>
                        <m:sty m:val="p"/>
                      </m:rPr>
                      <w:rPr>
                        <w:rFonts w:ascii="Cambria Math" w:hAnsi="Cambria Math"/>
                        <w:lang w:val="en-CA"/>
                      </w:rPr>
                      <m:t>rec</m:t>
                    </m:r>
                  </m:e>
                  <m:sub>
                    <m:r>
                      <m:rPr>
                        <m:sty m:val="p"/>
                      </m:rPr>
                      <w:rPr>
                        <w:rFonts w:ascii="Cambria Math" w:hAnsi="Cambria Math"/>
                        <w:lang w:val="en-CA"/>
                      </w:rPr>
                      <m:t>L</m:t>
                    </m:r>
                  </m:sub>
                </m:sSub>
                <m:d>
                  <m:dPr>
                    <m:ctrlPr>
                      <w:rPr>
                        <w:rFonts w:ascii="Cambria Math" w:hAnsi="Cambria Math"/>
                        <w:szCs w:val="22"/>
                        <w:lang w:val="en-CA"/>
                      </w:rPr>
                    </m:ctrlPr>
                  </m:dPr>
                  <m:e>
                    <m:r>
                      <w:rPr>
                        <w:rFonts w:ascii="Cambria Math" w:hAnsi="Cambria Math"/>
                        <w:lang w:val="en-CA"/>
                      </w:rPr>
                      <m:t>2i+1,2j</m:t>
                    </m:r>
                  </m:e>
                </m:d>
                <m:r>
                  <w:rPr>
                    <w:rFonts w:ascii="Cambria Math" w:hAnsi="Cambria Math"/>
                    <w:lang w:val="en-CA"/>
                  </w:rPr>
                  <m:t>+</m:t>
                </m:r>
                <m:sSub>
                  <m:sSubPr>
                    <m:ctrlPr>
                      <w:rPr>
                        <w:rFonts w:ascii="Cambria Math" w:hAnsi="Cambria Math"/>
                        <w:i/>
                        <w:szCs w:val="22"/>
                        <w:lang w:val="en-CA"/>
                      </w:rPr>
                    </m:ctrlPr>
                  </m:sSubPr>
                  <m:e>
                    <m:r>
                      <m:rPr>
                        <m:sty m:val="p"/>
                      </m:rPr>
                      <w:rPr>
                        <w:rFonts w:ascii="Cambria Math" w:hAnsi="Cambria Math"/>
                        <w:lang w:val="en-CA"/>
                      </w:rPr>
                      <m:t>rec</m:t>
                    </m:r>
                  </m:e>
                  <m:sub>
                    <m:r>
                      <m:rPr>
                        <m:sty m:val="p"/>
                      </m:rPr>
                      <w:rPr>
                        <w:rFonts w:ascii="Cambria Math" w:hAnsi="Cambria Math"/>
                        <w:lang w:val="en-CA"/>
                      </w:rPr>
                      <m:t>L</m:t>
                    </m:r>
                  </m:sub>
                </m:sSub>
                <m:d>
                  <m:dPr>
                    <m:ctrlPr>
                      <w:rPr>
                        <w:rFonts w:ascii="Cambria Math" w:hAnsi="Cambria Math"/>
                        <w:szCs w:val="22"/>
                        <w:lang w:val="en-CA"/>
                      </w:rPr>
                    </m:ctrlPr>
                  </m:dPr>
                  <m:e>
                    <m:r>
                      <w:rPr>
                        <w:rFonts w:ascii="Cambria Math" w:hAnsi="Cambria Math"/>
                        <w:lang w:val="en-CA"/>
                      </w:rPr>
                      <m:t>2i,2j+1</m:t>
                    </m:r>
                  </m:e>
                </m:d>
                <m:r>
                  <w:rPr>
                    <w:rFonts w:ascii="Cambria Math" w:hAnsi="Cambria Math"/>
                    <w:lang w:val="en-CA"/>
                  </w:rPr>
                  <m:t>+4</m:t>
                </m:r>
                <m:ctrlPr>
                  <w:rPr>
                    <w:rFonts w:ascii="Cambria Math" w:hAnsi="Cambria Math"/>
                    <w:i/>
                    <w:lang w:val="en-CA"/>
                  </w:rPr>
                </m:ctrlPr>
              </m:e>
            </m:eqArr>
          </m:e>
        </m:d>
        <m:r>
          <w:rPr>
            <w:rFonts w:ascii="Cambria Math" w:hAnsi="Cambria Math"/>
            <w:lang w:val="en-CA"/>
          </w:rPr>
          <m:t>≫3</m:t>
        </m:r>
      </m:oMath>
      <w:r w:rsidR="00324330" w:rsidRPr="007D65AA">
        <w:rPr>
          <w:szCs w:val="22"/>
          <w:lang w:val="en-CA"/>
        </w:rPr>
        <w:tab/>
      </w:r>
      <w:r w:rsidR="00324330" w:rsidRPr="007D65AA">
        <w:rPr>
          <w:szCs w:val="22"/>
          <w:lang w:val="en-CA"/>
        </w:rPr>
        <w:tab/>
      </w:r>
      <w:r w:rsidR="00324330" w:rsidRPr="005330A7">
        <w:rPr>
          <w:szCs w:val="22"/>
          <w:lang w:val="en-CA"/>
        </w:rPr>
        <w:t>(</w:t>
      </w:r>
      <w:r w:rsidR="00324330" w:rsidRPr="005330A7">
        <w:rPr>
          <w:rFonts w:eastAsia="Malgun Gothic" w:hint="eastAsia"/>
          <w:szCs w:val="22"/>
          <w:lang w:val="en-CA" w:eastAsia="ko-KR"/>
        </w:rPr>
        <w:t>3</w:t>
      </w:r>
      <w:r w:rsidR="00324330" w:rsidRPr="005330A7">
        <w:rPr>
          <w:rFonts w:eastAsia="Malgun Gothic"/>
          <w:szCs w:val="22"/>
          <w:lang w:val="en-CA" w:eastAsia="ko-KR"/>
        </w:rPr>
        <w:t>-</w:t>
      </w:r>
      <w:r w:rsidR="00324330" w:rsidRPr="000F2223">
        <w:rPr>
          <w:noProof/>
          <w:szCs w:val="22"/>
          <w:lang w:val="en-CA"/>
        </w:rPr>
        <w:fldChar w:fldCharType="begin"/>
      </w:r>
      <w:r w:rsidR="00324330" w:rsidRPr="005330A7">
        <w:rPr>
          <w:noProof/>
          <w:szCs w:val="22"/>
          <w:lang w:val="en-CA"/>
        </w:rPr>
        <w:instrText xml:space="preserve"> SEQ Eq \* MERGEFORMAT </w:instrText>
      </w:r>
      <w:r w:rsidR="00324330" w:rsidRPr="000F2223">
        <w:rPr>
          <w:noProof/>
          <w:szCs w:val="22"/>
          <w:lang w:val="en-CA"/>
        </w:rPr>
        <w:fldChar w:fldCharType="separate"/>
      </w:r>
      <w:r w:rsidR="003A61E2">
        <w:rPr>
          <w:noProof/>
          <w:szCs w:val="22"/>
          <w:lang w:val="en-CA"/>
        </w:rPr>
        <w:t>7</w:t>
      </w:r>
      <w:r w:rsidR="00324330" w:rsidRPr="000F2223">
        <w:rPr>
          <w:noProof/>
          <w:szCs w:val="22"/>
          <w:lang w:val="en-CA"/>
        </w:rPr>
        <w:fldChar w:fldCharType="end"/>
      </w:r>
      <w:r w:rsidR="00324330" w:rsidRPr="005330A7">
        <w:rPr>
          <w:szCs w:val="22"/>
          <w:lang w:val="en-CA"/>
        </w:rPr>
        <w:t>)</w:t>
      </w:r>
    </w:p>
    <w:p w14:paraId="23FA29AF" w14:textId="4F8D58A6" w:rsidR="00BB54F6" w:rsidRPr="007D65AA" w:rsidRDefault="00BB54F6" w:rsidP="00CD45EA">
      <w:pPr>
        <w:spacing w:after="120"/>
        <w:jc w:val="both"/>
        <w:rPr>
          <w:lang w:val="en-CA"/>
        </w:rPr>
      </w:pPr>
      <w:r w:rsidRPr="004C4BBC">
        <w:rPr>
          <w:rFonts w:hint="eastAsia"/>
          <w:lang w:val="en-CA" w:eastAsia="ko-KR"/>
        </w:rPr>
        <w:t xml:space="preserve">Note that </w:t>
      </w:r>
      <w:r w:rsidRPr="004C4BBC">
        <w:rPr>
          <w:rFonts w:hint="eastAsia"/>
          <w:lang w:eastAsia="ko-KR"/>
        </w:rPr>
        <w:t xml:space="preserve">only one luma line (general line buffer in intra prediction) is used to make the downsampled luma samples </w:t>
      </w:r>
      <w:r w:rsidRPr="004C4BBC">
        <w:rPr>
          <w:lang w:eastAsia="ko-KR"/>
        </w:rPr>
        <w:t xml:space="preserve">when </w:t>
      </w:r>
      <w:r w:rsidRPr="004C4BBC">
        <w:rPr>
          <w:rFonts w:hint="eastAsia"/>
          <w:lang w:eastAsia="ko-KR"/>
        </w:rPr>
        <w:t xml:space="preserve">the upper </w:t>
      </w:r>
      <w:r w:rsidRPr="004C4BBC">
        <w:rPr>
          <w:lang w:eastAsia="ko-KR"/>
        </w:rPr>
        <w:t xml:space="preserve">reference line is at the </w:t>
      </w:r>
      <w:r w:rsidRPr="004C4BBC">
        <w:rPr>
          <w:rFonts w:hint="eastAsia"/>
          <w:lang w:eastAsia="ko-KR"/>
        </w:rPr>
        <w:t>CTU boundary.</w:t>
      </w:r>
    </w:p>
    <w:p w14:paraId="3A323027" w14:textId="77777777" w:rsidR="00BB54F6" w:rsidRPr="00510694" w:rsidRDefault="00BB54F6" w:rsidP="00CD45EA">
      <w:pPr>
        <w:spacing w:after="120"/>
        <w:jc w:val="both"/>
        <w:rPr>
          <w:lang w:val="en-CA"/>
        </w:rPr>
      </w:pPr>
      <w:r w:rsidRPr="00510694">
        <w:rPr>
          <w:lang w:val="en-CA"/>
        </w:rPr>
        <w:t xml:space="preserve">This </w:t>
      </w:r>
      <w:r>
        <w:rPr>
          <w:rFonts w:hint="eastAsia"/>
          <w:lang w:val="en-CA" w:eastAsia="ko-KR"/>
        </w:rPr>
        <w:t>parameter</w:t>
      </w:r>
      <w:r w:rsidRPr="00510694">
        <w:rPr>
          <w:lang w:val="en-CA"/>
        </w:rPr>
        <w:t xml:space="preserve"> computation is performed as part of the decoding process, </w:t>
      </w:r>
      <w:r>
        <w:rPr>
          <w:lang w:val="en-CA"/>
        </w:rPr>
        <w:t xml:space="preserve">and is </w:t>
      </w:r>
      <w:r w:rsidRPr="00510694">
        <w:rPr>
          <w:lang w:val="en-CA"/>
        </w:rPr>
        <w:t>not just as an encoder search operation</w:t>
      </w:r>
      <w:r>
        <w:rPr>
          <w:lang w:val="en-CA"/>
        </w:rPr>
        <w:t>. As a result,</w:t>
      </w:r>
      <w:r w:rsidRPr="00510694">
        <w:rPr>
          <w:lang w:val="en-CA"/>
        </w:rPr>
        <w:t xml:space="preserve"> no syntax is used to convey the α and β values</w:t>
      </w:r>
      <w:r>
        <w:rPr>
          <w:lang w:val="en-CA"/>
        </w:rPr>
        <w:t xml:space="preserve"> to the decoder</w:t>
      </w:r>
      <w:r w:rsidRPr="00510694">
        <w:rPr>
          <w:lang w:val="en-CA"/>
        </w:rPr>
        <w:t>.</w:t>
      </w:r>
    </w:p>
    <w:p w14:paraId="326E1CD7" w14:textId="2FA9BFA3" w:rsidR="00BB54F6" w:rsidRDefault="00BB54F6" w:rsidP="00CA7357">
      <w:pPr>
        <w:jc w:val="both"/>
        <w:rPr>
          <w:rFonts w:eastAsiaTheme="minorEastAsia"/>
          <w:lang w:eastAsia="ko-KR"/>
        </w:rPr>
      </w:pPr>
      <w:r w:rsidRPr="0009506D">
        <w:rPr>
          <w:rFonts w:eastAsia="Malgun Gothic" w:hint="eastAsia"/>
          <w:lang w:val="en-CA" w:eastAsia="ko-KR"/>
        </w:rPr>
        <w:t>For chroma intra mode coding</w:t>
      </w:r>
      <w:r w:rsidRPr="00510694">
        <w:rPr>
          <w:lang w:val="en-CA"/>
        </w:rPr>
        <w:t xml:space="preserve">, a total of </w:t>
      </w:r>
      <w:r w:rsidR="00881E60">
        <w:rPr>
          <w:rFonts w:eastAsiaTheme="minorEastAsia" w:hint="eastAsia"/>
          <w:lang w:val="en-CA" w:eastAsia="ko-KR"/>
        </w:rPr>
        <w:t>8</w:t>
      </w:r>
      <w:r w:rsidRPr="00510694">
        <w:rPr>
          <w:lang w:val="en-CA"/>
        </w:rPr>
        <w:t xml:space="preserve"> intra modes are allowed for chroma </w:t>
      </w:r>
      <w:r w:rsidRPr="0009506D">
        <w:rPr>
          <w:rFonts w:eastAsia="Malgun Gothic" w:hint="eastAsia"/>
          <w:lang w:val="en-CA" w:eastAsia="ko-KR"/>
        </w:rPr>
        <w:t>intra mode</w:t>
      </w:r>
      <w:r w:rsidRPr="00510694">
        <w:rPr>
          <w:lang w:val="en-CA"/>
        </w:rPr>
        <w:t xml:space="preserve"> coding. Those modes include </w:t>
      </w:r>
      <w:r w:rsidRPr="0009506D">
        <w:rPr>
          <w:rFonts w:eastAsia="Malgun Gothic" w:hint="eastAsia"/>
          <w:lang w:val="en-CA" w:eastAsia="ko-KR"/>
        </w:rPr>
        <w:t>five</w:t>
      </w:r>
      <w:r w:rsidRPr="00510694">
        <w:rPr>
          <w:lang w:val="en-CA"/>
        </w:rPr>
        <w:t xml:space="preserve"> traditional intra modes and </w:t>
      </w:r>
      <w:r w:rsidR="00881E60">
        <w:rPr>
          <w:rFonts w:eastAsiaTheme="minorEastAsia" w:hint="eastAsia"/>
          <w:lang w:val="en-CA" w:eastAsia="ko-KR"/>
        </w:rPr>
        <w:t>three</w:t>
      </w:r>
      <w:r w:rsidRPr="00510694">
        <w:rPr>
          <w:lang w:val="en-CA"/>
        </w:rPr>
        <w:t xml:space="preserve"> </w:t>
      </w:r>
      <w:r w:rsidRPr="00510694">
        <w:rPr>
          <w:lang w:val="en-CA" w:eastAsia="zh-CN"/>
        </w:rPr>
        <w:t>cross-component linear model</w:t>
      </w:r>
      <w:r w:rsidRPr="00510694">
        <w:rPr>
          <w:lang w:val="en-CA"/>
        </w:rPr>
        <w:t xml:space="preserve"> mode</w:t>
      </w:r>
      <w:r w:rsidR="00881E60">
        <w:rPr>
          <w:rFonts w:eastAsiaTheme="minorEastAsia" w:hint="eastAsia"/>
          <w:lang w:val="en-CA" w:eastAsia="ko-KR"/>
        </w:rPr>
        <w:t>s</w:t>
      </w:r>
      <w:r>
        <w:rPr>
          <w:lang w:val="en-CA"/>
        </w:rPr>
        <w:t xml:space="preserve"> (CCLM</w:t>
      </w:r>
      <w:r w:rsidR="00881E60">
        <w:rPr>
          <w:rFonts w:eastAsiaTheme="minorEastAsia" w:hint="eastAsia"/>
          <w:lang w:val="en-CA" w:eastAsia="ko-KR"/>
        </w:rPr>
        <w:t>, LM_A, and LM_L</w:t>
      </w:r>
      <w:r>
        <w:rPr>
          <w:lang w:val="en-CA"/>
        </w:rPr>
        <w:t>)</w:t>
      </w:r>
      <w:r w:rsidRPr="00510694">
        <w:rPr>
          <w:lang w:val="en-CA"/>
        </w:rPr>
        <w:t xml:space="preserve">. </w:t>
      </w:r>
      <w:r w:rsidRPr="001661E8">
        <w:rPr>
          <w:rFonts w:hint="eastAsia"/>
          <w:lang w:val="en-CA" w:eastAsia="ko-KR"/>
        </w:rPr>
        <w:t xml:space="preserve">Chroma </w:t>
      </w:r>
      <w:r w:rsidRPr="001661E8">
        <w:rPr>
          <w:lang w:val="en-CA"/>
        </w:rPr>
        <w:t>mode signalling</w:t>
      </w:r>
      <w:r w:rsidRPr="001661E8">
        <w:rPr>
          <w:rFonts w:hint="eastAsia"/>
          <w:lang w:val="en-CA" w:eastAsia="ko-KR"/>
        </w:rPr>
        <w:t xml:space="preserve"> and derivation process are shown in</w:t>
      </w:r>
      <w:r w:rsidR="00784223">
        <w:rPr>
          <w:lang w:val="en-CA" w:eastAsia="ko-KR"/>
        </w:rPr>
        <w:t xml:space="preserve"> </w:t>
      </w:r>
      <w:r w:rsidR="00784223">
        <w:rPr>
          <w:lang w:val="en-CA" w:eastAsia="ko-KR"/>
        </w:rPr>
        <w:fldChar w:fldCharType="begin"/>
      </w:r>
      <w:r w:rsidR="00784223">
        <w:rPr>
          <w:lang w:val="en-CA" w:eastAsia="ko-KR"/>
        </w:rPr>
        <w:instrText xml:space="preserve"> REF _Ref531557317 \h </w:instrText>
      </w:r>
      <w:r w:rsidR="00E53ADE">
        <w:rPr>
          <w:lang w:val="en-CA" w:eastAsia="ko-KR"/>
        </w:rPr>
        <w:instrText xml:space="preserve"> \* MERGEFORMAT </w:instrText>
      </w:r>
      <w:r w:rsidR="00784223">
        <w:rPr>
          <w:lang w:val="en-CA" w:eastAsia="ko-KR"/>
        </w:rPr>
      </w:r>
      <w:r w:rsidR="00784223">
        <w:rPr>
          <w:lang w:val="en-CA" w:eastAsia="ko-KR"/>
        </w:rPr>
        <w:fldChar w:fldCharType="separate"/>
      </w:r>
      <w:r w:rsidR="003A61E2" w:rsidRPr="00B76BD9">
        <w:rPr>
          <w:noProof/>
          <w:lang w:val="en-GB"/>
        </w:rPr>
        <w:t>Table </w:t>
      </w:r>
      <w:r w:rsidR="003A61E2">
        <w:rPr>
          <w:noProof/>
          <w:lang w:val="en-GB"/>
        </w:rPr>
        <w:t>3</w:t>
      </w:r>
      <w:r w:rsidR="003A61E2" w:rsidRPr="00B76BD9">
        <w:rPr>
          <w:noProof/>
          <w:lang w:val="en-GB"/>
        </w:rPr>
        <w:noBreakHyphen/>
      </w:r>
      <w:r w:rsidR="003A61E2">
        <w:rPr>
          <w:noProof/>
          <w:lang w:val="en-GB"/>
        </w:rPr>
        <w:t>3</w:t>
      </w:r>
      <w:r w:rsidR="00784223">
        <w:rPr>
          <w:lang w:val="en-CA" w:eastAsia="ko-KR"/>
        </w:rPr>
        <w:fldChar w:fldCharType="end"/>
      </w:r>
      <w:r w:rsidRPr="001661E8">
        <w:rPr>
          <w:rFonts w:hint="eastAsia"/>
          <w:lang w:val="en-CA" w:eastAsia="ko-KR"/>
        </w:rPr>
        <w:t>.</w:t>
      </w:r>
      <w:r>
        <w:rPr>
          <w:rFonts w:hint="eastAsia"/>
          <w:lang w:val="en-CA" w:eastAsia="ko-KR"/>
        </w:rPr>
        <w:t xml:space="preserve"> </w:t>
      </w:r>
      <w:r w:rsidRPr="004C4BBC">
        <w:rPr>
          <w:lang w:eastAsia="ko-KR"/>
        </w:rPr>
        <w:t>Chroma mode</w:t>
      </w:r>
      <w:r w:rsidRPr="004C4BBC">
        <w:rPr>
          <w:rFonts w:hint="eastAsia"/>
          <w:lang w:eastAsia="ko-KR"/>
        </w:rPr>
        <w:t xml:space="preserve"> coding</w:t>
      </w:r>
      <w:r w:rsidRPr="004C4BBC">
        <w:rPr>
          <w:lang w:eastAsia="ko-KR"/>
        </w:rPr>
        <w:t xml:space="preserve"> directly </w:t>
      </w:r>
      <w:r w:rsidRPr="004C4BBC">
        <w:rPr>
          <w:rFonts w:hint="eastAsia"/>
          <w:lang w:eastAsia="ko-KR"/>
        </w:rPr>
        <w:t>depends on</w:t>
      </w:r>
      <w:r w:rsidRPr="004C4BBC">
        <w:rPr>
          <w:lang w:eastAsia="ko-KR"/>
        </w:rPr>
        <w:t xml:space="preserve"> the intra prediction mode of the corresponding luma block. </w:t>
      </w:r>
      <w:r w:rsidRPr="004C4BBC">
        <w:rPr>
          <w:rFonts w:eastAsiaTheme="minorEastAsia" w:hint="eastAsia"/>
          <w:lang w:eastAsia="ko-KR"/>
        </w:rPr>
        <w:t>Since separate block partitioning structure for luma and chroma components is enabled in I slices,</w:t>
      </w:r>
      <w:r w:rsidRPr="004C4BBC">
        <w:rPr>
          <w:lang w:eastAsia="ko-KR"/>
        </w:rPr>
        <w:t xml:space="preserve"> </w:t>
      </w:r>
      <w:r w:rsidRPr="004C4BBC">
        <w:rPr>
          <w:rFonts w:eastAsiaTheme="minorEastAsia" w:hint="eastAsia"/>
          <w:lang w:eastAsia="ko-KR"/>
        </w:rPr>
        <w:t>one chroma block may</w:t>
      </w:r>
      <w:r w:rsidRPr="004C4BBC">
        <w:rPr>
          <w:lang w:eastAsia="ko-KR"/>
        </w:rPr>
        <w:t xml:space="preserve"> </w:t>
      </w:r>
      <w:r w:rsidRPr="004C4BBC">
        <w:rPr>
          <w:rFonts w:eastAsiaTheme="minorEastAsia" w:hint="eastAsia"/>
          <w:lang w:eastAsia="ko-KR"/>
        </w:rPr>
        <w:t xml:space="preserve">correspond to </w:t>
      </w:r>
      <w:r w:rsidRPr="004C4BBC">
        <w:rPr>
          <w:lang w:eastAsia="ko-KR"/>
        </w:rPr>
        <w:t xml:space="preserve">multiple luma blocks. </w:t>
      </w:r>
      <w:r w:rsidRPr="004C4BBC">
        <w:rPr>
          <w:rFonts w:eastAsiaTheme="minorEastAsia" w:hint="eastAsia"/>
          <w:lang w:eastAsia="ko-KR"/>
        </w:rPr>
        <w:t>Therefore</w:t>
      </w:r>
      <w:r w:rsidRPr="004C4BBC">
        <w:rPr>
          <w:lang w:eastAsia="ko-KR"/>
        </w:rPr>
        <w:t xml:space="preserve">, </w:t>
      </w:r>
      <w:r w:rsidRPr="004C4BBC">
        <w:rPr>
          <w:rFonts w:eastAsiaTheme="minorEastAsia" w:hint="eastAsia"/>
          <w:lang w:eastAsia="ko-KR"/>
        </w:rPr>
        <w:t xml:space="preserve">for Chroma DM mode, </w:t>
      </w:r>
      <w:r w:rsidRPr="004C4BBC">
        <w:rPr>
          <w:lang w:eastAsia="ko-KR"/>
        </w:rPr>
        <w:t xml:space="preserve">the intra prediction mode of the corresponding luma block covering the </w:t>
      </w:r>
      <w:r w:rsidRPr="004C4BBC">
        <w:rPr>
          <w:rFonts w:eastAsiaTheme="minorEastAsia" w:hint="eastAsia"/>
          <w:lang w:eastAsia="ko-KR"/>
        </w:rPr>
        <w:t>center</w:t>
      </w:r>
      <w:r w:rsidRPr="004C4BBC">
        <w:rPr>
          <w:lang w:eastAsia="ko-KR"/>
        </w:rPr>
        <w:t xml:space="preserve"> position of the current chroma block is directly inherited. </w:t>
      </w:r>
    </w:p>
    <w:p w14:paraId="71F5026F" w14:textId="65B5D0A7" w:rsidR="001661E8" w:rsidRDefault="00784223" w:rsidP="00CD45EA">
      <w:pPr>
        <w:pStyle w:val="Caption"/>
        <w:keepLines/>
        <w:spacing w:before="136"/>
        <w:rPr>
          <w:noProof/>
          <w:lang w:val="en-GB" w:eastAsia="ko-KR"/>
        </w:rPr>
      </w:pPr>
      <w:bookmarkStart w:id="155" w:name="_Ref531557317"/>
      <w:r w:rsidRPr="00B76BD9">
        <w:rPr>
          <w:noProof/>
          <w:lang w:val="en-GB"/>
        </w:rPr>
        <w:t>Table </w:t>
      </w:r>
      <w:r w:rsidRPr="00B76BD9">
        <w:rPr>
          <w:noProof/>
          <w:lang w:val="en-GB"/>
        </w:rPr>
        <w:fldChar w:fldCharType="begin"/>
      </w:r>
      <w:r w:rsidRPr="00B76BD9">
        <w:rPr>
          <w:noProof/>
          <w:lang w:val="en-GB"/>
        </w:rPr>
        <w:instrText xml:space="preserve"> STYLEREF 1 \s </w:instrText>
      </w:r>
      <w:r w:rsidRPr="00B76BD9">
        <w:rPr>
          <w:noProof/>
          <w:lang w:val="en-GB"/>
        </w:rPr>
        <w:fldChar w:fldCharType="separate"/>
      </w:r>
      <w:r w:rsidR="003A61E2">
        <w:rPr>
          <w:noProof/>
          <w:lang w:val="en-GB"/>
        </w:rPr>
        <w:t>3</w:t>
      </w:r>
      <w:r w:rsidRPr="00B76BD9">
        <w:rPr>
          <w:noProof/>
          <w:lang w:val="en-GB"/>
        </w:rPr>
        <w:fldChar w:fldCharType="end"/>
      </w:r>
      <w:r w:rsidRPr="00B76BD9">
        <w:rPr>
          <w:noProof/>
          <w:lang w:val="en-GB"/>
        </w:rPr>
        <w:noBreakHyphen/>
      </w:r>
      <w:r w:rsidRPr="00B76BD9">
        <w:rPr>
          <w:noProof/>
          <w:lang w:val="en-GB"/>
        </w:rPr>
        <w:fldChar w:fldCharType="begin"/>
      </w:r>
      <w:r w:rsidRPr="00B76BD9">
        <w:rPr>
          <w:noProof/>
          <w:lang w:val="en-GB"/>
        </w:rPr>
        <w:instrText xml:space="preserve"> SEQ Table \* ARABIC \s 1 </w:instrText>
      </w:r>
      <w:r w:rsidRPr="00B76BD9">
        <w:rPr>
          <w:noProof/>
          <w:lang w:val="en-GB"/>
        </w:rPr>
        <w:fldChar w:fldCharType="separate"/>
      </w:r>
      <w:r w:rsidR="003A61E2">
        <w:rPr>
          <w:noProof/>
          <w:lang w:val="en-GB"/>
        </w:rPr>
        <w:t>3</w:t>
      </w:r>
      <w:r w:rsidRPr="00B76BD9">
        <w:rPr>
          <w:noProof/>
          <w:lang w:val="en-GB"/>
        </w:rPr>
        <w:fldChar w:fldCharType="end"/>
      </w:r>
      <w:bookmarkEnd w:id="155"/>
      <w:r w:rsidRPr="00B76BD9">
        <w:rPr>
          <w:rFonts w:hint="eastAsia"/>
          <w:lang w:eastAsia="ko-KR"/>
        </w:rPr>
        <w:t xml:space="preserve"> </w:t>
      </w:r>
      <w:r w:rsidR="001661E8" w:rsidRPr="00617CB8">
        <w:rPr>
          <w:noProof/>
          <w:lang w:val="en-GB"/>
        </w:rPr>
        <w:t xml:space="preserve">– </w:t>
      </w:r>
      <w:r w:rsidR="001661E8">
        <w:rPr>
          <w:rFonts w:hint="eastAsia"/>
          <w:noProof/>
          <w:lang w:val="en-GB" w:eastAsia="ko-KR"/>
        </w:rPr>
        <w:t xml:space="preserve">Derivation of chroma prediction mode from luma mode </w:t>
      </w:r>
      <w:r w:rsidR="001661E8">
        <w:rPr>
          <w:noProof/>
          <w:lang w:val="en-GB" w:eastAsia="ko-KR"/>
        </w:rPr>
        <w:t xml:space="preserve">when </w:t>
      </w:r>
      <w:r w:rsidR="001661E8" w:rsidRPr="00370DAE">
        <w:rPr>
          <w:noProof/>
          <w:lang w:val="en-GB" w:eastAsia="ko-KR"/>
        </w:rPr>
        <w:t>cclm_</w:t>
      </w:r>
      <w:r w:rsidR="001661E8">
        <w:rPr>
          <w:rFonts w:hint="eastAsia"/>
          <w:noProof/>
          <w:lang w:val="en-GB" w:eastAsia="ko-KR"/>
        </w:rPr>
        <w:t>is enabled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16"/>
        <w:gridCol w:w="656"/>
        <w:gridCol w:w="656"/>
        <w:gridCol w:w="656"/>
        <w:gridCol w:w="656"/>
        <w:gridCol w:w="2183"/>
      </w:tblGrid>
      <w:tr w:rsidR="001661E8" w:rsidRPr="00617CB8" w14:paraId="62264979" w14:textId="77777777" w:rsidTr="002049F2">
        <w:trPr>
          <w:jc w:val="center"/>
        </w:trPr>
        <w:tc>
          <w:tcPr>
            <w:tcW w:w="0" w:type="auto"/>
            <w:vMerge w:val="restart"/>
            <w:vAlign w:val="center"/>
          </w:tcPr>
          <w:p w14:paraId="5F6B3E8E" w14:textId="77777777" w:rsidR="001661E8" w:rsidRPr="00172831" w:rsidRDefault="001661E8" w:rsidP="00CD45EA">
            <w:pPr>
              <w:keepNext/>
              <w:keepLines/>
              <w:spacing w:after="60"/>
              <w:rPr>
                <w:rFonts w:eastAsiaTheme="minorEastAsia"/>
                <w:noProof/>
                <w:sz w:val="24"/>
                <w:lang w:val="fr-CH" w:eastAsia="ko-KR"/>
              </w:rPr>
            </w:pPr>
            <w:r>
              <w:rPr>
                <w:rFonts w:eastAsiaTheme="minorEastAsia"/>
                <w:noProof/>
                <w:lang w:val="fr-CH" w:eastAsia="ko-KR"/>
              </w:rPr>
              <w:t>C</w:t>
            </w:r>
            <w:r>
              <w:rPr>
                <w:rFonts w:eastAsiaTheme="minorEastAsia" w:hint="eastAsia"/>
                <w:noProof/>
                <w:lang w:val="fr-CH" w:eastAsia="ko-KR"/>
              </w:rPr>
              <w:t>hroma prediction mode</w:t>
            </w:r>
          </w:p>
        </w:tc>
        <w:tc>
          <w:tcPr>
            <w:tcW w:w="4807" w:type="dxa"/>
            <w:gridSpan w:val="5"/>
          </w:tcPr>
          <w:p w14:paraId="304BAC85" w14:textId="77777777" w:rsidR="001661E8" w:rsidRPr="00172831" w:rsidRDefault="001661E8" w:rsidP="00CD45EA">
            <w:pPr>
              <w:keepNext/>
              <w:keepLines/>
              <w:spacing w:after="60"/>
              <w:rPr>
                <w:rFonts w:eastAsiaTheme="minorEastAsia"/>
                <w:noProof/>
                <w:sz w:val="24"/>
                <w:lang w:eastAsia="ko-KR"/>
              </w:rPr>
            </w:pPr>
            <w:r>
              <w:rPr>
                <w:rFonts w:eastAsiaTheme="minorEastAsia"/>
                <w:noProof/>
                <w:lang w:eastAsia="ko-KR"/>
              </w:rPr>
              <w:t>C</w:t>
            </w:r>
            <w:r>
              <w:rPr>
                <w:rFonts w:eastAsiaTheme="minorEastAsia" w:hint="eastAsia"/>
                <w:noProof/>
                <w:lang w:eastAsia="ko-KR"/>
              </w:rPr>
              <w:t>orresponding luma intra prediction mode</w:t>
            </w:r>
          </w:p>
        </w:tc>
      </w:tr>
      <w:tr w:rsidR="001661E8" w:rsidRPr="00617CB8" w14:paraId="0375123B" w14:textId="77777777" w:rsidTr="002049F2">
        <w:trPr>
          <w:jc w:val="center"/>
        </w:trPr>
        <w:tc>
          <w:tcPr>
            <w:tcW w:w="0" w:type="auto"/>
            <w:vMerge/>
          </w:tcPr>
          <w:p w14:paraId="71DD9B05" w14:textId="77777777" w:rsidR="001661E8" w:rsidRPr="00617CB8" w:rsidRDefault="001661E8" w:rsidP="00CD45EA">
            <w:pPr>
              <w:keepNext/>
              <w:keepLines/>
              <w:spacing w:after="60"/>
              <w:rPr>
                <w:noProof/>
                <w:lang w:eastAsia="ko-KR"/>
              </w:rPr>
            </w:pPr>
          </w:p>
        </w:tc>
        <w:tc>
          <w:tcPr>
            <w:tcW w:w="656" w:type="dxa"/>
          </w:tcPr>
          <w:p w14:paraId="5D90F684" w14:textId="77777777" w:rsidR="001661E8" w:rsidRPr="00617CB8" w:rsidRDefault="001661E8" w:rsidP="00CD45EA">
            <w:pPr>
              <w:keepNext/>
              <w:keepLines/>
              <w:spacing w:after="60"/>
              <w:rPr>
                <w:noProof/>
                <w:lang w:eastAsia="ko-KR"/>
              </w:rPr>
            </w:pPr>
            <w:r w:rsidRPr="00617CB8">
              <w:rPr>
                <w:noProof/>
                <w:lang w:eastAsia="ko-KR"/>
              </w:rPr>
              <w:t>0</w:t>
            </w:r>
          </w:p>
        </w:tc>
        <w:tc>
          <w:tcPr>
            <w:tcW w:w="656" w:type="dxa"/>
          </w:tcPr>
          <w:p w14:paraId="1D4E0EC8" w14:textId="77777777" w:rsidR="001661E8" w:rsidRPr="00617CB8" w:rsidRDefault="001661E8" w:rsidP="00CD45EA">
            <w:pPr>
              <w:keepNext/>
              <w:keepLines/>
              <w:spacing w:after="60"/>
              <w:rPr>
                <w:noProof/>
                <w:lang w:eastAsia="ko-KR"/>
              </w:rPr>
            </w:pPr>
            <w:r>
              <w:rPr>
                <w:noProof/>
                <w:lang w:eastAsia="ko-KR"/>
              </w:rPr>
              <w:t>50</w:t>
            </w:r>
          </w:p>
        </w:tc>
        <w:tc>
          <w:tcPr>
            <w:tcW w:w="656" w:type="dxa"/>
          </w:tcPr>
          <w:p w14:paraId="5699C68D" w14:textId="77777777" w:rsidR="001661E8" w:rsidRPr="00617CB8" w:rsidRDefault="001661E8" w:rsidP="00CD45EA">
            <w:pPr>
              <w:keepNext/>
              <w:keepLines/>
              <w:spacing w:after="60"/>
              <w:rPr>
                <w:noProof/>
                <w:lang w:eastAsia="ko-KR"/>
              </w:rPr>
            </w:pPr>
            <w:r>
              <w:rPr>
                <w:noProof/>
                <w:lang w:eastAsia="ko-KR"/>
              </w:rPr>
              <w:t>18</w:t>
            </w:r>
          </w:p>
        </w:tc>
        <w:tc>
          <w:tcPr>
            <w:tcW w:w="656" w:type="dxa"/>
          </w:tcPr>
          <w:p w14:paraId="6462FC64" w14:textId="77777777" w:rsidR="001661E8" w:rsidRPr="00617CB8" w:rsidRDefault="001661E8" w:rsidP="00CD45EA">
            <w:pPr>
              <w:keepNext/>
              <w:keepLines/>
              <w:spacing w:after="60"/>
              <w:rPr>
                <w:noProof/>
                <w:lang w:eastAsia="ko-KR"/>
              </w:rPr>
            </w:pPr>
            <w:r w:rsidRPr="00617CB8">
              <w:rPr>
                <w:noProof/>
                <w:lang w:eastAsia="ko-KR"/>
              </w:rPr>
              <w:t>1</w:t>
            </w:r>
          </w:p>
        </w:tc>
        <w:tc>
          <w:tcPr>
            <w:tcW w:w="2183" w:type="dxa"/>
          </w:tcPr>
          <w:p w14:paraId="44797B1E" w14:textId="77777777" w:rsidR="001661E8" w:rsidRPr="00617CB8" w:rsidRDefault="001661E8" w:rsidP="00CD45EA">
            <w:pPr>
              <w:keepNext/>
              <w:keepLines/>
              <w:spacing w:after="60"/>
              <w:rPr>
                <w:noProof/>
                <w:lang w:eastAsia="ko-KR"/>
              </w:rPr>
            </w:pPr>
            <w:r w:rsidRPr="00617CB8">
              <w:rPr>
                <w:noProof/>
                <w:lang w:eastAsia="ko-KR"/>
              </w:rPr>
              <w:t>X ( 0  &lt;=  X  &lt;=  </w:t>
            </w:r>
            <w:r>
              <w:rPr>
                <w:noProof/>
                <w:lang w:eastAsia="ko-KR"/>
              </w:rPr>
              <w:t>66</w:t>
            </w:r>
            <w:r w:rsidRPr="00617CB8">
              <w:rPr>
                <w:noProof/>
                <w:lang w:eastAsia="ko-KR"/>
              </w:rPr>
              <w:t> )</w:t>
            </w:r>
          </w:p>
        </w:tc>
      </w:tr>
      <w:tr w:rsidR="001661E8" w:rsidRPr="00617CB8" w14:paraId="6FFFB424" w14:textId="77777777" w:rsidTr="002049F2">
        <w:trPr>
          <w:jc w:val="center"/>
        </w:trPr>
        <w:tc>
          <w:tcPr>
            <w:tcW w:w="0" w:type="auto"/>
          </w:tcPr>
          <w:p w14:paraId="3D491D3A" w14:textId="77777777" w:rsidR="001661E8" w:rsidRPr="00617CB8" w:rsidRDefault="001661E8" w:rsidP="00CD45EA">
            <w:pPr>
              <w:keepNext/>
              <w:keepLines/>
              <w:spacing w:after="60"/>
              <w:rPr>
                <w:noProof/>
                <w:lang w:eastAsia="ko-KR"/>
              </w:rPr>
            </w:pPr>
            <w:r w:rsidRPr="00617CB8">
              <w:rPr>
                <w:noProof/>
              </w:rPr>
              <w:t>0</w:t>
            </w:r>
          </w:p>
        </w:tc>
        <w:tc>
          <w:tcPr>
            <w:tcW w:w="656" w:type="dxa"/>
          </w:tcPr>
          <w:p w14:paraId="38F311F6" w14:textId="77777777" w:rsidR="001661E8" w:rsidRPr="00617CB8" w:rsidRDefault="001661E8" w:rsidP="00CD45EA">
            <w:pPr>
              <w:keepNext/>
              <w:keepLines/>
              <w:spacing w:after="60"/>
              <w:rPr>
                <w:noProof/>
                <w:lang w:eastAsia="ko-KR"/>
              </w:rPr>
            </w:pPr>
            <w:r>
              <w:rPr>
                <w:noProof/>
                <w:lang w:eastAsia="ko-KR"/>
              </w:rPr>
              <w:t>66</w:t>
            </w:r>
          </w:p>
        </w:tc>
        <w:tc>
          <w:tcPr>
            <w:tcW w:w="656" w:type="dxa"/>
          </w:tcPr>
          <w:p w14:paraId="6004E6AD" w14:textId="77777777" w:rsidR="001661E8" w:rsidRPr="00617CB8" w:rsidRDefault="001661E8" w:rsidP="00CD45EA">
            <w:pPr>
              <w:keepNext/>
              <w:keepLines/>
              <w:spacing w:after="60"/>
              <w:rPr>
                <w:noProof/>
                <w:lang w:eastAsia="ko-KR"/>
              </w:rPr>
            </w:pPr>
            <w:r w:rsidRPr="00617CB8">
              <w:rPr>
                <w:noProof/>
                <w:lang w:eastAsia="ko-KR"/>
              </w:rPr>
              <w:t>0</w:t>
            </w:r>
          </w:p>
        </w:tc>
        <w:tc>
          <w:tcPr>
            <w:tcW w:w="656" w:type="dxa"/>
          </w:tcPr>
          <w:p w14:paraId="371272A9" w14:textId="77777777" w:rsidR="001661E8" w:rsidRPr="00617CB8" w:rsidRDefault="001661E8" w:rsidP="00CD45EA">
            <w:pPr>
              <w:keepNext/>
              <w:keepLines/>
              <w:spacing w:after="60"/>
              <w:rPr>
                <w:noProof/>
                <w:lang w:eastAsia="ko-KR"/>
              </w:rPr>
            </w:pPr>
            <w:r w:rsidRPr="00617CB8">
              <w:rPr>
                <w:noProof/>
                <w:lang w:eastAsia="ko-KR"/>
              </w:rPr>
              <w:t>0</w:t>
            </w:r>
          </w:p>
        </w:tc>
        <w:tc>
          <w:tcPr>
            <w:tcW w:w="656" w:type="dxa"/>
          </w:tcPr>
          <w:p w14:paraId="59C581E1" w14:textId="77777777" w:rsidR="001661E8" w:rsidRPr="00617CB8" w:rsidRDefault="001661E8" w:rsidP="00CD45EA">
            <w:pPr>
              <w:keepNext/>
              <w:keepLines/>
              <w:spacing w:after="60"/>
              <w:rPr>
                <w:noProof/>
                <w:lang w:eastAsia="ko-KR"/>
              </w:rPr>
            </w:pPr>
            <w:r w:rsidRPr="00617CB8">
              <w:rPr>
                <w:noProof/>
                <w:lang w:eastAsia="ko-KR"/>
              </w:rPr>
              <w:t>0</w:t>
            </w:r>
          </w:p>
        </w:tc>
        <w:tc>
          <w:tcPr>
            <w:tcW w:w="2183" w:type="dxa"/>
          </w:tcPr>
          <w:p w14:paraId="09146F55" w14:textId="77777777" w:rsidR="001661E8" w:rsidRPr="00617CB8" w:rsidRDefault="001661E8" w:rsidP="00CD45EA">
            <w:pPr>
              <w:keepNext/>
              <w:keepLines/>
              <w:spacing w:after="60"/>
              <w:rPr>
                <w:noProof/>
                <w:lang w:eastAsia="ko-KR"/>
              </w:rPr>
            </w:pPr>
            <w:r w:rsidRPr="00617CB8">
              <w:rPr>
                <w:noProof/>
                <w:lang w:eastAsia="ko-KR"/>
              </w:rPr>
              <w:t>0</w:t>
            </w:r>
          </w:p>
        </w:tc>
      </w:tr>
      <w:tr w:rsidR="001661E8" w:rsidRPr="00617CB8" w14:paraId="7C643899" w14:textId="77777777" w:rsidTr="002049F2">
        <w:trPr>
          <w:jc w:val="center"/>
        </w:trPr>
        <w:tc>
          <w:tcPr>
            <w:tcW w:w="0" w:type="auto"/>
          </w:tcPr>
          <w:p w14:paraId="3FAEC5FC" w14:textId="77777777" w:rsidR="001661E8" w:rsidRPr="00617CB8" w:rsidRDefault="001661E8" w:rsidP="00CD45EA">
            <w:pPr>
              <w:keepNext/>
              <w:keepLines/>
              <w:spacing w:after="60"/>
              <w:rPr>
                <w:noProof/>
                <w:lang w:eastAsia="ko-KR"/>
              </w:rPr>
            </w:pPr>
            <w:r w:rsidRPr="00617CB8">
              <w:rPr>
                <w:noProof/>
                <w:lang w:eastAsia="ko-KR"/>
              </w:rPr>
              <w:t>1</w:t>
            </w:r>
          </w:p>
        </w:tc>
        <w:tc>
          <w:tcPr>
            <w:tcW w:w="656" w:type="dxa"/>
          </w:tcPr>
          <w:p w14:paraId="2EEE2698" w14:textId="77777777" w:rsidR="001661E8" w:rsidRPr="00617CB8" w:rsidRDefault="001661E8" w:rsidP="00CD45EA">
            <w:pPr>
              <w:keepNext/>
              <w:keepLines/>
              <w:spacing w:after="60"/>
              <w:rPr>
                <w:noProof/>
                <w:lang w:eastAsia="ko-KR"/>
              </w:rPr>
            </w:pPr>
            <w:r>
              <w:rPr>
                <w:noProof/>
                <w:lang w:eastAsia="ko-KR"/>
              </w:rPr>
              <w:t>50</w:t>
            </w:r>
          </w:p>
        </w:tc>
        <w:tc>
          <w:tcPr>
            <w:tcW w:w="656" w:type="dxa"/>
          </w:tcPr>
          <w:p w14:paraId="014B6B17" w14:textId="77777777" w:rsidR="001661E8" w:rsidRPr="00617CB8" w:rsidRDefault="001661E8" w:rsidP="00CD45EA">
            <w:pPr>
              <w:keepNext/>
              <w:keepLines/>
              <w:spacing w:after="60"/>
              <w:rPr>
                <w:noProof/>
                <w:lang w:eastAsia="ko-KR"/>
              </w:rPr>
            </w:pPr>
            <w:r>
              <w:rPr>
                <w:noProof/>
                <w:lang w:eastAsia="ko-KR"/>
              </w:rPr>
              <w:t>66</w:t>
            </w:r>
          </w:p>
        </w:tc>
        <w:tc>
          <w:tcPr>
            <w:tcW w:w="656" w:type="dxa"/>
          </w:tcPr>
          <w:p w14:paraId="45580AFA" w14:textId="77777777" w:rsidR="001661E8" w:rsidRPr="00617CB8" w:rsidRDefault="001661E8" w:rsidP="00CD45EA">
            <w:pPr>
              <w:keepNext/>
              <w:keepLines/>
              <w:spacing w:after="60"/>
              <w:rPr>
                <w:noProof/>
                <w:lang w:eastAsia="ko-KR"/>
              </w:rPr>
            </w:pPr>
            <w:r>
              <w:rPr>
                <w:noProof/>
                <w:lang w:eastAsia="ko-KR"/>
              </w:rPr>
              <w:t>50</w:t>
            </w:r>
          </w:p>
        </w:tc>
        <w:tc>
          <w:tcPr>
            <w:tcW w:w="656" w:type="dxa"/>
          </w:tcPr>
          <w:p w14:paraId="5DA9E672" w14:textId="77777777" w:rsidR="001661E8" w:rsidRPr="00617CB8" w:rsidRDefault="001661E8" w:rsidP="00CD45EA">
            <w:pPr>
              <w:keepNext/>
              <w:keepLines/>
              <w:spacing w:after="60"/>
              <w:rPr>
                <w:noProof/>
                <w:lang w:eastAsia="ko-KR"/>
              </w:rPr>
            </w:pPr>
            <w:r>
              <w:rPr>
                <w:noProof/>
                <w:lang w:eastAsia="ko-KR"/>
              </w:rPr>
              <w:t>50</w:t>
            </w:r>
          </w:p>
        </w:tc>
        <w:tc>
          <w:tcPr>
            <w:tcW w:w="2183" w:type="dxa"/>
          </w:tcPr>
          <w:p w14:paraId="59FA8F9C" w14:textId="77777777" w:rsidR="001661E8" w:rsidRPr="00617CB8" w:rsidRDefault="001661E8" w:rsidP="00CD45EA">
            <w:pPr>
              <w:keepNext/>
              <w:keepLines/>
              <w:spacing w:after="60"/>
              <w:rPr>
                <w:noProof/>
                <w:lang w:eastAsia="ko-KR"/>
              </w:rPr>
            </w:pPr>
            <w:r>
              <w:rPr>
                <w:noProof/>
                <w:lang w:eastAsia="ko-KR"/>
              </w:rPr>
              <w:t>50</w:t>
            </w:r>
          </w:p>
        </w:tc>
      </w:tr>
      <w:tr w:rsidR="001661E8" w:rsidRPr="00617CB8" w14:paraId="2A8FD496" w14:textId="77777777" w:rsidTr="002049F2">
        <w:trPr>
          <w:jc w:val="center"/>
        </w:trPr>
        <w:tc>
          <w:tcPr>
            <w:tcW w:w="0" w:type="auto"/>
          </w:tcPr>
          <w:p w14:paraId="2BDC391F" w14:textId="77777777" w:rsidR="001661E8" w:rsidRPr="00617CB8" w:rsidRDefault="001661E8" w:rsidP="00CD45EA">
            <w:pPr>
              <w:keepNext/>
              <w:keepLines/>
              <w:spacing w:after="60"/>
              <w:rPr>
                <w:noProof/>
                <w:lang w:eastAsia="ko-KR"/>
              </w:rPr>
            </w:pPr>
            <w:r w:rsidRPr="00617CB8">
              <w:rPr>
                <w:noProof/>
                <w:lang w:eastAsia="ko-KR"/>
              </w:rPr>
              <w:t>2</w:t>
            </w:r>
          </w:p>
        </w:tc>
        <w:tc>
          <w:tcPr>
            <w:tcW w:w="656" w:type="dxa"/>
          </w:tcPr>
          <w:p w14:paraId="3A8837B3" w14:textId="77777777" w:rsidR="001661E8" w:rsidRPr="00617CB8" w:rsidRDefault="001661E8" w:rsidP="00CD45EA">
            <w:pPr>
              <w:keepNext/>
              <w:keepLines/>
              <w:spacing w:after="60"/>
              <w:rPr>
                <w:noProof/>
                <w:lang w:eastAsia="ko-KR"/>
              </w:rPr>
            </w:pPr>
            <w:r w:rsidRPr="00617CB8">
              <w:rPr>
                <w:noProof/>
                <w:lang w:eastAsia="ko-KR"/>
              </w:rPr>
              <w:t>1</w:t>
            </w:r>
            <w:r>
              <w:rPr>
                <w:noProof/>
                <w:lang w:eastAsia="ko-KR"/>
              </w:rPr>
              <w:t>8</w:t>
            </w:r>
          </w:p>
        </w:tc>
        <w:tc>
          <w:tcPr>
            <w:tcW w:w="656" w:type="dxa"/>
          </w:tcPr>
          <w:p w14:paraId="16CD94EA" w14:textId="77777777" w:rsidR="001661E8" w:rsidRPr="00617CB8" w:rsidRDefault="001661E8" w:rsidP="00CD45EA">
            <w:pPr>
              <w:keepNext/>
              <w:keepLines/>
              <w:spacing w:after="60"/>
              <w:rPr>
                <w:noProof/>
                <w:lang w:eastAsia="ko-KR"/>
              </w:rPr>
            </w:pPr>
            <w:r w:rsidRPr="00617CB8">
              <w:rPr>
                <w:noProof/>
                <w:lang w:eastAsia="ko-KR"/>
              </w:rPr>
              <w:t>1</w:t>
            </w:r>
            <w:r>
              <w:rPr>
                <w:noProof/>
                <w:lang w:eastAsia="ko-KR"/>
              </w:rPr>
              <w:t>8</w:t>
            </w:r>
          </w:p>
        </w:tc>
        <w:tc>
          <w:tcPr>
            <w:tcW w:w="656" w:type="dxa"/>
          </w:tcPr>
          <w:p w14:paraId="67D6820A" w14:textId="77777777" w:rsidR="001661E8" w:rsidRPr="00617CB8" w:rsidRDefault="001661E8" w:rsidP="00CD45EA">
            <w:pPr>
              <w:keepNext/>
              <w:keepLines/>
              <w:spacing w:after="60"/>
              <w:rPr>
                <w:noProof/>
                <w:lang w:eastAsia="ko-KR"/>
              </w:rPr>
            </w:pPr>
            <w:r>
              <w:rPr>
                <w:noProof/>
                <w:lang w:eastAsia="ko-KR"/>
              </w:rPr>
              <w:t>66</w:t>
            </w:r>
          </w:p>
        </w:tc>
        <w:tc>
          <w:tcPr>
            <w:tcW w:w="656" w:type="dxa"/>
          </w:tcPr>
          <w:p w14:paraId="2B4799D8" w14:textId="77777777" w:rsidR="001661E8" w:rsidRPr="00617CB8" w:rsidRDefault="001661E8" w:rsidP="00CD45EA">
            <w:pPr>
              <w:keepNext/>
              <w:keepLines/>
              <w:spacing w:after="60"/>
              <w:rPr>
                <w:noProof/>
                <w:lang w:eastAsia="ko-KR"/>
              </w:rPr>
            </w:pPr>
            <w:r w:rsidRPr="00617CB8">
              <w:rPr>
                <w:noProof/>
                <w:lang w:eastAsia="ko-KR"/>
              </w:rPr>
              <w:t>1</w:t>
            </w:r>
            <w:r>
              <w:rPr>
                <w:noProof/>
                <w:lang w:eastAsia="ko-KR"/>
              </w:rPr>
              <w:t>8</w:t>
            </w:r>
          </w:p>
        </w:tc>
        <w:tc>
          <w:tcPr>
            <w:tcW w:w="2183" w:type="dxa"/>
          </w:tcPr>
          <w:p w14:paraId="74E5AFA2" w14:textId="77777777" w:rsidR="001661E8" w:rsidRPr="00617CB8" w:rsidRDefault="001661E8" w:rsidP="00CD45EA">
            <w:pPr>
              <w:keepNext/>
              <w:keepLines/>
              <w:spacing w:after="60"/>
              <w:rPr>
                <w:noProof/>
                <w:lang w:eastAsia="ko-KR"/>
              </w:rPr>
            </w:pPr>
            <w:r w:rsidRPr="00617CB8">
              <w:rPr>
                <w:noProof/>
                <w:lang w:eastAsia="ko-KR"/>
              </w:rPr>
              <w:t>1</w:t>
            </w:r>
            <w:r>
              <w:rPr>
                <w:noProof/>
                <w:lang w:eastAsia="ko-KR"/>
              </w:rPr>
              <w:t>8</w:t>
            </w:r>
          </w:p>
        </w:tc>
      </w:tr>
      <w:tr w:rsidR="001661E8" w:rsidRPr="00617CB8" w14:paraId="204C523C" w14:textId="77777777" w:rsidTr="002049F2">
        <w:trPr>
          <w:jc w:val="center"/>
        </w:trPr>
        <w:tc>
          <w:tcPr>
            <w:tcW w:w="0" w:type="auto"/>
          </w:tcPr>
          <w:p w14:paraId="6ADB4659" w14:textId="77777777" w:rsidR="001661E8" w:rsidRPr="00617CB8" w:rsidRDefault="001661E8" w:rsidP="00CD45EA">
            <w:pPr>
              <w:keepNext/>
              <w:keepLines/>
              <w:spacing w:after="60"/>
              <w:rPr>
                <w:noProof/>
                <w:lang w:eastAsia="ko-KR"/>
              </w:rPr>
            </w:pPr>
            <w:r w:rsidRPr="00617CB8">
              <w:rPr>
                <w:noProof/>
                <w:lang w:eastAsia="ko-KR"/>
              </w:rPr>
              <w:t>3</w:t>
            </w:r>
          </w:p>
        </w:tc>
        <w:tc>
          <w:tcPr>
            <w:tcW w:w="656" w:type="dxa"/>
          </w:tcPr>
          <w:p w14:paraId="7926A596" w14:textId="77777777" w:rsidR="001661E8" w:rsidRPr="00617CB8" w:rsidRDefault="001661E8" w:rsidP="00CD45EA">
            <w:pPr>
              <w:keepNext/>
              <w:keepLines/>
              <w:spacing w:after="60"/>
              <w:rPr>
                <w:noProof/>
                <w:lang w:eastAsia="ko-KR"/>
              </w:rPr>
            </w:pPr>
            <w:r w:rsidRPr="00617CB8">
              <w:rPr>
                <w:noProof/>
                <w:lang w:eastAsia="ko-KR"/>
              </w:rPr>
              <w:t>1</w:t>
            </w:r>
          </w:p>
        </w:tc>
        <w:tc>
          <w:tcPr>
            <w:tcW w:w="656" w:type="dxa"/>
          </w:tcPr>
          <w:p w14:paraId="5AAB6300" w14:textId="77777777" w:rsidR="001661E8" w:rsidRPr="00617CB8" w:rsidRDefault="001661E8" w:rsidP="00CD45EA">
            <w:pPr>
              <w:keepNext/>
              <w:keepLines/>
              <w:spacing w:after="60"/>
              <w:rPr>
                <w:noProof/>
                <w:lang w:eastAsia="ko-KR"/>
              </w:rPr>
            </w:pPr>
            <w:r w:rsidRPr="00617CB8">
              <w:rPr>
                <w:noProof/>
                <w:lang w:eastAsia="ko-KR"/>
              </w:rPr>
              <w:t>1</w:t>
            </w:r>
          </w:p>
        </w:tc>
        <w:tc>
          <w:tcPr>
            <w:tcW w:w="656" w:type="dxa"/>
          </w:tcPr>
          <w:p w14:paraId="7C01EC69" w14:textId="77777777" w:rsidR="001661E8" w:rsidRPr="00617CB8" w:rsidRDefault="001661E8" w:rsidP="00CD45EA">
            <w:pPr>
              <w:keepNext/>
              <w:keepLines/>
              <w:spacing w:after="60"/>
              <w:rPr>
                <w:noProof/>
                <w:lang w:eastAsia="ko-KR"/>
              </w:rPr>
            </w:pPr>
            <w:r w:rsidRPr="00617CB8">
              <w:rPr>
                <w:noProof/>
                <w:lang w:eastAsia="ko-KR"/>
              </w:rPr>
              <w:t>1</w:t>
            </w:r>
          </w:p>
        </w:tc>
        <w:tc>
          <w:tcPr>
            <w:tcW w:w="656" w:type="dxa"/>
          </w:tcPr>
          <w:p w14:paraId="70D76A2F" w14:textId="77777777" w:rsidR="001661E8" w:rsidRPr="00617CB8" w:rsidRDefault="001661E8" w:rsidP="00CD45EA">
            <w:pPr>
              <w:keepNext/>
              <w:keepLines/>
              <w:spacing w:after="60"/>
              <w:rPr>
                <w:noProof/>
                <w:lang w:eastAsia="ko-KR"/>
              </w:rPr>
            </w:pPr>
            <w:r>
              <w:rPr>
                <w:noProof/>
                <w:lang w:eastAsia="ko-KR"/>
              </w:rPr>
              <w:t>66</w:t>
            </w:r>
          </w:p>
        </w:tc>
        <w:tc>
          <w:tcPr>
            <w:tcW w:w="2183" w:type="dxa"/>
          </w:tcPr>
          <w:p w14:paraId="13117899" w14:textId="77777777" w:rsidR="001661E8" w:rsidRPr="00617CB8" w:rsidRDefault="001661E8" w:rsidP="00CD45EA">
            <w:pPr>
              <w:keepNext/>
              <w:keepLines/>
              <w:spacing w:after="60"/>
              <w:rPr>
                <w:noProof/>
                <w:lang w:eastAsia="ko-KR"/>
              </w:rPr>
            </w:pPr>
            <w:r w:rsidRPr="00617CB8">
              <w:rPr>
                <w:noProof/>
                <w:lang w:eastAsia="ko-KR"/>
              </w:rPr>
              <w:t>1</w:t>
            </w:r>
          </w:p>
        </w:tc>
      </w:tr>
      <w:tr w:rsidR="009D3FB1" w:rsidRPr="00617CB8" w14:paraId="78E5328A" w14:textId="77777777" w:rsidTr="002049F2">
        <w:trPr>
          <w:jc w:val="center"/>
        </w:trPr>
        <w:tc>
          <w:tcPr>
            <w:tcW w:w="0" w:type="auto"/>
          </w:tcPr>
          <w:p w14:paraId="2AFB9AAB" w14:textId="77777777" w:rsidR="009D3FB1" w:rsidRPr="00617CB8" w:rsidRDefault="009D3FB1" w:rsidP="00CD45EA">
            <w:pPr>
              <w:keepNext/>
              <w:keepLines/>
              <w:spacing w:after="60"/>
              <w:rPr>
                <w:noProof/>
                <w:lang w:eastAsia="ko-KR"/>
              </w:rPr>
            </w:pPr>
            <w:r>
              <w:rPr>
                <w:noProof/>
                <w:lang w:eastAsia="ko-KR"/>
              </w:rPr>
              <w:t>4</w:t>
            </w:r>
          </w:p>
        </w:tc>
        <w:tc>
          <w:tcPr>
            <w:tcW w:w="656" w:type="dxa"/>
          </w:tcPr>
          <w:p w14:paraId="116967EB" w14:textId="78794475" w:rsidR="009D3FB1" w:rsidRPr="002B0DED" w:rsidRDefault="009D3FB1" w:rsidP="00CD45EA">
            <w:pPr>
              <w:keepNext/>
              <w:keepLines/>
              <w:spacing w:after="60"/>
              <w:rPr>
                <w:rFonts w:eastAsiaTheme="minorEastAsia"/>
                <w:noProof/>
                <w:lang w:eastAsia="ko-KR"/>
              </w:rPr>
            </w:pPr>
            <w:r w:rsidRPr="00617CB8">
              <w:rPr>
                <w:noProof/>
                <w:lang w:eastAsia="ko-KR"/>
              </w:rPr>
              <w:t>0</w:t>
            </w:r>
          </w:p>
        </w:tc>
        <w:tc>
          <w:tcPr>
            <w:tcW w:w="656" w:type="dxa"/>
          </w:tcPr>
          <w:p w14:paraId="13C45507" w14:textId="5F443284" w:rsidR="009D3FB1" w:rsidRPr="002B0DED" w:rsidRDefault="009D3FB1" w:rsidP="00CD45EA">
            <w:pPr>
              <w:keepNext/>
              <w:keepLines/>
              <w:spacing w:after="60"/>
              <w:rPr>
                <w:rFonts w:eastAsiaTheme="minorEastAsia"/>
                <w:noProof/>
                <w:lang w:eastAsia="ko-KR"/>
              </w:rPr>
            </w:pPr>
            <w:r>
              <w:rPr>
                <w:noProof/>
                <w:lang w:eastAsia="ko-KR"/>
              </w:rPr>
              <w:t>50</w:t>
            </w:r>
          </w:p>
        </w:tc>
        <w:tc>
          <w:tcPr>
            <w:tcW w:w="656" w:type="dxa"/>
          </w:tcPr>
          <w:p w14:paraId="6DFE98ED" w14:textId="5652CF17" w:rsidR="009D3FB1" w:rsidRPr="002B0DED" w:rsidRDefault="009D3FB1" w:rsidP="00CD45EA">
            <w:pPr>
              <w:keepNext/>
              <w:keepLines/>
              <w:spacing w:after="60"/>
              <w:rPr>
                <w:rFonts w:eastAsiaTheme="minorEastAsia"/>
                <w:noProof/>
                <w:lang w:eastAsia="ko-KR"/>
              </w:rPr>
            </w:pPr>
            <w:r w:rsidRPr="00617CB8">
              <w:rPr>
                <w:noProof/>
                <w:lang w:eastAsia="ko-KR"/>
              </w:rPr>
              <w:t>1</w:t>
            </w:r>
            <w:r>
              <w:rPr>
                <w:noProof/>
                <w:lang w:eastAsia="ko-KR"/>
              </w:rPr>
              <w:t>8</w:t>
            </w:r>
          </w:p>
        </w:tc>
        <w:tc>
          <w:tcPr>
            <w:tcW w:w="656" w:type="dxa"/>
          </w:tcPr>
          <w:p w14:paraId="5B3D9C74" w14:textId="41DF76BA" w:rsidR="009D3FB1" w:rsidRPr="002B0DED" w:rsidRDefault="009D3FB1" w:rsidP="00CD45EA">
            <w:pPr>
              <w:keepNext/>
              <w:keepLines/>
              <w:spacing w:after="60"/>
              <w:rPr>
                <w:rFonts w:eastAsiaTheme="minorEastAsia"/>
                <w:noProof/>
                <w:lang w:eastAsia="ko-KR"/>
              </w:rPr>
            </w:pPr>
            <w:r w:rsidRPr="00617CB8">
              <w:rPr>
                <w:noProof/>
                <w:lang w:eastAsia="ko-KR"/>
              </w:rPr>
              <w:t>1</w:t>
            </w:r>
          </w:p>
        </w:tc>
        <w:tc>
          <w:tcPr>
            <w:tcW w:w="2183" w:type="dxa"/>
          </w:tcPr>
          <w:p w14:paraId="65A7FEC2" w14:textId="34DAA173" w:rsidR="009D3FB1" w:rsidRPr="002B0DED" w:rsidRDefault="009D3FB1" w:rsidP="00CD45EA">
            <w:pPr>
              <w:keepNext/>
              <w:keepLines/>
              <w:spacing w:after="60"/>
              <w:rPr>
                <w:rFonts w:eastAsiaTheme="minorEastAsia"/>
                <w:noProof/>
                <w:lang w:eastAsia="ko-KR"/>
              </w:rPr>
            </w:pPr>
            <w:r w:rsidRPr="00617CB8">
              <w:rPr>
                <w:noProof/>
                <w:lang w:eastAsia="ko-KR"/>
              </w:rPr>
              <w:t>X</w:t>
            </w:r>
          </w:p>
        </w:tc>
      </w:tr>
      <w:tr w:rsidR="00881E60" w:rsidRPr="00617CB8" w14:paraId="05509C0A" w14:textId="77777777" w:rsidTr="002049F2">
        <w:trPr>
          <w:jc w:val="center"/>
        </w:trPr>
        <w:tc>
          <w:tcPr>
            <w:tcW w:w="0" w:type="auto"/>
          </w:tcPr>
          <w:p w14:paraId="6EF5B68B" w14:textId="5144021D" w:rsidR="00881E60" w:rsidRPr="002B0DED" w:rsidRDefault="00881E60" w:rsidP="00CD45EA">
            <w:pPr>
              <w:keepNext/>
              <w:keepLines/>
              <w:spacing w:after="60"/>
              <w:rPr>
                <w:rFonts w:eastAsiaTheme="minorEastAsia"/>
                <w:noProof/>
                <w:lang w:eastAsia="ko-KR"/>
              </w:rPr>
            </w:pPr>
            <w:r>
              <w:rPr>
                <w:rFonts w:eastAsiaTheme="minorEastAsia" w:hint="eastAsia"/>
                <w:noProof/>
                <w:lang w:eastAsia="ko-KR"/>
              </w:rPr>
              <w:t>5</w:t>
            </w:r>
          </w:p>
        </w:tc>
        <w:tc>
          <w:tcPr>
            <w:tcW w:w="656" w:type="dxa"/>
          </w:tcPr>
          <w:p w14:paraId="6368ECA1" w14:textId="4270977D" w:rsidR="00881E60" w:rsidRPr="002B0DED" w:rsidRDefault="009D3FB1" w:rsidP="00CD45EA">
            <w:pPr>
              <w:keepNext/>
              <w:keepLines/>
              <w:spacing w:after="60"/>
              <w:rPr>
                <w:rFonts w:eastAsiaTheme="minorEastAsia"/>
                <w:noProof/>
                <w:lang w:eastAsia="ko-KR"/>
              </w:rPr>
            </w:pPr>
            <w:r>
              <w:rPr>
                <w:rFonts w:eastAsiaTheme="minorEastAsia" w:hint="eastAsia"/>
                <w:noProof/>
                <w:lang w:eastAsia="ko-KR"/>
              </w:rPr>
              <w:t>81</w:t>
            </w:r>
          </w:p>
        </w:tc>
        <w:tc>
          <w:tcPr>
            <w:tcW w:w="656" w:type="dxa"/>
          </w:tcPr>
          <w:p w14:paraId="4B4AB953" w14:textId="747060A9" w:rsidR="00881E60" w:rsidRPr="002B0DED" w:rsidRDefault="009D3FB1" w:rsidP="00CD45EA">
            <w:pPr>
              <w:keepNext/>
              <w:keepLines/>
              <w:spacing w:after="60"/>
              <w:rPr>
                <w:rFonts w:eastAsiaTheme="minorEastAsia"/>
                <w:noProof/>
                <w:lang w:eastAsia="ko-KR"/>
              </w:rPr>
            </w:pPr>
            <w:r>
              <w:rPr>
                <w:rFonts w:eastAsiaTheme="minorEastAsia" w:hint="eastAsia"/>
                <w:noProof/>
                <w:lang w:eastAsia="ko-KR"/>
              </w:rPr>
              <w:t>81</w:t>
            </w:r>
          </w:p>
        </w:tc>
        <w:tc>
          <w:tcPr>
            <w:tcW w:w="656" w:type="dxa"/>
          </w:tcPr>
          <w:p w14:paraId="0CB48105" w14:textId="163933D3" w:rsidR="00881E60" w:rsidRPr="002B0DED" w:rsidRDefault="009D3FB1" w:rsidP="00CD45EA">
            <w:pPr>
              <w:keepNext/>
              <w:keepLines/>
              <w:spacing w:after="60"/>
              <w:rPr>
                <w:rFonts w:eastAsiaTheme="minorEastAsia"/>
                <w:noProof/>
                <w:lang w:eastAsia="ko-KR"/>
              </w:rPr>
            </w:pPr>
            <w:r>
              <w:rPr>
                <w:rFonts w:eastAsiaTheme="minorEastAsia" w:hint="eastAsia"/>
                <w:noProof/>
                <w:lang w:eastAsia="ko-KR"/>
              </w:rPr>
              <w:t>81</w:t>
            </w:r>
          </w:p>
        </w:tc>
        <w:tc>
          <w:tcPr>
            <w:tcW w:w="656" w:type="dxa"/>
          </w:tcPr>
          <w:p w14:paraId="03C64475" w14:textId="2B85E604" w:rsidR="00881E60" w:rsidRPr="002B0DED" w:rsidRDefault="009D3FB1" w:rsidP="00CD45EA">
            <w:pPr>
              <w:keepNext/>
              <w:keepLines/>
              <w:spacing w:after="60"/>
              <w:rPr>
                <w:rFonts w:eastAsiaTheme="minorEastAsia"/>
                <w:noProof/>
                <w:lang w:eastAsia="ko-KR"/>
              </w:rPr>
            </w:pPr>
            <w:r>
              <w:rPr>
                <w:rFonts w:eastAsiaTheme="minorEastAsia" w:hint="eastAsia"/>
                <w:noProof/>
                <w:lang w:eastAsia="ko-KR"/>
              </w:rPr>
              <w:t>81</w:t>
            </w:r>
          </w:p>
        </w:tc>
        <w:tc>
          <w:tcPr>
            <w:tcW w:w="2183" w:type="dxa"/>
          </w:tcPr>
          <w:p w14:paraId="683CF359" w14:textId="4AD6026A" w:rsidR="00881E60" w:rsidRPr="002B0DED" w:rsidRDefault="009D3FB1" w:rsidP="00CD45EA">
            <w:pPr>
              <w:keepNext/>
              <w:keepLines/>
              <w:spacing w:after="60"/>
              <w:rPr>
                <w:rFonts w:eastAsiaTheme="minorEastAsia"/>
                <w:noProof/>
                <w:lang w:eastAsia="ko-KR"/>
              </w:rPr>
            </w:pPr>
            <w:r>
              <w:rPr>
                <w:rFonts w:eastAsiaTheme="minorEastAsia" w:hint="eastAsia"/>
                <w:noProof/>
                <w:lang w:eastAsia="ko-KR"/>
              </w:rPr>
              <w:t>81</w:t>
            </w:r>
          </w:p>
        </w:tc>
      </w:tr>
      <w:tr w:rsidR="009D3FB1" w:rsidRPr="00617CB8" w14:paraId="09F9DA9A" w14:textId="77777777" w:rsidTr="002049F2">
        <w:trPr>
          <w:jc w:val="center"/>
        </w:trPr>
        <w:tc>
          <w:tcPr>
            <w:tcW w:w="0" w:type="auto"/>
          </w:tcPr>
          <w:p w14:paraId="621C9424" w14:textId="3911E6E8" w:rsidR="009D3FB1" w:rsidRPr="002B0DED" w:rsidRDefault="009D3FB1" w:rsidP="00CD45EA">
            <w:pPr>
              <w:keepNext/>
              <w:keepLines/>
              <w:spacing w:after="60"/>
              <w:rPr>
                <w:rFonts w:eastAsiaTheme="minorEastAsia"/>
                <w:noProof/>
                <w:lang w:eastAsia="ko-KR"/>
              </w:rPr>
            </w:pPr>
            <w:r>
              <w:rPr>
                <w:rFonts w:eastAsiaTheme="minorEastAsia" w:hint="eastAsia"/>
                <w:noProof/>
                <w:lang w:eastAsia="ko-KR"/>
              </w:rPr>
              <w:t>6</w:t>
            </w:r>
          </w:p>
        </w:tc>
        <w:tc>
          <w:tcPr>
            <w:tcW w:w="656" w:type="dxa"/>
          </w:tcPr>
          <w:p w14:paraId="7D6C1712" w14:textId="0F2789FB" w:rsidR="009D3FB1" w:rsidRPr="002B0DED" w:rsidRDefault="009D3FB1" w:rsidP="00CD45EA">
            <w:pPr>
              <w:keepNext/>
              <w:keepLines/>
              <w:spacing w:after="60"/>
              <w:rPr>
                <w:rFonts w:eastAsiaTheme="minorEastAsia"/>
                <w:noProof/>
                <w:lang w:eastAsia="ko-KR"/>
              </w:rPr>
            </w:pPr>
            <w:r>
              <w:rPr>
                <w:rFonts w:eastAsiaTheme="minorEastAsia" w:hint="eastAsia"/>
                <w:noProof/>
                <w:lang w:eastAsia="ko-KR"/>
              </w:rPr>
              <w:t>82</w:t>
            </w:r>
          </w:p>
        </w:tc>
        <w:tc>
          <w:tcPr>
            <w:tcW w:w="656" w:type="dxa"/>
          </w:tcPr>
          <w:p w14:paraId="36BE0041" w14:textId="7AE5241E" w:rsidR="009D3FB1" w:rsidRPr="002B0DED" w:rsidRDefault="009D3FB1" w:rsidP="00CD45EA">
            <w:pPr>
              <w:keepNext/>
              <w:keepLines/>
              <w:spacing w:after="60"/>
              <w:rPr>
                <w:rFonts w:eastAsiaTheme="minorEastAsia"/>
                <w:noProof/>
                <w:lang w:eastAsia="ko-KR"/>
              </w:rPr>
            </w:pPr>
            <w:r>
              <w:rPr>
                <w:rFonts w:eastAsiaTheme="minorEastAsia" w:hint="eastAsia"/>
                <w:noProof/>
                <w:lang w:eastAsia="ko-KR"/>
              </w:rPr>
              <w:t>82</w:t>
            </w:r>
          </w:p>
        </w:tc>
        <w:tc>
          <w:tcPr>
            <w:tcW w:w="656" w:type="dxa"/>
          </w:tcPr>
          <w:p w14:paraId="321C9B0D" w14:textId="43A78D1B" w:rsidR="009D3FB1" w:rsidRPr="002B0DED" w:rsidRDefault="009D3FB1" w:rsidP="00CD45EA">
            <w:pPr>
              <w:keepNext/>
              <w:keepLines/>
              <w:spacing w:after="60"/>
              <w:rPr>
                <w:rFonts w:eastAsiaTheme="minorEastAsia"/>
                <w:noProof/>
                <w:lang w:eastAsia="ko-KR"/>
              </w:rPr>
            </w:pPr>
            <w:r>
              <w:rPr>
                <w:rFonts w:eastAsiaTheme="minorEastAsia" w:hint="eastAsia"/>
                <w:noProof/>
                <w:lang w:eastAsia="ko-KR"/>
              </w:rPr>
              <w:t>82</w:t>
            </w:r>
          </w:p>
        </w:tc>
        <w:tc>
          <w:tcPr>
            <w:tcW w:w="656" w:type="dxa"/>
          </w:tcPr>
          <w:p w14:paraId="0E75089C" w14:textId="0DDD288B" w:rsidR="009D3FB1" w:rsidRPr="002B0DED" w:rsidRDefault="009D3FB1" w:rsidP="00CD45EA">
            <w:pPr>
              <w:keepNext/>
              <w:keepLines/>
              <w:spacing w:after="60"/>
              <w:rPr>
                <w:rFonts w:eastAsiaTheme="minorEastAsia"/>
                <w:noProof/>
                <w:lang w:eastAsia="ko-KR"/>
              </w:rPr>
            </w:pPr>
            <w:r>
              <w:rPr>
                <w:rFonts w:eastAsiaTheme="minorEastAsia" w:hint="eastAsia"/>
                <w:noProof/>
                <w:lang w:eastAsia="ko-KR"/>
              </w:rPr>
              <w:t>82</w:t>
            </w:r>
          </w:p>
        </w:tc>
        <w:tc>
          <w:tcPr>
            <w:tcW w:w="2183" w:type="dxa"/>
          </w:tcPr>
          <w:p w14:paraId="3AD7F5B4" w14:textId="786906E7" w:rsidR="009D3FB1" w:rsidRPr="002B0DED" w:rsidRDefault="009D3FB1" w:rsidP="00CD45EA">
            <w:pPr>
              <w:keepNext/>
              <w:keepLines/>
              <w:spacing w:after="60"/>
              <w:rPr>
                <w:rFonts w:eastAsiaTheme="minorEastAsia"/>
                <w:noProof/>
                <w:lang w:eastAsia="ko-KR"/>
              </w:rPr>
            </w:pPr>
            <w:r>
              <w:rPr>
                <w:rFonts w:eastAsiaTheme="minorEastAsia" w:hint="eastAsia"/>
                <w:noProof/>
                <w:lang w:eastAsia="ko-KR"/>
              </w:rPr>
              <w:t>82</w:t>
            </w:r>
          </w:p>
        </w:tc>
      </w:tr>
      <w:tr w:rsidR="009D3FB1" w:rsidRPr="00617CB8" w14:paraId="4A5996BA" w14:textId="77777777" w:rsidTr="002049F2">
        <w:trPr>
          <w:jc w:val="center"/>
        </w:trPr>
        <w:tc>
          <w:tcPr>
            <w:tcW w:w="0" w:type="auto"/>
          </w:tcPr>
          <w:p w14:paraId="0BD0BEB7" w14:textId="0E3A1607" w:rsidR="009D3FB1" w:rsidRPr="002B0DED" w:rsidRDefault="009D3FB1" w:rsidP="00CD45EA">
            <w:pPr>
              <w:keepNext/>
              <w:keepLines/>
              <w:spacing w:after="60"/>
              <w:rPr>
                <w:rFonts w:eastAsiaTheme="minorEastAsia"/>
                <w:noProof/>
                <w:lang w:eastAsia="ko-KR"/>
              </w:rPr>
            </w:pPr>
            <w:r>
              <w:rPr>
                <w:rFonts w:eastAsiaTheme="minorEastAsia" w:hint="eastAsia"/>
                <w:noProof/>
                <w:lang w:eastAsia="ko-KR"/>
              </w:rPr>
              <w:t>7</w:t>
            </w:r>
          </w:p>
        </w:tc>
        <w:tc>
          <w:tcPr>
            <w:tcW w:w="656" w:type="dxa"/>
          </w:tcPr>
          <w:p w14:paraId="62311937" w14:textId="703AC4C6" w:rsidR="009D3FB1" w:rsidRPr="00617CB8" w:rsidRDefault="009D3FB1" w:rsidP="00CD45EA">
            <w:pPr>
              <w:keepNext/>
              <w:keepLines/>
              <w:spacing w:after="60"/>
              <w:rPr>
                <w:noProof/>
                <w:lang w:eastAsia="ko-KR"/>
              </w:rPr>
            </w:pPr>
            <w:r>
              <w:rPr>
                <w:rFonts w:eastAsiaTheme="minorEastAsia" w:hint="eastAsia"/>
                <w:noProof/>
                <w:lang w:eastAsia="ko-KR"/>
              </w:rPr>
              <w:t>83</w:t>
            </w:r>
          </w:p>
        </w:tc>
        <w:tc>
          <w:tcPr>
            <w:tcW w:w="656" w:type="dxa"/>
          </w:tcPr>
          <w:p w14:paraId="10A14FAA" w14:textId="199BDFAF" w:rsidR="009D3FB1" w:rsidRPr="00617CB8" w:rsidRDefault="009D3FB1" w:rsidP="00CD45EA">
            <w:pPr>
              <w:keepNext/>
              <w:keepLines/>
              <w:spacing w:after="60"/>
              <w:rPr>
                <w:noProof/>
                <w:lang w:eastAsia="ko-KR"/>
              </w:rPr>
            </w:pPr>
            <w:r>
              <w:rPr>
                <w:rFonts w:eastAsiaTheme="minorEastAsia" w:hint="eastAsia"/>
                <w:noProof/>
                <w:lang w:eastAsia="ko-KR"/>
              </w:rPr>
              <w:t>83</w:t>
            </w:r>
          </w:p>
        </w:tc>
        <w:tc>
          <w:tcPr>
            <w:tcW w:w="656" w:type="dxa"/>
          </w:tcPr>
          <w:p w14:paraId="1779E9D4" w14:textId="536B0618" w:rsidR="009D3FB1" w:rsidRPr="00617CB8" w:rsidRDefault="009D3FB1" w:rsidP="00CD45EA">
            <w:pPr>
              <w:keepNext/>
              <w:keepLines/>
              <w:spacing w:after="60"/>
              <w:rPr>
                <w:noProof/>
                <w:lang w:eastAsia="ko-KR"/>
              </w:rPr>
            </w:pPr>
            <w:r>
              <w:rPr>
                <w:rFonts w:eastAsiaTheme="minorEastAsia" w:hint="eastAsia"/>
                <w:noProof/>
                <w:lang w:eastAsia="ko-KR"/>
              </w:rPr>
              <w:t>83</w:t>
            </w:r>
          </w:p>
        </w:tc>
        <w:tc>
          <w:tcPr>
            <w:tcW w:w="656" w:type="dxa"/>
          </w:tcPr>
          <w:p w14:paraId="3B0C1EEA" w14:textId="4BD5B4F0" w:rsidR="009D3FB1" w:rsidRPr="00617CB8" w:rsidRDefault="009D3FB1" w:rsidP="00CD45EA">
            <w:pPr>
              <w:keepNext/>
              <w:keepLines/>
              <w:spacing w:after="60"/>
              <w:rPr>
                <w:noProof/>
                <w:lang w:eastAsia="ko-KR"/>
              </w:rPr>
            </w:pPr>
            <w:r>
              <w:rPr>
                <w:rFonts w:eastAsiaTheme="minorEastAsia" w:hint="eastAsia"/>
                <w:noProof/>
                <w:lang w:eastAsia="ko-KR"/>
              </w:rPr>
              <w:t>83</w:t>
            </w:r>
          </w:p>
        </w:tc>
        <w:tc>
          <w:tcPr>
            <w:tcW w:w="2183" w:type="dxa"/>
          </w:tcPr>
          <w:p w14:paraId="5B0AD9FD" w14:textId="608B3C71" w:rsidR="009D3FB1" w:rsidRPr="00617CB8" w:rsidRDefault="009D3FB1" w:rsidP="00CD45EA">
            <w:pPr>
              <w:keepNext/>
              <w:keepLines/>
              <w:spacing w:after="60"/>
              <w:rPr>
                <w:noProof/>
                <w:lang w:eastAsia="ko-KR"/>
              </w:rPr>
            </w:pPr>
            <w:r>
              <w:rPr>
                <w:rFonts w:eastAsiaTheme="minorEastAsia" w:hint="eastAsia"/>
                <w:noProof/>
                <w:lang w:eastAsia="ko-KR"/>
              </w:rPr>
              <w:t>83</w:t>
            </w:r>
          </w:p>
        </w:tc>
      </w:tr>
    </w:tbl>
    <w:p w14:paraId="5225F962" w14:textId="085702AB" w:rsidR="009D3FB1" w:rsidRDefault="009D3FB1" w:rsidP="00CA7357">
      <w:pPr>
        <w:jc w:val="both"/>
        <w:rPr>
          <w:rFonts w:eastAsiaTheme="minorEastAsia"/>
          <w:lang w:eastAsia="ko-KR"/>
        </w:rPr>
      </w:pPr>
      <w:bookmarkStart w:id="156" w:name="_Toc467250368"/>
      <w:bookmarkStart w:id="157" w:name="_Ref480746532"/>
      <w:bookmarkStart w:id="158" w:name="_Hlk519514662"/>
      <w:r>
        <w:rPr>
          <w:rFonts w:eastAsiaTheme="minorEastAsia" w:hint="eastAsia"/>
          <w:szCs w:val="22"/>
          <w:lang w:val="en-CA" w:eastAsia="ko-KR"/>
        </w:rPr>
        <w:t>A</w:t>
      </w:r>
      <w:r>
        <w:rPr>
          <w:szCs w:val="22"/>
          <w:lang w:val="en-CA"/>
        </w:rPr>
        <w:t xml:space="preserve"> single binarization table</w:t>
      </w:r>
      <w:r>
        <w:rPr>
          <w:rFonts w:eastAsiaTheme="minorEastAsia" w:hint="eastAsia"/>
          <w:szCs w:val="22"/>
          <w:lang w:val="en-CA" w:eastAsia="ko-KR"/>
        </w:rPr>
        <w:t xml:space="preserve"> is used regardless of the value of</w:t>
      </w:r>
      <w:r>
        <w:rPr>
          <w:szCs w:val="22"/>
          <w:lang w:val="en-CA"/>
        </w:rPr>
        <w:t xml:space="preserve"> sps_cclm_enabled_flag</w:t>
      </w:r>
      <w:r>
        <w:rPr>
          <w:rFonts w:eastAsiaTheme="minorEastAsia" w:hint="eastAsia"/>
          <w:szCs w:val="22"/>
          <w:lang w:val="en-CA" w:eastAsia="ko-KR"/>
        </w:rPr>
        <w:t xml:space="preserve"> as shown in </w:t>
      </w:r>
      <w:r w:rsidR="00961551">
        <w:rPr>
          <w:rFonts w:eastAsiaTheme="minorEastAsia"/>
          <w:lang w:eastAsia="ko-KR"/>
        </w:rPr>
        <w:fldChar w:fldCharType="begin"/>
      </w:r>
      <w:r w:rsidR="00961551">
        <w:rPr>
          <w:rFonts w:eastAsiaTheme="minorEastAsia"/>
          <w:lang w:eastAsia="ko-KR"/>
        </w:rPr>
        <w:instrText xml:space="preserve"> </w:instrText>
      </w:r>
      <w:r w:rsidR="00961551">
        <w:rPr>
          <w:rFonts w:eastAsiaTheme="minorEastAsia" w:hint="eastAsia"/>
          <w:lang w:eastAsia="ko-KR"/>
        </w:rPr>
        <w:instrText>REF _Ref18948122 \h</w:instrText>
      </w:r>
      <w:r w:rsidR="00961551">
        <w:rPr>
          <w:rFonts w:eastAsiaTheme="minorEastAsia"/>
          <w:lang w:eastAsia="ko-KR"/>
        </w:rPr>
        <w:instrText xml:space="preserve"> </w:instrText>
      </w:r>
      <w:r w:rsidR="00961551">
        <w:rPr>
          <w:rFonts w:eastAsiaTheme="minorEastAsia"/>
          <w:lang w:eastAsia="ko-KR"/>
        </w:rPr>
      </w:r>
      <w:r w:rsidR="00961551">
        <w:rPr>
          <w:rFonts w:eastAsiaTheme="minorEastAsia"/>
          <w:lang w:eastAsia="ko-KR"/>
        </w:rPr>
        <w:fldChar w:fldCharType="separate"/>
      </w:r>
      <w:r w:rsidR="003A61E2" w:rsidRPr="00B76BD9">
        <w:rPr>
          <w:noProof/>
          <w:lang w:val="en-GB"/>
        </w:rPr>
        <w:t>Table </w:t>
      </w:r>
      <w:r w:rsidR="003A61E2">
        <w:rPr>
          <w:noProof/>
          <w:lang w:val="en-GB"/>
        </w:rPr>
        <w:t>3</w:t>
      </w:r>
      <w:r w:rsidR="003A61E2" w:rsidRPr="00B76BD9">
        <w:rPr>
          <w:noProof/>
          <w:lang w:val="en-GB"/>
        </w:rPr>
        <w:noBreakHyphen/>
      </w:r>
      <w:r w:rsidR="003A61E2">
        <w:rPr>
          <w:noProof/>
          <w:lang w:val="en-GB"/>
        </w:rPr>
        <w:t>4</w:t>
      </w:r>
      <w:r w:rsidR="00961551">
        <w:rPr>
          <w:rFonts w:eastAsiaTheme="minorEastAsia"/>
          <w:lang w:eastAsia="ko-KR"/>
        </w:rPr>
        <w:fldChar w:fldCharType="end"/>
      </w:r>
      <w:r w:rsidRPr="004C4BBC">
        <w:rPr>
          <w:lang w:eastAsia="ko-KR"/>
        </w:rPr>
        <w:t xml:space="preserve">. </w:t>
      </w:r>
    </w:p>
    <w:p w14:paraId="53F3213C" w14:textId="6AB6B48E" w:rsidR="009D3FB1" w:rsidRDefault="00961551" w:rsidP="00CD45EA">
      <w:pPr>
        <w:pStyle w:val="Caption"/>
        <w:spacing w:before="136"/>
      </w:pPr>
      <w:bookmarkStart w:id="159" w:name="_Ref18948122"/>
      <w:r w:rsidRPr="00B76BD9">
        <w:rPr>
          <w:noProof/>
          <w:lang w:val="en-GB"/>
        </w:rPr>
        <w:lastRenderedPageBreak/>
        <w:t>Table </w:t>
      </w:r>
      <w:r w:rsidRPr="00B76BD9">
        <w:rPr>
          <w:noProof/>
          <w:lang w:val="en-GB"/>
        </w:rPr>
        <w:fldChar w:fldCharType="begin"/>
      </w:r>
      <w:r w:rsidRPr="00B76BD9">
        <w:rPr>
          <w:noProof/>
          <w:lang w:val="en-GB"/>
        </w:rPr>
        <w:instrText xml:space="preserve"> STYLEREF 1 \s </w:instrText>
      </w:r>
      <w:r w:rsidRPr="00B76BD9">
        <w:rPr>
          <w:noProof/>
          <w:lang w:val="en-GB"/>
        </w:rPr>
        <w:fldChar w:fldCharType="separate"/>
      </w:r>
      <w:r w:rsidR="003A61E2">
        <w:rPr>
          <w:noProof/>
          <w:lang w:val="en-GB"/>
        </w:rPr>
        <w:t>3</w:t>
      </w:r>
      <w:r w:rsidRPr="00B76BD9">
        <w:rPr>
          <w:noProof/>
          <w:lang w:val="en-GB"/>
        </w:rPr>
        <w:fldChar w:fldCharType="end"/>
      </w:r>
      <w:r w:rsidRPr="00B76BD9">
        <w:rPr>
          <w:noProof/>
          <w:lang w:val="en-GB"/>
        </w:rPr>
        <w:noBreakHyphen/>
      </w:r>
      <w:r w:rsidRPr="00B76BD9">
        <w:rPr>
          <w:noProof/>
          <w:lang w:val="en-GB"/>
        </w:rPr>
        <w:fldChar w:fldCharType="begin"/>
      </w:r>
      <w:r w:rsidRPr="00B76BD9">
        <w:rPr>
          <w:noProof/>
          <w:lang w:val="en-GB"/>
        </w:rPr>
        <w:instrText xml:space="preserve"> SEQ Table \* ARABIC \s 1 </w:instrText>
      </w:r>
      <w:r w:rsidRPr="00B76BD9">
        <w:rPr>
          <w:noProof/>
          <w:lang w:val="en-GB"/>
        </w:rPr>
        <w:fldChar w:fldCharType="separate"/>
      </w:r>
      <w:r w:rsidR="003A61E2">
        <w:rPr>
          <w:noProof/>
          <w:lang w:val="en-GB"/>
        </w:rPr>
        <w:t>4</w:t>
      </w:r>
      <w:r w:rsidRPr="00B76BD9">
        <w:rPr>
          <w:noProof/>
          <w:lang w:val="en-GB"/>
        </w:rPr>
        <w:fldChar w:fldCharType="end"/>
      </w:r>
      <w:bookmarkEnd w:id="159"/>
      <w:r w:rsidR="009D3FB1" w:rsidRPr="00617CB8">
        <w:rPr>
          <w:noProof/>
          <w:lang w:val="en-GB"/>
        </w:rPr>
        <w:t xml:space="preserve">– </w:t>
      </w:r>
      <w:r w:rsidR="009D3FB1">
        <w:rPr>
          <w:rFonts w:hint="eastAsia"/>
          <w:noProof/>
          <w:lang w:val="en-GB" w:eastAsia="ko-KR"/>
        </w:rPr>
        <w:t>Unified binarization table for chroma prediction mode</w:t>
      </w:r>
    </w:p>
    <w:tbl>
      <w:tblPr>
        <w:tblW w:w="214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5"/>
        <w:gridCol w:w="1328"/>
      </w:tblGrid>
      <w:tr w:rsidR="009D3FB1" w:rsidRPr="00DE0F0E" w14:paraId="13D641A3" w14:textId="77777777" w:rsidTr="002049F2">
        <w:trPr>
          <w:trHeight w:val="287"/>
          <w:jc w:val="center"/>
        </w:trPr>
        <w:tc>
          <w:tcPr>
            <w:tcW w:w="3345" w:type="pct"/>
            <w:vAlign w:val="center"/>
          </w:tcPr>
          <w:p w14:paraId="0C24E7E4" w14:textId="77777777" w:rsidR="009D3FB1" w:rsidRPr="002049F2" w:rsidRDefault="009D3FB1" w:rsidP="00CA7357">
            <w:pPr>
              <w:keepNext/>
              <w:keepLines/>
              <w:jc w:val="center"/>
              <w:rPr>
                <w:lang w:val="en-CA"/>
              </w:rPr>
            </w:pPr>
            <w:r w:rsidRPr="002049F2">
              <w:rPr>
                <w:lang w:val="en-CA"/>
              </w:rPr>
              <w:t>Value of intra_chroma_pred_mode</w:t>
            </w:r>
          </w:p>
        </w:tc>
        <w:tc>
          <w:tcPr>
            <w:tcW w:w="1655" w:type="pct"/>
            <w:vAlign w:val="center"/>
          </w:tcPr>
          <w:p w14:paraId="7EE0DEF4" w14:textId="77777777" w:rsidR="009D3FB1" w:rsidRPr="002049F2" w:rsidRDefault="009D3FB1" w:rsidP="00D5520A">
            <w:pPr>
              <w:keepNext/>
              <w:keepLines/>
              <w:jc w:val="center"/>
              <w:rPr>
                <w:lang w:val="en-CA"/>
              </w:rPr>
            </w:pPr>
            <w:r w:rsidRPr="002049F2">
              <w:rPr>
                <w:lang w:val="en-CA"/>
              </w:rPr>
              <w:t>Bin string</w:t>
            </w:r>
          </w:p>
        </w:tc>
      </w:tr>
      <w:tr w:rsidR="009D3FB1" w:rsidRPr="00DE0F0E" w14:paraId="317094E9" w14:textId="77777777" w:rsidTr="002049F2">
        <w:trPr>
          <w:trHeight w:val="287"/>
          <w:jc w:val="center"/>
        </w:trPr>
        <w:tc>
          <w:tcPr>
            <w:tcW w:w="3345" w:type="pct"/>
            <w:vAlign w:val="center"/>
          </w:tcPr>
          <w:p w14:paraId="1DA0BB98" w14:textId="77777777" w:rsidR="009D3FB1" w:rsidRPr="00DE0F0E" w:rsidRDefault="009D3FB1" w:rsidP="00CA7357">
            <w:pPr>
              <w:keepNext/>
              <w:keepLines/>
              <w:jc w:val="center"/>
              <w:rPr>
                <w:rFonts w:eastAsia="Malgun Gothic"/>
                <w:noProof/>
                <w:lang w:val="en-CA" w:eastAsia="ko-KR"/>
              </w:rPr>
            </w:pPr>
            <w:r>
              <w:rPr>
                <w:rFonts w:eastAsia="Malgun Gothic"/>
                <w:noProof/>
                <w:lang w:val="en-CA" w:eastAsia="ko-KR"/>
              </w:rPr>
              <w:t>4</w:t>
            </w:r>
          </w:p>
        </w:tc>
        <w:tc>
          <w:tcPr>
            <w:tcW w:w="1655" w:type="pct"/>
            <w:vAlign w:val="center"/>
          </w:tcPr>
          <w:p w14:paraId="3A498498" w14:textId="77777777" w:rsidR="009D3FB1" w:rsidRPr="00DE0F0E" w:rsidRDefault="009D3FB1" w:rsidP="00D5520A">
            <w:pPr>
              <w:keepNext/>
              <w:keepLines/>
              <w:rPr>
                <w:noProof/>
                <w:lang w:val="en-CA" w:eastAsia="zh-CN"/>
              </w:rPr>
            </w:pPr>
            <w:r>
              <w:rPr>
                <w:noProof/>
                <w:lang w:val="en-CA" w:eastAsia="zh-CN"/>
              </w:rPr>
              <w:t>00</w:t>
            </w:r>
          </w:p>
        </w:tc>
      </w:tr>
      <w:tr w:rsidR="009D3FB1" w:rsidRPr="00DE0F0E" w14:paraId="4A983C7D" w14:textId="77777777" w:rsidTr="002049F2">
        <w:trPr>
          <w:trHeight w:val="340"/>
          <w:jc w:val="center"/>
        </w:trPr>
        <w:tc>
          <w:tcPr>
            <w:tcW w:w="3345" w:type="pct"/>
            <w:vAlign w:val="center"/>
          </w:tcPr>
          <w:p w14:paraId="470D7261" w14:textId="77777777" w:rsidR="009D3FB1" w:rsidRPr="00DE0F0E" w:rsidRDefault="009D3FB1" w:rsidP="00CA7357">
            <w:pPr>
              <w:keepNext/>
              <w:keepLines/>
              <w:jc w:val="center"/>
              <w:rPr>
                <w:noProof/>
                <w:lang w:val="en-CA" w:eastAsia="ko-KR"/>
              </w:rPr>
            </w:pPr>
            <w:r>
              <w:rPr>
                <w:noProof/>
                <w:lang w:val="en-CA" w:eastAsia="ko-KR"/>
              </w:rPr>
              <w:t>0</w:t>
            </w:r>
          </w:p>
        </w:tc>
        <w:tc>
          <w:tcPr>
            <w:tcW w:w="1655" w:type="pct"/>
            <w:vAlign w:val="center"/>
          </w:tcPr>
          <w:p w14:paraId="69E9D4DE" w14:textId="77777777" w:rsidR="009D3FB1" w:rsidRPr="00DE0F0E" w:rsidRDefault="009D3FB1" w:rsidP="00D5520A">
            <w:pPr>
              <w:keepNext/>
              <w:keepLines/>
              <w:rPr>
                <w:noProof/>
                <w:lang w:val="en-CA" w:eastAsia="ko-KR"/>
              </w:rPr>
            </w:pPr>
            <w:r>
              <w:rPr>
                <w:noProof/>
                <w:lang w:val="en-CA" w:eastAsia="ko-KR"/>
              </w:rPr>
              <w:t>0100</w:t>
            </w:r>
          </w:p>
        </w:tc>
      </w:tr>
      <w:tr w:rsidR="009D3FB1" w:rsidRPr="00DE0F0E" w14:paraId="678F4666" w14:textId="77777777" w:rsidTr="002049F2">
        <w:trPr>
          <w:trHeight w:val="340"/>
          <w:jc w:val="center"/>
        </w:trPr>
        <w:tc>
          <w:tcPr>
            <w:tcW w:w="3345" w:type="pct"/>
            <w:vAlign w:val="center"/>
          </w:tcPr>
          <w:p w14:paraId="4D555A35" w14:textId="77777777" w:rsidR="009D3FB1" w:rsidRPr="00DE0F0E" w:rsidRDefault="009D3FB1" w:rsidP="00CA7357">
            <w:pPr>
              <w:keepNext/>
              <w:keepLines/>
              <w:jc w:val="center"/>
              <w:rPr>
                <w:noProof/>
                <w:lang w:val="en-CA" w:eastAsia="ko-KR"/>
              </w:rPr>
            </w:pPr>
            <w:r>
              <w:rPr>
                <w:noProof/>
                <w:lang w:val="en-CA" w:eastAsia="ko-KR"/>
              </w:rPr>
              <w:t>1</w:t>
            </w:r>
          </w:p>
        </w:tc>
        <w:tc>
          <w:tcPr>
            <w:tcW w:w="1655" w:type="pct"/>
            <w:vAlign w:val="center"/>
          </w:tcPr>
          <w:p w14:paraId="5E727214" w14:textId="77777777" w:rsidR="009D3FB1" w:rsidRPr="00DE0F0E" w:rsidRDefault="009D3FB1" w:rsidP="00D5520A">
            <w:pPr>
              <w:keepNext/>
              <w:keepLines/>
              <w:rPr>
                <w:noProof/>
                <w:lang w:val="en-CA" w:eastAsia="ko-KR"/>
              </w:rPr>
            </w:pPr>
            <w:r>
              <w:rPr>
                <w:noProof/>
                <w:lang w:val="en-CA" w:eastAsia="ko-KR"/>
              </w:rPr>
              <w:t>0101</w:t>
            </w:r>
          </w:p>
        </w:tc>
      </w:tr>
      <w:tr w:rsidR="009D3FB1" w:rsidRPr="00DE0F0E" w14:paraId="6CC56C1F" w14:textId="77777777" w:rsidTr="002049F2">
        <w:trPr>
          <w:trHeight w:val="340"/>
          <w:jc w:val="center"/>
        </w:trPr>
        <w:tc>
          <w:tcPr>
            <w:tcW w:w="3345" w:type="pct"/>
            <w:vAlign w:val="center"/>
          </w:tcPr>
          <w:p w14:paraId="7E8CAEC9" w14:textId="77777777" w:rsidR="009D3FB1" w:rsidRPr="00DE0F0E" w:rsidRDefault="009D3FB1" w:rsidP="00CA7357">
            <w:pPr>
              <w:keepNext/>
              <w:keepLines/>
              <w:jc w:val="center"/>
              <w:rPr>
                <w:noProof/>
                <w:lang w:val="en-CA" w:eastAsia="ko-KR"/>
              </w:rPr>
            </w:pPr>
            <w:r>
              <w:rPr>
                <w:noProof/>
                <w:lang w:val="en-CA" w:eastAsia="ko-KR"/>
              </w:rPr>
              <w:t>2</w:t>
            </w:r>
          </w:p>
        </w:tc>
        <w:tc>
          <w:tcPr>
            <w:tcW w:w="1655" w:type="pct"/>
            <w:vAlign w:val="center"/>
          </w:tcPr>
          <w:p w14:paraId="761A5F42" w14:textId="77777777" w:rsidR="009D3FB1" w:rsidRPr="00DE0F0E" w:rsidRDefault="009D3FB1" w:rsidP="00D5520A">
            <w:pPr>
              <w:keepNext/>
              <w:keepLines/>
              <w:rPr>
                <w:noProof/>
                <w:lang w:val="en-CA" w:eastAsia="ko-KR"/>
              </w:rPr>
            </w:pPr>
            <w:r>
              <w:rPr>
                <w:noProof/>
                <w:lang w:val="en-CA" w:eastAsia="ko-KR"/>
              </w:rPr>
              <w:t>0110</w:t>
            </w:r>
          </w:p>
        </w:tc>
      </w:tr>
      <w:tr w:rsidR="009D3FB1" w:rsidRPr="00DE0F0E" w14:paraId="298426B8" w14:textId="77777777" w:rsidTr="002049F2">
        <w:trPr>
          <w:trHeight w:val="340"/>
          <w:jc w:val="center"/>
        </w:trPr>
        <w:tc>
          <w:tcPr>
            <w:tcW w:w="3345" w:type="pct"/>
            <w:vAlign w:val="center"/>
          </w:tcPr>
          <w:p w14:paraId="6CD1D8EB" w14:textId="77777777" w:rsidR="009D3FB1" w:rsidRPr="00DE0F0E" w:rsidRDefault="009D3FB1" w:rsidP="00CA7357">
            <w:pPr>
              <w:keepNext/>
              <w:keepLines/>
              <w:jc w:val="center"/>
              <w:rPr>
                <w:noProof/>
                <w:lang w:val="en-CA" w:eastAsia="ko-KR"/>
              </w:rPr>
            </w:pPr>
            <w:r>
              <w:rPr>
                <w:noProof/>
                <w:lang w:val="en-CA" w:eastAsia="ko-KR"/>
              </w:rPr>
              <w:t>3</w:t>
            </w:r>
          </w:p>
        </w:tc>
        <w:tc>
          <w:tcPr>
            <w:tcW w:w="1655" w:type="pct"/>
            <w:vAlign w:val="center"/>
          </w:tcPr>
          <w:p w14:paraId="497BB2B8" w14:textId="77777777" w:rsidR="009D3FB1" w:rsidRPr="00DE0F0E" w:rsidRDefault="009D3FB1" w:rsidP="00D5520A">
            <w:pPr>
              <w:keepNext/>
              <w:keepLines/>
              <w:rPr>
                <w:noProof/>
                <w:lang w:val="en-CA" w:eastAsia="ko-KR"/>
              </w:rPr>
            </w:pPr>
            <w:r>
              <w:rPr>
                <w:noProof/>
                <w:lang w:val="en-CA" w:eastAsia="ko-KR"/>
              </w:rPr>
              <w:t>0111</w:t>
            </w:r>
          </w:p>
        </w:tc>
      </w:tr>
      <w:tr w:rsidR="009D3FB1" w:rsidRPr="00DE0F0E" w14:paraId="7F827068" w14:textId="77777777" w:rsidTr="002049F2">
        <w:trPr>
          <w:trHeight w:val="340"/>
          <w:jc w:val="center"/>
        </w:trPr>
        <w:tc>
          <w:tcPr>
            <w:tcW w:w="3345" w:type="pct"/>
            <w:vAlign w:val="center"/>
          </w:tcPr>
          <w:p w14:paraId="4DCE2D92" w14:textId="77777777" w:rsidR="009D3FB1" w:rsidRPr="00DE0F0E" w:rsidRDefault="009D3FB1" w:rsidP="00CA7357">
            <w:pPr>
              <w:keepNext/>
              <w:keepLines/>
              <w:jc w:val="center"/>
              <w:rPr>
                <w:noProof/>
                <w:lang w:val="en-CA" w:eastAsia="ko-KR"/>
              </w:rPr>
            </w:pPr>
            <w:r>
              <w:rPr>
                <w:noProof/>
                <w:lang w:val="en-CA" w:eastAsia="ko-KR"/>
              </w:rPr>
              <w:t>5</w:t>
            </w:r>
          </w:p>
        </w:tc>
        <w:tc>
          <w:tcPr>
            <w:tcW w:w="1655" w:type="pct"/>
            <w:vAlign w:val="center"/>
          </w:tcPr>
          <w:p w14:paraId="79B713E0" w14:textId="77777777" w:rsidR="009D3FB1" w:rsidRPr="00DE0F0E" w:rsidRDefault="009D3FB1" w:rsidP="00D5520A">
            <w:pPr>
              <w:keepNext/>
              <w:keepLines/>
              <w:rPr>
                <w:noProof/>
                <w:lang w:val="en-CA" w:eastAsia="ko-KR"/>
              </w:rPr>
            </w:pPr>
            <w:r w:rsidRPr="00DE0F0E">
              <w:rPr>
                <w:noProof/>
                <w:lang w:val="en-CA" w:eastAsia="ko-KR"/>
              </w:rPr>
              <w:t>10</w:t>
            </w:r>
          </w:p>
        </w:tc>
      </w:tr>
      <w:tr w:rsidR="009D3FB1" w:rsidRPr="00DE0F0E" w14:paraId="08FAC40B" w14:textId="77777777" w:rsidTr="002049F2">
        <w:trPr>
          <w:trHeight w:val="340"/>
          <w:jc w:val="center"/>
        </w:trPr>
        <w:tc>
          <w:tcPr>
            <w:tcW w:w="3345" w:type="pct"/>
            <w:vAlign w:val="center"/>
          </w:tcPr>
          <w:p w14:paraId="4A1F45AF" w14:textId="77777777" w:rsidR="009D3FB1" w:rsidRPr="00DE0F0E" w:rsidRDefault="009D3FB1" w:rsidP="00CA7357">
            <w:pPr>
              <w:keepNext/>
              <w:keepLines/>
              <w:jc w:val="center"/>
              <w:rPr>
                <w:noProof/>
                <w:lang w:val="en-CA" w:eastAsia="ko-KR"/>
              </w:rPr>
            </w:pPr>
            <w:r>
              <w:rPr>
                <w:noProof/>
                <w:lang w:val="en-CA" w:eastAsia="ko-KR"/>
              </w:rPr>
              <w:t>6</w:t>
            </w:r>
          </w:p>
        </w:tc>
        <w:tc>
          <w:tcPr>
            <w:tcW w:w="1655" w:type="pct"/>
            <w:vAlign w:val="center"/>
          </w:tcPr>
          <w:p w14:paraId="2CC126D0" w14:textId="77777777" w:rsidR="009D3FB1" w:rsidRPr="00DE0F0E" w:rsidRDefault="009D3FB1" w:rsidP="00D5520A">
            <w:pPr>
              <w:keepNext/>
              <w:keepLines/>
              <w:rPr>
                <w:noProof/>
                <w:lang w:val="en-CA" w:eastAsia="ko-KR"/>
              </w:rPr>
            </w:pPr>
            <w:r w:rsidRPr="00DE0F0E">
              <w:rPr>
                <w:noProof/>
                <w:lang w:val="en-CA" w:eastAsia="ko-KR"/>
              </w:rPr>
              <w:t>11</w:t>
            </w:r>
            <w:r>
              <w:rPr>
                <w:noProof/>
                <w:lang w:val="en-CA" w:eastAsia="ko-KR"/>
              </w:rPr>
              <w:t>0</w:t>
            </w:r>
          </w:p>
        </w:tc>
      </w:tr>
      <w:tr w:rsidR="009D3FB1" w:rsidRPr="00DE0F0E" w14:paraId="66049B0B" w14:textId="77777777" w:rsidTr="002049F2">
        <w:trPr>
          <w:trHeight w:val="340"/>
          <w:jc w:val="center"/>
        </w:trPr>
        <w:tc>
          <w:tcPr>
            <w:tcW w:w="3345" w:type="pct"/>
            <w:vAlign w:val="center"/>
          </w:tcPr>
          <w:p w14:paraId="173FA29B" w14:textId="77777777" w:rsidR="009D3FB1" w:rsidRPr="00DE0F0E" w:rsidRDefault="009D3FB1" w:rsidP="00CA7357">
            <w:pPr>
              <w:keepNext/>
              <w:keepLines/>
              <w:jc w:val="center"/>
              <w:rPr>
                <w:noProof/>
                <w:lang w:val="en-CA" w:eastAsia="ko-KR"/>
              </w:rPr>
            </w:pPr>
            <w:r>
              <w:rPr>
                <w:noProof/>
                <w:lang w:val="en-CA" w:eastAsia="ko-KR"/>
              </w:rPr>
              <w:t>7</w:t>
            </w:r>
          </w:p>
        </w:tc>
        <w:tc>
          <w:tcPr>
            <w:tcW w:w="1655" w:type="pct"/>
            <w:vAlign w:val="center"/>
          </w:tcPr>
          <w:p w14:paraId="7F4DC828" w14:textId="77777777" w:rsidR="009D3FB1" w:rsidRPr="00DE0F0E" w:rsidRDefault="009D3FB1" w:rsidP="00D5520A">
            <w:pPr>
              <w:keepNext/>
              <w:keepLines/>
              <w:rPr>
                <w:noProof/>
                <w:lang w:val="en-CA" w:eastAsia="ko-KR"/>
              </w:rPr>
            </w:pPr>
            <w:r w:rsidRPr="00DE0F0E">
              <w:rPr>
                <w:noProof/>
                <w:lang w:val="en-CA" w:eastAsia="ko-KR"/>
              </w:rPr>
              <w:t>111</w:t>
            </w:r>
          </w:p>
        </w:tc>
      </w:tr>
    </w:tbl>
    <w:p w14:paraId="572C3317" w14:textId="4421A81A" w:rsidR="00D961C9" w:rsidRDefault="007B06B7" w:rsidP="00CA7357">
      <w:pPr>
        <w:jc w:val="both"/>
        <w:rPr>
          <w:rFonts w:eastAsiaTheme="minorEastAsia"/>
          <w:lang w:eastAsia="ko-KR"/>
        </w:rPr>
      </w:pPr>
      <w:r>
        <w:rPr>
          <w:rFonts w:eastAsiaTheme="minorEastAsia" w:hint="eastAsia"/>
          <w:lang w:eastAsia="ko-KR"/>
        </w:rPr>
        <w:t xml:space="preserve">In </w:t>
      </w:r>
      <w:r w:rsidR="00961551">
        <w:rPr>
          <w:rFonts w:eastAsiaTheme="minorEastAsia"/>
          <w:lang w:eastAsia="ko-KR"/>
        </w:rPr>
        <w:fldChar w:fldCharType="begin"/>
      </w:r>
      <w:r w:rsidR="00961551">
        <w:rPr>
          <w:rFonts w:eastAsiaTheme="minorEastAsia"/>
          <w:lang w:eastAsia="ko-KR"/>
        </w:rPr>
        <w:instrText xml:space="preserve"> </w:instrText>
      </w:r>
      <w:r w:rsidR="00961551">
        <w:rPr>
          <w:rFonts w:eastAsiaTheme="minorEastAsia" w:hint="eastAsia"/>
          <w:lang w:eastAsia="ko-KR"/>
        </w:rPr>
        <w:instrText>REF _Ref18948122 \h</w:instrText>
      </w:r>
      <w:r w:rsidR="00961551">
        <w:rPr>
          <w:rFonts w:eastAsiaTheme="minorEastAsia"/>
          <w:lang w:eastAsia="ko-KR"/>
        </w:rPr>
        <w:instrText xml:space="preserve"> </w:instrText>
      </w:r>
      <w:r w:rsidR="00961551">
        <w:rPr>
          <w:rFonts w:eastAsiaTheme="minorEastAsia"/>
          <w:lang w:eastAsia="ko-KR"/>
        </w:rPr>
      </w:r>
      <w:r w:rsidR="00961551">
        <w:rPr>
          <w:rFonts w:eastAsiaTheme="minorEastAsia"/>
          <w:lang w:eastAsia="ko-KR"/>
        </w:rPr>
        <w:fldChar w:fldCharType="separate"/>
      </w:r>
      <w:r w:rsidR="003A61E2" w:rsidRPr="00B76BD9">
        <w:rPr>
          <w:noProof/>
          <w:lang w:val="en-GB"/>
        </w:rPr>
        <w:t>Table </w:t>
      </w:r>
      <w:r w:rsidR="003A61E2">
        <w:rPr>
          <w:noProof/>
          <w:lang w:val="en-GB"/>
        </w:rPr>
        <w:t>3</w:t>
      </w:r>
      <w:r w:rsidR="003A61E2" w:rsidRPr="00B76BD9">
        <w:rPr>
          <w:noProof/>
          <w:lang w:val="en-GB"/>
        </w:rPr>
        <w:noBreakHyphen/>
      </w:r>
      <w:r w:rsidR="003A61E2">
        <w:rPr>
          <w:noProof/>
          <w:lang w:val="en-GB"/>
        </w:rPr>
        <w:t>4</w:t>
      </w:r>
      <w:r w:rsidR="00961551">
        <w:rPr>
          <w:rFonts w:eastAsiaTheme="minorEastAsia"/>
          <w:lang w:eastAsia="ko-KR"/>
        </w:rPr>
        <w:fldChar w:fldCharType="end"/>
      </w:r>
      <w:r w:rsidR="009D3FB1" w:rsidRPr="009D3FB1">
        <w:rPr>
          <w:rFonts w:eastAsiaTheme="minorEastAsia"/>
          <w:lang w:eastAsia="ko-KR"/>
        </w:rPr>
        <w:t xml:space="preserve">, the first bin indicates whether it is regular (0) or LM modes (1). If it is LM mode, then the next bin indicates whether it is LM_CHROMA (0) or not. If it is not LM_CHROMA, next 1 bin indicates whether it is LM_L (0) or LM_A (1). For this case, when sps_cclm_enabled_flag is 0, the first bin of the binarization table for the corresponding intra_chroma_pred_mode can be discarded prior to the entropy coding. Or, in other words, the first bin is inferred to be 0 and hence not coded. This single binarization table </w:t>
      </w:r>
      <w:r w:rsidR="000512CF">
        <w:rPr>
          <w:rFonts w:eastAsiaTheme="minorEastAsia"/>
          <w:lang w:eastAsia="ko-KR"/>
        </w:rPr>
        <w:t>is used</w:t>
      </w:r>
      <w:r w:rsidR="009D3FB1" w:rsidRPr="009D3FB1">
        <w:rPr>
          <w:rFonts w:eastAsiaTheme="minorEastAsia"/>
          <w:lang w:eastAsia="ko-KR"/>
        </w:rPr>
        <w:t xml:space="preserve"> for both sps_cclm_enabled_flag </w:t>
      </w:r>
      <w:r w:rsidR="000512CF">
        <w:rPr>
          <w:rFonts w:eastAsiaTheme="minorEastAsia"/>
          <w:lang w:eastAsia="ko-KR"/>
        </w:rPr>
        <w:t xml:space="preserve">equal to </w:t>
      </w:r>
      <w:r w:rsidR="009D3FB1" w:rsidRPr="009D3FB1">
        <w:rPr>
          <w:rFonts w:eastAsiaTheme="minorEastAsia"/>
          <w:lang w:eastAsia="ko-KR"/>
        </w:rPr>
        <w:t>0 and 1 case</w:t>
      </w:r>
      <w:r w:rsidR="000512CF">
        <w:rPr>
          <w:rFonts w:eastAsiaTheme="minorEastAsia"/>
          <w:lang w:eastAsia="ko-KR"/>
        </w:rPr>
        <w:t>s</w:t>
      </w:r>
      <w:r w:rsidR="009D3FB1" w:rsidRPr="009D3FB1">
        <w:rPr>
          <w:rFonts w:eastAsiaTheme="minorEastAsia"/>
          <w:lang w:eastAsia="ko-KR"/>
        </w:rPr>
        <w:t>.</w:t>
      </w:r>
      <w:r>
        <w:rPr>
          <w:rFonts w:eastAsiaTheme="minorEastAsia" w:hint="eastAsia"/>
          <w:lang w:eastAsia="ko-KR"/>
        </w:rPr>
        <w:t xml:space="preserve"> </w:t>
      </w:r>
      <w:r w:rsidR="00C04FCC">
        <w:rPr>
          <w:rFonts w:eastAsiaTheme="minorEastAsia"/>
          <w:lang w:eastAsia="ko-KR"/>
        </w:rPr>
        <w:t>T</w:t>
      </w:r>
      <w:r>
        <w:rPr>
          <w:rFonts w:eastAsiaTheme="minorEastAsia" w:hint="eastAsia"/>
          <w:lang w:eastAsia="ko-KR"/>
        </w:rPr>
        <w:t>he first two bins</w:t>
      </w:r>
      <w:r w:rsidR="00C04FCC">
        <w:rPr>
          <w:rFonts w:eastAsiaTheme="minorEastAsia"/>
          <w:lang w:eastAsia="ko-KR"/>
        </w:rPr>
        <w:t xml:space="preserve"> in</w:t>
      </w:r>
      <w:r>
        <w:rPr>
          <w:rFonts w:eastAsiaTheme="minorEastAsia" w:hint="eastAsia"/>
          <w:lang w:eastAsia="ko-KR"/>
        </w:rPr>
        <w:t xml:space="preserve"> </w:t>
      </w:r>
      <w:r w:rsidR="00C04FCC">
        <w:rPr>
          <w:rFonts w:eastAsiaTheme="minorEastAsia"/>
          <w:lang w:eastAsia="ko-KR"/>
        </w:rPr>
        <w:fldChar w:fldCharType="begin"/>
      </w:r>
      <w:r w:rsidR="00C04FCC">
        <w:rPr>
          <w:rFonts w:eastAsiaTheme="minorEastAsia"/>
          <w:lang w:eastAsia="ko-KR"/>
        </w:rPr>
        <w:instrText xml:space="preserve"> </w:instrText>
      </w:r>
      <w:r w:rsidR="00C04FCC">
        <w:rPr>
          <w:rFonts w:eastAsiaTheme="minorEastAsia" w:hint="eastAsia"/>
          <w:lang w:eastAsia="ko-KR"/>
        </w:rPr>
        <w:instrText>REF _Ref18948122 \h</w:instrText>
      </w:r>
      <w:r w:rsidR="00C04FCC">
        <w:rPr>
          <w:rFonts w:eastAsiaTheme="minorEastAsia"/>
          <w:lang w:eastAsia="ko-KR"/>
        </w:rPr>
        <w:instrText xml:space="preserve"> </w:instrText>
      </w:r>
      <w:r w:rsidR="00C04FCC">
        <w:rPr>
          <w:rFonts w:eastAsiaTheme="minorEastAsia"/>
          <w:lang w:eastAsia="ko-KR"/>
        </w:rPr>
      </w:r>
      <w:r w:rsidR="00C04FCC">
        <w:rPr>
          <w:rFonts w:eastAsiaTheme="minorEastAsia"/>
          <w:lang w:eastAsia="ko-KR"/>
        </w:rPr>
        <w:fldChar w:fldCharType="separate"/>
      </w:r>
      <w:r w:rsidR="003A61E2" w:rsidRPr="00B76BD9">
        <w:rPr>
          <w:noProof/>
          <w:lang w:val="en-GB"/>
        </w:rPr>
        <w:t>Table </w:t>
      </w:r>
      <w:r w:rsidR="003A61E2">
        <w:rPr>
          <w:noProof/>
          <w:lang w:val="en-GB"/>
        </w:rPr>
        <w:t>3</w:t>
      </w:r>
      <w:r w:rsidR="003A61E2" w:rsidRPr="00B76BD9">
        <w:rPr>
          <w:noProof/>
          <w:lang w:val="en-GB"/>
        </w:rPr>
        <w:noBreakHyphen/>
      </w:r>
      <w:r w:rsidR="003A61E2">
        <w:rPr>
          <w:noProof/>
          <w:lang w:val="en-GB"/>
        </w:rPr>
        <w:t>4</w:t>
      </w:r>
      <w:r w:rsidR="00C04FCC">
        <w:rPr>
          <w:rFonts w:eastAsiaTheme="minorEastAsia"/>
          <w:lang w:eastAsia="ko-KR"/>
        </w:rPr>
        <w:fldChar w:fldCharType="end"/>
      </w:r>
      <w:r w:rsidR="00BE0324">
        <w:rPr>
          <w:rFonts w:eastAsiaTheme="minorEastAsia"/>
          <w:lang w:eastAsia="ko-KR"/>
        </w:rPr>
        <w:t xml:space="preserve"> </w:t>
      </w:r>
      <w:r>
        <w:rPr>
          <w:rFonts w:eastAsiaTheme="minorEastAsia" w:hint="eastAsia"/>
          <w:lang w:eastAsia="ko-KR"/>
        </w:rPr>
        <w:t>are context coded with its own context model, and the rest bins are bypass coded.</w:t>
      </w:r>
    </w:p>
    <w:p w14:paraId="72CBB8D2" w14:textId="5BF2644C" w:rsidR="00D961C9" w:rsidRPr="00D961C9" w:rsidRDefault="00D961C9" w:rsidP="00D5520A">
      <w:pPr>
        <w:rPr>
          <w:rFonts w:eastAsia="DengXian"/>
          <w:szCs w:val="22"/>
          <w:lang w:eastAsia="zh-CN"/>
        </w:rPr>
      </w:pPr>
      <w:r>
        <w:rPr>
          <w:rFonts w:eastAsiaTheme="minorEastAsia" w:hint="eastAsia"/>
          <w:szCs w:val="22"/>
          <w:lang w:eastAsia="ko-KR"/>
        </w:rPr>
        <w:t xml:space="preserve">In addition, in order to reduce luma-chroma latency in dual tree, </w:t>
      </w:r>
      <w:r w:rsidRPr="000C29A3">
        <w:rPr>
          <w:rFonts w:eastAsia="DengXian"/>
          <w:szCs w:val="22"/>
          <w:lang w:eastAsia="zh-CN"/>
        </w:rPr>
        <w:t xml:space="preserve">when the 64x64 luma coding tree node is partitioned with Not Split (and ISP is not used for the 64x64 CU) or QT, the chroma </w:t>
      </w:r>
      <w:r w:rsidR="00AD35D8" w:rsidRPr="000C29A3">
        <w:rPr>
          <w:rFonts w:eastAsia="DengXian"/>
          <w:szCs w:val="22"/>
          <w:lang w:eastAsia="zh-CN"/>
        </w:rPr>
        <w:t>C</w:t>
      </w:r>
      <w:r w:rsidR="00AD35D8">
        <w:rPr>
          <w:rFonts w:eastAsia="DengXian"/>
          <w:szCs w:val="22"/>
          <w:lang w:eastAsia="zh-CN"/>
        </w:rPr>
        <w:t>U</w:t>
      </w:r>
      <w:r w:rsidR="00AD35D8" w:rsidRPr="000C29A3">
        <w:rPr>
          <w:rFonts w:eastAsia="DengXian"/>
          <w:szCs w:val="22"/>
          <w:lang w:eastAsia="zh-CN"/>
        </w:rPr>
        <w:t xml:space="preserve">s </w:t>
      </w:r>
      <w:r w:rsidRPr="000C29A3">
        <w:rPr>
          <w:rFonts w:eastAsia="DengXian"/>
          <w:szCs w:val="22"/>
          <w:lang w:eastAsia="zh-CN"/>
        </w:rPr>
        <w:t>in 32x32 / 32x16 chroma coding tree node are allowed to use CCLM in the following way:</w:t>
      </w:r>
    </w:p>
    <w:p w14:paraId="0C7E3B11" w14:textId="098996E3" w:rsidR="00D961C9" w:rsidRPr="009C08AD" w:rsidRDefault="00C62A83" w:rsidP="000613EB">
      <w:pPr>
        <w:pStyle w:val="ListParagraph"/>
        <w:numPr>
          <w:ilvl w:val="0"/>
          <w:numId w:val="48"/>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overflowPunct w:val="0"/>
        <w:autoSpaceDE w:val="0"/>
        <w:autoSpaceDN w:val="0"/>
        <w:adjustRightInd w:val="0"/>
        <w:spacing w:before="136"/>
        <w:ind w:leftChars="300" w:left="1080"/>
        <w:contextualSpacing w:val="0"/>
        <w:rPr>
          <w:rFonts w:eastAsia="DengXian"/>
          <w:sz w:val="22"/>
          <w:szCs w:val="22"/>
          <w:lang w:val="en-CA"/>
        </w:rPr>
      </w:pPr>
      <w:r>
        <w:rPr>
          <w:rFonts w:eastAsiaTheme="minorEastAsia" w:hint="eastAsia"/>
          <w:sz w:val="22"/>
          <w:szCs w:val="22"/>
          <w:lang w:val="en-CA" w:eastAsia="ko-KR"/>
        </w:rPr>
        <w:t>I</w:t>
      </w:r>
      <w:r w:rsidR="00D961C9" w:rsidRPr="009C08AD">
        <w:rPr>
          <w:rFonts w:eastAsia="DengXian"/>
          <w:sz w:val="22"/>
          <w:szCs w:val="22"/>
          <w:lang w:val="en-CA"/>
        </w:rPr>
        <w:t xml:space="preserve">f the 32x32 chroma node is </w:t>
      </w:r>
      <w:r w:rsidR="00C04FCC">
        <w:rPr>
          <w:rFonts w:eastAsia="DengXian"/>
          <w:sz w:val="22"/>
          <w:szCs w:val="22"/>
          <w:lang w:val="en-CA"/>
        </w:rPr>
        <w:t xml:space="preserve">not split or </w:t>
      </w:r>
      <w:r w:rsidR="00D961C9" w:rsidRPr="009C08AD">
        <w:rPr>
          <w:rFonts w:eastAsia="DengXian"/>
          <w:sz w:val="22"/>
          <w:szCs w:val="22"/>
          <w:lang w:val="en-CA"/>
        </w:rPr>
        <w:t xml:space="preserve">partitioned QT split, all chroma </w:t>
      </w:r>
      <w:r w:rsidR="00AD35D8" w:rsidRPr="009C08AD">
        <w:rPr>
          <w:rFonts w:eastAsia="DengXian"/>
          <w:sz w:val="22"/>
          <w:szCs w:val="22"/>
          <w:lang w:val="en-CA"/>
        </w:rPr>
        <w:t>C</w:t>
      </w:r>
      <w:r w:rsidR="00AD35D8">
        <w:rPr>
          <w:rFonts w:eastAsia="DengXian"/>
          <w:sz w:val="22"/>
          <w:szCs w:val="22"/>
          <w:lang w:val="en-CA"/>
        </w:rPr>
        <w:t>U</w:t>
      </w:r>
      <w:r w:rsidR="00AD35D8" w:rsidRPr="009C08AD">
        <w:rPr>
          <w:rFonts w:eastAsia="DengXian"/>
          <w:sz w:val="22"/>
          <w:szCs w:val="22"/>
          <w:lang w:val="en-CA"/>
        </w:rPr>
        <w:t xml:space="preserve">s </w:t>
      </w:r>
      <w:r w:rsidR="00D961C9" w:rsidRPr="009C08AD">
        <w:rPr>
          <w:rFonts w:eastAsia="DengXian"/>
          <w:sz w:val="22"/>
          <w:szCs w:val="22"/>
          <w:lang w:val="en-CA"/>
        </w:rPr>
        <w:t>in the 32x32 node can use CCLM</w:t>
      </w:r>
    </w:p>
    <w:p w14:paraId="61ACA881" w14:textId="796E2DB9" w:rsidR="00D961C9" w:rsidRPr="009C08AD" w:rsidRDefault="00C62A83" w:rsidP="000613EB">
      <w:pPr>
        <w:pStyle w:val="ListParagraph"/>
        <w:numPr>
          <w:ilvl w:val="0"/>
          <w:numId w:val="48"/>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overflowPunct w:val="0"/>
        <w:autoSpaceDE w:val="0"/>
        <w:autoSpaceDN w:val="0"/>
        <w:adjustRightInd w:val="0"/>
        <w:spacing w:before="136"/>
        <w:ind w:leftChars="300" w:left="1080"/>
        <w:contextualSpacing w:val="0"/>
        <w:rPr>
          <w:rFonts w:eastAsia="DengXian"/>
          <w:sz w:val="22"/>
          <w:szCs w:val="22"/>
          <w:lang w:val="en-CA"/>
        </w:rPr>
      </w:pPr>
      <w:r>
        <w:rPr>
          <w:rFonts w:eastAsiaTheme="minorEastAsia" w:hint="eastAsia"/>
          <w:sz w:val="22"/>
          <w:szCs w:val="22"/>
          <w:lang w:val="en-CA" w:eastAsia="ko-KR"/>
        </w:rPr>
        <w:t>I</w:t>
      </w:r>
      <w:r w:rsidR="00D961C9" w:rsidRPr="009C08AD">
        <w:rPr>
          <w:rFonts w:eastAsia="DengXian"/>
          <w:sz w:val="22"/>
          <w:szCs w:val="22"/>
          <w:lang w:val="en-CA"/>
        </w:rPr>
        <w:t>f the 32x32 chroma node is partitioned with H</w:t>
      </w:r>
      <w:r w:rsidR="008B3E47">
        <w:rPr>
          <w:rFonts w:eastAsia="DengXian"/>
          <w:sz w:val="22"/>
          <w:szCs w:val="22"/>
          <w:lang w:val="en-CA"/>
        </w:rPr>
        <w:t xml:space="preserve">orizontal </w:t>
      </w:r>
      <w:r w:rsidR="00D961C9" w:rsidRPr="009C08AD">
        <w:rPr>
          <w:rFonts w:eastAsia="DengXian"/>
          <w:sz w:val="22"/>
          <w:szCs w:val="22"/>
          <w:lang w:val="en-CA"/>
        </w:rPr>
        <w:t>BT, and the 32x16 child node does not split or uses V</w:t>
      </w:r>
      <w:r w:rsidR="008B3E47">
        <w:rPr>
          <w:rFonts w:eastAsia="DengXian"/>
          <w:sz w:val="22"/>
          <w:szCs w:val="22"/>
          <w:lang w:val="en-CA"/>
        </w:rPr>
        <w:t xml:space="preserve">ertical </w:t>
      </w:r>
      <w:r w:rsidR="00D961C9" w:rsidRPr="009C08AD">
        <w:rPr>
          <w:rFonts w:eastAsia="DengXian"/>
          <w:sz w:val="22"/>
          <w:szCs w:val="22"/>
          <w:lang w:val="en-CA"/>
        </w:rPr>
        <w:t xml:space="preserve">BT split, all chroma </w:t>
      </w:r>
      <w:r w:rsidR="00AD35D8" w:rsidRPr="009C08AD">
        <w:rPr>
          <w:rFonts w:eastAsia="DengXian"/>
          <w:sz w:val="22"/>
          <w:szCs w:val="22"/>
          <w:lang w:val="en-CA"/>
        </w:rPr>
        <w:t>C</w:t>
      </w:r>
      <w:r w:rsidR="00AD35D8">
        <w:rPr>
          <w:rFonts w:eastAsia="DengXian"/>
          <w:sz w:val="22"/>
          <w:szCs w:val="22"/>
          <w:lang w:val="en-CA"/>
        </w:rPr>
        <w:t>U</w:t>
      </w:r>
      <w:r w:rsidR="00AD35D8" w:rsidRPr="009C08AD">
        <w:rPr>
          <w:rFonts w:eastAsia="DengXian"/>
          <w:sz w:val="22"/>
          <w:szCs w:val="22"/>
          <w:lang w:val="en-CA"/>
        </w:rPr>
        <w:t xml:space="preserve">s </w:t>
      </w:r>
      <w:r w:rsidR="00D961C9" w:rsidRPr="009C08AD">
        <w:rPr>
          <w:rFonts w:eastAsia="DengXian"/>
          <w:sz w:val="22"/>
          <w:szCs w:val="22"/>
          <w:lang w:val="en-CA"/>
        </w:rPr>
        <w:t>in the 32x16 chroma node can use CCLM.</w:t>
      </w:r>
    </w:p>
    <w:p w14:paraId="67E66105" w14:textId="12CE4FC8" w:rsidR="009D3FB1" w:rsidRPr="00421777" w:rsidRDefault="00D961C9" w:rsidP="009C5E4D">
      <w:pPr>
        <w:rPr>
          <w:rFonts w:eastAsiaTheme="minorEastAsia"/>
          <w:szCs w:val="22"/>
          <w:lang w:eastAsia="ko-KR"/>
        </w:rPr>
      </w:pPr>
      <w:r w:rsidRPr="00D961C9">
        <w:rPr>
          <w:rFonts w:eastAsia="DengXian" w:hint="eastAsia"/>
          <w:szCs w:val="22"/>
          <w:lang w:eastAsia="zh-CN"/>
        </w:rPr>
        <w:t xml:space="preserve">In </w:t>
      </w:r>
      <w:r w:rsidR="009B0FA6">
        <w:rPr>
          <w:rFonts w:eastAsia="DengXian"/>
          <w:szCs w:val="22"/>
          <w:lang w:eastAsia="zh-CN"/>
        </w:rPr>
        <w:t xml:space="preserve">all the </w:t>
      </w:r>
      <w:r w:rsidRPr="00D961C9">
        <w:rPr>
          <w:rFonts w:eastAsia="DengXian" w:hint="eastAsia"/>
          <w:szCs w:val="22"/>
          <w:lang w:eastAsia="zh-CN"/>
        </w:rPr>
        <w:t>other</w:t>
      </w:r>
      <w:r w:rsidRPr="00D961C9">
        <w:rPr>
          <w:rFonts w:eastAsia="DengXian"/>
          <w:szCs w:val="22"/>
          <w:lang w:eastAsia="zh-CN"/>
        </w:rPr>
        <w:t xml:space="preserve"> luma and chroma coding tree split</w:t>
      </w:r>
      <w:r w:rsidRPr="00D961C9">
        <w:rPr>
          <w:rFonts w:eastAsia="DengXian" w:hint="eastAsia"/>
          <w:szCs w:val="22"/>
          <w:lang w:eastAsia="zh-CN"/>
        </w:rPr>
        <w:t xml:space="preserve"> conditions, CCLM is not allowed</w:t>
      </w:r>
      <w:r w:rsidRPr="00D961C9">
        <w:rPr>
          <w:rFonts w:eastAsia="DengXian"/>
          <w:szCs w:val="22"/>
          <w:lang w:eastAsia="zh-CN"/>
        </w:rPr>
        <w:t xml:space="preserve"> for chroma CU</w:t>
      </w:r>
      <w:r w:rsidRPr="00D961C9">
        <w:rPr>
          <w:rFonts w:eastAsia="DengXian" w:hint="eastAsia"/>
          <w:szCs w:val="22"/>
          <w:lang w:eastAsia="zh-CN"/>
        </w:rPr>
        <w:t>.</w:t>
      </w:r>
    </w:p>
    <w:p w14:paraId="71C61093" w14:textId="77777777" w:rsidR="00865AFC" w:rsidRPr="0009506D" w:rsidRDefault="00865AFC" w:rsidP="00CD45EA">
      <w:pPr>
        <w:pStyle w:val="Heading3"/>
        <w:spacing w:before="136"/>
        <w:rPr>
          <w:rFonts w:eastAsia="Malgun Gothic"/>
          <w:lang w:val="en-CA" w:eastAsia="ko-KR"/>
        </w:rPr>
      </w:pPr>
      <w:bookmarkStart w:id="160" w:name="_Toc58175113"/>
      <w:r w:rsidRPr="00FC44CB">
        <w:t>Position</w:t>
      </w:r>
      <w:r w:rsidRPr="00510694">
        <w:rPr>
          <w:lang w:val="en-CA"/>
        </w:rPr>
        <w:t xml:space="preserve"> dependent intra prediction combination</w:t>
      </w:r>
      <w:bookmarkEnd w:id="156"/>
      <w:bookmarkEnd w:id="157"/>
      <w:bookmarkEnd w:id="160"/>
    </w:p>
    <w:p w14:paraId="5676C1E0" w14:textId="23E8B999" w:rsidR="00865AFC" w:rsidRPr="00510694" w:rsidRDefault="00865AFC" w:rsidP="00CD45EA">
      <w:pPr>
        <w:spacing w:after="120"/>
        <w:jc w:val="both"/>
        <w:rPr>
          <w:szCs w:val="22"/>
        </w:rPr>
      </w:pPr>
      <w:r w:rsidRPr="00510694">
        <w:rPr>
          <w:szCs w:val="22"/>
          <w:lang w:val="en-CA"/>
        </w:rPr>
        <w:t xml:space="preserve">In </w:t>
      </w:r>
      <w:r w:rsidR="00C428CE">
        <w:rPr>
          <w:szCs w:val="22"/>
          <w:lang w:val="en-CA"/>
        </w:rPr>
        <w:t>VVC</w:t>
      </w:r>
      <w:r w:rsidRPr="00510694">
        <w:rPr>
          <w:szCs w:val="22"/>
          <w:lang w:val="en-CA"/>
        </w:rPr>
        <w:t xml:space="preserve">, the results of intra prediction of </w:t>
      </w:r>
      <w:r w:rsidR="00541032">
        <w:rPr>
          <w:szCs w:val="22"/>
          <w:lang w:val="en-CA"/>
        </w:rPr>
        <w:t xml:space="preserve">DC, </w:t>
      </w:r>
      <w:r w:rsidRPr="00510694">
        <w:rPr>
          <w:szCs w:val="22"/>
          <w:lang w:val="en-CA"/>
        </w:rPr>
        <w:t>planar</w:t>
      </w:r>
      <w:r w:rsidR="00541032">
        <w:rPr>
          <w:szCs w:val="22"/>
          <w:lang w:val="en-CA"/>
        </w:rPr>
        <w:t xml:space="preserve"> and several angular</w:t>
      </w:r>
      <w:r w:rsidRPr="00510694">
        <w:rPr>
          <w:szCs w:val="22"/>
          <w:lang w:val="en-CA"/>
        </w:rPr>
        <w:t xml:space="preserve"> mode</w:t>
      </w:r>
      <w:r w:rsidR="00387534">
        <w:rPr>
          <w:szCs w:val="22"/>
          <w:lang w:val="en-CA"/>
        </w:rPr>
        <w:t>s</w:t>
      </w:r>
      <w:r w:rsidRPr="00510694">
        <w:rPr>
          <w:szCs w:val="22"/>
          <w:lang w:val="en-CA"/>
        </w:rPr>
        <w:t xml:space="preserve"> are further modified by a position dependent intra prediction combination (PDPC) method. PDPC is an intra prediction method which invokes a combination of the boundary reference samples and HEVC style intra prediction with filtered boundary reference samples. </w:t>
      </w:r>
      <w:r w:rsidRPr="00510694">
        <w:rPr>
          <w:szCs w:val="22"/>
        </w:rPr>
        <w:t xml:space="preserve">PDPC is applied to the following intra modes without signalling: planar, DC, </w:t>
      </w:r>
      <w:r w:rsidR="0042503C">
        <w:rPr>
          <w:szCs w:val="22"/>
        </w:rPr>
        <w:t xml:space="preserve">intra angles less than or equal to </w:t>
      </w:r>
      <w:r w:rsidRPr="00510694">
        <w:rPr>
          <w:szCs w:val="22"/>
        </w:rPr>
        <w:t xml:space="preserve">horizontal, </w:t>
      </w:r>
      <w:r w:rsidR="0042503C">
        <w:rPr>
          <w:szCs w:val="22"/>
        </w:rPr>
        <w:t xml:space="preserve">and intra angles greater than or equal to </w:t>
      </w:r>
      <w:r w:rsidR="0042503C" w:rsidRPr="00510694">
        <w:rPr>
          <w:szCs w:val="22"/>
        </w:rPr>
        <w:t>vertical</w:t>
      </w:r>
      <w:r w:rsidR="0042503C">
        <w:rPr>
          <w:szCs w:val="22"/>
        </w:rPr>
        <w:t xml:space="preserve"> and less than or equal to 80</w:t>
      </w:r>
      <w:r w:rsidR="0042503C" w:rsidRPr="00510694">
        <w:rPr>
          <w:szCs w:val="22"/>
        </w:rPr>
        <w:t xml:space="preserve">. </w:t>
      </w:r>
      <w:r w:rsidR="0042503C" w:rsidRPr="00333862">
        <w:rPr>
          <w:szCs w:val="22"/>
        </w:rPr>
        <w:t>If the current block is Bdpcm mode</w:t>
      </w:r>
      <w:r w:rsidR="0042503C">
        <w:rPr>
          <w:szCs w:val="22"/>
        </w:rPr>
        <w:t xml:space="preserve"> or MRL index is larger than 0</w:t>
      </w:r>
      <w:r w:rsidR="0042503C" w:rsidRPr="00333862">
        <w:rPr>
          <w:szCs w:val="22"/>
        </w:rPr>
        <w:t>, PDPC is not applied.</w:t>
      </w:r>
      <w:r w:rsidRPr="00510694">
        <w:rPr>
          <w:szCs w:val="22"/>
        </w:rPr>
        <w:t xml:space="preserve"> </w:t>
      </w:r>
    </w:p>
    <w:p w14:paraId="24F88C90" w14:textId="45BC2332" w:rsidR="00865AFC" w:rsidRPr="00510694" w:rsidRDefault="00865AFC" w:rsidP="00CA7357">
      <w:pPr>
        <w:rPr>
          <w:rFonts w:eastAsia="Malgun Gothic"/>
          <w:szCs w:val="22"/>
        </w:rPr>
      </w:pPr>
      <w:r w:rsidRPr="00510694">
        <w:rPr>
          <w:szCs w:val="22"/>
        </w:rPr>
        <w:t xml:space="preserve">The prediction sample </w:t>
      </w:r>
      <w:r w:rsidRPr="00510694">
        <w:rPr>
          <w:i/>
          <w:szCs w:val="22"/>
        </w:rPr>
        <w:t>pred</w:t>
      </w:r>
      <w:r w:rsidRPr="00510694">
        <w:rPr>
          <w:szCs w:val="22"/>
        </w:rPr>
        <w:t>(</w:t>
      </w:r>
      <w:r w:rsidRPr="00510694">
        <w:rPr>
          <w:i/>
          <w:szCs w:val="22"/>
        </w:rPr>
        <w:t>x</w:t>
      </w:r>
      <w:r w:rsidR="00387534">
        <w:rPr>
          <w:i/>
          <w:szCs w:val="22"/>
        </w:rPr>
        <w:t>’</w:t>
      </w:r>
      <w:r w:rsidRPr="00510694">
        <w:rPr>
          <w:szCs w:val="22"/>
        </w:rPr>
        <w:t>,</w:t>
      </w:r>
      <w:r w:rsidRPr="00510694">
        <w:rPr>
          <w:i/>
          <w:szCs w:val="22"/>
        </w:rPr>
        <w:t>y</w:t>
      </w:r>
      <w:r w:rsidR="00387534">
        <w:rPr>
          <w:i/>
          <w:szCs w:val="22"/>
        </w:rPr>
        <w:t>’</w:t>
      </w:r>
      <w:r w:rsidRPr="00510694">
        <w:rPr>
          <w:szCs w:val="22"/>
        </w:rPr>
        <w:t xml:space="preserve">) is predicted using an intra prediction mode (DC, planar, angular) and a linear combination of reference samples according to the </w:t>
      </w:r>
      <w:r w:rsidRPr="0009506D">
        <w:rPr>
          <w:rFonts w:eastAsia="Malgun Gothic" w:hint="eastAsia"/>
          <w:szCs w:val="22"/>
          <w:lang w:eastAsia="ko-KR"/>
        </w:rPr>
        <w:t>Equation 3-</w:t>
      </w:r>
      <w:r w:rsidR="007129FA">
        <w:rPr>
          <w:rFonts w:eastAsia="Malgun Gothic"/>
          <w:szCs w:val="22"/>
          <w:lang w:eastAsia="ko-KR"/>
        </w:rPr>
        <w:t>8</w:t>
      </w:r>
      <w:r w:rsidR="007129FA" w:rsidRPr="0009506D">
        <w:rPr>
          <w:rFonts w:eastAsia="Malgun Gothic" w:hint="eastAsia"/>
          <w:szCs w:val="22"/>
          <w:lang w:eastAsia="ko-KR"/>
        </w:rPr>
        <w:t xml:space="preserve"> </w:t>
      </w:r>
      <w:r w:rsidRPr="0009506D">
        <w:rPr>
          <w:rFonts w:eastAsia="Malgun Gothic" w:hint="eastAsia"/>
          <w:szCs w:val="22"/>
          <w:lang w:eastAsia="ko-KR"/>
        </w:rPr>
        <w:t>as follows</w:t>
      </w:r>
      <w:r w:rsidRPr="00510694">
        <w:rPr>
          <w:szCs w:val="22"/>
        </w:rPr>
        <w:t>:</w:t>
      </w:r>
    </w:p>
    <w:p w14:paraId="098518B8" w14:textId="59F1E03C" w:rsidR="00865AFC" w:rsidRPr="00510694" w:rsidRDefault="00865AFC" w:rsidP="00CA7357">
      <w:pPr>
        <w:jc w:val="right"/>
        <w:rPr>
          <w:rFonts w:eastAsia="Malgun Gothic"/>
          <w:szCs w:val="22"/>
          <w:lang w:val="en-CA"/>
        </w:rPr>
      </w:pPr>
      <w:r w:rsidRPr="00510694">
        <w:rPr>
          <w:i/>
          <w:szCs w:val="22"/>
          <w:lang w:val="en-CA"/>
        </w:rPr>
        <w:t>pred</w:t>
      </w:r>
      <w:r w:rsidRPr="00510694">
        <w:rPr>
          <w:szCs w:val="22"/>
          <w:lang w:val="en-CA"/>
        </w:rPr>
        <w:t>(</w:t>
      </w:r>
      <w:r w:rsidRPr="00510694">
        <w:rPr>
          <w:i/>
          <w:szCs w:val="22"/>
          <w:lang w:val="en-CA"/>
        </w:rPr>
        <w:t>x</w:t>
      </w:r>
      <w:r w:rsidR="00387534">
        <w:rPr>
          <w:i/>
          <w:szCs w:val="22"/>
          <w:lang w:val="en-CA"/>
        </w:rPr>
        <w:t>’</w:t>
      </w:r>
      <w:r w:rsidRPr="00510694">
        <w:rPr>
          <w:szCs w:val="22"/>
          <w:lang w:val="en-CA"/>
        </w:rPr>
        <w:t>,</w:t>
      </w:r>
      <w:r w:rsidRPr="00510694">
        <w:rPr>
          <w:i/>
          <w:szCs w:val="22"/>
          <w:lang w:val="en-CA"/>
        </w:rPr>
        <w:t>y</w:t>
      </w:r>
      <w:r w:rsidR="00387534">
        <w:rPr>
          <w:i/>
          <w:szCs w:val="22"/>
          <w:lang w:val="en-CA"/>
        </w:rPr>
        <w:t>’</w:t>
      </w:r>
      <w:r w:rsidRPr="00510694">
        <w:rPr>
          <w:szCs w:val="22"/>
          <w:lang w:val="en-CA"/>
        </w:rPr>
        <w:t>)=</w:t>
      </w:r>
      <w:r w:rsidR="0042503C">
        <w:rPr>
          <w:szCs w:val="22"/>
          <w:lang w:val="en-CA"/>
        </w:rPr>
        <w:t xml:space="preserve"> Clip(0, (1 &lt;&lt; BitDepth ) – 1, </w:t>
      </w:r>
      <w:r w:rsidRPr="00510694">
        <w:rPr>
          <w:szCs w:val="22"/>
          <w:lang w:val="en-CA"/>
        </w:rPr>
        <w:t>(</w:t>
      </w:r>
      <w:r w:rsidRPr="00510694">
        <w:rPr>
          <w:i/>
          <w:szCs w:val="22"/>
          <w:lang w:val="en-CA"/>
        </w:rPr>
        <w:t>wL</w:t>
      </w:r>
      <w:r w:rsidRPr="00510694">
        <w:rPr>
          <w:szCs w:val="22"/>
          <w:lang w:val="en-CA"/>
        </w:rPr>
        <w:t>×</w:t>
      </w:r>
      <w:r w:rsidRPr="00510694">
        <w:rPr>
          <w:i/>
          <w:szCs w:val="22"/>
          <w:lang w:val="en-CA"/>
        </w:rPr>
        <w:t>R</w:t>
      </w:r>
      <w:r w:rsidR="0025241A">
        <w:rPr>
          <w:szCs w:val="22"/>
          <w:vertAlign w:val="subscript"/>
          <w:lang w:val="en-CA"/>
        </w:rPr>
        <w:t>−</w:t>
      </w:r>
      <w:r w:rsidRPr="00510694">
        <w:rPr>
          <w:szCs w:val="22"/>
          <w:vertAlign w:val="subscript"/>
          <w:lang w:val="en-CA"/>
        </w:rPr>
        <w:t>1</w:t>
      </w:r>
      <w:r w:rsidRPr="00510694">
        <w:rPr>
          <w:i/>
          <w:szCs w:val="22"/>
          <w:vertAlign w:val="subscript"/>
          <w:lang w:val="en-CA"/>
        </w:rPr>
        <w:t>,y</w:t>
      </w:r>
      <w:r w:rsidR="00387534">
        <w:rPr>
          <w:i/>
          <w:szCs w:val="22"/>
          <w:vertAlign w:val="subscript"/>
          <w:lang w:val="en-CA"/>
        </w:rPr>
        <w:t>’</w:t>
      </w:r>
      <w:r w:rsidRPr="00510694">
        <w:rPr>
          <w:szCs w:val="22"/>
          <w:lang w:val="en-CA"/>
        </w:rPr>
        <w:t xml:space="preserve"> + </w:t>
      </w:r>
      <w:r w:rsidRPr="00510694">
        <w:rPr>
          <w:i/>
          <w:szCs w:val="22"/>
          <w:lang w:val="en-CA"/>
        </w:rPr>
        <w:t>wT</w:t>
      </w:r>
      <w:r w:rsidRPr="00510694">
        <w:rPr>
          <w:szCs w:val="22"/>
          <w:lang w:val="en-CA"/>
        </w:rPr>
        <w:t>×</w:t>
      </w:r>
      <w:r w:rsidRPr="00510694">
        <w:rPr>
          <w:i/>
          <w:szCs w:val="22"/>
          <w:lang w:val="en-CA"/>
        </w:rPr>
        <w:t>R</w:t>
      </w:r>
      <w:r w:rsidRPr="00510694">
        <w:rPr>
          <w:i/>
          <w:szCs w:val="22"/>
          <w:vertAlign w:val="subscript"/>
          <w:lang w:val="en-CA"/>
        </w:rPr>
        <w:t>x</w:t>
      </w:r>
      <w:r w:rsidR="00387534">
        <w:rPr>
          <w:i/>
          <w:szCs w:val="22"/>
          <w:vertAlign w:val="subscript"/>
          <w:lang w:val="en-CA"/>
        </w:rPr>
        <w:t>’</w:t>
      </w:r>
      <w:r w:rsidRPr="00510694">
        <w:rPr>
          <w:i/>
          <w:szCs w:val="22"/>
          <w:vertAlign w:val="subscript"/>
          <w:lang w:val="en-CA"/>
        </w:rPr>
        <w:t>,</w:t>
      </w:r>
      <w:r w:rsidR="0025241A">
        <w:rPr>
          <w:szCs w:val="22"/>
          <w:vertAlign w:val="subscript"/>
          <w:lang w:val="en-CA"/>
        </w:rPr>
        <w:t>−</w:t>
      </w:r>
      <w:r w:rsidRPr="00510694">
        <w:rPr>
          <w:szCs w:val="22"/>
          <w:vertAlign w:val="subscript"/>
          <w:lang w:val="en-CA"/>
        </w:rPr>
        <w:t>1</w:t>
      </w:r>
      <w:r w:rsidRPr="00510694">
        <w:rPr>
          <w:szCs w:val="22"/>
          <w:lang w:val="en-CA"/>
        </w:rPr>
        <w:t xml:space="preserve"> +(64 </w:t>
      </w:r>
      <w:r w:rsidR="001303C4">
        <w:rPr>
          <w:szCs w:val="22"/>
          <w:lang w:val="en-CA"/>
        </w:rPr>
        <w:t>−</w:t>
      </w:r>
      <w:r w:rsidRPr="00510694">
        <w:rPr>
          <w:szCs w:val="22"/>
          <w:lang w:val="en-CA"/>
        </w:rPr>
        <w:t xml:space="preserve"> </w:t>
      </w:r>
      <w:r w:rsidRPr="00510694">
        <w:rPr>
          <w:i/>
          <w:szCs w:val="22"/>
          <w:lang w:val="en-CA"/>
        </w:rPr>
        <w:t>wL</w:t>
      </w:r>
      <w:r w:rsidRPr="00510694">
        <w:rPr>
          <w:szCs w:val="22"/>
          <w:lang w:val="en-CA"/>
        </w:rPr>
        <w:t xml:space="preserve"> </w:t>
      </w:r>
      <w:r w:rsidR="001303C4">
        <w:rPr>
          <w:szCs w:val="22"/>
          <w:lang w:val="en-CA"/>
        </w:rPr>
        <w:t>−</w:t>
      </w:r>
      <w:r w:rsidRPr="00510694">
        <w:rPr>
          <w:szCs w:val="22"/>
          <w:lang w:val="en-CA"/>
        </w:rPr>
        <w:t xml:space="preserve"> </w:t>
      </w:r>
      <w:r w:rsidRPr="00510694">
        <w:rPr>
          <w:i/>
          <w:szCs w:val="22"/>
          <w:lang w:val="en-CA"/>
        </w:rPr>
        <w:t>wT</w:t>
      </w:r>
      <w:r w:rsidRPr="00510694">
        <w:rPr>
          <w:szCs w:val="22"/>
          <w:lang w:val="en-CA"/>
        </w:rPr>
        <w:t>)×</w:t>
      </w:r>
      <w:r w:rsidRPr="00510694">
        <w:rPr>
          <w:i/>
          <w:szCs w:val="22"/>
          <w:lang w:val="en-CA"/>
        </w:rPr>
        <w:t>pred</w:t>
      </w:r>
      <w:r w:rsidRPr="00510694">
        <w:rPr>
          <w:szCs w:val="22"/>
          <w:lang w:val="en-CA"/>
        </w:rPr>
        <w:t>(</w:t>
      </w:r>
      <w:r w:rsidRPr="00510694">
        <w:rPr>
          <w:i/>
          <w:szCs w:val="22"/>
          <w:lang w:val="en-CA"/>
        </w:rPr>
        <w:t>x</w:t>
      </w:r>
      <w:r w:rsidR="00387534">
        <w:rPr>
          <w:i/>
          <w:szCs w:val="22"/>
          <w:lang w:val="en-CA"/>
        </w:rPr>
        <w:t>’</w:t>
      </w:r>
      <w:r w:rsidRPr="00510694">
        <w:rPr>
          <w:szCs w:val="22"/>
          <w:lang w:val="en-CA"/>
        </w:rPr>
        <w:t>,</w:t>
      </w:r>
      <w:r w:rsidRPr="00510694">
        <w:rPr>
          <w:i/>
          <w:szCs w:val="22"/>
          <w:lang w:val="en-CA"/>
        </w:rPr>
        <w:t>y</w:t>
      </w:r>
      <w:r w:rsidR="00387534">
        <w:rPr>
          <w:i/>
          <w:szCs w:val="22"/>
          <w:lang w:val="en-CA"/>
        </w:rPr>
        <w:t>’</w:t>
      </w:r>
      <w:r w:rsidRPr="00510694">
        <w:rPr>
          <w:szCs w:val="22"/>
          <w:lang w:val="en-CA"/>
        </w:rPr>
        <w:t>) + 32 )&gt;&gt;6</w:t>
      </w:r>
      <w:r w:rsidR="0042503C">
        <w:rPr>
          <w:szCs w:val="22"/>
          <w:lang w:val="en-CA"/>
        </w:rPr>
        <w:t>)</w:t>
      </w:r>
      <w:r w:rsidR="007129FA">
        <w:rPr>
          <w:szCs w:val="22"/>
          <w:lang w:val="en-CA"/>
        </w:rPr>
        <w:tab/>
      </w:r>
      <w:r w:rsidRPr="00510694">
        <w:rPr>
          <w:szCs w:val="22"/>
          <w:lang w:val="en-CA"/>
        </w:rPr>
        <w:t>(</w:t>
      </w:r>
      <w:r>
        <w:rPr>
          <w:rFonts w:eastAsia="Malgun Gothic" w:hint="eastAsia"/>
          <w:szCs w:val="22"/>
          <w:lang w:val="en-CA" w:eastAsia="ko-KR"/>
        </w:rPr>
        <w:t>3</w:t>
      </w:r>
      <w:r w:rsidRPr="00510694">
        <w:rPr>
          <w:rFonts w:eastAsia="Malgun Gothic"/>
          <w:szCs w:val="22"/>
          <w:lang w:val="en-CA" w:eastAsia="ko-KR"/>
        </w:rPr>
        <w:t>-</w:t>
      </w:r>
      <w:r w:rsidRPr="00510694">
        <w:rPr>
          <w:noProof/>
          <w:szCs w:val="22"/>
          <w:lang w:val="en-CA"/>
        </w:rPr>
        <w:fldChar w:fldCharType="begin"/>
      </w:r>
      <w:r w:rsidRPr="00510694">
        <w:rPr>
          <w:noProof/>
          <w:szCs w:val="22"/>
          <w:lang w:val="en-CA"/>
        </w:rPr>
        <w:instrText xml:space="preserve"> SEQ Eq \* MERGEFORMAT </w:instrText>
      </w:r>
      <w:r w:rsidRPr="00510694">
        <w:rPr>
          <w:noProof/>
          <w:szCs w:val="22"/>
          <w:lang w:val="en-CA"/>
        </w:rPr>
        <w:fldChar w:fldCharType="separate"/>
      </w:r>
      <w:r w:rsidR="003A61E2">
        <w:rPr>
          <w:noProof/>
          <w:szCs w:val="22"/>
          <w:lang w:val="en-CA"/>
        </w:rPr>
        <w:t>8</w:t>
      </w:r>
      <w:r w:rsidRPr="00510694">
        <w:rPr>
          <w:noProof/>
          <w:szCs w:val="22"/>
          <w:lang w:val="en-CA"/>
        </w:rPr>
        <w:fldChar w:fldCharType="end"/>
      </w:r>
      <w:r w:rsidRPr="00510694">
        <w:rPr>
          <w:szCs w:val="22"/>
          <w:lang w:val="en-CA"/>
        </w:rPr>
        <w:t>)</w:t>
      </w:r>
    </w:p>
    <w:p w14:paraId="18DD4FE0" w14:textId="2D3FC43F" w:rsidR="00865AFC" w:rsidRPr="00510694" w:rsidRDefault="00865AFC" w:rsidP="00CA7357">
      <w:pPr>
        <w:jc w:val="both"/>
        <w:rPr>
          <w:rFonts w:eastAsia="Malgun Gothic"/>
          <w:szCs w:val="22"/>
          <w:lang w:val="en-CA"/>
        </w:rPr>
      </w:pPr>
      <w:r w:rsidRPr="00510694">
        <w:rPr>
          <w:szCs w:val="22"/>
          <w:lang w:val="en-CA"/>
        </w:rPr>
        <w:t xml:space="preserve">where </w:t>
      </w:r>
      <w:r w:rsidRPr="00510694">
        <w:rPr>
          <w:i/>
          <w:szCs w:val="22"/>
          <w:lang w:val="en-CA"/>
        </w:rPr>
        <w:t>R</w:t>
      </w:r>
      <w:r w:rsidRPr="00510694">
        <w:rPr>
          <w:i/>
          <w:szCs w:val="22"/>
          <w:vertAlign w:val="subscript"/>
          <w:lang w:val="en-CA"/>
        </w:rPr>
        <w:t>x,</w:t>
      </w:r>
      <w:r w:rsidR="0025241A">
        <w:rPr>
          <w:szCs w:val="22"/>
          <w:vertAlign w:val="subscript"/>
          <w:lang w:val="en-CA"/>
        </w:rPr>
        <w:t>−</w:t>
      </w:r>
      <w:r w:rsidRPr="00510694">
        <w:rPr>
          <w:szCs w:val="22"/>
          <w:vertAlign w:val="subscript"/>
          <w:lang w:val="en-CA"/>
        </w:rPr>
        <w:t>1</w:t>
      </w:r>
      <w:r w:rsidRPr="00510694">
        <w:rPr>
          <w:szCs w:val="22"/>
          <w:lang w:val="en-CA"/>
        </w:rPr>
        <w:t xml:space="preserve">, </w:t>
      </w:r>
      <w:r w:rsidRPr="00510694">
        <w:rPr>
          <w:i/>
          <w:szCs w:val="22"/>
          <w:lang w:val="en-CA"/>
        </w:rPr>
        <w:t>R</w:t>
      </w:r>
      <w:r w:rsidR="0025241A">
        <w:rPr>
          <w:szCs w:val="22"/>
          <w:vertAlign w:val="subscript"/>
          <w:lang w:val="en-CA"/>
        </w:rPr>
        <w:t>−</w:t>
      </w:r>
      <w:r w:rsidRPr="00510694">
        <w:rPr>
          <w:szCs w:val="22"/>
          <w:vertAlign w:val="subscript"/>
          <w:lang w:val="en-CA"/>
        </w:rPr>
        <w:t>1</w:t>
      </w:r>
      <w:r w:rsidRPr="00510694">
        <w:rPr>
          <w:i/>
          <w:szCs w:val="22"/>
          <w:vertAlign w:val="subscript"/>
          <w:lang w:val="en-CA"/>
        </w:rPr>
        <w:t>,y</w:t>
      </w:r>
      <w:r w:rsidRPr="00510694">
        <w:rPr>
          <w:szCs w:val="22"/>
          <w:lang w:val="en-CA"/>
        </w:rPr>
        <w:t xml:space="preserve"> represent the reference samples located at the top and left </w:t>
      </w:r>
      <w:r w:rsidR="008F3B0A">
        <w:rPr>
          <w:szCs w:val="22"/>
          <w:lang w:val="en-CA"/>
        </w:rPr>
        <w:t xml:space="preserve">boundaries </w:t>
      </w:r>
      <w:r w:rsidRPr="00510694">
        <w:rPr>
          <w:szCs w:val="22"/>
          <w:lang w:val="en-CA"/>
        </w:rPr>
        <w:t>of current sample (</w:t>
      </w:r>
      <w:r w:rsidRPr="00510694">
        <w:rPr>
          <w:i/>
          <w:szCs w:val="22"/>
          <w:lang w:val="en-CA"/>
        </w:rPr>
        <w:t>x</w:t>
      </w:r>
      <w:r w:rsidRPr="00510694">
        <w:rPr>
          <w:szCs w:val="22"/>
          <w:lang w:val="en-CA"/>
        </w:rPr>
        <w:t xml:space="preserve">, </w:t>
      </w:r>
      <w:r w:rsidRPr="00510694">
        <w:rPr>
          <w:i/>
          <w:szCs w:val="22"/>
          <w:lang w:val="en-CA"/>
        </w:rPr>
        <w:t>y</w:t>
      </w:r>
      <w:r w:rsidRPr="00510694">
        <w:rPr>
          <w:szCs w:val="22"/>
          <w:lang w:val="en-CA"/>
        </w:rPr>
        <w:t>), respectively</w:t>
      </w:r>
      <w:r>
        <w:rPr>
          <w:szCs w:val="22"/>
          <w:lang w:val="en-CA"/>
        </w:rPr>
        <w:t>.</w:t>
      </w:r>
    </w:p>
    <w:p w14:paraId="7D4E0662" w14:textId="73164880" w:rsidR="00865AFC" w:rsidRPr="009C08AD" w:rsidRDefault="00865AFC" w:rsidP="00D5520A">
      <w:pPr>
        <w:jc w:val="both"/>
        <w:rPr>
          <w:rFonts w:eastAsiaTheme="minorEastAsia"/>
          <w:szCs w:val="22"/>
          <w:lang w:val="en-CA" w:eastAsia="ko-KR"/>
        </w:rPr>
      </w:pPr>
      <w:r w:rsidRPr="00510694">
        <w:rPr>
          <w:szCs w:val="22"/>
          <w:lang w:val="en-CA"/>
        </w:rPr>
        <w:t>If PDPC is applied to DC, planar, horizontal, and vertical intra modes, additional boundary filters are not needed, as</w:t>
      </w:r>
      <w:r>
        <w:rPr>
          <w:szCs w:val="22"/>
          <w:lang w:val="en-CA"/>
        </w:rPr>
        <w:t xml:space="preserve"> required in the case of</w:t>
      </w:r>
      <w:r w:rsidRPr="00510694">
        <w:rPr>
          <w:szCs w:val="22"/>
          <w:lang w:val="en-CA"/>
        </w:rPr>
        <w:t xml:space="preserve"> HEVC DC mode boundary filter or horizontal/vertical mode edge filters.</w:t>
      </w:r>
      <w:r w:rsidR="0084702D">
        <w:rPr>
          <w:rFonts w:eastAsiaTheme="minorEastAsia" w:hint="eastAsia"/>
          <w:szCs w:val="22"/>
          <w:lang w:val="en-CA" w:eastAsia="ko-KR"/>
        </w:rPr>
        <w:t xml:space="preserve"> PDPC process for DC and Planar modes is identical. For angular modes, </w:t>
      </w:r>
      <w:r w:rsidR="0042503C">
        <w:rPr>
          <w:rFonts w:eastAsiaTheme="minorEastAsia"/>
          <w:szCs w:val="22"/>
          <w:lang w:val="en-CA" w:eastAsia="ko-KR"/>
        </w:rPr>
        <w:t>if the current angular mode is HOR_IDX or VER_IDX, left or top reference samples is not used, respectively.</w:t>
      </w:r>
      <w:r w:rsidR="0042503C">
        <w:rPr>
          <w:rFonts w:eastAsiaTheme="minorEastAsia" w:hint="eastAsia"/>
          <w:szCs w:val="22"/>
          <w:lang w:val="en-CA" w:eastAsia="ko-KR"/>
        </w:rPr>
        <w:t xml:space="preserve"> </w:t>
      </w:r>
      <w:r w:rsidR="0042503C" w:rsidRPr="00510694">
        <w:rPr>
          <w:szCs w:val="22"/>
        </w:rPr>
        <w:t>The PDPC weights</w:t>
      </w:r>
      <w:r w:rsidR="0042503C">
        <w:rPr>
          <w:szCs w:val="22"/>
        </w:rPr>
        <w:t xml:space="preserve"> and </w:t>
      </w:r>
      <w:r w:rsidR="0042503C">
        <w:rPr>
          <w:szCs w:val="22"/>
        </w:rPr>
        <w:lastRenderedPageBreak/>
        <w:t>scale factors are</w:t>
      </w:r>
      <w:r w:rsidR="0042503C" w:rsidRPr="00510694">
        <w:rPr>
          <w:szCs w:val="22"/>
        </w:rPr>
        <w:t xml:space="preserve"> </w:t>
      </w:r>
      <w:r w:rsidR="0042503C">
        <w:rPr>
          <w:rFonts w:hint="eastAsia"/>
          <w:szCs w:val="22"/>
        </w:rPr>
        <w:t xml:space="preserve">dependent on prediction modes </w:t>
      </w:r>
      <w:r w:rsidR="0042503C">
        <w:rPr>
          <w:szCs w:val="22"/>
        </w:rPr>
        <w:t>and the block sizes. PDPC is applied to the block with both width and height greater than or equal to 4.</w:t>
      </w:r>
    </w:p>
    <w:p w14:paraId="070A57D5" w14:textId="1AC87B08" w:rsidR="00865AFC" w:rsidRPr="00510694" w:rsidRDefault="00046334" w:rsidP="00CD45EA">
      <w:pPr>
        <w:jc w:val="both"/>
        <w:rPr>
          <w:szCs w:val="22"/>
        </w:rPr>
      </w:pPr>
      <w:r w:rsidRPr="00250673">
        <w:rPr>
          <w:rFonts w:eastAsia="Malgun Gothic"/>
          <w:szCs w:val="22"/>
          <w:lang w:eastAsia="ko-KR"/>
        </w:rPr>
        <w:fldChar w:fldCharType="begin"/>
      </w:r>
      <w:r w:rsidRPr="00046334">
        <w:rPr>
          <w:rFonts w:eastAsia="Malgun Gothic"/>
          <w:szCs w:val="22"/>
          <w:lang w:eastAsia="ko-KR"/>
        </w:rPr>
        <w:instrText xml:space="preserve"> REF _Ref521508285 \h  \* MERGEFORMAT </w:instrText>
      </w:r>
      <w:r w:rsidRPr="00250673">
        <w:rPr>
          <w:rFonts w:eastAsia="Malgun Gothic"/>
          <w:szCs w:val="22"/>
          <w:lang w:eastAsia="ko-KR"/>
        </w:rPr>
      </w:r>
      <w:r w:rsidRPr="00250673">
        <w:rPr>
          <w:rFonts w:eastAsia="Malgun Gothic"/>
          <w:szCs w:val="22"/>
          <w:lang w:eastAsia="ko-KR"/>
        </w:rPr>
        <w:fldChar w:fldCharType="separate"/>
      </w:r>
      <w:r w:rsidR="003A61E2" w:rsidRPr="003A61E2">
        <w:rPr>
          <w:szCs w:val="22"/>
          <w:lang w:val="en-GB"/>
          <w:rPrChange w:id="161" w:author="v1-jc1" w:date="2020-12-06T19:24:00Z">
            <w:rPr>
              <w:b/>
              <w:sz w:val="20"/>
              <w:lang w:val="en-GB"/>
            </w:rPr>
          </w:rPrChange>
        </w:rPr>
        <w:t xml:space="preserve">Figure </w:t>
      </w:r>
      <w:r w:rsidR="003A61E2" w:rsidRPr="003A61E2">
        <w:rPr>
          <w:noProof/>
          <w:szCs w:val="22"/>
          <w:lang w:val="en-GB"/>
          <w:rPrChange w:id="162" w:author="v1-jc1" w:date="2020-12-06T19:24:00Z">
            <w:rPr>
              <w:b/>
              <w:noProof/>
              <w:sz w:val="20"/>
              <w:lang w:val="en-GB"/>
            </w:rPr>
          </w:rPrChange>
        </w:rPr>
        <w:t>17</w:t>
      </w:r>
      <w:r w:rsidRPr="00250673">
        <w:rPr>
          <w:rFonts w:eastAsia="Malgun Gothic"/>
          <w:szCs w:val="22"/>
          <w:lang w:eastAsia="ko-KR"/>
        </w:rPr>
        <w:fldChar w:fldCharType="end"/>
      </w:r>
      <w:r w:rsidR="00865AFC" w:rsidRPr="00250673">
        <w:rPr>
          <w:szCs w:val="22"/>
        </w:rPr>
        <w:t xml:space="preserve"> illus</w:t>
      </w:r>
      <w:r w:rsidR="00865AFC" w:rsidRPr="00510694">
        <w:rPr>
          <w:szCs w:val="22"/>
        </w:rPr>
        <w:t xml:space="preserve">trates the definition of reference samples </w:t>
      </w:r>
      <w:r w:rsidR="00865AFC">
        <w:rPr>
          <w:rFonts w:hint="eastAsia"/>
          <w:szCs w:val="22"/>
        </w:rPr>
        <w:t>(</w:t>
      </w:r>
      <w:r w:rsidR="00865AFC" w:rsidRPr="00510694">
        <w:rPr>
          <w:i/>
          <w:szCs w:val="22"/>
          <w:lang w:val="en-CA"/>
        </w:rPr>
        <w:t>R</w:t>
      </w:r>
      <w:r w:rsidR="00865AFC" w:rsidRPr="00510694">
        <w:rPr>
          <w:i/>
          <w:szCs w:val="22"/>
          <w:vertAlign w:val="subscript"/>
          <w:lang w:val="en-CA"/>
        </w:rPr>
        <w:t>x,</w:t>
      </w:r>
      <w:r w:rsidR="0025241A">
        <w:rPr>
          <w:szCs w:val="22"/>
          <w:vertAlign w:val="subscript"/>
          <w:lang w:val="en-CA"/>
        </w:rPr>
        <w:t>−</w:t>
      </w:r>
      <w:r w:rsidR="00865AFC" w:rsidRPr="00510694">
        <w:rPr>
          <w:szCs w:val="22"/>
          <w:vertAlign w:val="subscript"/>
          <w:lang w:val="en-CA"/>
        </w:rPr>
        <w:t>1</w:t>
      </w:r>
      <w:r w:rsidR="0042503C">
        <w:rPr>
          <w:szCs w:val="22"/>
          <w:lang w:val="en-CA"/>
        </w:rPr>
        <w:t xml:space="preserve"> and</w:t>
      </w:r>
      <w:r w:rsidR="00865AFC" w:rsidRPr="00510694">
        <w:rPr>
          <w:szCs w:val="22"/>
          <w:lang w:val="en-CA"/>
        </w:rPr>
        <w:t xml:space="preserve"> </w:t>
      </w:r>
      <w:r w:rsidR="00865AFC" w:rsidRPr="00510694">
        <w:rPr>
          <w:i/>
          <w:szCs w:val="22"/>
          <w:lang w:val="en-CA"/>
        </w:rPr>
        <w:t>R</w:t>
      </w:r>
      <w:r w:rsidR="0025241A">
        <w:rPr>
          <w:szCs w:val="22"/>
          <w:vertAlign w:val="subscript"/>
          <w:lang w:val="en-CA"/>
        </w:rPr>
        <w:t>−</w:t>
      </w:r>
      <w:r w:rsidR="00865AFC" w:rsidRPr="00510694">
        <w:rPr>
          <w:szCs w:val="22"/>
          <w:vertAlign w:val="subscript"/>
          <w:lang w:val="en-CA"/>
        </w:rPr>
        <w:t>1</w:t>
      </w:r>
      <w:r w:rsidR="00865AFC" w:rsidRPr="00510694">
        <w:rPr>
          <w:i/>
          <w:szCs w:val="22"/>
          <w:vertAlign w:val="subscript"/>
          <w:lang w:val="en-CA"/>
        </w:rPr>
        <w:t>,y</w:t>
      </w:r>
      <w:r w:rsidR="00865AFC" w:rsidRPr="002B6E10">
        <w:rPr>
          <w:rFonts w:hint="eastAsia"/>
          <w:szCs w:val="22"/>
          <w:lang w:val="en-CA"/>
        </w:rPr>
        <w:t>)</w:t>
      </w:r>
      <w:r w:rsidR="00E05F38">
        <w:rPr>
          <w:szCs w:val="22"/>
          <w:lang w:val="en-CA"/>
        </w:rPr>
        <w:t xml:space="preserve"> </w:t>
      </w:r>
      <w:r w:rsidR="00865AFC" w:rsidRPr="00510694">
        <w:rPr>
          <w:szCs w:val="22"/>
          <w:lang w:val="en-CA"/>
        </w:rPr>
        <w:t xml:space="preserve">for PDPC applied </w:t>
      </w:r>
      <w:r w:rsidR="00865AFC">
        <w:rPr>
          <w:rFonts w:hint="eastAsia"/>
          <w:szCs w:val="22"/>
          <w:lang w:val="en-CA"/>
        </w:rPr>
        <w:t>over various prediction modes</w:t>
      </w:r>
      <w:r w:rsidR="00865AFC" w:rsidRPr="00510694">
        <w:rPr>
          <w:szCs w:val="22"/>
          <w:lang w:val="en-CA"/>
        </w:rPr>
        <w:t xml:space="preserve">. The prediction sample </w:t>
      </w:r>
      <w:r w:rsidR="00865AFC" w:rsidRPr="00510694">
        <w:rPr>
          <w:i/>
          <w:szCs w:val="22"/>
        </w:rPr>
        <w:t>pred</w:t>
      </w:r>
      <w:r w:rsidR="00865AFC" w:rsidRPr="00510694">
        <w:rPr>
          <w:szCs w:val="22"/>
        </w:rPr>
        <w:t>(</w:t>
      </w:r>
      <w:r w:rsidR="00865AFC" w:rsidRPr="00510694">
        <w:rPr>
          <w:i/>
          <w:szCs w:val="22"/>
        </w:rPr>
        <w:t>x’</w:t>
      </w:r>
      <w:r w:rsidR="00865AFC" w:rsidRPr="00510694">
        <w:rPr>
          <w:szCs w:val="22"/>
        </w:rPr>
        <w:t xml:space="preserve">, </w:t>
      </w:r>
      <w:r w:rsidR="00865AFC" w:rsidRPr="00510694">
        <w:rPr>
          <w:i/>
          <w:szCs w:val="22"/>
        </w:rPr>
        <w:t>y’</w:t>
      </w:r>
      <w:r w:rsidR="00865AFC" w:rsidRPr="00510694">
        <w:rPr>
          <w:szCs w:val="22"/>
        </w:rPr>
        <w:t>)</w:t>
      </w:r>
      <w:r w:rsidR="00865AFC" w:rsidRPr="00510694">
        <w:rPr>
          <w:szCs w:val="22"/>
          <w:lang w:val="en-CA"/>
        </w:rPr>
        <w:t xml:space="preserve"> is located at </w:t>
      </w:r>
      <w:r w:rsidR="00865AFC" w:rsidRPr="00510694">
        <w:rPr>
          <w:szCs w:val="22"/>
        </w:rPr>
        <w:t>(</w:t>
      </w:r>
      <w:r w:rsidR="00865AFC" w:rsidRPr="00510694">
        <w:rPr>
          <w:i/>
          <w:szCs w:val="22"/>
        </w:rPr>
        <w:t>x’</w:t>
      </w:r>
      <w:r w:rsidR="00865AFC" w:rsidRPr="00510694">
        <w:rPr>
          <w:szCs w:val="22"/>
        </w:rPr>
        <w:t xml:space="preserve">, </w:t>
      </w:r>
      <w:r w:rsidR="00865AFC" w:rsidRPr="00510694">
        <w:rPr>
          <w:i/>
          <w:szCs w:val="22"/>
        </w:rPr>
        <w:t>y’</w:t>
      </w:r>
      <w:r w:rsidR="00865AFC" w:rsidRPr="00510694">
        <w:rPr>
          <w:szCs w:val="22"/>
        </w:rPr>
        <w:t>)</w:t>
      </w:r>
      <w:r w:rsidR="00865AFC" w:rsidRPr="00510694">
        <w:rPr>
          <w:szCs w:val="22"/>
          <w:lang w:val="en-CA"/>
        </w:rPr>
        <w:t xml:space="preserve"> within the prediction block. </w:t>
      </w:r>
      <w:r w:rsidR="008A28E8">
        <w:rPr>
          <w:szCs w:val="22"/>
          <w:lang w:val="en-CA"/>
        </w:rPr>
        <w:t>As an example, t</w:t>
      </w:r>
      <w:r w:rsidR="008A28E8" w:rsidRPr="00510694">
        <w:rPr>
          <w:szCs w:val="22"/>
          <w:lang w:val="en-CA"/>
        </w:rPr>
        <w:t xml:space="preserve">he </w:t>
      </w:r>
      <w:r w:rsidR="00865AFC" w:rsidRPr="00510694">
        <w:rPr>
          <w:szCs w:val="22"/>
          <w:lang w:val="en-CA"/>
        </w:rPr>
        <w:t xml:space="preserve">coordinate </w:t>
      </w:r>
      <w:r w:rsidR="00865AFC" w:rsidRPr="00510694">
        <w:rPr>
          <w:i/>
          <w:szCs w:val="22"/>
          <w:lang w:val="en-CA"/>
        </w:rPr>
        <w:t>x</w:t>
      </w:r>
      <w:r w:rsidR="00865AFC" w:rsidRPr="00510694">
        <w:rPr>
          <w:szCs w:val="22"/>
          <w:lang w:val="en-CA"/>
        </w:rPr>
        <w:t xml:space="preserve"> of the reference sample </w:t>
      </w:r>
      <w:r w:rsidR="00865AFC" w:rsidRPr="00510694">
        <w:rPr>
          <w:i/>
          <w:szCs w:val="22"/>
          <w:lang w:val="en-CA"/>
        </w:rPr>
        <w:t>R</w:t>
      </w:r>
      <w:r w:rsidR="00865AFC" w:rsidRPr="00510694">
        <w:rPr>
          <w:i/>
          <w:szCs w:val="22"/>
          <w:vertAlign w:val="subscript"/>
          <w:lang w:val="en-CA"/>
        </w:rPr>
        <w:t>x,</w:t>
      </w:r>
      <w:r w:rsidR="0025241A">
        <w:rPr>
          <w:szCs w:val="22"/>
          <w:vertAlign w:val="subscript"/>
          <w:lang w:val="en-CA"/>
        </w:rPr>
        <w:t>−</w:t>
      </w:r>
      <w:r w:rsidR="00865AFC" w:rsidRPr="00510694">
        <w:rPr>
          <w:szCs w:val="22"/>
          <w:vertAlign w:val="subscript"/>
          <w:lang w:val="en-CA"/>
        </w:rPr>
        <w:t>1</w:t>
      </w:r>
      <w:r w:rsidR="00865AFC" w:rsidRPr="00510694">
        <w:rPr>
          <w:szCs w:val="22"/>
          <w:lang w:val="en-CA"/>
        </w:rPr>
        <w:t xml:space="preserve"> is given by: </w:t>
      </w:r>
      <w:r w:rsidR="00865AFC" w:rsidRPr="00510694">
        <w:rPr>
          <w:i/>
          <w:szCs w:val="22"/>
        </w:rPr>
        <w:t>x</w:t>
      </w:r>
      <w:r w:rsidR="00865AFC" w:rsidRPr="00510694">
        <w:rPr>
          <w:szCs w:val="22"/>
        </w:rPr>
        <w:t xml:space="preserve"> = </w:t>
      </w:r>
      <w:r w:rsidR="00865AFC" w:rsidRPr="00510694">
        <w:rPr>
          <w:i/>
          <w:szCs w:val="22"/>
        </w:rPr>
        <w:t>x’</w:t>
      </w:r>
      <w:r w:rsidR="00865AFC" w:rsidRPr="00510694">
        <w:rPr>
          <w:szCs w:val="22"/>
        </w:rPr>
        <w:t xml:space="preserve"> + </w:t>
      </w:r>
      <w:r w:rsidR="00865AFC" w:rsidRPr="00510694">
        <w:rPr>
          <w:i/>
          <w:szCs w:val="22"/>
        </w:rPr>
        <w:t>y’</w:t>
      </w:r>
      <w:r w:rsidR="00865AFC" w:rsidRPr="00510694">
        <w:rPr>
          <w:szCs w:val="22"/>
        </w:rPr>
        <w:t xml:space="preserve"> + 1, and the coordinate </w:t>
      </w:r>
      <w:r w:rsidR="00865AFC" w:rsidRPr="00510694">
        <w:rPr>
          <w:i/>
          <w:szCs w:val="22"/>
        </w:rPr>
        <w:t>y</w:t>
      </w:r>
      <w:r w:rsidR="00865AFC" w:rsidRPr="00510694">
        <w:rPr>
          <w:szCs w:val="22"/>
        </w:rPr>
        <w:t xml:space="preserve"> of the reference sample </w:t>
      </w:r>
      <w:r w:rsidR="00865AFC" w:rsidRPr="00510694">
        <w:rPr>
          <w:i/>
          <w:szCs w:val="22"/>
          <w:lang w:val="en-CA"/>
        </w:rPr>
        <w:t>R</w:t>
      </w:r>
      <w:r w:rsidR="0025241A">
        <w:rPr>
          <w:szCs w:val="22"/>
          <w:vertAlign w:val="subscript"/>
          <w:lang w:val="en-CA"/>
        </w:rPr>
        <w:t>−</w:t>
      </w:r>
      <w:r w:rsidR="00865AFC" w:rsidRPr="00510694">
        <w:rPr>
          <w:szCs w:val="22"/>
          <w:vertAlign w:val="subscript"/>
          <w:lang w:val="en-CA"/>
        </w:rPr>
        <w:t>1</w:t>
      </w:r>
      <w:r w:rsidR="00865AFC" w:rsidRPr="00510694">
        <w:rPr>
          <w:i/>
          <w:szCs w:val="22"/>
          <w:vertAlign w:val="subscript"/>
          <w:lang w:val="en-CA"/>
        </w:rPr>
        <w:t>,y</w:t>
      </w:r>
      <w:r w:rsidR="00865AFC" w:rsidRPr="00510694">
        <w:rPr>
          <w:szCs w:val="22"/>
          <w:lang w:val="en-CA"/>
        </w:rPr>
        <w:t xml:space="preserve"> is similarly given by: </w:t>
      </w:r>
      <w:r w:rsidR="00865AFC" w:rsidRPr="00510694">
        <w:rPr>
          <w:i/>
          <w:szCs w:val="22"/>
        </w:rPr>
        <w:t>y</w:t>
      </w:r>
      <w:r w:rsidR="00865AFC" w:rsidRPr="00510694">
        <w:rPr>
          <w:szCs w:val="22"/>
        </w:rPr>
        <w:t xml:space="preserve"> = </w:t>
      </w:r>
      <w:r w:rsidR="00865AFC" w:rsidRPr="00510694">
        <w:rPr>
          <w:i/>
          <w:szCs w:val="22"/>
        </w:rPr>
        <w:t>x’</w:t>
      </w:r>
      <w:r w:rsidR="00865AFC" w:rsidRPr="00510694">
        <w:rPr>
          <w:szCs w:val="22"/>
        </w:rPr>
        <w:t xml:space="preserve"> + </w:t>
      </w:r>
      <w:r w:rsidR="00865AFC" w:rsidRPr="00510694">
        <w:rPr>
          <w:i/>
          <w:szCs w:val="22"/>
        </w:rPr>
        <w:t>y’</w:t>
      </w:r>
      <w:r w:rsidR="00865AFC" w:rsidRPr="00510694">
        <w:rPr>
          <w:szCs w:val="22"/>
        </w:rPr>
        <w:t xml:space="preserve"> + 1</w:t>
      </w:r>
      <w:r w:rsidR="008A28E8">
        <w:rPr>
          <w:szCs w:val="22"/>
        </w:rPr>
        <w:t xml:space="preserve"> for the </w:t>
      </w:r>
      <w:r w:rsidR="00AA0EC3">
        <w:rPr>
          <w:szCs w:val="22"/>
        </w:rPr>
        <w:t>diagonal modes</w:t>
      </w:r>
      <w:r w:rsidR="00865AFC" w:rsidRPr="00510694">
        <w:rPr>
          <w:szCs w:val="22"/>
        </w:rPr>
        <w:t>.</w:t>
      </w:r>
      <w:r w:rsidR="00AA0EC3">
        <w:rPr>
          <w:szCs w:val="22"/>
        </w:rPr>
        <w:t xml:space="preserve"> For the other an</w:t>
      </w:r>
      <w:r w:rsidR="0042503C">
        <w:rPr>
          <w:szCs w:val="22"/>
        </w:rPr>
        <w:t>g</w:t>
      </w:r>
      <w:r w:rsidR="00AA0EC3">
        <w:rPr>
          <w:szCs w:val="22"/>
        </w:rPr>
        <w:t>ular</w:t>
      </w:r>
      <w:r w:rsidR="0042503C">
        <w:rPr>
          <w:szCs w:val="22"/>
        </w:rPr>
        <w:t>g</w:t>
      </w:r>
      <w:r w:rsidR="00AA0EC3">
        <w:rPr>
          <w:szCs w:val="22"/>
        </w:rPr>
        <w:t xml:space="preserve"> mode, </w:t>
      </w:r>
      <w:r w:rsidR="00AA0EC3" w:rsidRPr="00510694">
        <w:rPr>
          <w:szCs w:val="22"/>
          <w:lang w:val="en-CA"/>
        </w:rPr>
        <w:t>the reference sample</w:t>
      </w:r>
      <w:r w:rsidR="00AA0EC3">
        <w:rPr>
          <w:szCs w:val="22"/>
          <w:lang w:val="en-CA"/>
        </w:rPr>
        <w:t>s</w:t>
      </w:r>
      <w:r w:rsidR="00AA0EC3" w:rsidRPr="00510694">
        <w:rPr>
          <w:szCs w:val="22"/>
          <w:lang w:val="en-CA"/>
        </w:rPr>
        <w:t xml:space="preserve"> </w:t>
      </w:r>
      <w:r w:rsidR="00AA0EC3" w:rsidRPr="00510694">
        <w:rPr>
          <w:i/>
          <w:szCs w:val="22"/>
          <w:lang w:val="en-CA"/>
        </w:rPr>
        <w:t>R</w:t>
      </w:r>
      <w:r w:rsidR="00AA0EC3" w:rsidRPr="00510694">
        <w:rPr>
          <w:i/>
          <w:szCs w:val="22"/>
          <w:vertAlign w:val="subscript"/>
          <w:lang w:val="en-CA"/>
        </w:rPr>
        <w:t>x,</w:t>
      </w:r>
      <w:r w:rsidR="0025241A">
        <w:rPr>
          <w:szCs w:val="22"/>
          <w:vertAlign w:val="subscript"/>
          <w:lang w:val="en-CA"/>
        </w:rPr>
        <w:t>−</w:t>
      </w:r>
      <w:r w:rsidR="00AA0EC3" w:rsidRPr="00510694">
        <w:rPr>
          <w:szCs w:val="22"/>
          <w:vertAlign w:val="subscript"/>
          <w:lang w:val="en-CA"/>
        </w:rPr>
        <w:t>1</w:t>
      </w:r>
      <w:r w:rsidR="00AA0EC3">
        <w:rPr>
          <w:szCs w:val="22"/>
          <w:vertAlign w:val="subscript"/>
          <w:lang w:val="en-CA"/>
        </w:rPr>
        <w:t xml:space="preserve"> </w:t>
      </w:r>
      <w:r w:rsidR="00AA0EC3" w:rsidRPr="00EA7ADA">
        <w:rPr>
          <w:szCs w:val="22"/>
          <w:lang w:val="en-CA"/>
        </w:rPr>
        <w:t>and</w:t>
      </w:r>
      <w:r w:rsidR="00AA0EC3">
        <w:rPr>
          <w:szCs w:val="22"/>
          <w:vertAlign w:val="subscript"/>
          <w:lang w:val="en-CA"/>
        </w:rPr>
        <w:t xml:space="preserve"> </w:t>
      </w:r>
      <w:r w:rsidR="00AA0EC3" w:rsidRPr="00510694">
        <w:rPr>
          <w:i/>
          <w:szCs w:val="22"/>
          <w:lang w:val="en-CA"/>
        </w:rPr>
        <w:t>R</w:t>
      </w:r>
      <w:r w:rsidR="0025241A">
        <w:rPr>
          <w:szCs w:val="22"/>
          <w:vertAlign w:val="subscript"/>
          <w:lang w:val="en-CA"/>
        </w:rPr>
        <w:t>−</w:t>
      </w:r>
      <w:r w:rsidR="00AA0EC3" w:rsidRPr="00510694">
        <w:rPr>
          <w:szCs w:val="22"/>
          <w:vertAlign w:val="subscript"/>
          <w:lang w:val="en-CA"/>
        </w:rPr>
        <w:t>1</w:t>
      </w:r>
      <w:r w:rsidR="00AA0EC3" w:rsidRPr="00510694">
        <w:rPr>
          <w:i/>
          <w:szCs w:val="22"/>
          <w:vertAlign w:val="subscript"/>
          <w:lang w:val="en-CA"/>
        </w:rPr>
        <w:t>,y</w:t>
      </w:r>
      <w:r w:rsidR="00AA0EC3">
        <w:rPr>
          <w:i/>
          <w:szCs w:val="22"/>
          <w:lang w:val="en-CA"/>
        </w:rPr>
        <w:t xml:space="preserve"> </w:t>
      </w:r>
      <w:r w:rsidR="00AA0EC3" w:rsidRPr="00EA7ADA">
        <w:rPr>
          <w:szCs w:val="22"/>
          <w:lang w:val="en-CA"/>
        </w:rPr>
        <w:t>could</w:t>
      </w:r>
      <w:r w:rsidR="00AA0EC3">
        <w:rPr>
          <w:szCs w:val="22"/>
          <w:lang w:val="en-CA"/>
        </w:rPr>
        <w:t xml:space="preserve"> be located in fractional sample position. In this case, the sample value of the nearest integer sample location is used.</w:t>
      </w:r>
    </w:p>
    <w:tbl>
      <w:tblPr>
        <w:tblW w:w="0" w:type="auto"/>
        <w:tblLook w:val="04A0" w:firstRow="1" w:lastRow="0" w:firstColumn="1" w:lastColumn="0" w:noHBand="0" w:noVBand="1"/>
      </w:tblPr>
      <w:tblGrid>
        <w:gridCol w:w="4675"/>
        <w:gridCol w:w="4675"/>
      </w:tblGrid>
      <w:tr w:rsidR="00865AFC" w:rsidRPr="00510694" w14:paraId="69B2D35E" w14:textId="77777777" w:rsidTr="002049F2">
        <w:tc>
          <w:tcPr>
            <w:tcW w:w="4675" w:type="dxa"/>
          </w:tcPr>
          <w:p w14:paraId="32D82A32" w14:textId="77777777" w:rsidR="00865AFC" w:rsidRPr="00510694" w:rsidRDefault="0073267D" w:rsidP="00CA7357">
            <w:pPr>
              <w:keepNext/>
              <w:keepLines/>
              <w:rPr>
                <w:szCs w:val="22"/>
              </w:rPr>
            </w:pPr>
            <w:r>
              <w:rPr>
                <w:noProof/>
                <w:szCs w:val="22"/>
                <w:lang w:eastAsia="zh-CN"/>
              </w:rPr>
              <w:drawing>
                <wp:inline distT="0" distB="0" distL="0" distR="0" wp14:anchorId="1D00231E" wp14:editId="6E2039CD">
                  <wp:extent cx="2392045" cy="2194560"/>
                  <wp:effectExtent l="0" t="0" r="8255" b="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92045" cy="2194560"/>
                          </a:xfrm>
                          <a:prstGeom prst="rect">
                            <a:avLst/>
                          </a:prstGeom>
                          <a:noFill/>
                          <a:ln>
                            <a:noFill/>
                          </a:ln>
                        </pic:spPr>
                      </pic:pic>
                    </a:graphicData>
                  </a:graphic>
                </wp:inline>
              </w:drawing>
            </w:r>
          </w:p>
          <w:p w14:paraId="29D79343" w14:textId="77777777" w:rsidR="00865AFC" w:rsidRPr="00510694" w:rsidRDefault="00865AFC" w:rsidP="000613EB">
            <w:pPr>
              <w:keepNext/>
              <w:keepLines/>
              <w:numPr>
                <w:ilvl w:val="0"/>
                <w:numId w:val="7"/>
              </w:numPr>
              <w:tabs>
                <w:tab w:val="left" w:pos="1800"/>
                <w:tab w:val="left" w:pos="2160"/>
                <w:tab w:val="left" w:pos="2520"/>
                <w:tab w:val="left" w:pos="2880"/>
                <w:tab w:val="left" w:pos="3240"/>
                <w:tab w:val="left" w:pos="3600"/>
                <w:tab w:val="left" w:pos="3960"/>
                <w:tab w:val="left" w:pos="4320"/>
              </w:tabs>
              <w:jc w:val="both"/>
              <w:rPr>
                <w:szCs w:val="22"/>
              </w:rPr>
            </w:pPr>
            <w:r w:rsidRPr="00510694">
              <w:rPr>
                <w:szCs w:val="22"/>
              </w:rPr>
              <w:t>Diagonal top-right mode</w:t>
            </w:r>
          </w:p>
        </w:tc>
        <w:tc>
          <w:tcPr>
            <w:tcW w:w="4675" w:type="dxa"/>
          </w:tcPr>
          <w:p w14:paraId="4E3935AD" w14:textId="77777777" w:rsidR="00865AFC" w:rsidRPr="00510694" w:rsidRDefault="0073267D" w:rsidP="00D5520A">
            <w:pPr>
              <w:keepNext/>
              <w:keepLines/>
              <w:rPr>
                <w:szCs w:val="22"/>
              </w:rPr>
            </w:pPr>
            <w:r>
              <w:rPr>
                <w:noProof/>
                <w:szCs w:val="22"/>
                <w:lang w:eastAsia="zh-CN"/>
              </w:rPr>
              <w:drawing>
                <wp:inline distT="0" distB="0" distL="0" distR="0" wp14:anchorId="7CDAD576" wp14:editId="655654DF">
                  <wp:extent cx="2399665" cy="2216785"/>
                  <wp:effectExtent l="0" t="0" r="635" b="0"/>
                  <wp:docPr id="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99665" cy="2216785"/>
                          </a:xfrm>
                          <a:prstGeom prst="rect">
                            <a:avLst/>
                          </a:prstGeom>
                          <a:noFill/>
                          <a:ln>
                            <a:noFill/>
                          </a:ln>
                        </pic:spPr>
                      </pic:pic>
                    </a:graphicData>
                  </a:graphic>
                </wp:inline>
              </w:drawing>
            </w:r>
          </w:p>
          <w:p w14:paraId="03CCFA81" w14:textId="77777777" w:rsidR="00865AFC" w:rsidRPr="00510694" w:rsidRDefault="00865AFC" w:rsidP="000613EB">
            <w:pPr>
              <w:keepNext/>
              <w:keepLines/>
              <w:numPr>
                <w:ilvl w:val="0"/>
                <w:numId w:val="7"/>
              </w:numPr>
              <w:tabs>
                <w:tab w:val="left" w:pos="1800"/>
                <w:tab w:val="left" w:pos="2160"/>
                <w:tab w:val="left" w:pos="2520"/>
                <w:tab w:val="left" w:pos="2880"/>
                <w:tab w:val="left" w:pos="3240"/>
                <w:tab w:val="left" w:pos="3600"/>
                <w:tab w:val="left" w:pos="3960"/>
                <w:tab w:val="left" w:pos="4320"/>
              </w:tabs>
              <w:jc w:val="both"/>
              <w:rPr>
                <w:szCs w:val="22"/>
              </w:rPr>
            </w:pPr>
            <w:r w:rsidRPr="00510694">
              <w:rPr>
                <w:szCs w:val="22"/>
              </w:rPr>
              <w:t>Diagonal bottom-left mode</w:t>
            </w:r>
          </w:p>
        </w:tc>
      </w:tr>
      <w:tr w:rsidR="00865AFC" w:rsidRPr="00510694" w14:paraId="5C5FFC1E" w14:textId="77777777" w:rsidTr="002049F2">
        <w:tc>
          <w:tcPr>
            <w:tcW w:w="4675" w:type="dxa"/>
          </w:tcPr>
          <w:p w14:paraId="0C63B94F" w14:textId="77777777" w:rsidR="00865AFC" w:rsidRPr="00510694" w:rsidRDefault="0073267D" w:rsidP="00CA7357">
            <w:pPr>
              <w:keepNext/>
              <w:keepLines/>
              <w:rPr>
                <w:szCs w:val="22"/>
              </w:rPr>
            </w:pPr>
            <w:r>
              <w:rPr>
                <w:noProof/>
                <w:szCs w:val="22"/>
                <w:lang w:eastAsia="zh-CN"/>
              </w:rPr>
              <w:drawing>
                <wp:inline distT="0" distB="0" distL="0" distR="0" wp14:anchorId="055B330D" wp14:editId="3C02E254">
                  <wp:extent cx="2531110" cy="2355215"/>
                  <wp:effectExtent l="0" t="0" r="2540" b="6985"/>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31110" cy="2355215"/>
                          </a:xfrm>
                          <a:prstGeom prst="rect">
                            <a:avLst/>
                          </a:prstGeom>
                          <a:noFill/>
                          <a:ln>
                            <a:noFill/>
                          </a:ln>
                        </pic:spPr>
                      </pic:pic>
                    </a:graphicData>
                  </a:graphic>
                </wp:inline>
              </w:drawing>
            </w:r>
          </w:p>
          <w:p w14:paraId="783B5470" w14:textId="0C345539" w:rsidR="00865AFC" w:rsidRPr="00F55F46" w:rsidRDefault="00ED0339" w:rsidP="00D5520A">
            <w:pPr>
              <w:keepNext/>
              <w:keepLines/>
              <w:tabs>
                <w:tab w:val="left" w:pos="1800"/>
                <w:tab w:val="left" w:pos="2160"/>
                <w:tab w:val="left" w:pos="2520"/>
                <w:tab w:val="left" w:pos="2880"/>
                <w:tab w:val="left" w:pos="3240"/>
                <w:tab w:val="left" w:pos="3600"/>
                <w:tab w:val="left" w:pos="3960"/>
                <w:tab w:val="left" w:pos="4320"/>
              </w:tabs>
              <w:ind w:left="720"/>
              <w:jc w:val="both"/>
              <w:rPr>
                <w:szCs w:val="22"/>
              </w:rPr>
            </w:pPr>
            <w:r>
              <w:rPr>
                <w:rFonts w:eastAsiaTheme="minorEastAsia" w:hint="eastAsia"/>
                <w:szCs w:val="22"/>
                <w:lang w:eastAsia="ko-KR"/>
              </w:rPr>
              <w:t xml:space="preserve">(c) </w:t>
            </w:r>
            <w:r w:rsidR="00865AFC" w:rsidRPr="00510694">
              <w:rPr>
                <w:szCs w:val="22"/>
              </w:rPr>
              <w:t>Adjacent diagonal top-right mode</w:t>
            </w:r>
          </w:p>
        </w:tc>
        <w:tc>
          <w:tcPr>
            <w:tcW w:w="4675" w:type="dxa"/>
          </w:tcPr>
          <w:p w14:paraId="17235369" w14:textId="77777777" w:rsidR="00865AFC" w:rsidRPr="007D65AA" w:rsidRDefault="0073267D" w:rsidP="00D5520A">
            <w:pPr>
              <w:keepNext/>
              <w:keepLines/>
              <w:rPr>
                <w:rFonts w:eastAsiaTheme="minorEastAsia"/>
                <w:szCs w:val="22"/>
                <w:lang w:eastAsia="ko-KR"/>
              </w:rPr>
            </w:pPr>
            <w:r>
              <w:rPr>
                <w:noProof/>
                <w:szCs w:val="22"/>
                <w:lang w:eastAsia="zh-CN"/>
              </w:rPr>
              <w:drawing>
                <wp:inline distT="0" distB="0" distL="0" distR="0" wp14:anchorId="326F4DA6" wp14:editId="55B178E5">
                  <wp:extent cx="2560320" cy="2385060"/>
                  <wp:effectExtent l="0" t="0" r="0"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60320" cy="2385060"/>
                          </a:xfrm>
                          <a:prstGeom prst="rect">
                            <a:avLst/>
                          </a:prstGeom>
                          <a:noFill/>
                          <a:ln>
                            <a:noFill/>
                          </a:ln>
                        </pic:spPr>
                      </pic:pic>
                    </a:graphicData>
                  </a:graphic>
                </wp:inline>
              </w:drawing>
            </w:r>
          </w:p>
          <w:p w14:paraId="4143AD66" w14:textId="77777777" w:rsidR="00865AFC" w:rsidRPr="000F2223" w:rsidRDefault="00865AFC" w:rsidP="000613EB">
            <w:pPr>
              <w:pStyle w:val="ListParagraph"/>
              <w:keepNext/>
              <w:keepLines/>
              <w:numPr>
                <w:ilvl w:val="0"/>
                <w:numId w:val="8"/>
              </w:numPr>
              <w:tabs>
                <w:tab w:val="left" w:pos="1800"/>
                <w:tab w:val="left" w:pos="2160"/>
                <w:tab w:val="left" w:pos="2520"/>
                <w:tab w:val="left" w:pos="2880"/>
                <w:tab w:val="left" w:pos="3240"/>
                <w:tab w:val="left" w:pos="3600"/>
                <w:tab w:val="left" w:pos="3960"/>
                <w:tab w:val="left" w:pos="4320"/>
              </w:tabs>
              <w:spacing w:before="136"/>
              <w:rPr>
                <w:szCs w:val="22"/>
              </w:rPr>
            </w:pPr>
            <w:r w:rsidRPr="007D65AA">
              <w:rPr>
                <w:sz w:val="22"/>
                <w:szCs w:val="22"/>
              </w:rPr>
              <w:t>Adjacent diagonal bottom-left mode</w:t>
            </w:r>
          </w:p>
        </w:tc>
      </w:tr>
    </w:tbl>
    <w:p w14:paraId="6957F179" w14:textId="4030CBE3" w:rsidR="00865AFC" w:rsidRPr="00510694" w:rsidRDefault="00046334" w:rsidP="00CA7357">
      <w:pPr>
        <w:keepNext/>
        <w:keepLines/>
        <w:jc w:val="center"/>
        <w:rPr>
          <w:rFonts w:eastAsia="Malgun Gothic"/>
          <w:b/>
          <w:iCs/>
          <w:sz w:val="20"/>
        </w:rPr>
      </w:pPr>
      <w:bookmarkStart w:id="163" w:name="_Ref521508285"/>
      <w:bookmarkStart w:id="164" w:name="_Ref518309243"/>
      <w:r w:rsidRPr="008C0175">
        <w:rPr>
          <w:b/>
          <w:sz w:val="20"/>
          <w:lang w:val="en-GB"/>
        </w:rPr>
        <w:t xml:space="preserve">Figure </w:t>
      </w:r>
      <w:r w:rsidR="00795046">
        <w:rPr>
          <w:b/>
          <w:sz w:val="20"/>
          <w:lang w:val="en-GB"/>
        </w:rPr>
        <w:fldChar w:fldCharType="begin"/>
      </w:r>
      <w:r w:rsidR="00795046">
        <w:rPr>
          <w:b/>
          <w:sz w:val="20"/>
          <w:lang w:val="en-GB"/>
        </w:rPr>
        <w:instrText xml:space="preserve"> SEQ Figure \* ARABIC </w:instrText>
      </w:r>
      <w:r w:rsidR="00795046">
        <w:rPr>
          <w:b/>
          <w:sz w:val="20"/>
          <w:lang w:val="en-GB"/>
        </w:rPr>
        <w:fldChar w:fldCharType="separate"/>
      </w:r>
      <w:r w:rsidR="003A61E2">
        <w:rPr>
          <w:b/>
          <w:noProof/>
          <w:sz w:val="20"/>
          <w:lang w:val="en-GB"/>
        </w:rPr>
        <w:t>17</w:t>
      </w:r>
      <w:r w:rsidR="00795046">
        <w:rPr>
          <w:b/>
          <w:sz w:val="20"/>
          <w:lang w:val="en-GB"/>
        </w:rPr>
        <w:fldChar w:fldCharType="end"/>
      </w:r>
      <w:bookmarkEnd w:id="163"/>
      <w:r w:rsidRPr="008C0175">
        <w:rPr>
          <w:b/>
          <w:sz w:val="20"/>
          <w:lang w:val="en-GB"/>
        </w:rPr>
        <w:t xml:space="preserve"> </w:t>
      </w:r>
      <w:r w:rsidRPr="002B6E10">
        <w:rPr>
          <w:rFonts w:hint="eastAsia"/>
          <w:b/>
          <w:sz w:val="20"/>
        </w:rPr>
        <w:t>-</w:t>
      </w:r>
      <w:bookmarkEnd w:id="164"/>
      <w:r w:rsidR="00865AFC" w:rsidRPr="00510694">
        <w:rPr>
          <w:b/>
          <w:iCs/>
          <w:sz w:val="20"/>
        </w:rPr>
        <w:t xml:space="preserve"> Definition of samples used by PDPC applied to diagonal and adjacent angular intra modes.</w:t>
      </w:r>
    </w:p>
    <w:p w14:paraId="7E6BB246" w14:textId="595B4D33" w:rsidR="008B0AD5" w:rsidRPr="0009506D" w:rsidRDefault="008B0AD5" w:rsidP="00CD45EA">
      <w:pPr>
        <w:pStyle w:val="Heading3"/>
        <w:spacing w:before="136"/>
        <w:rPr>
          <w:rFonts w:eastAsia="Malgun Gothic"/>
          <w:lang w:val="en-CA" w:eastAsia="ko-KR"/>
        </w:rPr>
      </w:pPr>
      <w:bookmarkStart w:id="165" w:name="Eqn_PredcThresh"/>
      <w:bookmarkStart w:id="166" w:name="_Toc58175114"/>
      <w:bookmarkEnd w:id="158"/>
      <w:bookmarkEnd w:id="165"/>
      <w:r>
        <w:t>Multiple reference line (MRL) intra prediction</w:t>
      </w:r>
      <w:bookmarkEnd w:id="166"/>
    </w:p>
    <w:p w14:paraId="4A508056" w14:textId="5149A254" w:rsidR="008B0AD5" w:rsidRDefault="008B0AD5" w:rsidP="00CA7357">
      <w:pPr>
        <w:jc w:val="both"/>
        <w:rPr>
          <w:rFonts w:eastAsiaTheme="minorEastAsia"/>
          <w:lang w:val="en-CA" w:eastAsia="ko-KR"/>
        </w:rPr>
      </w:pPr>
      <w:r>
        <w:t>Multiple reference line (MRL) intra prediction use</w:t>
      </w:r>
      <w:r>
        <w:rPr>
          <w:rFonts w:eastAsiaTheme="minorEastAsia" w:hint="eastAsia"/>
          <w:lang w:eastAsia="ko-KR"/>
        </w:rPr>
        <w:t>s</w:t>
      </w:r>
      <w:r>
        <w:t xml:space="preserve"> more reference lines for intra prediction</w:t>
      </w:r>
      <w:r>
        <w:rPr>
          <w:rFonts w:hint="eastAsia"/>
          <w:lang w:eastAsia="zh-CN"/>
        </w:rPr>
        <w:t>.</w:t>
      </w:r>
      <w:r>
        <w:rPr>
          <w:lang w:eastAsia="zh-CN"/>
        </w:rPr>
        <w:t xml:space="preserve"> </w:t>
      </w:r>
      <w:r w:rsidRPr="0045720A">
        <w:rPr>
          <w:szCs w:val="22"/>
          <w:lang w:val="en-CA" w:eastAsia="zh-CN"/>
        </w:rPr>
        <w:t xml:space="preserve">In </w:t>
      </w:r>
      <w:r w:rsidRPr="0045720A">
        <w:rPr>
          <w:szCs w:val="22"/>
          <w:lang w:val="en-CA" w:eastAsia="zh-CN"/>
        </w:rPr>
        <w:fldChar w:fldCharType="begin"/>
      </w:r>
      <w:r w:rsidRPr="0045720A">
        <w:rPr>
          <w:szCs w:val="22"/>
          <w:lang w:val="en-CA" w:eastAsia="zh-CN"/>
        </w:rPr>
        <w:instrText xml:space="preserve"> REF _Ref510093935 \h </w:instrText>
      </w:r>
      <w:r w:rsidRPr="00236EC1">
        <w:rPr>
          <w:szCs w:val="22"/>
          <w:lang w:val="en-CA" w:eastAsia="zh-CN"/>
        </w:rPr>
        <w:instrText xml:space="preserve"> \* MERGEFORMAT </w:instrText>
      </w:r>
      <w:r w:rsidRPr="0045720A">
        <w:rPr>
          <w:szCs w:val="22"/>
          <w:lang w:val="en-CA" w:eastAsia="zh-CN"/>
        </w:rPr>
      </w:r>
      <w:r w:rsidRPr="0045720A">
        <w:rPr>
          <w:szCs w:val="22"/>
          <w:lang w:val="en-CA" w:eastAsia="zh-CN"/>
        </w:rPr>
        <w:fldChar w:fldCharType="separate"/>
      </w:r>
      <w:r w:rsidR="003A61E2" w:rsidRPr="003A61E2">
        <w:rPr>
          <w:rPrChange w:id="167" w:author="v1-jc1" w:date="2020-12-06T19:24:00Z">
            <w:rPr>
              <w:b/>
              <w:sz w:val="20"/>
              <w:lang w:val="en-CA" w:eastAsia="zh-CN"/>
            </w:rPr>
          </w:rPrChange>
        </w:rPr>
        <w:t xml:space="preserve">Figure </w:t>
      </w:r>
      <w:r w:rsidR="003A61E2" w:rsidRPr="003A61E2">
        <w:rPr>
          <w:noProof/>
          <w:rPrChange w:id="168" w:author="v1-jc1" w:date="2020-12-06T19:24:00Z">
            <w:rPr>
              <w:b/>
              <w:noProof/>
              <w:sz w:val="20"/>
              <w:lang w:val="en-CA" w:eastAsia="zh-CN"/>
            </w:rPr>
          </w:rPrChange>
        </w:rPr>
        <w:t>18</w:t>
      </w:r>
      <w:r w:rsidRPr="0045720A">
        <w:rPr>
          <w:szCs w:val="22"/>
          <w:lang w:val="en-CA" w:eastAsia="zh-CN"/>
        </w:rPr>
        <w:fldChar w:fldCharType="end"/>
      </w:r>
      <w:r w:rsidRPr="0045720A">
        <w:t>,</w:t>
      </w:r>
      <w:r>
        <w:t xml:space="preserve"> an example of 4 reference lines is depicted, where the samples of segments A and F are not fetched from reconstructed neighbouring samples but padded with the closest samples from Segment B and E, respectively.</w:t>
      </w:r>
      <w:r>
        <w:rPr>
          <w:rFonts w:eastAsiaTheme="minorEastAsia" w:hint="eastAsia"/>
          <w:lang w:eastAsia="ko-KR"/>
        </w:rPr>
        <w:t xml:space="preserve"> </w:t>
      </w:r>
      <w:r>
        <w:rPr>
          <w:rFonts w:eastAsiaTheme="minorEastAsia" w:hint="eastAsia"/>
          <w:lang w:val="en-CA" w:eastAsia="ko-KR"/>
        </w:rPr>
        <w:t>HEVC</w:t>
      </w:r>
      <w:r>
        <w:rPr>
          <w:lang w:val="en-CA"/>
        </w:rPr>
        <w:t xml:space="preserve"> intra-picture prediction uses the nearest reference line</w:t>
      </w:r>
      <w:r>
        <w:rPr>
          <w:rFonts w:eastAsiaTheme="minorEastAsia" w:hint="eastAsia"/>
          <w:lang w:val="en-CA" w:eastAsia="ko-KR"/>
        </w:rPr>
        <w:t xml:space="preserve"> (i.e., reference line 0). In MRL, 2 additional lines (reference line 1 and reference line 3) are used. </w:t>
      </w:r>
    </w:p>
    <w:p w14:paraId="0D582FF9" w14:textId="77777777" w:rsidR="008B0AD5" w:rsidRDefault="008B0AD5" w:rsidP="00D5520A">
      <w:pPr>
        <w:rPr>
          <w:rFonts w:eastAsiaTheme="minorEastAsia"/>
          <w:lang w:val="en-CA" w:eastAsia="ko-KR"/>
        </w:rPr>
      </w:pPr>
    </w:p>
    <w:p w14:paraId="0B3516F0" w14:textId="5E0217A1" w:rsidR="008B0AD5" w:rsidRPr="00332DA4" w:rsidRDefault="008B0AD5" w:rsidP="00D5520A">
      <w:pPr>
        <w:jc w:val="both"/>
        <w:rPr>
          <w:rFonts w:eastAsiaTheme="minorEastAsia"/>
          <w:lang w:eastAsia="ko-KR"/>
        </w:rPr>
      </w:pPr>
      <w:r>
        <w:t>The index of selected reference line (</w:t>
      </w:r>
      <w:r>
        <w:rPr>
          <w:szCs w:val="22"/>
          <w:lang w:val="en-CA"/>
        </w:rPr>
        <w:t>mrl_idx</w:t>
      </w:r>
      <w:r>
        <w:t xml:space="preserve">) is </w:t>
      </w:r>
      <w:r w:rsidR="00510FA5">
        <w:t>signalled</w:t>
      </w:r>
      <w:r>
        <w:t xml:space="preserve"> and used to generate intra predictor.</w:t>
      </w:r>
      <w:r>
        <w:rPr>
          <w:rFonts w:eastAsiaTheme="minorEastAsia" w:hint="eastAsia"/>
          <w:lang w:eastAsia="ko-KR"/>
        </w:rPr>
        <w:t xml:space="preserve"> </w:t>
      </w:r>
      <w:r>
        <w:rPr>
          <w:rFonts w:eastAsiaTheme="minorEastAsia" w:hint="eastAsia"/>
          <w:lang w:val="en-CA" w:eastAsia="ko-KR"/>
        </w:rPr>
        <w:t>F</w:t>
      </w:r>
      <w:r>
        <w:rPr>
          <w:lang w:val="en-CA"/>
        </w:rPr>
        <w:t>or reference line idx</w:t>
      </w:r>
      <w:r>
        <w:rPr>
          <w:rFonts w:eastAsiaTheme="minorEastAsia" w:hint="eastAsia"/>
          <w:lang w:val="en-CA" w:eastAsia="ko-KR"/>
        </w:rPr>
        <w:t>, which is greater than 0</w:t>
      </w:r>
      <w:r>
        <w:rPr>
          <w:lang w:val="en-CA"/>
        </w:rPr>
        <w:t xml:space="preserve">, only include additional reference line modes in MPM list and only signal </w:t>
      </w:r>
      <w:r>
        <w:rPr>
          <w:lang w:val="en-CA"/>
        </w:rPr>
        <w:lastRenderedPageBreak/>
        <w:t>mpm index without remaining mode</w:t>
      </w:r>
      <w:r>
        <w:rPr>
          <w:rFonts w:eastAsiaTheme="minorEastAsia" w:hint="eastAsia"/>
          <w:lang w:val="en-CA" w:eastAsia="ko-KR"/>
        </w:rPr>
        <w:t>.</w:t>
      </w:r>
      <w:r>
        <w:t xml:space="preserve"> The reference </w:t>
      </w:r>
      <w:r>
        <w:rPr>
          <w:lang w:eastAsia="zh-CN"/>
        </w:rPr>
        <w:t>line</w:t>
      </w:r>
      <w:r>
        <w:t xml:space="preserve"> index is </w:t>
      </w:r>
      <w:r w:rsidR="00510FA5">
        <w:t>signalled</w:t>
      </w:r>
      <w:r>
        <w:t xml:space="preserve"> before intra prediction modes, and </w:t>
      </w:r>
      <w:r>
        <w:rPr>
          <w:color w:val="000000"/>
          <w:lang w:eastAsia="zh-TW"/>
        </w:rPr>
        <w:t xml:space="preserve">Planar mode </w:t>
      </w:r>
      <w:r w:rsidR="00CD0C92">
        <w:rPr>
          <w:color w:val="000000"/>
          <w:lang w:eastAsia="zh-TW"/>
        </w:rPr>
        <w:t xml:space="preserve">is </w:t>
      </w:r>
      <w:r>
        <w:rPr>
          <w:color w:val="000000"/>
          <w:lang w:eastAsia="zh-TW"/>
        </w:rPr>
        <w:t xml:space="preserve">excluded from </w:t>
      </w:r>
      <w:r>
        <w:t>intra prediction modes</w:t>
      </w:r>
      <w:r>
        <w:rPr>
          <w:color w:val="000000"/>
          <w:lang w:eastAsia="zh-TW"/>
        </w:rPr>
        <w:t xml:space="preserve"> in case a nonzero reference line index is </w:t>
      </w:r>
      <w:r w:rsidR="00510FA5">
        <w:rPr>
          <w:color w:val="000000"/>
          <w:lang w:eastAsia="zh-TW"/>
        </w:rPr>
        <w:t>signalled</w:t>
      </w:r>
      <w:r w:rsidRPr="0045720A">
        <w:rPr>
          <w:rFonts w:hint="eastAsia"/>
          <w:szCs w:val="22"/>
          <w:lang w:val="en-CA" w:eastAsia="zh-CN"/>
        </w:rPr>
        <w:t>.</w:t>
      </w:r>
    </w:p>
    <w:p w14:paraId="0EBDA080" w14:textId="77777777" w:rsidR="008B0AD5" w:rsidRDefault="008B0AD5" w:rsidP="009C5E4D">
      <w:pPr>
        <w:jc w:val="center"/>
      </w:pPr>
      <w:r>
        <w:rPr>
          <w:noProof/>
        </w:rPr>
        <w:object w:dxaOrig="8612" w:dyaOrig="7099" w14:anchorId="1448DCEF">
          <v:shape id="_x0000_i1029" type="#_x0000_t75" style="width:273.6pt;height:223.2pt" o:ole="">
            <v:imagedata r:id="rId42" o:title=""/>
          </v:shape>
          <o:OLEObject Type="Embed" ProgID="Visio.Drawing.11" ShapeID="_x0000_i1029" DrawAspect="Content" ObjectID="_1669464689" r:id="rId43"/>
        </w:object>
      </w:r>
    </w:p>
    <w:p w14:paraId="45145AA0" w14:textId="5020DCCE" w:rsidR="008B0AD5" w:rsidRDefault="008B0AD5" w:rsidP="00CD45EA">
      <w:pPr>
        <w:jc w:val="center"/>
        <w:rPr>
          <w:rFonts w:eastAsiaTheme="minorEastAsia"/>
          <w:lang w:val="en-CA" w:eastAsia="ko-KR"/>
        </w:rPr>
      </w:pPr>
      <w:bookmarkStart w:id="169" w:name="_Ref510093935"/>
      <w:r w:rsidRPr="00236EC1">
        <w:rPr>
          <w:b/>
          <w:sz w:val="20"/>
          <w:lang w:val="en-CA" w:eastAsia="zh-CN"/>
        </w:rPr>
        <w:t xml:space="preserve">Figure </w:t>
      </w:r>
      <w:r w:rsidR="00795046">
        <w:rPr>
          <w:b/>
          <w:sz w:val="20"/>
          <w:lang w:val="en-CA" w:eastAsia="zh-CN"/>
        </w:rPr>
        <w:fldChar w:fldCharType="begin"/>
      </w:r>
      <w:r w:rsidR="00795046">
        <w:rPr>
          <w:b/>
          <w:sz w:val="20"/>
          <w:lang w:val="en-CA" w:eastAsia="zh-CN"/>
        </w:rPr>
        <w:instrText xml:space="preserve"> SEQ Figure \* ARABIC </w:instrText>
      </w:r>
      <w:r w:rsidR="00795046">
        <w:rPr>
          <w:b/>
          <w:sz w:val="20"/>
          <w:lang w:val="en-CA" w:eastAsia="zh-CN"/>
        </w:rPr>
        <w:fldChar w:fldCharType="separate"/>
      </w:r>
      <w:r w:rsidR="003A61E2">
        <w:rPr>
          <w:b/>
          <w:noProof/>
          <w:sz w:val="20"/>
          <w:lang w:val="en-CA" w:eastAsia="zh-CN"/>
        </w:rPr>
        <w:t>18</w:t>
      </w:r>
      <w:r w:rsidR="00795046">
        <w:rPr>
          <w:b/>
          <w:sz w:val="20"/>
          <w:lang w:val="en-CA" w:eastAsia="zh-CN"/>
        </w:rPr>
        <w:fldChar w:fldCharType="end"/>
      </w:r>
      <w:bookmarkEnd w:id="169"/>
      <w:r w:rsidRPr="00236EC1">
        <w:rPr>
          <w:b/>
          <w:sz w:val="20"/>
          <w:lang w:val="en-CA" w:eastAsia="zh-CN"/>
        </w:rPr>
        <w:t xml:space="preserve"> </w:t>
      </w:r>
      <w:r>
        <w:rPr>
          <w:b/>
          <w:sz w:val="20"/>
          <w:lang w:val="en-CA" w:eastAsia="zh-CN"/>
        </w:rPr>
        <w:t>Example of f</w:t>
      </w:r>
      <w:r w:rsidRPr="00236EC1">
        <w:rPr>
          <w:b/>
          <w:sz w:val="20"/>
          <w:lang w:val="en-CA" w:eastAsia="zh-CN"/>
        </w:rPr>
        <w:t xml:space="preserve">our reference lines </w:t>
      </w:r>
      <w:r>
        <w:rPr>
          <w:b/>
          <w:sz w:val="20"/>
          <w:lang w:val="en-CA" w:eastAsia="zh-CN"/>
        </w:rPr>
        <w:t>neighboring</w:t>
      </w:r>
      <w:r w:rsidRPr="00236EC1">
        <w:rPr>
          <w:b/>
          <w:sz w:val="20"/>
          <w:lang w:val="en-CA" w:eastAsia="zh-CN"/>
        </w:rPr>
        <w:t xml:space="preserve"> to a </w:t>
      </w:r>
      <w:r>
        <w:rPr>
          <w:b/>
          <w:sz w:val="20"/>
          <w:lang w:val="en-CA" w:eastAsia="zh-CN"/>
        </w:rPr>
        <w:t>prediction block</w:t>
      </w:r>
    </w:p>
    <w:p w14:paraId="6BC8E2B2" w14:textId="30D9F595" w:rsidR="000947CD" w:rsidRPr="004665A4" w:rsidRDefault="008B0AD5" w:rsidP="00D5520A">
      <w:pPr>
        <w:jc w:val="both"/>
        <w:rPr>
          <w:rFonts w:eastAsiaTheme="minorEastAsia"/>
          <w:lang w:val="en-CA" w:eastAsia="ko-KR"/>
        </w:rPr>
      </w:pPr>
      <w:r>
        <w:rPr>
          <w:lang w:val="en-CA"/>
        </w:rPr>
        <w:t xml:space="preserve">MRL </w:t>
      </w:r>
      <w:r>
        <w:rPr>
          <w:rFonts w:eastAsiaTheme="minorEastAsia" w:hint="eastAsia"/>
          <w:lang w:val="en-CA" w:eastAsia="ko-KR"/>
        </w:rPr>
        <w:t xml:space="preserve">is disabled </w:t>
      </w:r>
      <w:r>
        <w:rPr>
          <w:lang w:val="en-CA"/>
        </w:rPr>
        <w:t>for the first line of blocks inside a CTU to prevent using extended reference samples outside the current CTU line</w:t>
      </w:r>
      <w:r>
        <w:rPr>
          <w:rFonts w:eastAsiaTheme="minorEastAsia" w:hint="eastAsia"/>
          <w:lang w:val="en-CA" w:eastAsia="ko-KR"/>
        </w:rPr>
        <w:t xml:space="preserve">. Also, PDPC is disabled when additional line </w:t>
      </w:r>
      <w:r>
        <w:rPr>
          <w:rFonts w:eastAsiaTheme="minorEastAsia"/>
          <w:lang w:val="en-CA" w:eastAsia="ko-KR"/>
        </w:rPr>
        <w:t>is used</w:t>
      </w:r>
      <w:r>
        <w:rPr>
          <w:rFonts w:eastAsiaTheme="minorEastAsia" w:hint="eastAsia"/>
          <w:lang w:val="en-CA" w:eastAsia="ko-KR"/>
        </w:rPr>
        <w:t>.</w:t>
      </w:r>
      <w:r w:rsidR="00510B09">
        <w:rPr>
          <w:rFonts w:eastAsiaTheme="minorEastAsia" w:hint="eastAsia"/>
          <w:lang w:val="en-CA" w:eastAsia="ko-KR"/>
        </w:rPr>
        <w:t xml:space="preserve"> For MRL mode, </w:t>
      </w:r>
      <w:r w:rsidR="00510B09">
        <w:rPr>
          <w:lang w:val="en-CA"/>
        </w:rPr>
        <w:t xml:space="preserve">the derivation of DC value in DC intra prediction mode for non-zero reference line indices </w:t>
      </w:r>
      <w:r w:rsidR="00510B09">
        <w:rPr>
          <w:rFonts w:eastAsiaTheme="minorEastAsia" w:hint="eastAsia"/>
          <w:lang w:val="en-CA" w:eastAsia="ko-KR"/>
        </w:rPr>
        <w:t xml:space="preserve">is aligned </w:t>
      </w:r>
      <w:r w:rsidR="00510B09">
        <w:rPr>
          <w:lang w:val="en-CA"/>
        </w:rPr>
        <w:t>with that of reference line index 0.</w:t>
      </w:r>
      <w:r w:rsidR="004665A4">
        <w:rPr>
          <w:rFonts w:eastAsiaTheme="minorEastAsia" w:hint="eastAsia"/>
          <w:lang w:val="en-CA" w:eastAsia="ko-KR"/>
        </w:rPr>
        <w:t xml:space="preserve"> </w:t>
      </w:r>
      <w:r w:rsidR="004665A4">
        <w:rPr>
          <w:rFonts w:eastAsiaTheme="minorEastAsia" w:hint="eastAsia"/>
          <w:lang w:eastAsia="ko-KR"/>
        </w:rPr>
        <w:t>MRL</w:t>
      </w:r>
      <w:r w:rsidR="004665A4">
        <w:t xml:space="preserve"> requires the storage of 3 neighboring luma reference lines with a CTU to generate predictions. The Cross-Component Linear Model (CCLM) tool also requires 3 neighboring luma reference lines for its downsampling filters. </w:t>
      </w:r>
      <w:r w:rsidR="004665A4">
        <w:rPr>
          <w:rFonts w:eastAsiaTheme="minorEastAsia" w:hint="eastAsia"/>
          <w:lang w:eastAsia="ko-KR"/>
        </w:rPr>
        <w:t>T</w:t>
      </w:r>
      <w:r w:rsidR="004665A4">
        <w:t>he definition of</w:t>
      </w:r>
      <w:r w:rsidR="00B0708A">
        <w:t xml:space="preserve">MRL </w:t>
      </w:r>
      <w:r w:rsidR="004665A4">
        <w:t>to use the same 3 lines</w:t>
      </w:r>
      <w:r w:rsidR="004665A4">
        <w:rPr>
          <w:rFonts w:eastAsiaTheme="minorEastAsia" w:hint="eastAsia"/>
          <w:lang w:eastAsia="ko-KR"/>
        </w:rPr>
        <w:t xml:space="preserve"> is aligned</w:t>
      </w:r>
      <w:r w:rsidR="004665A4">
        <w:t xml:space="preserve"> as CCLM</w:t>
      </w:r>
      <w:r w:rsidR="004665A4">
        <w:rPr>
          <w:rFonts w:eastAsiaTheme="minorEastAsia" w:hint="eastAsia"/>
          <w:lang w:eastAsia="ko-KR"/>
        </w:rPr>
        <w:t xml:space="preserve"> to reduce the storage requirements for decoders</w:t>
      </w:r>
      <w:r w:rsidR="004665A4">
        <w:t xml:space="preserve">.  </w:t>
      </w:r>
    </w:p>
    <w:p w14:paraId="70E7210D" w14:textId="7A9C0E28" w:rsidR="00B21FD9" w:rsidRPr="0009506D" w:rsidRDefault="00B21FD9" w:rsidP="00CD45EA">
      <w:pPr>
        <w:pStyle w:val="Heading3"/>
        <w:spacing w:before="136"/>
        <w:rPr>
          <w:rFonts w:eastAsia="Malgun Gothic"/>
          <w:lang w:val="en-CA" w:eastAsia="ko-KR"/>
        </w:rPr>
      </w:pPr>
      <w:bookmarkStart w:id="170" w:name="_Toc58175115"/>
      <w:r>
        <w:rPr>
          <w:lang w:val="en-CA"/>
        </w:rPr>
        <w:t xml:space="preserve">Intra </w:t>
      </w:r>
      <w:r w:rsidR="000460D4">
        <w:rPr>
          <w:lang w:val="en-CA" w:eastAsia="zh-CN"/>
        </w:rPr>
        <w:t>s</w:t>
      </w:r>
      <w:r>
        <w:rPr>
          <w:lang w:val="en-CA"/>
        </w:rPr>
        <w:t>ub-</w:t>
      </w:r>
      <w:r w:rsidR="000460D4">
        <w:rPr>
          <w:lang w:val="en-CA"/>
        </w:rPr>
        <w:t>p</w:t>
      </w:r>
      <w:r>
        <w:rPr>
          <w:lang w:val="en-CA"/>
        </w:rPr>
        <w:t>artitions (ISP)</w:t>
      </w:r>
      <w:bookmarkEnd w:id="170"/>
    </w:p>
    <w:p w14:paraId="6DEBD865" w14:textId="10E55BD1" w:rsidR="00B21FD9" w:rsidRDefault="00B21FD9" w:rsidP="00CA7357">
      <w:pPr>
        <w:jc w:val="both"/>
        <w:rPr>
          <w:rFonts w:eastAsiaTheme="minorEastAsia"/>
          <w:szCs w:val="22"/>
          <w:lang w:eastAsia="ko-KR"/>
        </w:rPr>
      </w:pPr>
      <w:r w:rsidRPr="006A28A1">
        <w:rPr>
          <w:szCs w:val="22"/>
          <w:lang w:val="en-CA"/>
        </w:rPr>
        <w:t xml:space="preserve">The </w:t>
      </w:r>
      <w:r w:rsidR="000460D4">
        <w:rPr>
          <w:szCs w:val="22"/>
          <w:lang w:val="en-CA"/>
        </w:rPr>
        <w:t>i</w:t>
      </w:r>
      <w:r w:rsidRPr="006A28A1">
        <w:rPr>
          <w:szCs w:val="22"/>
          <w:lang w:val="en-CA"/>
        </w:rPr>
        <w:t xml:space="preserve">ntra </w:t>
      </w:r>
      <w:r w:rsidR="000460D4">
        <w:rPr>
          <w:szCs w:val="22"/>
          <w:lang w:val="en-CA"/>
        </w:rPr>
        <w:t>s</w:t>
      </w:r>
      <w:r w:rsidRPr="006A28A1">
        <w:rPr>
          <w:szCs w:val="22"/>
          <w:lang w:val="en-CA"/>
        </w:rPr>
        <w:t>ub-</w:t>
      </w:r>
      <w:r w:rsidR="000460D4">
        <w:rPr>
          <w:szCs w:val="22"/>
          <w:lang w:val="en-CA"/>
        </w:rPr>
        <w:t>p</w:t>
      </w:r>
      <w:r w:rsidRPr="006A28A1">
        <w:rPr>
          <w:szCs w:val="22"/>
          <w:lang w:val="en-CA"/>
        </w:rPr>
        <w:t xml:space="preserve">artitions (ISP) </w:t>
      </w:r>
      <w:r w:rsidRPr="006A28A1">
        <w:rPr>
          <w:szCs w:val="22"/>
        </w:rPr>
        <w:t xml:space="preserve">divides luma intra-predicted blocks vertically or horizontally into 2 or 4 </w:t>
      </w:r>
      <w:r w:rsidRPr="009950C2">
        <w:rPr>
          <w:szCs w:val="22"/>
        </w:rPr>
        <w:t>sub-</w:t>
      </w:r>
      <w:r w:rsidRPr="00ED22C1">
        <w:rPr>
          <w:szCs w:val="22"/>
        </w:rPr>
        <w:t>p</w:t>
      </w:r>
      <w:r w:rsidRPr="009A158D">
        <w:rPr>
          <w:szCs w:val="22"/>
        </w:rPr>
        <w:t xml:space="preserve">artitions depending on the block size. For example, minimum block size for ISP is 4x8 (or 8x4). If block size is greater than 4x8 (or 8x4) then the corresponding block is </w:t>
      </w:r>
      <w:r w:rsidRPr="004434B6">
        <w:rPr>
          <w:szCs w:val="22"/>
        </w:rPr>
        <w:t xml:space="preserve">divided by 4 sub-partitions. </w:t>
      </w:r>
      <w:r w:rsidR="006A28A1" w:rsidRPr="004434B6">
        <w:rPr>
          <w:szCs w:val="22"/>
          <w:lang w:val="en-CA"/>
        </w:rPr>
        <w:t xml:space="preserve">It has been noted that the </w:t>
      </w:r>
      <m:oMath>
        <m:r>
          <w:rPr>
            <w:rFonts w:ascii="Cambria Math" w:hAnsi="Cambria Math"/>
            <w:szCs w:val="22"/>
            <w:lang w:val="en-CA"/>
          </w:rPr>
          <m:t>M×128</m:t>
        </m:r>
      </m:oMath>
      <w:r w:rsidR="006A28A1" w:rsidRPr="004434B6">
        <w:rPr>
          <w:szCs w:val="22"/>
          <w:lang w:val="en-CA"/>
        </w:rPr>
        <w:t xml:space="preserve"> (with </w:t>
      </w:r>
      <m:oMath>
        <m:r>
          <w:rPr>
            <w:rFonts w:ascii="Cambria Math" w:hAnsi="Cambria Math"/>
            <w:szCs w:val="22"/>
            <w:lang w:val="en-CA"/>
          </w:rPr>
          <m:t>M</m:t>
        </m:r>
        <m:r>
          <w:rPr>
            <w:rFonts w:ascii="Cambria Math" w:hAnsi="Cambria Math" w:hint="eastAsia"/>
            <w:szCs w:val="22"/>
            <w:lang w:val="en-CA"/>
          </w:rPr>
          <m:t>≤</m:t>
        </m:r>
        <m:r>
          <w:rPr>
            <w:rFonts w:ascii="Cambria Math" w:hAnsi="Cambria Math"/>
            <w:szCs w:val="22"/>
            <w:lang w:val="en-CA"/>
          </w:rPr>
          <m:t>64</m:t>
        </m:r>
      </m:oMath>
      <w:r w:rsidR="006A28A1" w:rsidRPr="004434B6">
        <w:rPr>
          <w:szCs w:val="22"/>
          <w:lang w:val="en-CA"/>
        </w:rPr>
        <w:t xml:space="preserve">) and </w:t>
      </w:r>
      <m:oMath>
        <m:r>
          <w:rPr>
            <w:rFonts w:ascii="Cambria Math" w:hAnsi="Cambria Math"/>
            <w:szCs w:val="22"/>
            <w:lang w:val="en-CA"/>
          </w:rPr>
          <m:t>128×N</m:t>
        </m:r>
      </m:oMath>
      <w:r w:rsidR="006A28A1" w:rsidRPr="00FE2198">
        <w:rPr>
          <w:szCs w:val="22"/>
          <w:lang w:val="en-CA"/>
        </w:rPr>
        <w:t xml:space="preserve"> (with </w:t>
      </w:r>
      <m:oMath>
        <m:r>
          <w:rPr>
            <w:rFonts w:ascii="Cambria Math" w:hAnsi="Cambria Math" w:hint="eastAsia"/>
            <w:szCs w:val="22"/>
            <w:lang w:val="en-CA"/>
          </w:rPr>
          <m:t>N</m:t>
        </m:r>
        <m:r>
          <w:rPr>
            <w:rFonts w:ascii="Cambria Math" w:hAnsi="Cambria Math" w:hint="eastAsia"/>
            <w:szCs w:val="22"/>
            <w:lang w:val="en-CA"/>
          </w:rPr>
          <m:t>≤</m:t>
        </m:r>
        <m:r>
          <w:rPr>
            <w:rFonts w:ascii="Cambria Math" w:hAnsi="Cambria Math" w:hint="eastAsia"/>
            <w:szCs w:val="22"/>
            <w:lang w:val="en-CA"/>
          </w:rPr>
          <m:t>64</m:t>
        </m:r>
      </m:oMath>
      <w:r w:rsidR="006A28A1" w:rsidRPr="00C07B00">
        <w:rPr>
          <w:szCs w:val="22"/>
          <w:lang w:val="en-CA"/>
        </w:rPr>
        <w:t>) ISP blocks could generate a potential issue with the</w:t>
      </w:r>
      <w:r w:rsidR="006A28A1" w:rsidRPr="0067266A">
        <w:rPr>
          <w:szCs w:val="22"/>
        </w:rPr>
        <w:t xml:space="preserve"> </w:t>
      </w:r>
      <m:oMath>
        <m:r>
          <w:rPr>
            <w:rFonts w:ascii="Cambria Math" w:hAnsi="Cambria Math"/>
            <w:szCs w:val="22"/>
          </w:rPr>
          <m:t>64</m:t>
        </m:r>
        <m:r>
          <w:rPr>
            <w:rFonts w:ascii="Cambria Math" w:hAnsi="Cambria Math" w:hint="eastAsia"/>
            <w:szCs w:val="22"/>
          </w:rPr>
          <m:t>×</m:t>
        </m:r>
        <m:r>
          <w:rPr>
            <w:rFonts w:ascii="Cambria Math" w:hAnsi="Cambria Math"/>
            <w:szCs w:val="22"/>
          </w:rPr>
          <m:t>64</m:t>
        </m:r>
      </m:oMath>
      <w:r w:rsidR="006A28A1" w:rsidRPr="0067266A">
        <w:rPr>
          <w:szCs w:val="22"/>
        </w:rPr>
        <w:t xml:space="preserve"> VDPU</w:t>
      </w:r>
      <w:r w:rsidR="006A28A1" w:rsidRPr="00AE7053">
        <w:rPr>
          <w:rFonts w:eastAsiaTheme="minorEastAsia"/>
          <w:szCs w:val="22"/>
          <w:lang w:eastAsia="ko-KR"/>
        </w:rPr>
        <w:t xml:space="preserve">. For example, </w:t>
      </w:r>
      <w:r w:rsidR="006A28A1" w:rsidRPr="006A28A1">
        <w:rPr>
          <w:szCs w:val="22"/>
          <w:lang w:val="en-CA"/>
        </w:rPr>
        <w:t xml:space="preserve">an </w:t>
      </w:r>
      <m:oMath>
        <m:r>
          <w:rPr>
            <w:rFonts w:ascii="Cambria Math" w:hAnsi="Cambria Math"/>
            <w:szCs w:val="22"/>
            <w:lang w:val="en-CA"/>
          </w:rPr>
          <m:t>M×128</m:t>
        </m:r>
      </m:oMath>
      <w:r w:rsidR="006A28A1" w:rsidRPr="006A28A1">
        <w:rPr>
          <w:szCs w:val="22"/>
          <w:lang w:val="en-CA"/>
        </w:rPr>
        <w:t xml:space="preserve"> CU in the single tree case has a</w:t>
      </w:r>
      <w:r w:rsidR="006A28A1" w:rsidRPr="009950C2">
        <w:rPr>
          <w:szCs w:val="22"/>
          <w:lang w:val="en-CA"/>
        </w:rPr>
        <w:t>n</w:t>
      </w:r>
      <w:r w:rsidR="006A28A1" w:rsidRPr="00ED22C1">
        <w:rPr>
          <w:szCs w:val="22"/>
          <w:lang w:val="en-CA"/>
        </w:rPr>
        <w:t xml:space="preserve"> </w:t>
      </w:r>
      <m:oMath>
        <m:r>
          <w:rPr>
            <w:rFonts w:ascii="Cambria Math" w:hAnsi="Cambria Math"/>
            <w:szCs w:val="22"/>
            <w:lang w:val="en-CA"/>
          </w:rPr>
          <m:t>M×128</m:t>
        </m:r>
      </m:oMath>
      <w:r w:rsidR="006A28A1" w:rsidRPr="004434B6">
        <w:rPr>
          <w:szCs w:val="22"/>
          <w:lang w:val="en-CA"/>
        </w:rPr>
        <w:t xml:space="preserve"> luma TB and two corresponding </w:t>
      </w:r>
      <m:oMath>
        <m:f>
          <m:fPr>
            <m:ctrlPr>
              <w:rPr>
                <w:rFonts w:ascii="Cambria Math" w:hAnsi="Cambria Math"/>
                <w:i/>
                <w:szCs w:val="22"/>
                <w:lang w:val="en-CA"/>
              </w:rPr>
            </m:ctrlPr>
          </m:fPr>
          <m:num>
            <m:r>
              <w:rPr>
                <w:rFonts w:ascii="Cambria Math" w:hAnsi="Cambria Math"/>
                <w:szCs w:val="22"/>
                <w:lang w:val="en-CA"/>
              </w:rPr>
              <m:t>M</m:t>
            </m:r>
          </m:num>
          <m:den>
            <m:r>
              <w:rPr>
                <w:rFonts w:ascii="Cambria Math" w:hAnsi="Cambria Math"/>
                <w:szCs w:val="22"/>
                <w:lang w:val="en-CA"/>
              </w:rPr>
              <m:t>2</m:t>
            </m:r>
          </m:den>
        </m:f>
        <m:r>
          <w:rPr>
            <w:rFonts w:ascii="Cambria Math" w:hAnsi="Cambria Math"/>
            <w:szCs w:val="22"/>
            <w:lang w:val="en-CA"/>
          </w:rPr>
          <m:t>×64</m:t>
        </m:r>
      </m:oMath>
      <w:r w:rsidR="006A28A1" w:rsidRPr="006A28A1">
        <w:rPr>
          <w:szCs w:val="22"/>
          <w:lang w:val="en-CA"/>
        </w:rPr>
        <w:t xml:space="preserve"> chroma TBs. If the CU uses ISP, then the luma TB will be divided into four </w:t>
      </w:r>
      <m:oMath>
        <m:r>
          <w:rPr>
            <w:rFonts w:ascii="Cambria Math" w:hAnsi="Cambria Math"/>
            <w:szCs w:val="22"/>
            <w:lang w:val="en-CA"/>
          </w:rPr>
          <m:t>M×32</m:t>
        </m:r>
      </m:oMath>
      <w:r w:rsidR="006A28A1" w:rsidRPr="006A28A1">
        <w:rPr>
          <w:szCs w:val="22"/>
          <w:lang w:val="en-CA"/>
        </w:rPr>
        <w:t xml:space="preserve"> TBs (only the horizontal split is possible), each of them smaller than a </w:t>
      </w:r>
      <m:oMath>
        <m:r>
          <w:rPr>
            <w:rFonts w:ascii="Cambria Math" w:hAnsi="Cambria Math"/>
            <w:szCs w:val="22"/>
            <w:lang w:val="en-CA"/>
          </w:rPr>
          <m:t>64×64</m:t>
        </m:r>
      </m:oMath>
      <w:r w:rsidR="006A28A1" w:rsidRPr="006A28A1">
        <w:rPr>
          <w:szCs w:val="22"/>
          <w:lang w:val="en-CA"/>
        </w:rPr>
        <w:t xml:space="preserve"> block. However, in the current design of ISP chroma blocks are not divided. Therefore, both chroma components will have a size greater than a </w:t>
      </w:r>
      <m:oMath>
        <m:r>
          <w:rPr>
            <w:rFonts w:ascii="Cambria Math" w:hAnsi="Cambria Math"/>
            <w:szCs w:val="22"/>
            <w:lang w:val="en-CA"/>
          </w:rPr>
          <m:t>32×32</m:t>
        </m:r>
      </m:oMath>
      <w:r w:rsidR="006A28A1" w:rsidRPr="00ED22C1">
        <w:rPr>
          <w:szCs w:val="22"/>
          <w:lang w:val="en-CA"/>
        </w:rPr>
        <w:t xml:space="preserve"> block. Analogously, a similar</w:t>
      </w:r>
      <w:r w:rsidR="006A28A1" w:rsidRPr="009A158D">
        <w:rPr>
          <w:szCs w:val="22"/>
          <w:lang w:val="en-CA"/>
        </w:rPr>
        <w:t xml:space="preserve"> situation could be created with a </w:t>
      </w:r>
      <m:oMath>
        <m:r>
          <w:rPr>
            <w:rFonts w:ascii="Cambria Math" w:hAnsi="Cambria Math"/>
            <w:szCs w:val="22"/>
            <w:lang w:val="en-CA"/>
          </w:rPr>
          <m:t>128×N</m:t>
        </m:r>
      </m:oMath>
      <w:r w:rsidR="006A28A1" w:rsidRPr="004434B6">
        <w:rPr>
          <w:szCs w:val="22"/>
          <w:lang w:val="en-CA"/>
        </w:rPr>
        <w:t xml:space="preserve"> CU using ISP. </w:t>
      </w:r>
      <w:r w:rsidR="006A28A1">
        <w:rPr>
          <w:rFonts w:eastAsiaTheme="minorEastAsia" w:hint="eastAsia"/>
          <w:szCs w:val="22"/>
          <w:lang w:val="en-CA" w:eastAsia="ko-KR"/>
        </w:rPr>
        <w:t>Hence,</w:t>
      </w:r>
      <w:r w:rsidR="006A28A1" w:rsidRPr="006A28A1">
        <w:rPr>
          <w:szCs w:val="22"/>
          <w:lang w:val="en-CA"/>
        </w:rPr>
        <w:t xml:space="preserve"> these two cases are an issue for the </w:t>
      </w:r>
      <m:oMath>
        <m:r>
          <w:rPr>
            <w:rFonts w:ascii="Cambria Math" w:hAnsi="Cambria Math"/>
            <w:szCs w:val="22"/>
            <w:lang w:val="en-CA"/>
          </w:rPr>
          <m:t>64×64</m:t>
        </m:r>
      </m:oMath>
      <w:r w:rsidR="006A28A1" w:rsidRPr="006A28A1">
        <w:rPr>
          <w:szCs w:val="22"/>
          <w:lang w:val="en-CA"/>
        </w:rPr>
        <w:t xml:space="preserve"> decoder pipeline. For this reason, the CU sizes that can use ISP </w:t>
      </w:r>
      <w:r w:rsidR="006A28A1" w:rsidRPr="00ED22C1">
        <w:rPr>
          <w:rFonts w:eastAsiaTheme="minorEastAsia"/>
          <w:szCs w:val="22"/>
          <w:lang w:val="en-CA" w:eastAsia="ko-KR"/>
        </w:rPr>
        <w:t xml:space="preserve">is restricted </w:t>
      </w:r>
      <w:r w:rsidR="006A28A1" w:rsidRPr="006A28A1">
        <w:rPr>
          <w:szCs w:val="22"/>
          <w:lang w:val="en-CA"/>
        </w:rPr>
        <w:t xml:space="preserve">to a maximum of </w:t>
      </w:r>
      <m:oMath>
        <m:r>
          <w:rPr>
            <w:rFonts w:ascii="Cambria Math" w:hAnsi="Cambria Math"/>
            <w:szCs w:val="22"/>
            <w:lang w:val="en-CA"/>
          </w:rPr>
          <m:t>64×64</m:t>
        </m:r>
      </m:oMath>
      <w:r w:rsidR="006A28A1" w:rsidRPr="006A28A1">
        <w:rPr>
          <w:szCs w:val="22"/>
          <w:lang w:val="en-CA"/>
        </w:rPr>
        <w:t xml:space="preserve">. </w:t>
      </w:r>
      <w:r w:rsidR="00594FA4" w:rsidRPr="006A28A1">
        <w:rPr>
          <w:szCs w:val="22"/>
        </w:rPr>
        <w:fldChar w:fldCharType="begin"/>
      </w:r>
      <w:r w:rsidR="00594FA4" w:rsidRPr="00C931E1">
        <w:rPr>
          <w:szCs w:val="22"/>
        </w:rPr>
        <w:instrText xml:space="preserve"> REF _Ref1137166 \h  \* MERGEFORMAT </w:instrText>
      </w:r>
      <w:r w:rsidR="00594FA4" w:rsidRPr="006A28A1">
        <w:rPr>
          <w:szCs w:val="22"/>
        </w:rPr>
      </w:r>
      <w:r w:rsidR="00594FA4" w:rsidRPr="006A28A1">
        <w:rPr>
          <w:szCs w:val="22"/>
        </w:rPr>
        <w:fldChar w:fldCharType="separate"/>
      </w:r>
      <w:r w:rsidR="003A61E2" w:rsidRPr="003A61E2">
        <w:rPr>
          <w:szCs w:val="22"/>
          <w:lang w:val="en-CA" w:eastAsia="zh-CN"/>
          <w:rPrChange w:id="171" w:author="v1-jc1" w:date="2020-12-06T19:24:00Z">
            <w:rPr>
              <w:b/>
              <w:sz w:val="20"/>
              <w:lang w:val="en-CA" w:eastAsia="zh-CN"/>
            </w:rPr>
          </w:rPrChange>
        </w:rPr>
        <w:t>Figure </w:t>
      </w:r>
      <w:r w:rsidR="003A61E2" w:rsidRPr="003A61E2">
        <w:rPr>
          <w:szCs w:val="22"/>
          <w:lang w:val="en-CA" w:eastAsia="zh-CN"/>
          <w:rPrChange w:id="172" w:author="v1-jc1" w:date="2020-12-06T19:24:00Z">
            <w:rPr>
              <w:b/>
              <w:noProof/>
              <w:sz w:val="20"/>
              <w:lang w:val="en-CA" w:eastAsia="zh-CN"/>
            </w:rPr>
          </w:rPrChange>
        </w:rPr>
        <w:t>19</w:t>
      </w:r>
      <w:r w:rsidR="00594FA4" w:rsidRPr="006A28A1">
        <w:rPr>
          <w:szCs w:val="22"/>
        </w:rPr>
        <w:fldChar w:fldCharType="end"/>
      </w:r>
      <w:r w:rsidR="00594FA4" w:rsidRPr="006A28A1">
        <w:rPr>
          <w:szCs w:val="22"/>
        </w:rPr>
        <w:t xml:space="preserve"> </w:t>
      </w:r>
      <w:r w:rsidRPr="006A28A1">
        <w:rPr>
          <w:szCs w:val="22"/>
        </w:rPr>
        <w:t xml:space="preserve">shows examples of the two possibilities. All sub-partitions fulfill the condition of having at least 16 samples. </w:t>
      </w:r>
      <w:r w:rsidR="0064319A">
        <w:rPr>
          <w:rFonts w:eastAsiaTheme="minorEastAsia" w:hint="eastAsia"/>
          <w:szCs w:val="22"/>
          <w:lang w:eastAsia="ko-KR"/>
        </w:rPr>
        <w:t xml:space="preserve"> </w:t>
      </w:r>
    </w:p>
    <w:p w14:paraId="6BDFE41E" w14:textId="5E92B462" w:rsidR="0064319A" w:rsidRPr="009C08AD" w:rsidRDefault="0064319A" w:rsidP="00D5520A">
      <w:pPr>
        <w:jc w:val="both"/>
        <w:rPr>
          <w:rFonts w:eastAsiaTheme="minorEastAsia"/>
          <w:szCs w:val="22"/>
          <w:lang w:eastAsia="ko-KR"/>
        </w:rPr>
      </w:pPr>
      <w:r>
        <w:rPr>
          <w:rFonts w:eastAsiaTheme="minorEastAsia" w:hint="eastAsia"/>
          <w:lang w:val="en-CA" w:eastAsia="ko-KR"/>
        </w:rPr>
        <w:t>In ISP,</w:t>
      </w:r>
      <w:r>
        <w:rPr>
          <w:lang w:val="en-CA"/>
        </w:rPr>
        <w:t xml:space="preserve"> the dependence of 1xN/2xN subblock prediction on the reconstructed values of previously decoded 1xN/2xN subblocks of the coding block</w:t>
      </w:r>
      <w:r>
        <w:rPr>
          <w:rFonts w:eastAsiaTheme="minorEastAsia" w:hint="eastAsia"/>
          <w:lang w:val="en-CA" w:eastAsia="ko-KR"/>
        </w:rPr>
        <w:t xml:space="preserve"> is not allowed so that </w:t>
      </w:r>
      <w:r>
        <w:rPr>
          <w:lang w:val="en-CA"/>
        </w:rPr>
        <w:t xml:space="preserve">the minimum width of prediction for subblocks </w:t>
      </w:r>
      <w:r>
        <w:rPr>
          <w:rFonts w:eastAsiaTheme="minorEastAsia" w:hint="eastAsia"/>
          <w:lang w:val="en-CA" w:eastAsia="ko-KR"/>
        </w:rPr>
        <w:t>becomes</w:t>
      </w:r>
      <w:r>
        <w:rPr>
          <w:lang w:val="en-CA"/>
        </w:rPr>
        <w:t xml:space="preserve"> four samples. </w:t>
      </w:r>
      <w:r>
        <w:rPr>
          <w:rFonts w:eastAsiaTheme="minorEastAsia" w:hint="eastAsia"/>
          <w:lang w:val="en-CA" w:eastAsia="ko-KR"/>
        </w:rPr>
        <w:t>For example,</w:t>
      </w:r>
      <w:r>
        <w:t xml:space="preserve"> an 8xN (N &gt; 4) coding block that is coded using ISP with vertical split is split into two prediction regions each of size 4xN and four transforms of size 2xN. </w:t>
      </w:r>
      <w:r>
        <w:rPr>
          <w:rFonts w:eastAsiaTheme="minorEastAsia" w:hint="eastAsia"/>
          <w:lang w:eastAsia="ko-KR"/>
        </w:rPr>
        <w:t>Also,</w:t>
      </w:r>
      <w:r>
        <w:t xml:space="preserve"> a 4xN coding block that is coded using ISP with vertical split is predicted using the full 4xN block; four transform each of 1xN is used.</w:t>
      </w:r>
      <w:r>
        <w:rPr>
          <w:rFonts w:eastAsiaTheme="minorEastAsia" w:hint="eastAsia"/>
          <w:lang w:eastAsia="ko-KR"/>
        </w:rPr>
        <w:t xml:space="preserve"> </w:t>
      </w:r>
      <w:r>
        <w:rPr>
          <w:lang w:val="en-CA"/>
        </w:rPr>
        <w:t xml:space="preserve">Although the transform sizes of 1xN and 2xN are </w:t>
      </w:r>
      <w:r>
        <w:rPr>
          <w:rFonts w:eastAsiaTheme="minorEastAsia" w:hint="eastAsia"/>
          <w:lang w:val="en-CA" w:eastAsia="ko-KR"/>
        </w:rPr>
        <w:t>allowed</w:t>
      </w:r>
      <w:r>
        <w:rPr>
          <w:lang w:val="en-CA"/>
        </w:rPr>
        <w:t xml:space="preserve">, it is asserted that the transform of these blocks in 4xN regions can be performed in parallel. For example, when a 4xN prediction region contains four 1xN transforms, there is no transform in the horizontal direction; the transform in the vertical direction can be performed as a single 4xN transform in the vertical direction. Similarly, when a 4xN prediction region contains two 2xN transform blocks, the transform operation of the </w:t>
      </w:r>
      <w:r>
        <w:rPr>
          <w:lang w:val="en-CA"/>
        </w:rPr>
        <w:lastRenderedPageBreak/>
        <w:t>two 2xN blocks in each direction (horizontal and vertical) can be conducted in parallel. Thus, there is no delay added in processing these smaller blocks than processing 4x4 regular-coded intra blocks.</w:t>
      </w:r>
    </w:p>
    <w:p w14:paraId="0BD99175" w14:textId="6148A262" w:rsidR="00B21FD9" w:rsidRDefault="00B21FD9" w:rsidP="00CD45EA">
      <w:pPr>
        <w:pStyle w:val="Caption"/>
        <w:spacing w:before="136"/>
      </w:pPr>
      <w:bookmarkStart w:id="173" w:name="_Ref526526360"/>
      <w:r>
        <w:br/>
      </w:r>
      <w:bookmarkEnd w:id="173"/>
      <w:r>
        <w:rPr>
          <w:noProof/>
          <w:lang w:eastAsia="zh-CN"/>
        </w:rPr>
        <w:drawing>
          <wp:inline distT="0" distB="0" distL="0" distR="0" wp14:anchorId="71BF64E9" wp14:editId="1477D4DE">
            <wp:extent cx="3864765" cy="1801504"/>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vision2Partitions.emf"/>
                    <pic:cNvPicPr/>
                  </pic:nvPicPr>
                  <pic:blipFill>
                    <a:blip r:embed="rId44">
                      <a:extLst>
                        <a:ext uri="{28A0092B-C50C-407E-A947-70E740481C1C}">
                          <a14:useLocalDpi xmlns:a14="http://schemas.microsoft.com/office/drawing/2010/main" val="0"/>
                        </a:ext>
                      </a:extLst>
                    </a:blip>
                    <a:stretch>
                      <a:fillRect/>
                    </a:stretch>
                  </pic:blipFill>
                  <pic:spPr>
                    <a:xfrm>
                      <a:off x="0" y="0"/>
                      <a:ext cx="3867498" cy="1802778"/>
                    </a:xfrm>
                    <a:prstGeom prst="rect">
                      <a:avLst/>
                    </a:prstGeom>
                  </pic:spPr>
                </pic:pic>
              </a:graphicData>
            </a:graphic>
          </wp:inline>
        </w:drawing>
      </w:r>
    </w:p>
    <w:p w14:paraId="34ADE53C" w14:textId="60AA60CF" w:rsidR="00B21FD9" w:rsidRPr="00D957C2" w:rsidRDefault="00B21FD9" w:rsidP="00CD45EA">
      <w:pPr>
        <w:pStyle w:val="Caption"/>
        <w:spacing w:before="136"/>
        <w:rPr>
          <w:b w:val="0"/>
        </w:rPr>
      </w:pPr>
      <w:r w:rsidRPr="00D957C2">
        <w:rPr>
          <w:b w:val="0"/>
        </w:rPr>
        <w:t>a) Example</w:t>
      </w:r>
      <w:r w:rsidR="00A4262C" w:rsidRPr="00D957C2">
        <w:rPr>
          <w:b w:val="0"/>
        </w:rPr>
        <w:t>s</w:t>
      </w:r>
      <w:r w:rsidRPr="00D957C2">
        <w:rPr>
          <w:b w:val="0"/>
        </w:rPr>
        <w:t xml:space="preserve"> of </w:t>
      </w:r>
      <w:r w:rsidR="00A4262C" w:rsidRPr="00D957C2">
        <w:rPr>
          <w:b w:val="0"/>
        </w:rPr>
        <w:t>sub-partitions</w:t>
      </w:r>
      <w:r w:rsidRPr="00D957C2">
        <w:rPr>
          <w:b w:val="0"/>
        </w:rPr>
        <w:t xml:space="preserve"> </w:t>
      </w:r>
      <w:r w:rsidR="00A4262C" w:rsidRPr="00D957C2">
        <w:rPr>
          <w:b w:val="0"/>
        </w:rPr>
        <w:t>for</w:t>
      </w:r>
      <w:r w:rsidRPr="00D957C2">
        <w:rPr>
          <w:b w:val="0"/>
        </w:rPr>
        <w:t xml:space="preserve"> </w:t>
      </w:r>
      <w:r w:rsidR="00594FA4" w:rsidRPr="00D957C2">
        <w:rPr>
          <w:b w:val="0"/>
        </w:rPr>
        <w:t>4x8 and 8x</w:t>
      </w:r>
      <w:r w:rsidR="009500F7" w:rsidRPr="00D957C2">
        <w:rPr>
          <w:b w:val="0"/>
        </w:rPr>
        <w:t>4</w:t>
      </w:r>
      <w:r w:rsidR="00594FA4" w:rsidRPr="00D957C2">
        <w:rPr>
          <w:b w:val="0"/>
        </w:rPr>
        <w:t xml:space="preserve"> </w:t>
      </w:r>
      <w:r w:rsidR="00A4262C" w:rsidRPr="00D957C2">
        <w:rPr>
          <w:b w:val="0"/>
        </w:rPr>
        <w:t>CUs</w:t>
      </w:r>
    </w:p>
    <w:p w14:paraId="0E3FFD53" w14:textId="1C091F71" w:rsidR="00B21FD9" w:rsidRDefault="00B21FD9" w:rsidP="00CA7357">
      <w:pPr>
        <w:keepNext/>
        <w:jc w:val="center"/>
      </w:pPr>
      <w:r>
        <w:rPr>
          <w:noProof/>
          <w:lang w:eastAsia="zh-CN"/>
        </w:rPr>
        <w:drawing>
          <wp:inline distT="0" distB="0" distL="0" distR="0" wp14:anchorId="4F163BCA" wp14:editId="542DFCCC">
            <wp:extent cx="4517136" cy="21031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vision4Partitions.emf"/>
                    <pic:cNvPicPr/>
                  </pic:nvPicPr>
                  <pic:blipFill>
                    <a:blip r:embed="rId45">
                      <a:extLst>
                        <a:ext uri="{28A0092B-C50C-407E-A947-70E740481C1C}">
                          <a14:useLocalDpi xmlns:a14="http://schemas.microsoft.com/office/drawing/2010/main" val="0"/>
                        </a:ext>
                      </a:extLst>
                    </a:blip>
                    <a:stretch>
                      <a:fillRect/>
                    </a:stretch>
                  </pic:blipFill>
                  <pic:spPr>
                    <a:xfrm>
                      <a:off x="0" y="0"/>
                      <a:ext cx="4517136" cy="2103120"/>
                    </a:xfrm>
                    <a:prstGeom prst="rect">
                      <a:avLst/>
                    </a:prstGeom>
                  </pic:spPr>
                </pic:pic>
              </a:graphicData>
            </a:graphic>
          </wp:inline>
        </w:drawing>
      </w:r>
    </w:p>
    <w:p w14:paraId="47E61A6A" w14:textId="4FCE457D" w:rsidR="00B21FD9" w:rsidRPr="00D957C2" w:rsidRDefault="00B21FD9" w:rsidP="00CD45EA">
      <w:pPr>
        <w:pStyle w:val="Caption"/>
        <w:spacing w:before="136"/>
        <w:rPr>
          <w:b w:val="0"/>
        </w:rPr>
      </w:pPr>
      <w:r w:rsidRPr="00D957C2">
        <w:rPr>
          <w:b w:val="0"/>
        </w:rPr>
        <w:t>b) Example</w:t>
      </w:r>
      <w:r w:rsidR="00A4262C" w:rsidRPr="00D957C2">
        <w:rPr>
          <w:b w:val="0"/>
        </w:rPr>
        <w:t>s</w:t>
      </w:r>
      <w:r w:rsidRPr="00D957C2">
        <w:rPr>
          <w:b w:val="0"/>
        </w:rPr>
        <w:t xml:space="preserve"> of </w:t>
      </w:r>
      <w:r w:rsidR="00A4262C" w:rsidRPr="00D957C2">
        <w:rPr>
          <w:b w:val="0"/>
        </w:rPr>
        <w:t>sub-partitions</w:t>
      </w:r>
      <w:r w:rsidRPr="00D957C2">
        <w:rPr>
          <w:b w:val="0"/>
        </w:rPr>
        <w:t xml:space="preserve"> fo</w:t>
      </w:r>
      <w:r w:rsidR="009500F7" w:rsidRPr="00D957C2">
        <w:rPr>
          <w:b w:val="0"/>
        </w:rPr>
        <w:t>r</w:t>
      </w:r>
      <w:r w:rsidRPr="00D957C2">
        <w:rPr>
          <w:b w:val="0"/>
        </w:rPr>
        <w:t xml:space="preserve"> </w:t>
      </w:r>
      <w:r w:rsidR="00A4262C" w:rsidRPr="00D957C2">
        <w:rPr>
          <w:b w:val="0"/>
        </w:rPr>
        <w:t>CUs</w:t>
      </w:r>
      <w:r w:rsidRPr="00D957C2">
        <w:rPr>
          <w:b w:val="0"/>
        </w:rPr>
        <w:t xml:space="preserve"> </w:t>
      </w:r>
      <w:r w:rsidR="00594FA4" w:rsidRPr="00D957C2">
        <w:rPr>
          <w:b w:val="0"/>
        </w:rPr>
        <w:t>other than 4x8, 8x4 and 4x4</w:t>
      </w:r>
    </w:p>
    <w:p w14:paraId="6190365D" w14:textId="5D159BE8" w:rsidR="00B21FD9" w:rsidRPr="009709C0" w:rsidRDefault="00594FA4" w:rsidP="00CA7357">
      <w:pPr>
        <w:jc w:val="center"/>
        <w:rPr>
          <w:b/>
          <w:sz w:val="20"/>
          <w:lang w:val="en-CA" w:eastAsia="zh-CN"/>
        </w:rPr>
      </w:pPr>
      <w:bookmarkStart w:id="174" w:name="_Ref1137166"/>
      <w:r w:rsidRPr="00236EC1">
        <w:rPr>
          <w:b/>
          <w:sz w:val="20"/>
          <w:lang w:val="en-CA" w:eastAsia="zh-CN"/>
        </w:rPr>
        <w:t>Figure</w:t>
      </w:r>
      <w:r>
        <w:rPr>
          <w:b/>
          <w:sz w:val="20"/>
          <w:lang w:val="en-CA" w:eastAsia="zh-CN"/>
        </w:rPr>
        <w:t> </w:t>
      </w:r>
      <w:r w:rsidR="00795046">
        <w:rPr>
          <w:b/>
          <w:sz w:val="20"/>
          <w:lang w:val="en-CA" w:eastAsia="zh-CN"/>
        </w:rPr>
        <w:fldChar w:fldCharType="begin"/>
      </w:r>
      <w:r w:rsidR="00795046">
        <w:rPr>
          <w:b/>
          <w:sz w:val="20"/>
          <w:lang w:val="en-CA" w:eastAsia="zh-CN"/>
        </w:rPr>
        <w:instrText xml:space="preserve"> SEQ Figure \* ARABIC </w:instrText>
      </w:r>
      <w:r w:rsidR="00795046">
        <w:rPr>
          <w:b/>
          <w:sz w:val="20"/>
          <w:lang w:val="en-CA" w:eastAsia="zh-CN"/>
        </w:rPr>
        <w:fldChar w:fldCharType="separate"/>
      </w:r>
      <w:r w:rsidR="003A61E2">
        <w:rPr>
          <w:b/>
          <w:noProof/>
          <w:sz w:val="20"/>
          <w:lang w:val="en-CA" w:eastAsia="zh-CN"/>
        </w:rPr>
        <w:t>19</w:t>
      </w:r>
      <w:r w:rsidR="00795046">
        <w:rPr>
          <w:b/>
          <w:sz w:val="20"/>
          <w:lang w:val="en-CA" w:eastAsia="zh-CN"/>
        </w:rPr>
        <w:fldChar w:fldCharType="end"/>
      </w:r>
      <w:bookmarkEnd w:id="174"/>
      <w:r w:rsidR="00B21FD9" w:rsidRPr="009709C0">
        <w:rPr>
          <w:b/>
          <w:sz w:val="20"/>
          <w:lang w:val="en-CA" w:eastAsia="zh-CN"/>
        </w:rPr>
        <w:t xml:space="preserve"> </w:t>
      </w:r>
      <w:r w:rsidRPr="009709C0">
        <w:rPr>
          <w:noProof/>
          <w:color w:val="000000" w:themeColor="text1"/>
          <w:lang w:val="en-GB"/>
        </w:rPr>
        <w:noBreakHyphen/>
      </w:r>
      <w:r>
        <w:rPr>
          <w:noProof/>
          <w:color w:val="000000" w:themeColor="text1"/>
          <w:lang w:val="en-GB"/>
        </w:rPr>
        <w:t xml:space="preserve"> </w:t>
      </w:r>
      <w:r w:rsidR="00B21FD9" w:rsidRPr="009709C0">
        <w:rPr>
          <w:b/>
          <w:sz w:val="20"/>
          <w:lang w:val="en-CA" w:eastAsia="zh-CN"/>
        </w:rPr>
        <w:t>Sub-partition depending on the block size</w:t>
      </w:r>
    </w:p>
    <w:p w14:paraId="71DEE22C" w14:textId="4A001899" w:rsidR="00D31E62" w:rsidRPr="00290AA7" w:rsidRDefault="00D31E62" w:rsidP="00D5520A">
      <w:pPr>
        <w:keepNext/>
        <w:keepLines/>
        <w:jc w:val="center"/>
        <w:rPr>
          <w:b/>
          <w:sz w:val="20"/>
        </w:rPr>
      </w:pPr>
      <w:bookmarkStart w:id="175" w:name="_Ref1159983"/>
      <w:r w:rsidRPr="00290AA7">
        <w:rPr>
          <w:b/>
          <w:sz w:val="20"/>
        </w:rPr>
        <w:t>Table </w:t>
      </w:r>
      <w:r w:rsidRPr="00290AA7">
        <w:rPr>
          <w:b/>
          <w:sz w:val="20"/>
        </w:rPr>
        <w:fldChar w:fldCharType="begin"/>
      </w:r>
      <w:r w:rsidRPr="00290AA7">
        <w:rPr>
          <w:b/>
          <w:sz w:val="20"/>
        </w:rPr>
        <w:instrText xml:space="preserve"> STYLEREF 1 \s </w:instrText>
      </w:r>
      <w:r w:rsidRPr="00290AA7">
        <w:rPr>
          <w:b/>
          <w:sz w:val="20"/>
        </w:rPr>
        <w:fldChar w:fldCharType="separate"/>
      </w:r>
      <w:r w:rsidR="003A61E2">
        <w:rPr>
          <w:b/>
          <w:noProof/>
          <w:sz w:val="20"/>
        </w:rPr>
        <w:t>3</w:t>
      </w:r>
      <w:r w:rsidRPr="00290AA7">
        <w:rPr>
          <w:b/>
          <w:sz w:val="20"/>
        </w:rPr>
        <w:fldChar w:fldCharType="end"/>
      </w:r>
      <w:r w:rsidRPr="00290AA7">
        <w:rPr>
          <w:b/>
          <w:sz w:val="20"/>
        </w:rPr>
        <w:noBreakHyphen/>
      </w:r>
      <w:r w:rsidRPr="00290AA7">
        <w:rPr>
          <w:b/>
          <w:sz w:val="20"/>
        </w:rPr>
        <w:fldChar w:fldCharType="begin"/>
      </w:r>
      <w:r w:rsidRPr="00290AA7">
        <w:rPr>
          <w:b/>
          <w:sz w:val="20"/>
        </w:rPr>
        <w:instrText xml:space="preserve"> SEQ Table \* ARABIC \s 1 </w:instrText>
      </w:r>
      <w:r w:rsidRPr="00290AA7">
        <w:rPr>
          <w:b/>
          <w:sz w:val="20"/>
        </w:rPr>
        <w:fldChar w:fldCharType="separate"/>
      </w:r>
      <w:r w:rsidR="003A61E2">
        <w:rPr>
          <w:b/>
          <w:noProof/>
          <w:sz w:val="20"/>
        </w:rPr>
        <w:t>5</w:t>
      </w:r>
      <w:r w:rsidRPr="00290AA7">
        <w:rPr>
          <w:b/>
          <w:sz w:val="20"/>
        </w:rPr>
        <w:fldChar w:fldCharType="end"/>
      </w:r>
      <w:bookmarkEnd w:id="175"/>
      <w:r w:rsidRPr="00290AA7">
        <w:rPr>
          <w:b/>
          <w:sz w:val="20"/>
        </w:rPr>
        <w:t xml:space="preserve"> –</w:t>
      </w:r>
      <w:r w:rsidRPr="00290AA7">
        <w:rPr>
          <w:rFonts w:hint="eastAsia"/>
          <w:b/>
          <w:sz w:val="20"/>
        </w:rPr>
        <w:t xml:space="preserve"> </w:t>
      </w:r>
      <w:r w:rsidRPr="00290AA7">
        <w:rPr>
          <w:b/>
          <w:sz w:val="20"/>
        </w:rPr>
        <w:t>Entropy coding coefficient group size</w:t>
      </w:r>
    </w:p>
    <w:tbl>
      <w:tblPr>
        <w:tblStyle w:val="PlainTable2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8"/>
        <w:gridCol w:w="2208"/>
      </w:tblGrid>
      <w:tr w:rsidR="00D31E62" w14:paraId="143ED974" w14:textId="77777777" w:rsidTr="002049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E979B90" w14:textId="77777777" w:rsidR="00D31E62" w:rsidRPr="002049F2" w:rsidRDefault="00D31E62" w:rsidP="009C5E4D">
            <w:pPr>
              <w:keepNext/>
              <w:keepLines/>
              <w:jc w:val="center"/>
              <w:rPr>
                <w:b w:val="0"/>
                <w:lang w:val="en-CA"/>
              </w:rPr>
            </w:pPr>
            <w:r w:rsidRPr="002049F2">
              <w:rPr>
                <w:b w:val="0"/>
                <w:lang w:val="en-CA"/>
              </w:rPr>
              <w:t>Block Size</w:t>
            </w:r>
          </w:p>
        </w:tc>
        <w:tc>
          <w:tcPr>
            <w:tcW w:w="0" w:type="auto"/>
          </w:tcPr>
          <w:p w14:paraId="6937943D" w14:textId="77777777" w:rsidR="00D31E62" w:rsidRPr="002049F2" w:rsidRDefault="00D31E62" w:rsidP="009C5E4D">
            <w:pPr>
              <w:keepNext/>
              <w:keepLines/>
              <w:jc w:val="center"/>
              <w:cnfStyle w:val="100000000000" w:firstRow="1" w:lastRow="0" w:firstColumn="0" w:lastColumn="0" w:oddVBand="0" w:evenVBand="0" w:oddHBand="0" w:evenHBand="0" w:firstRowFirstColumn="0" w:firstRowLastColumn="0" w:lastRowFirstColumn="0" w:lastRowLastColumn="0"/>
              <w:rPr>
                <w:b w:val="0"/>
                <w:lang w:val="en-CA"/>
              </w:rPr>
            </w:pPr>
            <w:r w:rsidRPr="002049F2">
              <w:rPr>
                <w:b w:val="0"/>
                <w:lang w:val="en-CA"/>
              </w:rPr>
              <w:t>Coefficient group Size</w:t>
            </w:r>
          </w:p>
        </w:tc>
      </w:tr>
      <w:tr w:rsidR="00D31E62" w14:paraId="31451511" w14:textId="77777777" w:rsidTr="002049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A290331" w14:textId="70AFE787" w:rsidR="00D31E62" w:rsidRPr="00F8522E" w:rsidRDefault="00F8522E" w:rsidP="00CA7357">
            <w:pPr>
              <w:keepNext/>
              <w:keepLines/>
              <w:jc w:val="center"/>
              <w:rPr>
                <w:b w:val="0"/>
                <w:bCs w:val="0"/>
                <w:lang w:val="en-CA"/>
              </w:rPr>
            </w:pPr>
            <m:oMathPara>
              <m:oMath>
                <m:r>
                  <m:rPr>
                    <m:sty m:val="bi"/>
                  </m:rPr>
                  <w:rPr>
                    <w:rFonts w:ascii="Cambria Math" w:hAnsi="Cambria Math"/>
                    <w:lang w:val="en-CA"/>
                  </w:rPr>
                  <m:t>1×N, N≥16</m:t>
                </m:r>
              </m:oMath>
            </m:oMathPara>
          </w:p>
        </w:tc>
        <w:tc>
          <w:tcPr>
            <w:tcW w:w="0" w:type="auto"/>
          </w:tcPr>
          <w:p w14:paraId="226C56A7" w14:textId="25A91B29" w:rsidR="00D31E62" w:rsidRPr="00F8522E" w:rsidRDefault="00F8522E" w:rsidP="00CA7357">
            <w:pPr>
              <w:keepNext/>
              <w:keepLines/>
              <w:jc w:val="center"/>
              <w:cnfStyle w:val="000000100000" w:firstRow="0" w:lastRow="0" w:firstColumn="0" w:lastColumn="0" w:oddVBand="0" w:evenVBand="0" w:oddHBand="1" w:evenHBand="0" w:firstRowFirstColumn="0" w:firstRowLastColumn="0" w:lastRowFirstColumn="0" w:lastRowLastColumn="0"/>
              <w:rPr>
                <w:lang w:val="en-CA"/>
              </w:rPr>
            </w:pPr>
            <m:oMathPara>
              <m:oMath>
                <m:r>
                  <w:rPr>
                    <w:rFonts w:ascii="Cambria Math" w:hAnsi="Cambria Math"/>
                    <w:lang w:val="en-CA"/>
                  </w:rPr>
                  <m:t>1×16</m:t>
                </m:r>
              </m:oMath>
            </m:oMathPara>
          </w:p>
        </w:tc>
      </w:tr>
      <w:tr w:rsidR="00D31E62" w14:paraId="69F2EA97" w14:textId="77777777" w:rsidTr="002049F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2460332" w14:textId="013E43A0" w:rsidR="00D31E62" w:rsidRPr="00F8522E" w:rsidRDefault="00F8522E" w:rsidP="00CA7357">
            <w:pPr>
              <w:keepNext/>
              <w:keepLines/>
              <w:jc w:val="center"/>
              <w:rPr>
                <w:b w:val="0"/>
                <w:bCs w:val="0"/>
                <w:lang w:val="en-CA"/>
              </w:rPr>
            </w:pPr>
            <m:oMathPara>
              <m:oMath>
                <m:r>
                  <m:rPr>
                    <m:sty m:val="bi"/>
                  </m:rPr>
                  <w:rPr>
                    <w:rFonts w:ascii="Cambria Math" w:hAnsi="Cambria Math"/>
                    <w:lang w:val="en-CA"/>
                  </w:rPr>
                  <m:t>N×1, N≥16</m:t>
                </m:r>
              </m:oMath>
            </m:oMathPara>
          </w:p>
        </w:tc>
        <w:tc>
          <w:tcPr>
            <w:tcW w:w="0" w:type="auto"/>
          </w:tcPr>
          <w:p w14:paraId="12F55CB9" w14:textId="15668A84" w:rsidR="00D31E62" w:rsidRPr="00F8522E" w:rsidRDefault="00F8522E" w:rsidP="00CA7357">
            <w:pPr>
              <w:keepNext/>
              <w:keepLines/>
              <w:jc w:val="center"/>
              <w:cnfStyle w:val="000000000000" w:firstRow="0" w:lastRow="0" w:firstColumn="0" w:lastColumn="0" w:oddVBand="0" w:evenVBand="0" w:oddHBand="0" w:evenHBand="0" w:firstRowFirstColumn="0" w:firstRowLastColumn="0" w:lastRowFirstColumn="0" w:lastRowLastColumn="0"/>
              <w:rPr>
                <w:lang w:val="en-CA"/>
              </w:rPr>
            </w:pPr>
            <m:oMathPara>
              <m:oMath>
                <m:r>
                  <w:rPr>
                    <w:rFonts w:ascii="Cambria Math" w:hAnsi="Cambria Math"/>
                    <w:lang w:val="en-CA"/>
                  </w:rPr>
                  <m:t>16×1</m:t>
                </m:r>
              </m:oMath>
            </m:oMathPara>
          </w:p>
        </w:tc>
      </w:tr>
      <w:tr w:rsidR="00D31E62" w14:paraId="01B00F7C" w14:textId="77777777" w:rsidTr="002049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71E8457" w14:textId="20D8C88A" w:rsidR="00D31E62" w:rsidRPr="00F8522E" w:rsidRDefault="00F8522E" w:rsidP="00CA7357">
            <w:pPr>
              <w:keepNext/>
              <w:keepLines/>
              <w:jc w:val="center"/>
              <w:rPr>
                <w:b w:val="0"/>
                <w:bCs w:val="0"/>
                <w:lang w:val="en-CA"/>
              </w:rPr>
            </w:pPr>
            <m:oMathPara>
              <m:oMath>
                <m:r>
                  <m:rPr>
                    <m:sty m:val="bi"/>
                  </m:rPr>
                  <w:rPr>
                    <w:rFonts w:ascii="Cambria Math" w:hAnsi="Cambria Math"/>
                    <w:lang w:val="en-CA"/>
                  </w:rPr>
                  <m:t>2×N, N≥8</m:t>
                </m:r>
              </m:oMath>
            </m:oMathPara>
          </w:p>
        </w:tc>
        <w:tc>
          <w:tcPr>
            <w:tcW w:w="0" w:type="auto"/>
          </w:tcPr>
          <w:p w14:paraId="58C7BD25" w14:textId="076E1443" w:rsidR="00D31E62" w:rsidRPr="00F8522E" w:rsidRDefault="00F8522E" w:rsidP="00CA7357">
            <w:pPr>
              <w:keepNext/>
              <w:keepLines/>
              <w:jc w:val="center"/>
              <w:cnfStyle w:val="000000100000" w:firstRow="0" w:lastRow="0" w:firstColumn="0" w:lastColumn="0" w:oddVBand="0" w:evenVBand="0" w:oddHBand="1" w:evenHBand="0" w:firstRowFirstColumn="0" w:firstRowLastColumn="0" w:lastRowFirstColumn="0" w:lastRowLastColumn="0"/>
              <w:rPr>
                <w:lang w:val="en-CA"/>
              </w:rPr>
            </w:pPr>
            <m:oMathPara>
              <m:oMath>
                <m:r>
                  <w:rPr>
                    <w:rFonts w:ascii="Cambria Math" w:hAnsi="Cambria Math"/>
                    <w:lang w:val="en-CA"/>
                  </w:rPr>
                  <m:t>2×8</m:t>
                </m:r>
              </m:oMath>
            </m:oMathPara>
          </w:p>
        </w:tc>
      </w:tr>
      <w:tr w:rsidR="00D31E62" w14:paraId="43E2DD41" w14:textId="77777777" w:rsidTr="002049F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A4EAFC2" w14:textId="697D4035" w:rsidR="00D31E62" w:rsidRPr="00F8522E" w:rsidRDefault="00F8522E" w:rsidP="00CA7357">
            <w:pPr>
              <w:keepNext/>
              <w:keepLines/>
              <w:jc w:val="center"/>
              <w:rPr>
                <w:b w:val="0"/>
                <w:bCs w:val="0"/>
                <w:lang w:val="en-CA"/>
              </w:rPr>
            </w:pPr>
            <m:oMathPara>
              <m:oMath>
                <m:r>
                  <m:rPr>
                    <m:sty m:val="bi"/>
                  </m:rPr>
                  <w:rPr>
                    <w:rFonts w:ascii="Cambria Math" w:hAnsi="Cambria Math"/>
                    <w:lang w:val="en-CA"/>
                  </w:rPr>
                  <m:t>N×2, N≥8</m:t>
                </m:r>
              </m:oMath>
            </m:oMathPara>
          </w:p>
        </w:tc>
        <w:tc>
          <w:tcPr>
            <w:tcW w:w="0" w:type="auto"/>
          </w:tcPr>
          <w:p w14:paraId="17B989A9" w14:textId="67D4A648" w:rsidR="00D31E62" w:rsidRPr="00F8522E" w:rsidRDefault="00F8522E" w:rsidP="00CA7357">
            <w:pPr>
              <w:keepNext/>
              <w:keepLines/>
              <w:jc w:val="center"/>
              <w:cnfStyle w:val="000000000000" w:firstRow="0" w:lastRow="0" w:firstColumn="0" w:lastColumn="0" w:oddVBand="0" w:evenVBand="0" w:oddHBand="0" w:evenHBand="0" w:firstRowFirstColumn="0" w:firstRowLastColumn="0" w:lastRowFirstColumn="0" w:lastRowLastColumn="0"/>
              <w:rPr>
                <w:lang w:val="en-CA"/>
              </w:rPr>
            </w:pPr>
            <m:oMathPara>
              <m:oMath>
                <m:r>
                  <w:rPr>
                    <w:rFonts w:ascii="Cambria Math" w:hAnsi="Cambria Math"/>
                    <w:lang w:val="en-CA"/>
                  </w:rPr>
                  <m:t>8×2</m:t>
                </m:r>
              </m:oMath>
            </m:oMathPara>
          </w:p>
        </w:tc>
      </w:tr>
      <w:tr w:rsidR="00D31E62" w14:paraId="52D71E12" w14:textId="77777777" w:rsidTr="002049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14EDDAD" w14:textId="0BBC3E23" w:rsidR="00D31E62" w:rsidRPr="00F8522E" w:rsidRDefault="00D31E62" w:rsidP="00CA7357">
            <w:pPr>
              <w:keepNext/>
              <w:keepLines/>
              <w:jc w:val="center"/>
              <w:rPr>
                <w:b w:val="0"/>
                <w:bCs w:val="0"/>
                <w:lang w:val="en-CA"/>
              </w:rPr>
            </w:pPr>
            <w:r w:rsidRPr="00F8522E">
              <w:rPr>
                <w:b w:val="0"/>
                <w:bCs w:val="0"/>
                <w:lang w:val="en-CA"/>
              </w:rPr>
              <w:t xml:space="preserve">All other possible </w:t>
            </w:r>
            <m:oMath>
              <m:r>
                <m:rPr>
                  <m:sty m:val="bi"/>
                </m:rPr>
                <w:rPr>
                  <w:rFonts w:ascii="Cambria Math" w:hAnsi="Cambria Math"/>
                  <w:lang w:val="en-CA"/>
                </w:rPr>
                <m:t>M×N</m:t>
              </m:r>
            </m:oMath>
            <w:r w:rsidRPr="00F8522E">
              <w:rPr>
                <w:b w:val="0"/>
                <w:bCs w:val="0"/>
                <w:lang w:val="en-CA"/>
              </w:rPr>
              <w:t xml:space="preserve"> cases</w:t>
            </w:r>
          </w:p>
        </w:tc>
        <w:tc>
          <w:tcPr>
            <w:tcW w:w="0" w:type="auto"/>
          </w:tcPr>
          <w:p w14:paraId="799B3898" w14:textId="629E5205" w:rsidR="00D31E62" w:rsidRPr="00F8522E" w:rsidRDefault="00F8522E" w:rsidP="00CA7357">
            <w:pPr>
              <w:keepNext/>
              <w:keepLines/>
              <w:jc w:val="center"/>
              <w:cnfStyle w:val="000000100000" w:firstRow="0" w:lastRow="0" w:firstColumn="0" w:lastColumn="0" w:oddVBand="0" w:evenVBand="0" w:oddHBand="1" w:evenHBand="0" w:firstRowFirstColumn="0" w:firstRowLastColumn="0" w:lastRowFirstColumn="0" w:lastRowLastColumn="0"/>
              <w:rPr>
                <w:lang w:val="en-CA"/>
              </w:rPr>
            </w:pPr>
            <m:oMathPara>
              <m:oMath>
                <m:r>
                  <w:rPr>
                    <w:rFonts w:ascii="Cambria Math" w:hAnsi="Cambria Math"/>
                    <w:lang w:val="en-CA"/>
                  </w:rPr>
                  <m:t>4×4</m:t>
                </m:r>
              </m:oMath>
            </m:oMathPara>
          </w:p>
        </w:tc>
      </w:tr>
    </w:tbl>
    <w:p w14:paraId="7482702A" w14:textId="77777777" w:rsidR="00B21FD9" w:rsidRDefault="00B21FD9" w:rsidP="00CD45EA">
      <w:pPr>
        <w:jc w:val="both"/>
      </w:pPr>
      <w:r>
        <w:t>For each sub-partition</w:t>
      </w:r>
      <w:r w:rsidRPr="009630F3">
        <w:t>, reconstructed samples are obtained by adding the residual signal to the prediction signal</w:t>
      </w:r>
      <w:r>
        <w:t>. Here,</w:t>
      </w:r>
      <w:r w:rsidRPr="009630F3">
        <w:t xml:space="preserve"> a residual signal is generated by </w:t>
      </w:r>
      <w:r>
        <w:t xml:space="preserve">the processes such as </w:t>
      </w:r>
      <w:r w:rsidRPr="009630F3">
        <w:t>entropy decoding</w:t>
      </w:r>
      <w:r>
        <w:t xml:space="preserve">, </w:t>
      </w:r>
      <w:r w:rsidRPr="009630F3">
        <w:t xml:space="preserve">inverse </w:t>
      </w:r>
      <w:r>
        <w:t>quantization</w:t>
      </w:r>
      <w:r w:rsidRPr="009630F3">
        <w:t xml:space="preserve"> and inverse </w:t>
      </w:r>
      <w:r>
        <w:t>transform</w:t>
      </w:r>
      <w:r w:rsidRPr="009630F3">
        <w:t>. Therefore, the r</w:t>
      </w:r>
      <w:r>
        <w:t>econstructed sample values of each sub-partition</w:t>
      </w:r>
      <w:r w:rsidRPr="009630F3">
        <w:t xml:space="preserve"> </w:t>
      </w:r>
      <w:r>
        <w:t>are</w:t>
      </w:r>
      <w:r w:rsidRPr="009630F3">
        <w:t xml:space="preserve"> available to generate</w:t>
      </w:r>
      <w:r>
        <w:t xml:space="preserve"> the prediction of the next sub-partition,</w:t>
      </w:r>
      <w:r w:rsidRPr="009630F3">
        <w:t xml:space="preserve"> </w:t>
      </w:r>
      <w:r>
        <w:t>and each sub-partition is processed repeatedly</w:t>
      </w:r>
      <w:r w:rsidRPr="009630F3">
        <w:t>.</w:t>
      </w:r>
      <w:r>
        <w:t xml:space="preserve"> In addition, the first sub-partition</w:t>
      </w:r>
      <w:r w:rsidRPr="0068066F">
        <w:t xml:space="preserve"> to be processed is the one containing the top-left sample of the C</w:t>
      </w:r>
      <w:r>
        <w:t xml:space="preserve">U and then continuing </w:t>
      </w:r>
      <w:r w:rsidRPr="0068066F">
        <w:t>downwards (horizontal split) or rightwards (vertical split). As a result, reference samples us</w:t>
      </w:r>
      <w:r>
        <w:t>ed to generate the sub-partitions</w:t>
      </w:r>
      <w:r w:rsidRPr="0068066F">
        <w:t xml:space="preserve"> prediction signals are only located at the left and above sides of the lines.</w:t>
      </w:r>
      <w:r>
        <w:t xml:space="preserve"> All sub-partitions share the same intra mode. The followings are summary of interaction of ISP with other coding tools.</w:t>
      </w:r>
    </w:p>
    <w:p w14:paraId="22743109" w14:textId="0A25DD04" w:rsidR="00B21FD9" w:rsidRPr="00D957C2" w:rsidRDefault="00B21FD9" w:rsidP="000613EB">
      <w:pPr>
        <w:pStyle w:val="ListParagraph"/>
        <w:numPr>
          <w:ilvl w:val="0"/>
          <w:numId w:val="29"/>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overflowPunct w:val="0"/>
        <w:autoSpaceDE w:val="0"/>
        <w:autoSpaceDN w:val="0"/>
        <w:adjustRightInd w:val="0"/>
        <w:spacing w:before="136"/>
        <w:textAlignment w:val="baseline"/>
        <w:rPr>
          <w:sz w:val="22"/>
          <w:szCs w:val="22"/>
        </w:rPr>
      </w:pPr>
      <w:r w:rsidRPr="00D957C2">
        <w:rPr>
          <w:sz w:val="22"/>
          <w:szCs w:val="22"/>
          <w:lang w:val="en-CA"/>
        </w:rPr>
        <w:lastRenderedPageBreak/>
        <w:t xml:space="preserve">Multiple Reference Line (MRL): </w:t>
      </w:r>
      <w:r w:rsidR="00CB3C6F">
        <w:rPr>
          <w:sz w:val="22"/>
          <w:szCs w:val="22"/>
          <w:lang w:val="en-CA"/>
        </w:rPr>
        <w:t>i</w:t>
      </w:r>
      <w:r w:rsidRPr="00D957C2">
        <w:rPr>
          <w:sz w:val="22"/>
          <w:szCs w:val="22"/>
          <w:lang w:val="en-CA"/>
        </w:rPr>
        <w:t xml:space="preserve">f a block has an MRL index other than 0, then the ISP coding mode will be inferred to be 0 and therefore </w:t>
      </w:r>
      <w:r w:rsidR="00D31E62" w:rsidRPr="00D31E62">
        <w:rPr>
          <w:sz w:val="22"/>
          <w:szCs w:val="22"/>
          <w:lang w:val="en-CA"/>
        </w:rPr>
        <w:t>ISP mode information</w:t>
      </w:r>
      <w:r w:rsidRPr="00D957C2">
        <w:rPr>
          <w:sz w:val="22"/>
          <w:szCs w:val="22"/>
          <w:lang w:val="en-CA"/>
        </w:rPr>
        <w:t xml:space="preserve"> will not be sent to the decoder.</w:t>
      </w:r>
    </w:p>
    <w:p w14:paraId="5E89F8D7" w14:textId="00BC7DDA" w:rsidR="00B21FD9" w:rsidRPr="00D957C2" w:rsidRDefault="00B21FD9" w:rsidP="000613EB">
      <w:pPr>
        <w:pStyle w:val="ListParagraph"/>
        <w:numPr>
          <w:ilvl w:val="0"/>
          <w:numId w:val="29"/>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overflowPunct w:val="0"/>
        <w:autoSpaceDE w:val="0"/>
        <w:autoSpaceDN w:val="0"/>
        <w:adjustRightInd w:val="0"/>
        <w:spacing w:before="136"/>
        <w:textAlignment w:val="baseline"/>
        <w:rPr>
          <w:sz w:val="22"/>
          <w:szCs w:val="22"/>
          <w:lang w:val="en-CA"/>
        </w:rPr>
      </w:pPr>
      <w:r w:rsidRPr="00D957C2">
        <w:rPr>
          <w:sz w:val="22"/>
          <w:szCs w:val="22"/>
          <w:lang w:val="en-CA"/>
        </w:rPr>
        <w:t xml:space="preserve">Entropy coding coefficient group size: the sizes of the entropy coding </w:t>
      </w:r>
      <w:r w:rsidR="00591324">
        <w:rPr>
          <w:sz w:val="22"/>
          <w:szCs w:val="22"/>
          <w:lang w:val="en-CA"/>
        </w:rPr>
        <w:t>subblock</w:t>
      </w:r>
      <w:r w:rsidRPr="00D957C2">
        <w:rPr>
          <w:sz w:val="22"/>
          <w:szCs w:val="22"/>
          <w:lang w:val="en-CA"/>
        </w:rPr>
        <w:t xml:space="preserve">s have been modified so that they have 16 samples in all possible cases, as shown in </w:t>
      </w:r>
      <w:r w:rsidR="00D31E62" w:rsidRPr="00D31E62">
        <w:rPr>
          <w:sz w:val="22"/>
          <w:szCs w:val="22"/>
          <w:lang w:val="en-CA"/>
        </w:rPr>
        <w:fldChar w:fldCharType="begin"/>
      </w:r>
      <w:r w:rsidR="00D31E62" w:rsidRPr="00D31E62">
        <w:rPr>
          <w:sz w:val="22"/>
          <w:szCs w:val="22"/>
          <w:lang w:val="en-CA"/>
        </w:rPr>
        <w:instrText xml:space="preserve"> REF _Ref1159983 \h </w:instrText>
      </w:r>
      <w:r w:rsidR="00D31E62" w:rsidRPr="00D957C2">
        <w:rPr>
          <w:sz w:val="22"/>
          <w:szCs w:val="22"/>
          <w:lang w:val="en-CA"/>
        </w:rPr>
        <w:instrText xml:space="preserve"> \* MERGEFORMAT </w:instrText>
      </w:r>
      <w:r w:rsidR="00D31E62" w:rsidRPr="00D31E62">
        <w:rPr>
          <w:sz w:val="22"/>
          <w:szCs w:val="22"/>
          <w:lang w:val="en-CA"/>
        </w:rPr>
      </w:r>
      <w:r w:rsidR="00D31E62" w:rsidRPr="00D31E62">
        <w:rPr>
          <w:sz w:val="22"/>
          <w:szCs w:val="22"/>
          <w:lang w:val="en-CA"/>
        </w:rPr>
        <w:fldChar w:fldCharType="separate"/>
      </w:r>
      <w:r w:rsidR="003A61E2" w:rsidRPr="003A61E2">
        <w:rPr>
          <w:sz w:val="22"/>
          <w:szCs w:val="22"/>
          <w:rPrChange w:id="176" w:author="v1-jc1" w:date="2020-12-06T19:24:00Z">
            <w:rPr>
              <w:b/>
              <w:sz w:val="20"/>
            </w:rPr>
          </w:rPrChange>
        </w:rPr>
        <w:t>Table </w:t>
      </w:r>
      <w:r w:rsidR="003A61E2" w:rsidRPr="003A61E2">
        <w:rPr>
          <w:sz w:val="22"/>
          <w:szCs w:val="22"/>
          <w:rPrChange w:id="177" w:author="v1-jc1" w:date="2020-12-06T19:24:00Z">
            <w:rPr>
              <w:b/>
              <w:noProof/>
              <w:sz w:val="20"/>
            </w:rPr>
          </w:rPrChange>
        </w:rPr>
        <w:t>3</w:t>
      </w:r>
      <w:r w:rsidR="003A61E2" w:rsidRPr="003A61E2">
        <w:rPr>
          <w:sz w:val="22"/>
          <w:szCs w:val="22"/>
          <w:rPrChange w:id="178" w:author="v1-jc1" w:date="2020-12-06T19:24:00Z">
            <w:rPr>
              <w:b/>
              <w:sz w:val="20"/>
            </w:rPr>
          </w:rPrChange>
        </w:rPr>
        <w:noBreakHyphen/>
      </w:r>
      <w:r w:rsidR="003A61E2" w:rsidRPr="003A61E2">
        <w:rPr>
          <w:sz w:val="22"/>
          <w:szCs w:val="22"/>
          <w:rPrChange w:id="179" w:author="v1-jc1" w:date="2020-12-06T19:24:00Z">
            <w:rPr>
              <w:b/>
              <w:noProof/>
              <w:sz w:val="20"/>
            </w:rPr>
          </w:rPrChange>
        </w:rPr>
        <w:t>5</w:t>
      </w:r>
      <w:r w:rsidR="00D31E62" w:rsidRPr="00D31E62">
        <w:rPr>
          <w:sz w:val="22"/>
          <w:szCs w:val="22"/>
          <w:lang w:val="en-CA"/>
        </w:rPr>
        <w:fldChar w:fldCharType="end"/>
      </w:r>
      <w:r w:rsidR="00D31E62" w:rsidRPr="00D31E62">
        <w:rPr>
          <w:sz w:val="22"/>
          <w:szCs w:val="22"/>
          <w:lang w:val="en-CA"/>
        </w:rPr>
        <w:t xml:space="preserve">. </w:t>
      </w:r>
      <w:r w:rsidRPr="00D957C2">
        <w:rPr>
          <w:sz w:val="22"/>
          <w:szCs w:val="22"/>
          <w:lang w:val="en-CA"/>
        </w:rPr>
        <w:t xml:space="preserve">Note that the new sizes only affect blocks produced by ISP in which one of the dimensions is less than 4 samples. In all other cases coefficient groups keep the </w:t>
      </w:r>
      <m:oMath>
        <m:r>
          <w:rPr>
            <w:rFonts w:ascii="Cambria Math" w:hAnsi="Cambria Math"/>
            <w:sz w:val="22"/>
            <w:szCs w:val="22"/>
            <w:lang w:val="en-CA"/>
          </w:rPr>
          <m:t>4×4</m:t>
        </m:r>
      </m:oMath>
      <w:r w:rsidRPr="00D957C2">
        <w:rPr>
          <w:sz w:val="22"/>
          <w:szCs w:val="22"/>
          <w:lang w:val="en-CA"/>
        </w:rPr>
        <w:t xml:space="preserve"> dimensions.</w:t>
      </w:r>
    </w:p>
    <w:p w14:paraId="0640C9F1" w14:textId="6239E24A" w:rsidR="00B21FD9" w:rsidRPr="00D957C2" w:rsidRDefault="00B21FD9" w:rsidP="000613EB">
      <w:pPr>
        <w:pStyle w:val="ListParagraph"/>
        <w:numPr>
          <w:ilvl w:val="0"/>
          <w:numId w:val="29"/>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overflowPunct w:val="0"/>
        <w:autoSpaceDE w:val="0"/>
        <w:autoSpaceDN w:val="0"/>
        <w:adjustRightInd w:val="0"/>
        <w:spacing w:before="136"/>
        <w:textAlignment w:val="baseline"/>
        <w:rPr>
          <w:color w:val="000000" w:themeColor="text1"/>
          <w:sz w:val="22"/>
          <w:szCs w:val="22"/>
          <w:lang w:val="en-CA"/>
        </w:rPr>
      </w:pPr>
      <w:r w:rsidRPr="00D957C2">
        <w:rPr>
          <w:sz w:val="22"/>
          <w:szCs w:val="22"/>
          <w:lang w:val="en-CA"/>
        </w:rPr>
        <w:t>CBF coding</w:t>
      </w:r>
      <w:r w:rsidRPr="00D957C2">
        <w:rPr>
          <w:color w:val="000000" w:themeColor="text1"/>
          <w:sz w:val="22"/>
          <w:szCs w:val="22"/>
          <w:lang w:val="en-CA"/>
        </w:rPr>
        <w:t xml:space="preserve">: </w:t>
      </w:r>
      <w:r w:rsidR="00CB3C6F">
        <w:rPr>
          <w:color w:val="000000" w:themeColor="text1"/>
          <w:sz w:val="22"/>
          <w:szCs w:val="22"/>
          <w:lang w:val="en-CA"/>
        </w:rPr>
        <w:t>i</w:t>
      </w:r>
      <w:r w:rsidRPr="00D957C2">
        <w:rPr>
          <w:color w:val="000000" w:themeColor="text1"/>
          <w:sz w:val="22"/>
          <w:szCs w:val="22"/>
          <w:lang w:val="en-CA"/>
        </w:rPr>
        <w:t xml:space="preserve">t is assumed to have at least one of the sub-partitions has a non-zero CBF. Hence, if </w:t>
      </w:r>
      <m:oMath>
        <m:r>
          <w:rPr>
            <w:rFonts w:ascii="Cambria Math" w:hAnsi="Cambria Math"/>
            <w:color w:val="000000" w:themeColor="text1"/>
            <w:sz w:val="22"/>
            <w:szCs w:val="22"/>
            <w:lang w:val="en-CA"/>
          </w:rPr>
          <m:t>n</m:t>
        </m:r>
      </m:oMath>
      <w:r w:rsidRPr="00D957C2">
        <w:rPr>
          <w:color w:val="000000" w:themeColor="text1"/>
          <w:sz w:val="22"/>
          <w:szCs w:val="22"/>
          <w:lang w:val="en-CA"/>
        </w:rPr>
        <w:t xml:space="preserve"> is the number of sub-partitions and the first </w:t>
      </w:r>
      <m:oMath>
        <m:r>
          <w:rPr>
            <w:rFonts w:ascii="Cambria Math" w:hAnsi="Cambria Math"/>
            <w:color w:val="000000" w:themeColor="text1"/>
            <w:sz w:val="22"/>
            <w:szCs w:val="22"/>
            <w:lang w:val="en-CA"/>
          </w:rPr>
          <m:t>n-1</m:t>
        </m:r>
      </m:oMath>
      <w:r w:rsidRPr="00D957C2">
        <w:rPr>
          <w:color w:val="000000" w:themeColor="text1"/>
          <w:sz w:val="22"/>
          <w:szCs w:val="22"/>
          <w:lang w:val="en-CA"/>
        </w:rPr>
        <w:t xml:space="preserve"> sub-partitions have produced a zero CBF, then the CBF of the </w:t>
      </w:r>
      <m:oMath>
        <m:r>
          <w:rPr>
            <w:rFonts w:ascii="Cambria Math" w:hAnsi="Cambria Math"/>
            <w:color w:val="000000" w:themeColor="text1"/>
            <w:sz w:val="22"/>
            <w:szCs w:val="22"/>
            <w:lang w:val="en-CA"/>
          </w:rPr>
          <m:t>n</m:t>
        </m:r>
      </m:oMath>
      <w:r w:rsidRPr="00D957C2">
        <w:rPr>
          <w:color w:val="000000" w:themeColor="text1"/>
          <w:sz w:val="22"/>
          <w:szCs w:val="22"/>
          <w:lang w:val="en-CA"/>
        </w:rPr>
        <w:t xml:space="preserve">-th sub-partition is inferred to be 1. </w:t>
      </w:r>
    </w:p>
    <w:p w14:paraId="35D4F659" w14:textId="708B8F61" w:rsidR="00B21FD9" w:rsidRPr="00D957C2" w:rsidRDefault="00B21FD9" w:rsidP="000613EB">
      <w:pPr>
        <w:pStyle w:val="ListParagraph"/>
        <w:numPr>
          <w:ilvl w:val="0"/>
          <w:numId w:val="29"/>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overflowPunct w:val="0"/>
        <w:autoSpaceDE w:val="0"/>
        <w:autoSpaceDN w:val="0"/>
        <w:adjustRightInd w:val="0"/>
        <w:spacing w:before="136"/>
        <w:textAlignment w:val="baseline"/>
        <w:rPr>
          <w:color w:val="000000" w:themeColor="text1"/>
          <w:sz w:val="22"/>
          <w:szCs w:val="22"/>
        </w:rPr>
      </w:pPr>
      <w:r w:rsidRPr="00D957C2">
        <w:rPr>
          <w:color w:val="000000" w:themeColor="text1"/>
          <w:sz w:val="22"/>
          <w:szCs w:val="22"/>
        </w:rPr>
        <w:t xml:space="preserve">Transform size restriction: </w:t>
      </w:r>
      <w:r w:rsidR="00CB3C6F">
        <w:rPr>
          <w:color w:val="000000" w:themeColor="text1"/>
          <w:sz w:val="22"/>
          <w:szCs w:val="22"/>
        </w:rPr>
        <w:t>a</w:t>
      </w:r>
      <w:r w:rsidRPr="00D957C2">
        <w:rPr>
          <w:color w:val="000000" w:themeColor="text1"/>
          <w:sz w:val="22"/>
          <w:szCs w:val="22"/>
        </w:rPr>
        <w:t>ll ISP transforms with a length larger than 16 points uses the DCT-</w:t>
      </w:r>
      <w:r w:rsidR="00294AC7" w:rsidRPr="00290AA7">
        <w:rPr>
          <w:sz w:val="22"/>
          <w:szCs w:val="22"/>
          <w:lang w:val="en-CA"/>
        </w:rPr>
        <w:t>II</w:t>
      </w:r>
      <w:r w:rsidRPr="00D957C2">
        <w:rPr>
          <w:color w:val="000000" w:themeColor="text1"/>
          <w:sz w:val="22"/>
          <w:szCs w:val="22"/>
        </w:rPr>
        <w:t>.</w:t>
      </w:r>
    </w:p>
    <w:p w14:paraId="44320A0E" w14:textId="08C2A7D5" w:rsidR="00B21FD9" w:rsidRPr="00D957C2" w:rsidRDefault="00B21FD9" w:rsidP="000613EB">
      <w:pPr>
        <w:pStyle w:val="ListParagraph"/>
        <w:numPr>
          <w:ilvl w:val="0"/>
          <w:numId w:val="29"/>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overflowPunct w:val="0"/>
        <w:autoSpaceDE w:val="0"/>
        <w:autoSpaceDN w:val="0"/>
        <w:adjustRightInd w:val="0"/>
        <w:spacing w:before="136"/>
        <w:textAlignment w:val="baseline"/>
        <w:rPr>
          <w:sz w:val="22"/>
          <w:szCs w:val="22"/>
          <w:lang w:val="en-CA"/>
        </w:rPr>
      </w:pPr>
      <w:r w:rsidRPr="00D957C2">
        <w:rPr>
          <w:color w:val="000000" w:themeColor="text1"/>
          <w:sz w:val="22"/>
          <w:szCs w:val="22"/>
          <w:lang w:val="en-CA"/>
        </w:rPr>
        <w:t xml:space="preserve">MTS flag: </w:t>
      </w:r>
      <w:r w:rsidR="006B5DBB">
        <w:rPr>
          <w:color w:val="000000" w:themeColor="text1"/>
          <w:sz w:val="22"/>
          <w:szCs w:val="22"/>
          <w:lang w:val="en-CA"/>
        </w:rPr>
        <w:t>i</w:t>
      </w:r>
      <w:r w:rsidRPr="00D957C2">
        <w:rPr>
          <w:color w:val="000000" w:themeColor="text1"/>
          <w:sz w:val="22"/>
          <w:szCs w:val="22"/>
          <w:lang w:val="en-CA"/>
        </w:rPr>
        <w:t>f a CU uses the ISP coding mode, the MTS CU flag will be set to 0 and it will not be sent to the decoder. Therefore, the encoder will not perform RD tests for the different available transforms for each resulting sub</w:t>
      </w:r>
      <w:r w:rsidRPr="00D957C2">
        <w:rPr>
          <w:sz w:val="22"/>
          <w:szCs w:val="22"/>
          <w:lang w:val="en-CA"/>
        </w:rPr>
        <w:t xml:space="preserve">-partition. The transform choice for the ISP mode will instead be fixed and selected according the intra mode, the processing order and the block size utilized. Hence, no signalling is required. For example, let </w:t>
      </w:r>
      <m:oMath>
        <m:sSub>
          <m:sSubPr>
            <m:ctrlPr>
              <w:rPr>
                <w:rFonts w:ascii="Cambria Math" w:hAnsi="Cambria Math"/>
                <w:i/>
                <w:sz w:val="22"/>
                <w:szCs w:val="22"/>
                <w:lang w:val="en-CA"/>
              </w:rPr>
            </m:ctrlPr>
          </m:sSubPr>
          <m:e>
            <m:r>
              <w:rPr>
                <w:rFonts w:ascii="Cambria Math" w:hAnsi="Cambria Math"/>
                <w:sz w:val="22"/>
                <w:szCs w:val="22"/>
                <w:lang w:val="en-CA"/>
              </w:rPr>
              <m:t>t</m:t>
            </m:r>
          </m:e>
          <m:sub>
            <m:r>
              <w:rPr>
                <w:rFonts w:ascii="Cambria Math" w:hAnsi="Cambria Math"/>
                <w:sz w:val="22"/>
                <w:szCs w:val="22"/>
                <w:lang w:val="en-CA"/>
              </w:rPr>
              <m:t>H</m:t>
            </m:r>
          </m:sub>
        </m:sSub>
      </m:oMath>
      <w:r w:rsidRPr="00D957C2">
        <w:rPr>
          <w:sz w:val="22"/>
          <w:szCs w:val="22"/>
          <w:lang w:val="en-CA"/>
        </w:rPr>
        <w:t xml:space="preserve"> and </w:t>
      </w:r>
      <m:oMath>
        <m:sSub>
          <m:sSubPr>
            <m:ctrlPr>
              <w:rPr>
                <w:rFonts w:ascii="Cambria Math" w:hAnsi="Cambria Math"/>
                <w:i/>
                <w:sz w:val="22"/>
                <w:szCs w:val="22"/>
                <w:lang w:val="en-CA"/>
              </w:rPr>
            </m:ctrlPr>
          </m:sSubPr>
          <m:e>
            <m:r>
              <w:rPr>
                <w:rFonts w:ascii="Cambria Math" w:hAnsi="Cambria Math"/>
                <w:sz w:val="22"/>
                <w:szCs w:val="22"/>
                <w:lang w:val="en-CA"/>
              </w:rPr>
              <m:t>t</m:t>
            </m:r>
          </m:e>
          <m:sub>
            <m:r>
              <w:rPr>
                <w:rFonts w:ascii="Cambria Math" w:hAnsi="Cambria Math"/>
                <w:sz w:val="22"/>
                <w:szCs w:val="22"/>
                <w:lang w:val="en-CA"/>
              </w:rPr>
              <m:t>V</m:t>
            </m:r>
          </m:sub>
        </m:sSub>
      </m:oMath>
      <w:r w:rsidRPr="00D957C2">
        <w:rPr>
          <w:sz w:val="22"/>
          <w:szCs w:val="22"/>
          <w:lang w:val="en-CA"/>
        </w:rPr>
        <w:t xml:space="preserve"> be the horizontal and the vertical transforms selected respectively for the </w:t>
      </w:r>
      <m:oMath>
        <m:r>
          <w:rPr>
            <w:rFonts w:ascii="Cambria Math" w:hAnsi="Cambria Math"/>
            <w:sz w:val="22"/>
            <w:szCs w:val="22"/>
            <w:lang w:val="en-CA"/>
          </w:rPr>
          <m:t>w×h</m:t>
        </m:r>
      </m:oMath>
      <w:r w:rsidRPr="00D957C2">
        <w:rPr>
          <w:sz w:val="22"/>
          <w:szCs w:val="22"/>
          <w:lang w:val="en-CA"/>
        </w:rPr>
        <w:t xml:space="preserve"> sub-partition, where </w:t>
      </w:r>
      <m:oMath>
        <m:r>
          <w:rPr>
            <w:rFonts w:ascii="Cambria Math" w:hAnsi="Cambria Math"/>
            <w:sz w:val="22"/>
            <w:szCs w:val="22"/>
            <w:lang w:val="en-CA"/>
          </w:rPr>
          <m:t>w</m:t>
        </m:r>
      </m:oMath>
      <w:r w:rsidRPr="00D957C2">
        <w:rPr>
          <w:sz w:val="22"/>
          <w:szCs w:val="22"/>
          <w:lang w:val="en-CA"/>
        </w:rPr>
        <w:t xml:space="preserve"> is the width and </w:t>
      </w:r>
      <m:oMath>
        <m:r>
          <w:rPr>
            <w:rFonts w:ascii="Cambria Math" w:hAnsi="Cambria Math"/>
            <w:sz w:val="22"/>
            <w:szCs w:val="22"/>
            <w:lang w:val="en-CA"/>
          </w:rPr>
          <m:t>h</m:t>
        </m:r>
      </m:oMath>
      <w:r w:rsidRPr="00D957C2">
        <w:rPr>
          <w:sz w:val="22"/>
          <w:szCs w:val="22"/>
          <w:lang w:val="en-CA"/>
        </w:rPr>
        <w:t xml:space="preserve"> is the height. Then the transform is selected according to the following rules:</w:t>
      </w:r>
    </w:p>
    <w:p w14:paraId="1858EF3E" w14:textId="77777777" w:rsidR="00B21FD9" w:rsidRPr="00D957C2" w:rsidRDefault="00B21FD9" w:rsidP="000613EB">
      <w:pPr>
        <w:pStyle w:val="ListParagraph"/>
        <w:numPr>
          <w:ilvl w:val="0"/>
          <w:numId w:val="28"/>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overflowPunct w:val="0"/>
        <w:autoSpaceDE w:val="0"/>
        <w:autoSpaceDN w:val="0"/>
        <w:adjustRightInd w:val="0"/>
        <w:spacing w:before="136"/>
        <w:textAlignment w:val="baseline"/>
        <w:rPr>
          <w:sz w:val="22"/>
          <w:szCs w:val="22"/>
          <w:lang w:val="en-CA"/>
        </w:rPr>
      </w:pPr>
      <w:r w:rsidRPr="00D957C2">
        <w:rPr>
          <w:sz w:val="22"/>
          <w:szCs w:val="22"/>
          <w:lang w:val="en-CA"/>
        </w:rPr>
        <w:t xml:space="preserve">If </w:t>
      </w:r>
      <m:oMath>
        <m:r>
          <w:rPr>
            <w:rFonts w:ascii="Cambria Math" w:hAnsi="Cambria Math"/>
            <w:sz w:val="22"/>
            <w:szCs w:val="22"/>
            <w:lang w:val="en-CA"/>
          </w:rPr>
          <m:t>w=1</m:t>
        </m:r>
      </m:oMath>
      <w:r w:rsidRPr="00D957C2">
        <w:rPr>
          <w:sz w:val="22"/>
          <w:szCs w:val="22"/>
          <w:lang w:val="en-CA"/>
        </w:rPr>
        <w:t xml:space="preserve"> or </w:t>
      </w:r>
      <m:oMath>
        <m:r>
          <w:rPr>
            <w:rFonts w:ascii="Cambria Math" w:hAnsi="Cambria Math"/>
            <w:sz w:val="22"/>
            <w:szCs w:val="22"/>
            <w:lang w:val="en-CA"/>
          </w:rPr>
          <m:t>h=1</m:t>
        </m:r>
      </m:oMath>
      <w:r w:rsidRPr="00D957C2">
        <w:rPr>
          <w:sz w:val="22"/>
          <w:szCs w:val="22"/>
          <w:lang w:val="en-CA"/>
        </w:rPr>
        <w:t>, then there is no horizontal or vertical transform respectively.</w:t>
      </w:r>
    </w:p>
    <w:p w14:paraId="69B0CB2A" w14:textId="77777777" w:rsidR="00B0708A" w:rsidRPr="00D957C2" w:rsidRDefault="00B0708A" w:rsidP="000613EB">
      <w:pPr>
        <w:pStyle w:val="ListParagraph"/>
        <w:numPr>
          <w:ilvl w:val="0"/>
          <w:numId w:val="28"/>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overflowPunct w:val="0"/>
        <w:autoSpaceDE w:val="0"/>
        <w:autoSpaceDN w:val="0"/>
        <w:adjustRightInd w:val="0"/>
        <w:spacing w:before="136"/>
        <w:textAlignment w:val="baseline"/>
        <w:rPr>
          <w:sz w:val="22"/>
          <w:szCs w:val="22"/>
          <w:lang w:val="en-CA"/>
        </w:rPr>
      </w:pPr>
      <w:r w:rsidRPr="00D957C2">
        <w:rPr>
          <w:sz w:val="22"/>
          <w:szCs w:val="22"/>
          <w:lang w:val="en-CA"/>
        </w:rPr>
        <w:t xml:space="preserve">If </w:t>
      </w:r>
      <m:oMath>
        <m:r>
          <w:rPr>
            <w:rFonts w:ascii="Cambria Math" w:hAnsi="Cambria Math"/>
            <w:sz w:val="22"/>
            <w:szCs w:val="22"/>
            <w:lang w:val="en-CA"/>
          </w:rPr>
          <m:t>w≥4</m:t>
        </m:r>
      </m:oMath>
      <w:r w:rsidRPr="00D957C2">
        <w:rPr>
          <w:sz w:val="22"/>
          <w:szCs w:val="22"/>
          <w:lang w:val="en-CA"/>
        </w:rPr>
        <w:t xml:space="preserve"> </w:t>
      </w:r>
      <w:r>
        <w:rPr>
          <w:sz w:val="22"/>
          <w:szCs w:val="22"/>
          <w:lang w:val="en-CA"/>
        </w:rPr>
        <w:t>and</w:t>
      </w:r>
      <w:r w:rsidRPr="00D957C2">
        <w:rPr>
          <w:sz w:val="22"/>
          <w:szCs w:val="22"/>
          <w:lang w:val="en-CA"/>
        </w:rPr>
        <w:t xml:space="preserve"> </w:t>
      </w:r>
      <m:oMath>
        <m:r>
          <w:rPr>
            <w:rFonts w:ascii="Cambria Math" w:hAnsi="Cambria Math"/>
            <w:sz w:val="22"/>
            <w:szCs w:val="22"/>
            <w:lang w:val="en-CA"/>
          </w:rPr>
          <m:t>w≤16</m:t>
        </m:r>
      </m:oMath>
      <w:r w:rsidRPr="00D957C2">
        <w:rPr>
          <w:sz w:val="22"/>
          <w:szCs w:val="22"/>
          <w:lang w:val="en-CA"/>
        </w:rPr>
        <w:t xml:space="preserve">, </w:t>
      </w:r>
      <m:oMath>
        <m:sSub>
          <m:sSubPr>
            <m:ctrlPr>
              <w:rPr>
                <w:rFonts w:ascii="Cambria Math" w:hAnsi="Cambria Math"/>
                <w:i/>
                <w:sz w:val="22"/>
                <w:szCs w:val="22"/>
                <w:lang w:val="en-CA"/>
              </w:rPr>
            </m:ctrlPr>
          </m:sSubPr>
          <m:e>
            <m:r>
              <w:rPr>
                <w:rFonts w:ascii="Cambria Math" w:hAnsi="Cambria Math"/>
                <w:sz w:val="22"/>
                <w:szCs w:val="22"/>
                <w:lang w:val="en-CA"/>
              </w:rPr>
              <m:t>t</m:t>
            </m:r>
          </m:e>
          <m:sub>
            <m:r>
              <w:rPr>
                <w:rFonts w:ascii="Cambria Math" w:hAnsi="Cambria Math"/>
                <w:sz w:val="22"/>
                <w:szCs w:val="22"/>
                <w:lang w:val="en-CA"/>
              </w:rPr>
              <m:t>H</m:t>
            </m:r>
          </m:sub>
        </m:sSub>
      </m:oMath>
      <w:r w:rsidRPr="00D957C2">
        <w:rPr>
          <w:sz w:val="22"/>
          <w:szCs w:val="22"/>
          <w:lang w:val="en-CA"/>
        </w:rPr>
        <w:t xml:space="preserve"> = </w:t>
      </w:r>
      <w:r>
        <w:rPr>
          <w:sz w:val="22"/>
          <w:szCs w:val="22"/>
          <w:lang w:val="en-CA"/>
        </w:rPr>
        <w:t xml:space="preserve">DST-VII, otherwise, </w:t>
      </w:r>
      <m:oMath>
        <m:sSub>
          <m:sSubPr>
            <m:ctrlPr>
              <w:rPr>
                <w:rFonts w:ascii="Cambria Math" w:hAnsi="Cambria Math"/>
                <w:i/>
                <w:sz w:val="22"/>
                <w:szCs w:val="22"/>
                <w:lang w:val="en-CA"/>
              </w:rPr>
            </m:ctrlPr>
          </m:sSubPr>
          <m:e>
            <m:r>
              <w:rPr>
                <w:rFonts w:ascii="Cambria Math" w:hAnsi="Cambria Math"/>
                <w:sz w:val="22"/>
                <w:szCs w:val="22"/>
                <w:lang w:val="en-CA"/>
              </w:rPr>
              <m:t>t</m:t>
            </m:r>
          </m:e>
          <m:sub>
            <m:r>
              <w:rPr>
                <w:rFonts w:ascii="Cambria Math" w:hAnsi="Cambria Math"/>
                <w:sz w:val="22"/>
                <w:szCs w:val="22"/>
                <w:lang w:val="en-CA"/>
              </w:rPr>
              <m:t>H</m:t>
            </m:r>
          </m:sub>
        </m:sSub>
      </m:oMath>
      <w:r w:rsidRPr="00D957C2">
        <w:rPr>
          <w:sz w:val="22"/>
          <w:szCs w:val="22"/>
          <w:lang w:val="en-CA"/>
        </w:rPr>
        <w:t xml:space="preserve"> = </w:t>
      </w:r>
      <w:r>
        <w:rPr>
          <w:sz w:val="22"/>
          <w:szCs w:val="22"/>
          <w:lang w:val="en-CA"/>
        </w:rPr>
        <w:t>DCT-II</w:t>
      </w:r>
    </w:p>
    <w:p w14:paraId="3E6F0225" w14:textId="77777777" w:rsidR="00B0708A" w:rsidRPr="00D957C2" w:rsidRDefault="00B0708A" w:rsidP="000613EB">
      <w:pPr>
        <w:pStyle w:val="ListParagraph"/>
        <w:numPr>
          <w:ilvl w:val="0"/>
          <w:numId w:val="28"/>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overflowPunct w:val="0"/>
        <w:autoSpaceDE w:val="0"/>
        <w:autoSpaceDN w:val="0"/>
        <w:adjustRightInd w:val="0"/>
        <w:spacing w:before="136"/>
        <w:textAlignment w:val="baseline"/>
        <w:rPr>
          <w:sz w:val="22"/>
          <w:szCs w:val="22"/>
          <w:lang w:val="en-CA"/>
        </w:rPr>
      </w:pPr>
      <w:r w:rsidRPr="00D957C2">
        <w:rPr>
          <w:sz w:val="22"/>
          <w:szCs w:val="22"/>
          <w:lang w:val="en-CA"/>
        </w:rPr>
        <w:t xml:space="preserve">If </w:t>
      </w:r>
      <m:oMath>
        <m:r>
          <w:rPr>
            <w:rFonts w:ascii="Cambria Math" w:hAnsi="Cambria Math"/>
            <w:sz w:val="22"/>
            <w:szCs w:val="22"/>
            <w:lang w:val="en-CA"/>
          </w:rPr>
          <m:t>h≥4</m:t>
        </m:r>
      </m:oMath>
      <w:r w:rsidRPr="00D957C2">
        <w:rPr>
          <w:sz w:val="22"/>
          <w:szCs w:val="22"/>
          <w:lang w:val="en-CA"/>
        </w:rPr>
        <w:t xml:space="preserve"> </w:t>
      </w:r>
      <w:r>
        <w:rPr>
          <w:sz w:val="22"/>
          <w:szCs w:val="22"/>
          <w:lang w:val="en-CA"/>
        </w:rPr>
        <w:t>and</w:t>
      </w:r>
      <w:r w:rsidRPr="00D957C2">
        <w:rPr>
          <w:sz w:val="22"/>
          <w:szCs w:val="22"/>
          <w:lang w:val="en-CA"/>
        </w:rPr>
        <w:t xml:space="preserve"> </w:t>
      </w:r>
      <m:oMath>
        <m:r>
          <w:rPr>
            <w:rFonts w:ascii="Cambria Math" w:hAnsi="Cambria Math"/>
            <w:sz w:val="22"/>
            <w:szCs w:val="22"/>
            <w:lang w:val="en-CA"/>
          </w:rPr>
          <m:t>h≤16</m:t>
        </m:r>
      </m:oMath>
      <w:r w:rsidRPr="00D957C2">
        <w:rPr>
          <w:sz w:val="22"/>
          <w:szCs w:val="22"/>
          <w:lang w:val="en-CA"/>
        </w:rPr>
        <w:t xml:space="preserve">, </w:t>
      </w:r>
      <m:oMath>
        <m:sSub>
          <m:sSubPr>
            <m:ctrlPr>
              <w:rPr>
                <w:rFonts w:ascii="Cambria Math" w:hAnsi="Cambria Math"/>
                <w:i/>
                <w:sz w:val="22"/>
                <w:szCs w:val="22"/>
                <w:lang w:val="en-CA"/>
              </w:rPr>
            </m:ctrlPr>
          </m:sSubPr>
          <m:e>
            <m:r>
              <w:rPr>
                <w:rFonts w:ascii="Cambria Math" w:hAnsi="Cambria Math"/>
                <w:sz w:val="22"/>
                <w:szCs w:val="22"/>
                <w:lang w:val="en-CA"/>
              </w:rPr>
              <m:t>t</m:t>
            </m:r>
          </m:e>
          <m:sub>
            <m:r>
              <w:rPr>
                <w:rFonts w:ascii="Cambria Math" w:hAnsi="Cambria Math"/>
                <w:sz w:val="22"/>
                <w:szCs w:val="22"/>
                <w:lang w:val="en-CA"/>
              </w:rPr>
              <m:t>V</m:t>
            </m:r>
          </m:sub>
        </m:sSub>
      </m:oMath>
      <w:r w:rsidRPr="00D957C2">
        <w:rPr>
          <w:sz w:val="22"/>
          <w:szCs w:val="22"/>
          <w:lang w:val="en-CA"/>
        </w:rPr>
        <w:t xml:space="preserve"> = </w:t>
      </w:r>
      <w:r>
        <w:rPr>
          <w:sz w:val="22"/>
          <w:szCs w:val="22"/>
          <w:lang w:val="en-CA"/>
        </w:rPr>
        <w:t xml:space="preserve">DST-VII, otherwise, </w:t>
      </w:r>
      <m:oMath>
        <m:sSub>
          <m:sSubPr>
            <m:ctrlPr>
              <w:rPr>
                <w:rFonts w:ascii="Cambria Math" w:hAnsi="Cambria Math"/>
                <w:i/>
                <w:sz w:val="22"/>
                <w:szCs w:val="22"/>
                <w:lang w:val="en-CA"/>
              </w:rPr>
            </m:ctrlPr>
          </m:sSubPr>
          <m:e>
            <m:r>
              <w:rPr>
                <w:rFonts w:ascii="Cambria Math" w:hAnsi="Cambria Math"/>
                <w:sz w:val="22"/>
                <w:szCs w:val="22"/>
                <w:lang w:val="en-CA"/>
              </w:rPr>
              <m:t>t</m:t>
            </m:r>
          </m:e>
          <m:sub>
            <m:r>
              <w:rPr>
                <w:rFonts w:ascii="Cambria Math" w:hAnsi="Cambria Math"/>
                <w:sz w:val="22"/>
                <w:szCs w:val="22"/>
                <w:lang w:val="en-CA"/>
              </w:rPr>
              <m:t>V</m:t>
            </m:r>
          </m:sub>
        </m:sSub>
      </m:oMath>
      <w:r w:rsidRPr="00D957C2">
        <w:rPr>
          <w:sz w:val="22"/>
          <w:szCs w:val="22"/>
          <w:lang w:val="en-CA"/>
        </w:rPr>
        <w:t xml:space="preserve"> = </w:t>
      </w:r>
      <w:r>
        <w:rPr>
          <w:sz w:val="22"/>
          <w:szCs w:val="22"/>
          <w:lang w:val="en-CA"/>
        </w:rPr>
        <w:t>DCT-II</w:t>
      </w:r>
      <w:r w:rsidRPr="00D957C2" w:rsidDel="00494EB3">
        <w:rPr>
          <w:sz w:val="22"/>
          <w:szCs w:val="22"/>
          <w:lang w:val="en-CA"/>
        </w:rPr>
        <w:t xml:space="preserve"> </w:t>
      </w:r>
    </w:p>
    <w:p w14:paraId="3B0A7BBF" w14:textId="60DE9A4F" w:rsidR="0084702D" w:rsidRDefault="0084702D" w:rsidP="00CD45EA">
      <w:pPr>
        <w:jc w:val="both"/>
      </w:pPr>
      <w:r>
        <w:rPr>
          <w:szCs w:val="22"/>
          <w:lang w:eastAsia="ko-KR"/>
        </w:rPr>
        <w:t xml:space="preserve">In </w:t>
      </w:r>
      <w:r>
        <w:rPr>
          <w:rFonts w:eastAsiaTheme="minorEastAsia" w:hint="eastAsia"/>
          <w:lang w:val="en-CA" w:eastAsia="ko-KR"/>
        </w:rPr>
        <w:t xml:space="preserve">ISP mode, all 67 intra modes are allowed. PDPC is also applied if </w:t>
      </w:r>
      <w:r>
        <w:rPr>
          <w:rFonts w:eastAsiaTheme="minorEastAsia"/>
          <w:lang w:val="en-CA" w:eastAsia="ko-KR"/>
        </w:rPr>
        <w:t>corresponding</w:t>
      </w:r>
      <w:r>
        <w:rPr>
          <w:rFonts w:eastAsiaTheme="minorEastAsia" w:hint="eastAsia"/>
          <w:lang w:val="en-CA" w:eastAsia="ko-KR"/>
        </w:rPr>
        <w:t xml:space="preserve"> width and </w:t>
      </w:r>
      <w:r>
        <w:rPr>
          <w:rFonts w:eastAsiaTheme="minorEastAsia"/>
          <w:lang w:val="en-CA" w:eastAsia="ko-KR"/>
        </w:rPr>
        <w:t>height</w:t>
      </w:r>
      <w:r>
        <w:rPr>
          <w:rFonts w:eastAsiaTheme="minorEastAsia" w:hint="eastAsia"/>
          <w:lang w:val="en-CA" w:eastAsia="ko-KR"/>
        </w:rPr>
        <w:t xml:space="preserve"> is at least 4 samples long. In addition, </w:t>
      </w:r>
      <w:r w:rsidR="00B0708A">
        <w:rPr>
          <w:rFonts w:eastAsiaTheme="minorEastAsia"/>
          <w:lang w:val="en-CA" w:eastAsia="ko-KR"/>
        </w:rPr>
        <w:t>the reference sample filtering process (reference smoothing) and</w:t>
      </w:r>
      <w:r w:rsidR="00B0708A">
        <w:rPr>
          <w:rFonts w:eastAsiaTheme="minorEastAsia" w:hint="eastAsia"/>
          <w:lang w:val="en-CA" w:eastAsia="ko-KR"/>
        </w:rPr>
        <w:t xml:space="preserve"> </w:t>
      </w:r>
      <w:r>
        <w:rPr>
          <w:rFonts w:eastAsiaTheme="minorEastAsia" w:hint="eastAsia"/>
          <w:lang w:val="en-CA" w:eastAsia="ko-KR"/>
        </w:rPr>
        <w:t>the condition for intra interpolation filter selection doesn</w:t>
      </w:r>
      <w:r>
        <w:rPr>
          <w:rFonts w:eastAsiaTheme="minorEastAsia"/>
          <w:lang w:val="en-CA" w:eastAsia="ko-KR"/>
        </w:rPr>
        <w:t>’</w:t>
      </w:r>
      <w:r>
        <w:rPr>
          <w:rFonts w:eastAsiaTheme="minorEastAsia" w:hint="eastAsia"/>
          <w:lang w:val="en-CA" w:eastAsia="ko-KR"/>
        </w:rPr>
        <w:t xml:space="preserve">t exist </w:t>
      </w:r>
      <w:r>
        <w:rPr>
          <w:rFonts w:eastAsiaTheme="minorEastAsia"/>
          <w:lang w:val="en-CA" w:eastAsia="ko-KR"/>
        </w:rPr>
        <w:t>anymore</w:t>
      </w:r>
      <w:r>
        <w:rPr>
          <w:rFonts w:eastAsiaTheme="minorEastAsia" w:hint="eastAsia"/>
          <w:lang w:val="en-CA" w:eastAsia="ko-KR"/>
        </w:rPr>
        <w:t>, and Cubic (DCT-IF) filter is always applied</w:t>
      </w:r>
      <w:r w:rsidR="00FC44CB">
        <w:rPr>
          <w:rFonts w:eastAsiaTheme="minorEastAsia"/>
          <w:lang w:val="en-CA" w:eastAsia="ko-KR"/>
        </w:rPr>
        <w:t xml:space="preserve"> for fractional position interpolation</w:t>
      </w:r>
      <w:r w:rsidR="00C971A6">
        <w:rPr>
          <w:rFonts w:eastAsiaTheme="minorEastAsia"/>
          <w:lang w:val="en-CA" w:eastAsia="ko-KR"/>
        </w:rPr>
        <w:t xml:space="preserve"> in </w:t>
      </w:r>
      <w:r w:rsidR="00C971A6">
        <w:rPr>
          <w:rFonts w:eastAsiaTheme="minorEastAsia" w:hint="eastAsia"/>
          <w:lang w:val="en-CA" w:eastAsia="ko-KR"/>
        </w:rPr>
        <w:t>ISP</w:t>
      </w:r>
      <w:r w:rsidR="00C971A6">
        <w:rPr>
          <w:rFonts w:eastAsiaTheme="minorEastAsia"/>
          <w:lang w:val="en-CA" w:eastAsia="ko-KR"/>
        </w:rPr>
        <w:t xml:space="preserve"> mode</w:t>
      </w:r>
      <w:r>
        <w:rPr>
          <w:noProof/>
          <w:lang w:val="en-CA"/>
        </w:rPr>
        <w:t>.</w:t>
      </w:r>
    </w:p>
    <w:p w14:paraId="62EC2A21" w14:textId="0B9CDD30" w:rsidR="000E4849" w:rsidRPr="0009506D" w:rsidRDefault="000E4849" w:rsidP="00CD45EA">
      <w:pPr>
        <w:pStyle w:val="Heading3"/>
        <w:spacing w:before="136"/>
        <w:rPr>
          <w:rFonts w:eastAsia="Malgun Gothic"/>
          <w:lang w:val="en-CA" w:eastAsia="ko-KR"/>
        </w:rPr>
      </w:pPr>
      <w:bookmarkStart w:id="180" w:name="_Toc58175116"/>
      <w:r w:rsidRPr="00FC44CB">
        <w:rPr>
          <w:rFonts w:hint="eastAsia"/>
          <w:lang w:val="en-CA"/>
        </w:rPr>
        <w:t>Matrix</w:t>
      </w:r>
      <w:r>
        <w:rPr>
          <w:rFonts w:eastAsiaTheme="minorEastAsia" w:hint="eastAsia"/>
          <w:lang w:val="en-CA" w:eastAsia="ko-KR"/>
        </w:rPr>
        <w:t xml:space="preserve"> weighted Intra Prediction (MIP)</w:t>
      </w:r>
      <w:bookmarkEnd w:id="180"/>
    </w:p>
    <w:p w14:paraId="18D6076B" w14:textId="35B4A4F8" w:rsidR="003573DD" w:rsidRDefault="003573DD" w:rsidP="00CA7357">
      <w:pPr>
        <w:jc w:val="both"/>
        <w:rPr>
          <w:rFonts w:eastAsiaTheme="minorEastAsia"/>
          <w:lang w:eastAsia="ko-KR"/>
        </w:rPr>
      </w:pPr>
      <w:r>
        <w:rPr>
          <w:rFonts w:hint="eastAsia"/>
          <w:szCs w:val="22"/>
          <w:lang w:val="en-CA" w:eastAsia="ko-KR"/>
        </w:rPr>
        <w:t>Matrix</w:t>
      </w:r>
      <w:r>
        <w:rPr>
          <w:szCs w:val="22"/>
          <w:lang w:val="en-CA"/>
        </w:rPr>
        <w:t xml:space="preserve"> weighted intra prediction</w:t>
      </w:r>
      <w:r>
        <w:rPr>
          <w:rFonts w:hint="eastAsia"/>
          <w:szCs w:val="22"/>
          <w:lang w:val="en-CA" w:eastAsia="ko-KR"/>
        </w:rPr>
        <w:t xml:space="preserve"> (MIP) method is a newly added intra prediction technique into </w:t>
      </w:r>
      <w:r w:rsidR="00C428CE">
        <w:rPr>
          <w:szCs w:val="22"/>
          <w:lang w:val="en-CA" w:eastAsia="ko-KR"/>
        </w:rPr>
        <w:t>VVC</w:t>
      </w:r>
      <w:r>
        <w:rPr>
          <w:rFonts w:hint="eastAsia"/>
          <w:szCs w:val="22"/>
          <w:lang w:val="en-CA" w:eastAsia="ko-KR"/>
        </w:rPr>
        <w:t xml:space="preserve">. </w:t>
      </w:r>
      <w:r>
        <w:rPr>
          <w:lang w:val="en-CA"/>
        </w:rPr>
        <w:t xml:space="preserve">For predicting the samples of a rectangular block of width </w:t>
      </w:r>
      <m:oMath>
        <m:r>
          <w:rPr>
            <w:rFonts w:ascii="Cambria Math" w:hAnsi="Cambria Math"/>
            <w:lang w:val="en-CA"/>
          </w:rPr>
          <m:t>W</m:t>
        </m:r>
      </m:oMath>
      <w:r>
        <w:rPr>
          <w:lang w:val="en-CA"/>
        </w:rPr>
        <w:t xml:space="preserve"> and height </w:t>
      </w:r>
      <m:oMath>
        <m:r>
          <w:rPr>
            <w:rFonts w:ascii="Cambria Math" w:hAnsi="Cambria Math"/>
            <w:lang w:val="en-CA"/>
          </w:rPr>
          <m:t>H</m:t>
        </m:r>
      </m:oMath>
      <w:r>
        <w:rPr>
          <w:lang w:val="en-CA"/>
        </w:rPr>
        <w:t xml:space="preserve">, </w:t>
      </w:r>
      <w:r>
        <w:rPr>
          <w:rFonts w:hint="eastAsia"/>
          <w:lang w:val="en-CA" w:eastAsia="ko-KR"/>
        </w:rPr>
        <w:t>matrix</w:t>
      </w:r>
      <w:r>
        <w:rPr>
          <w:lang w:val="en-CA"/>
        </w:rPr>
        <w:t xml:space="preserve"> weighted intra prediction (</w:t>
      </w:r>
      <w:r>
        <w:rPr>
          <w:rFonts w:hint="eastAsia"/>
          <w:lang w:val="en-CA" w:eastAsia="ko-KR"/>
        </w:rPr>
        <w:t>M</w:t>
      </w:r>
      <w:r>
        <w:rPr>
          <w:lang w:val="en-CA"/>
        </w:rPr>
        <w:t xml:space="preserve">IP) takes one line of H reconstructed neighbouring boundary samples left of the block and one line of </w:t>
      </w:r>
      <m:oMath>
        <m:r>
          <w:rPr>
            <w:rFonts w:ascii="Cambria Math" w:hAnsi="Cambria Math"/>
            <w:lang w:val="en-CA"/>
          </w:rPr>
          <m:t>W</m:t>
        </m:r>
      </m:oMath>
      <w:r>
        <w:rPr>
          <w:lang w:val="en-CA"/>
        </w:rPr>
        <w:t xml:space="preserve"> reconstructed neighbouring boundary samples above the block as input. If the reconstructed samples are unavailable, they are generated as it is done in the conventional intra prediction. The generation of the prediction signal is bas</w:t>
      </w:r>
      <w:r w:rsidR="00795046">
        <w:rPr>
          <w:lang w:val="en-CA"/>
        </w:rPr>
        <w:t>ed on the following three steps</w:t>
      </w:r>
      <w:r w:rsidR="00795046">
        <w:rPr>
          <w:rFonts w:eastAsiaTheme="minorEastAsia" w:hint="eastAsia"/>
          <w:lang w:val="en-CA" w:eastAsia="ko-KR"/>
        </w:rPr>
        <w:t xml:space="preserve">, which are </w:t>
      </w:r>
      <w:r w:rsidR="00795046" w:rsidRPr="00243379">
        <w:t>averaging</w:t>
      </w:r>
      <w:r w:rsidR="00795046" w:rsidRPr="00795046">
        <w:t xml:space="preserve">, </w:t>
      </w:r>
      <w:r w:rsidR="00795046" w:rsidRPr="00243379">
        <w:t>matrix vector multiplication</w:t>
      </w:r>
      <w:r w:rsidR="00795046" w:rsidRPr="00795046">
        <w:t xml:space="preserve"> and </w:t>
      </w:r>
      <w:r w:rsidR="00795046" w:rsidRPr="00243379">
        <w:t>linear interpolation</w:t>
      </w:r>
      <w:r w:rsidR="00795046">
        <w:rPr>
          <w:rFonts w:eastAsiaTheme="minorEastAsia" w:hint="eastAsia"/>
          <w:lang w:eastAsia="ko-KR"/>
        </w:rPr>
        <w:t xml:space="preserve"> as shown in </w:t>
      </w:r>
      <w:r w:rsidR="0003168A">
        <w:rPr>
          <w:rFonts w:eastAsiaTheme="minorEastAsia"/>
          <w:lang w:eastAsia="ko-KR"/>
        </w:rPr>
        <w:fldChar w:fldCharType="begin"/>
      </w:r>
      <w:r w:rsidR="0003168A">
        <w:rPr>
          <w:rFonts w:eastAsiaTheme="minorEastAsia"/>
          <w:lang w:eastAsia="ko-KR"/>
        </w:rPr>
        <w:instrText xml:space="preserve"> </w:instrText>
      </w:r>
      <w:r w:rsidR="0003168A">
        <w:rPr>
          <w:rFonts w:eastAsiaTheme="minorEastAsia" w:hint="eastAsia"/>
          <w:lang w:eastAsia="ko-KR"/>
        </w:rPr>
        <w:instrText>REF _Ref32787585 \h</w:instrText>
      </w:r>
      <w:r w:rsidR="0003168A">
        <w:rPr>
          <w:rFonts w:eastAsiaTheme="minorEastAsia"/>
          <w:lang w:eastAsia="ko-KR"/>
        </w:rPr>
        <w:instrText xml:space="preserve"> </w:instrText>
      </w:r>
      <w:r w:rsidR="0003168A">
        <w:rPr>
          <w:rFonts w:eastAsiaTheme="minorEastAsia"/>
          <w:lang w:eastAsia="ko-KR"/>
        </w:rPr>
      </w:r>
      <w:r w:rsidR="0003168A">
        <w:rPr>
          <w:rFonts w:eastAsiaTheme="minorEastAsia"/>
          <w:lang w:eastAsia="ko-KR"/>
        </w:rPr>
        <w:fldChar w:fldCharType="separate"/>
      </w:r>
      <w:r w:rsidR="003A61E2" w:rsidRPr="00E63EA4">
        <w:t xml:space="preserve">Figure </w:t>
      </w:r>
      <w:r w:rsidR="003A61E2">
        <w:rPr>
          <w:noProof/>
        </w:rPr>
        <w:t>20</w:t>
      </w:r>
      <w:r w:rsidR="0003168A">
        <w:rPr>
          <w:rFonts w:eastAsiaTheme="minorEastAsia"/>
          <w:lang w:eastAsia="ko-KR"/>
        </w:rPr>
        <w:fldChar w:fldCharType="end"/>
      </w:r>
      <w:r w:rsidR="00795046">
        <w:rPr>
          <w:rFonts w:eastAsiaTheme="minorEastAsia" w:hint="eastAsia"/>
          <w:lang w:eastAsia="ko-KR"/>
        </w:rPr>
        <w:t>.</w:t>
      </w:r>
    </w:p>
    <w:p w14:paraId="6F1D82B9" w14:textId="77777777" w:rsidR="00795046" w:rsidRDefault="00795046" w:rsidP="00CA7357">
      <w:pPr>
        <w:jc w:val="both"/>
        <w:rPr>
          <w:rFonts w:eastAsiaTheme="minorEastAsia"/>
          <w:lang w:eastAsia="ko-KR"/>
        </w:rPr>
      </w:pPr>
    </w:p>
    <w:p w14:paraId="37D49246" w14:textId="77777777" w:rsidR="00795046" w:rsidRDefault="00795046" w:rsidP="00CA7357">
      <w:pPr>
        <w:keepNext/>
        <w:jc w:val="center"/>
      </w:pPr>
      <w:r w:rsidRPr="00347CD0">
        <w:rPr>
          <w:noProof/>
          <w:lang w:eastAsia="zh-CN"/>
        </w:rPr>
        <w:drawing>
          <wp:inline distT="0" distB="0" distL="0" distR="0" wp14:anchorId="55FA8281" wp14:editId="03480823">
            <wp:extent cx="5731510" cy="2115820"/>
            <wp:effectExtent l="0" t="0" r="2540" b="0"/>
            <wp:docPr id="134"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115820"/>
                    </a:xfrm>
                    <a:prstGeom prst="rect">
                      <a:avLst/>
                    </a:prstGeom>
                  </pic:spPr>
                </pic:pic>
              </a:graphicData>
            </a:graphic>
          </wp:inline>
        </w:drawing>
      </w:r>
    </w:p>
    <w:p w14:paraId="05D9BF0E" w14:textId="5E767511" w:rsidR="00795046" w:rsidRPr="00E63EA4" w:rsidRDefault="00795046" w:rsidP="00CD45EA">
      <w:pPr>
        <w:pStyle w:val="Caption"/>
        <w:spacing w:before="136"/>
        <w:rPr>
          <w:rFonts w:eastAsiaTheme="minorEastAsia"/>
          <w:lang w:eastAsia="ko-KR"/>
        </w:rPr>
      </w:pPr>
      <w:bookmarkStart w:id="181" w:name="_Ref32787585"/>
      <w:r w:rsidRPr="00E63EA4">
        <w:t xml:space="preserve">Figure </w:t>
      </w:r>
      <w:r w:rsidR="008C0A6C">
        <w:rPr>
          <w:noProof/>
        </w:rPr>
        <w:fldChar w:fldCharType="begin"/>
      </w:r>
      <w:r w:rsidR="008C0A6C">
        <w:rPr>
          <w:noProof/>
        </w:rPr>
        <w:instrText xml:space="preserve"> SEQ Figure \* ARABIC </w:instrText>
      </w:r>
      <w:r w:rsidR="008C0A6C">
        <w:rPr>
          <w:noProof/>
        </w:rPr>
        <w:fldChar w:fldCharType="separate"/>
      </w:r>
      <w:r w:rsidR="003A61E2">
        <w:rPr>
          <w:noProof/>
        </w:rPr>
        <w:t>20</w:t>
      </w:r>
      <w:r w:rsidR="008C0A6C">
        <w:rPr>
          <w:noProof/>
        </w:rPr>
        <w:fldChar w:fldCharType="end"/>
      </w:r>
      <w:bookmarkEnd w:id="181"/>
      <w:r w:rsidRPr="00E63EA4">
        <w:rPr>
          <w:lang w:eastAsia="ko-KR"/>
        </w:rPr>
        <w:t xml:space="preserve"> </w:t>
      </w:r>
      <w:r w:rsidRPr="00E63EA4">
        <w:rPr>
          <w:noProof/>
          <w:color w:val="000000" w:themeColor="text1"/>
          <w:lang w:val="en-GB"/>
        </w:rPr>
        <w:t xml:space="preserve">– </w:t>
      </w:r>
      <w:r w:rsidRPr="00E63EA4">
        <w:rPr>
          <w:lang w:val="en-CA" w:eastAsia="ko-KR"/>
        </w:rPr>
        <w:t>Matrix weighted intra prediction process</w:t>
      </w:r>
      <w:r w:rsidRPr="00E63EA4">
        <w:rPr>
          <w:lang w:eastAsia="ko-KR"/>
        </w:rPr>
        <w:t xml:space="preserve"> </w:t>
      </w:r>
    </w:p>
    <w:p w14:paraId="31A17404" w14:textId="4090BBAC" w:rsidR="003573DD" w:rsidRPr="00E63EA4" w:rsidRDefault="003573DD" w:rsidP="00CA7357">
      <w:pPr>
        <w:jc w:val="both"/>
        <w:rPr>
          <w:rFonts w:eastAsiaTheme="minorEastAsia"/>
          <w:b/>
          <w:sz w:val="24"/>
          <w:lang w:val="en-CA" w:eastAsia="ko-KR"/>
        </w:rPr>
      </w:pPr>
      <w:r w:rsidRPr="00E63EA4">
        <w:rPr>
          <w:rFonts w:eastAsiaTheme="minorEastAsia"/>
          <w:b/>
          <w:sz w:val="24"/>
          <w:lang w:val="en-CA" w:eastAsia="ko-KR"/>
        </w:rPr>
        <w:t>3.3.6.1</w:t>
      </w:r>
      <w:r w:rsidRPr="00E63EA4">
        <w:rPr>
          <w:rFonts w:eastAsiaTheme="minorEastAsia"/>
          <w:b/>
          <w:sz w:val="24"/>
          <w:lang w:val="en-CA" w:eastAsia="ko-KR"/>
        </w:rPr>
        <w:tab/>
        <w:t>Averaging neighboring samples</w:t>
      </w:r>
    </w:p>
    <w:p w14:paraId="05F46A03" w14:textId="51339253" w:rsidR="003573DD" w:rsidRPr="00795046" w:rsidRDefault="00BE0324" w:rsidP="00CA7357">
      <w:pPr>
        <w:jc w:val="both"/>
        <w:rPr>
          <w:lang w:val="en-CA"/>
        </w:rPr>
      </w:pPr>
      <w:r>
        <w:rPr>
          <w:rFonts w:eastAsiaTheme="minorEastAsia"/>
          <w:lang w:val="en-CA" w:eastAsia="ko-KR"/>
        </w:rPr>
        <w:t>Among</w:t>
      </w:r>
      <w:r w:rsidR="003573DD" w:rsidRPr="003573DD">
        <w:rPr>
          <w:lang w:val="en-CA"/>
        </w:rPr>
        <w:t xml:space="preserve"> the boundary samples, four samples </w:t>
      </w:r>
      <w:r w:rsidR="0003127C">
        <w:rPr>
          <w:rFonts w:eastAsiaTheme="minorEastAsia" w:hint="eastAsia"/>
          <w:lang w:val="en-CA" w:eastAsia="ko-KR"/>
        </w:rPr>
        <w:t>or</w:t>
      </w:r>
      <w:r w:rsidR="003573DD" w:rsidRPr="003573DD">
        <w:rPr>
          <w:lang w:val="en-CA"/>
        </w:rPr>
        <w:t xml:space="preserve"> eight samples</w:t>
      </w:r>
      <w:r w:rsidR="0003127C">
        <w:rPr>
          <w:rFonts w:eastAsiaTheme="minorEastAsia" w:hint="eastAsia"/>
          <w:lang w:val="en-CA" w:eastAsia="ko-KR"/>
        </w:rPr>
        <w:t xml:space="preserve"> are </w:t>
      </w:r>
      <w:r>
        <w:rPr>
          <w:rFonts w:eastAsiaTheme="minorEastAsia"/>
          <w:lang w:val="en-CA" w:eastAsia="ko-KR"/>
        </w:rPr>
        <w:t>selected</w:t>
      </w:r>
      <w:r w:rsidR="003573DD" w:rsidRPr="003573DD">
        <w:rPr>
          <w:lang w:val="en-CA"/>
        </w:rPr>
        <w:t xml:space="preserve"> by averaging</w:t>
      </w:r>
      <w:r w:rsidR="0003127C">
        <w:rPr>
          <w:rFonts w:eastAsiaTheme="minorEastAsia" w:hint="eastAsia"/>
          <w:lang w:val="en-CA" w:eastAsia="ko-KR"/>
        </w:rPr>
        <w:t xml:space="preserve"> </w:t>
      </w:r>
      <w:r>
        <w:rPr>
          <w:rFonts w:eastAsiaTheme="minorEastAsia"/>
          <w:lang w:val="en-CA" w:eastAsia="ko-KR"/>
        </w:rPr>
        <w:t>based</w:t>
      </w:r>
      <w:r w:rsidR="0003127C">
        <w:rPr>
          <w:rFonts w:eastAsiaTheme="minorEastAsia" w:hint="eastAsia"/>
          <w:lang w:val="en-CA" w:eastAsia="ko-KR"/>
        </w:rPr>
        <w:t xml:space="preserve"> on block size and shape</w:t>
      </w:r>
      <w:r w:rsidR="003573DD" w:rsidRPr="003573DD">
        <w:rPr>
          <w:lang w:val="en-CA"/>
        </w:rPr>
        <w:t xml:space="preserve">. </w:t>
      </w:r>
      <w:r w:rsidR="003573DD" w:rsidRPr="003573DD">
        <w:rPr>
          <w:lang w:val="en-CA" w:eastAsia="ko-KR"/>
        </w:rPr>
        <w:t xml:space="preserve">Specifically, </w:t>
      </w:r>
      <w:r w:rsidR="003573DD" w:rsidRPr="003573DD">
        <w:t xml:space="preserve">the input boundaries </w:t>
      </w:r>
      <m:oMath>
        <m:sSup>
          <m:sSupPr>
            <m:ctrlPr>
              <w:rPr>
                <w:rFonts w:ascii="Cambria Math" w:hAnsi="Cambria Math"/>
                <w:i/>
              </w:rPr>
            </m:ctrlPr>
          </m:sSupPr>
          <m:e>
            <m:r>
              <w:rPr>
                <w:rFonts w:ascii="Cambria Math" w:hAnsi="Cambria Math"/>
              </w:rPr>
              <m:t>bdry</m:t>
            </m:r>
          </m:e>
          <m:sup>
            <m:r>
              <w:rPr>
                <w:rFonts w:ascii="Cambria Math" w:hAnsi="Cambria Math"/>
              </w:rPr>
              <m:t>top</m:t>
            </m:r>
          </m:sup>
        </m:sSup>
      </m:oMath>
      <w:r w:rsidR="003573DD" w:rsidRPr="003573DD">
        <w:t xml:space="preserve"> and </w:t>
      </w:r>
      <m:oMath>
        <m:sSup>
          <m:sSupPr>
            <m:ctrlPr>
              <w:rPr>
                <w:rFonts w:ascii="Cambria Math" w:hAnsi="Cambria Math"/>
                <w:i/>
              </w:rPr>
            </m:ctrlPr>
          </m:sSupPr>
          <m:e>
            <m:r>
              <w:rPr>
                <w:rFonts w:ascii="Cambria Math" w:hAnsi="Cambria Math"/>
              </w:rPr>
              <m:t>bdry</m:t>
            </m:r>
          </m:e>
          <m:sup>
            <m:r>
              <w:rPr>
                <w:rFonts w:ascii="Cambria Math" w:hAnsi="Cambria Math"/>
              </w:rPr>
              <m:t>left</m:t>
            </m:r>
          </m:sup>
        </m:sSup>
        <m:r>
          <w:rPr>
            <w:rFonts w:ascii="Cambria Math" w:hAnsi="Cambria Math"/>
          </w:rPr>
          <m:t xml:space="preserve"> </m:t>
        </m:r>
      </m:oMath>
      <w:r w:rsidR="003573DD" w:rsidRPr="00795046">
        <w:t xml:space="preserve"> are reduced to smaller boundaries </w:t>
      </w:r>
      <m:oMath>
        <m:sSubSup>
          <m:sSubSupPr>
            <m:ctrlPr>
              <w:rPr>
                <w:rFonts w:ascii="Cambria Math" w:hAnsi="Cambria Math"/>
                <w:i/>
              </w:rPr>
            </m:ctrlPr>
          </m:sSubSupPr>
          <m:e>
            <m:r>
              <w:rPr>
                <w:rFonts w:ascii="Cambria Math" w:hAnsi="Cambria Math"/>
              </w:rPr>
              <m:t>bdry</m:t>
            </m:r>
          </m:e>
          <m:sub>
            <m:r>
              <w:rPr>
                <w:rFonts w:ascii="Cambria Math" w:hAnsi="Cambria Math"/>
              </w:rPr>
              <m:t>red</m:t>
            </m:r>
          </m:sub>
          <m:sup>
            <m:r>
              <w:rPr>
                <w:rFonts w:ascii="Cambria Math" w:hAnsi="Cambria Math"/>
              </w:rPr>
              <m:t>top</m:t>
            </m:r>
          </m:sup>
        </m:sSubSup>
      </m:oMath>
      <w:r w:rsidR="003573DD" w:rsidRPr="00795046">
        <w:t xml:space="preserve"> and </w:t>
      </w:r>
      <m:oMath>
        <m:sSubSup>
          <m:sSubSupPr>
            <m:ctrlPr>
              <w:rPr>
                <w:rFonts w:ascii="Cambria Math" w:hAnsi="Cambria Math"/>
                <w:i/>
              </w:rPr>
            </m:ctrlPr>
          </m:sSubSupPr>
          <m:e>
            <m:r>
              <w:rPr>
                <w:rFonts w:ascii="Cambria Math" w:hAnsi="Cambria Math"/>
              </w:rPr>
              <m:t>bdry</m:t>
            </m:r>
          </m:e>
          <m:sub>
            <m:r>
              <w:rPr>
                <w:rFonts w:ascii="Cambria Math" w:hAnsi="Cambria Math"/>
              </w:rPr>
              <m:t>red</m:t>
            </m:r>
          </m:sub>
          <m:sup>
            <m:r>
              <w:rPr>
                <w:rFonts w:ascii="Cambria Math" w:hAnsi="Cambria Math"/>
              </w:rPr>
              <m:t>left</m:t>
            </m:r>
          </m:sup>
        </m:sSubSup>
      </m:oMath>
      <w:r w:rsidR="003573DD" w:rsidRPr="00795046">
        <w:rPr>
          <w:lang w:eastAsia="ko-KR"/>
        </w:rPr>
        <w:t xml:space="preserve"> by averaging neighboring boundary samples according to predefined rule depends on block size. Then, t</w:t>
      </w:r>
      <w:r w:rsidR="003573DD" w:rsidRPr="00795046">
        <w:t xml:space="preserve">he two reduced boundaries </w:t>
      </w:r>
      <m:oMath>
        <m:sSubSup>
          <m:sSubSupPr>
            <m:ctrlPr>
              <w:rPr>
                <w:rFonts w:ascii="Cambria Math" w:hAnsi="Cambria Math"/>
                <w:i/>
              </w:rPr>
            </m:ctrlPr>
          </m:sSubSupPr>
          <m:e>
            <m:r>
              <w:rPr>
                <w:rFonts w:ascii="Cambria Math" w:hAnsi="Cambria Math"/>
              </w:rPr>
              <m:t>bdry</m:t>
            </m:r>
          </m:e>
          <m:sub>
            <m:r>
              <w:rPr>
                <w:rFonts w:ascii="Cambria Math" w:hAnsi="Cambria Math"/>
              </w:rPr>
              <m:t>red</m:t>
            </m:r>
          </m:sub>
          <m:sup>
            <m:r>
              <w:rPr>
                <w:rFonts w:ascii="Cambria Math" w:hAnsi="Cambria Math"/>
              </w:rPr>
              <m:t>top</m:t>
            </m:r>
          </m:sup>
        </m:sSubSup>
      </m:oMath>
      <w:r w:rsidR="003573DD" w:rsidRPr="00795046">
        <w:t xml:space="preserve"> and </w:t>
      </w:r>
      <m:oMath>
        <m:sSubSup>
          <m:sSubSupPr>
            <m:ctrlPr>
              <w:rPr>
                <w:rFonts w:ascii="Cambria Math" w:hAnsi="Cambria Math"/>
                <w:i/>
              </w:rPr>
            </m:ctrlPr>
          </m:sSubSupPr>
          <m:e>
            <m:r>
              <w:rPr>
                <w:rFonts w:ascii="Cambria Math" w:hAnsi="Cambria Math"/>
              </w:rPr>
              <m:t>bdry</m:t>
            </m:r>
          </m:e>
          <m:sub>
            <m:r>
              <w:rPr>
                <w:rFonts w:ascii="Cambria Math" w:hAnsi="Cambria Math"/>
              </w:rPr>
              <m:t>red</m:t>
            </m:r>
          </m:sub>
          <m:sup>
            <m:r>
              <w:rPr>
                <w:rFonts w:ascii="Cambria Math" w:hAnsi="Cambria Math"/>
              </w:rPr>
              <m:t>left</m:t>
            </m:r>
          </m:sup>
        </m:sSubSup>
        <m:r>
          <w:rPr>
            <w:rFonts w:ascii="Cambria Math" w:hAnsi="Cambria Math"/>
          </w:rPr>
          <m:t xml:space="preserve"> </m:t>
        </m:r>
      </m:oMath>
      <w:r w:rsidR="003573DD" w:rsidRPr="00795046">
        <w:t xml:space="preserve">are concatenated to a reduced boundary vector </w:t>
      </w:r>
      <m:oMath>
        <m:sSub>
          <m:sSubPr>
            <m:ctrlPr>
              <w:rPr>
                <w:rFonts w:ascii="Cambria Math" w:hAnsi="Cambria Math"/>
                <w:i/>
              </w:rPr>
            </m:ctrlPr>
          </m:sSubPr>
          <m:e>
            <m:r>
              <w:rPr>
                <w:rFonts w:ascii="Cambria Math" w:hAnsi="Cambria Math"/>
              </w:rPr>
              <m:t>bdry</m:t>
            </m:r>
          </m:e>
          <m:sub>
            <m:r>
              <w:rPr>
                <w:rFonts w:ascii="Cambria Math" w:hAnsi="Cambria Math"/>
              </w:rPr>
              <m:t>red</m:t>
            </m:r>
          </m:sub>
        </m:sSub>
      </m:oMath>
      <w:r w:rsidR="003573DD" w:rsidRPr="00795046">
        <w:t xml:space="preserve"> which is thus of size four for blocks of shape </w:t>
      </w:r>
      <m:oMath>
        <m:r>
          <w:rPr>
            <w:rFonts w:ascii="Cambria Math" w:hAnsi="Cambria Math"/>
          </w:rPr>
          <m:t>4×4</m:t>
        </m:r>
      </m:oMath>
      <w:r w:rsidR="003573DD" w:rsidRPr="00795046">
        <w:t xml:space="preserve"> and of size eight for blocks of all other shapes. If </w:t>
      </w:r>
      <m:oMath>
        <m:r>
          <w:rPr>
            <w:rFonts w:ascii="Cambria Math" w:hAnsi="Cambria Math"/>
          </w:rPr>
          <m:t>mode</m:t>
        </m:r>
      </m:oMath>
      <w:r w:rsidR="003573DD" w:rsidRPr="00795046">
        <w:t xml:space="preserve"> refers to the </w:t>
      </w:r>
      <w:r w:rsidR="003573DD" w:rsidRPr="00795046">
        <w:rPr>
          <w:lang w:eastAsia="ko-KR"/>
        </w:rPr>
        <w:t>M</w:t>
      </w:r>
      <w:r w:rsidR="003573DD" w:rsidRPr="00795046">
        <w:t>IP-mode, this concatenation is defined as follows:</w:t>
      </w:r>
    </w:p>
    <w:p w14:paraId="6FF0DA52" w14:textId="469DF4F0" w:rsidR="003573DD" w:rsidRPr="00243379" w:rsidRDefault="003573DD" w:rsidP="00CA7357">
      <w:pPr>
        <w:jc w:val="right"/>
        <w:rPr>
          <w:rFonts w:eastAsiaTheme="minorEastAsia"/>
          <w:lang w:val="en-CA" w:eastAsia="ko-KR"/>
        </w:rPr>
      </w:pPr>
      <m:oMath>
        <m:r>
          <w:rPr>
            <w:rFonts w:ascii="Cambria Math" w:hAnsi="Cambria Math"/>
          </w:rPr>
          <m:t>bdr</m:t>
        </m:r>
        <m:sSub>
          <m:sSubPr>
            <m:ctrlPr>
              <w:rPr>
                <w:rFonts w:ascii="Cambria Math" w:hAnsi="Cambria Math"/>
                <w:i/>
              </w:rPr>
            </m:ctrlPr>
          </m:sSubPr>
          <m:e>
            <m:r>
              <w:rPr>
                <w:rFonts w:ascii="Cambria Math" w:hAnsi="Cambria Math"/>
              </w:rPr>
              <m:t>y</m:t>
            </m:r>
          </m:e>
          <m:sub>
            <m:r>
              <w:rPr>
                <w:rFonts w:ascii="Cambria Math" w:hAnsi="Cambria Math"/>
              </w:rPr>
              <m:t>red</m:t>
            </m:r>
          </m:sub>
        </m:sSub>
        <m:r>
          <w:rPr>
            <w:rFonts w:ascii="Cambria Math" w:hAnsi="Cambria Math"/>
          </w:rPr>
          <m:t>=</m:t>
        </m:r>
        <m:d>
          <m:dPr>
            <m:begChr m:val="{"/>
            <m:endChr m:val=""/>
            <m:ctrlPr>
              <w:rPr>
                <w:rFonts w:ascii="Cambria Math" w:hAnsi="Cambria Math"/>
                <w:i/>
              </w:rPr>
            </m:ctrlPr>
          </m:dPr>
          <m:e>
            <m:m>
              <m:mPr>
                <m:mcs>
                  <m:mc>
                    <m:mcPr>
                      <m:count m:val="2"/>
                      <m:mcJc m:val="left"/>
                    </m:mcPr>
                  </m:mc>
                </m:mcs>
                <m:ctrlPr>
                  <w:rPr>
                    <w:rFonts w:ascii="Cambria Math" w:hAnsi="Cambria Math"/>
                    <w:i/>
                  </w:rPr>
                </m:ctrlPr>
              </m:mPr>
              <m:m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bdry</m:t>
                          </m:r>
                        </m:e>
                        <m:sub>
                          <m:r>
                            <w:rPr>
                              <w:rFonts w:ascii="Cambria Math" w:hAnsi="Cambria Math"/>
                            </w:rPr>
                            <m:t>red</m:t>
                          </m:r>
                        </m:sub>
                        <m:sup>
                          <m:r>
                            <w:rPr>
                              <w:rFonts w:ascii="Cambria Math" w:hAnsi="Cambria Math"/>
                            </w:rPr>
                            <m:t>top</m:t>
                          </m:r>
                        </m:sup>
                      </m:sSubSup>
                      <m:r>
                        <m:rPr>
                          <m:sty m:val="p"/>
                        </m:rPr>
                        <w:rPr>
                          <w:rFonts w:ascii="Cambria Math" w:hAnsi="Cambria Math"/>
                        </w:rPr>
                        <m:t xml:space="preserve"> </m:t>
                      </m:r>
                      <m:r>
                        <m:rPr>
                          <m:sty m:val="p"/>
                        </m:rPr>
                        <w:rPr>
                          <w:rFonts w:ascii="Cambria Math"/>
                        </w:rPr>
                        <m:t xml:space="preserve">, </m:t>
                      </m:r>
                      <m:sSubSup>
                        <m:sSubSupPr>
                          <m:ctrlPr>
                            <w:rPr>
                              <w:rFonts w:ascii="Cambria Math" w:hAnsi="Cambria Math"/>
                              <w:i/>
                            </w:rPr>
                          </m:ctrlPr>
                        </m:sSubSupPr>
                        <m:e>
                          <m:r>
                            <w:rPr>
                              <w:rFonts w:ascii="Cambria Math" w:hAnsi="Cambria Math"/>
                            </w:rPr>
                            <m:t>bdry</m:t>
                          </m:r>
                        </m:e>
                        <m:sub>
                          <m:r>
                            <w:rPr>
                              <w:rFonts w:ascii="Cambria Math" w:hAnsi="Cambria Math"/>
                            </w:rPr>
                            <m:t>red</m:t>
                          </m:r>
                        </m:sub>
                        <m:sup>
                          <m:r>
                            <w:rPr>
                              <w:rFonts w:ascii="Cambria Math" w:hAnsi="Cambria Math"/>
                            </w:rPr>
                            <m:t>left</m:t>
                          </m:r>
                        </m:sup>
                      </m:sSubSup>
                    </m:e>
                  </m:d>
                </m:e>
                <m:e>
                  <m:r>
                    <m:rPr>
                      <m:nor/>
                    </m:rPr>
                    <w:rPr>
                      <w:rFonts w:ascii="Cambria Math" w:hAnsi="Cambria Math"/>
                    </w:rPr>
                    <m:t xml:space="preserve">for </m:t>
                  </m:r>
                  <m:r>
                    <w:rPr>
                      <w:rFonts w:ascii="Cambria Math" w:hAnsi="Cambria Math"/>
                    </w:rPr>
                    <m:t>W=H=4</m:t>
                  </m:r>
                  <m:r>
                    <m:rPr>
                      <m:nor/>
                    </m:rPr>
                    <w:rPr>
                      <w:rFonts w:ascii="Cambria Math" w:hAnsi="Cambria Math"/>
                    </w:rPr>
                    <m:t xml:space="preserve"> and </m:t>
                  </m:r>
                  <m:r>
                    <w:rPr>
                      <w:rFonts w:ascii="Cambria Math" w:hAnsi="Cambria Math"/>
                    </w:rPr>
                    <m:t>mode&lt;18</m:t>
                  </m:r>
                </m:e>
              </m:mr>
              <m:mr>
                <m:e>
                  <m:d>
                    <m:dPr>
                      <m:begChr m:val="["/>
                      <m:endChr m:val="]"/>
                      <m:ctrlPr>
                        <w:rPr>
                          <w:rFonts w:ascii="Cambria Math" w:hAnsi="Cambria Math"/>
                          <w:i/>
                        </w:rPr>
                      </m:ctrlPr>
                    </m:dPr>
                    <m:e>
                      <m:r>
                        <m:rPr>
                          <m:sty m:val="p"/>
                        </m:rPr>
                        <w:rPr>
                          <w:rFonts w:ascii="Cambria Math"/>
                        </w:rPr>
                        <m:t xml:space="preserve"> </m:t>
                      </m:r>
                      <m:sSubSup>
                        <m:sSubSupPr>
                          <m:ctrlPr>
                            <w:rPr>
                              <w:rFonts w:ascii="Cambria Math" w:hAnsi="Cambria Math"/>
                              <w:i/>
                            </w:rPr>
                          </m:ctrlPr>
                        </m:sSubSupPr>
                        <m:e>
                          <m:r>
                            <w:rPr>
                              <w:rFonts w:ascii="Cambria Math" w:hAnsi="Cambria Math"/>
                            </w:rPr>
                            <m:t>bdry</m:t>
                          </m:r>
                        </m:e>
                        <m:sub>
                          <m:r>
                            <w:rPr>
                              <w:rFonts w:ascii="Cambria Math" w:hAnsi="Cambria Math"/>
                            </w:rPr>
                            <m:t>red</m:t>
                          </m:r>
                        </m:sub>
                        <m:sup>
                          <m:r>
                            <w:rPr>
                              <w:rFonts w:ascii="Cambria Math" w:hAnsi="Cambria Math"/>
                            </w:rPr>
                            <m:t>left</m:t>
                          </m:r>
                        </m:sup>
                      </m:sSubSup>
                      <m:r>
                        <w:rPr>
                          <w:rFonts w:ascii="Cambria Math" w:hAnsi="Cambria Math"/>
                        </w:rPr>
                        <m:t xml:space="preserve">, </m:t>
                      </m:r>
                      <m:sSubSup>
                        <m:sSubSupPr>
                          <m:ctrlPr>
                            <w:rPr>
                              <w:rFonts w:ascii="Cambria Math" w:hAnsi="Cambria Math"/>
                              <w:i/>
                            </w:rPr>
                          </m:ctrlPr>
                        </m:sSubSupPr>
                        <m:e>
                          <m:r>
                            <w:rPr>
                              <w:rFonts w:ascii="Cambria Math" w:hAnsi="Cambria Math"/>
                            </w:rPr>
                            <m:t>bdry</m:t>
                          </m:r>
                        </m:e>
                        <m:sub>
                          <m:r>
                            <w:rPr>
                              <w:rFonts w:ascii="Cambria Math" w:hAnsi="Cambria Math"/>
                            </w:rPr>
                            <m:t>red</m:t>
                          </m:r>
                        </m:sub>
                        <m:sup>
                          <m:r>
                            <w:rPr>
                              <w:rFonts w:ascii="Cambria Math" w:hAnsi="Cambria Math"/>
                            </w:rPr>
                            <m:t>top</m:t>
                          </m:r>
                        </m:sup>
                      </m:sSubSup>
                      <m:r>
                        <m:rPr>
                          <m:sty m:val="p"/>
                        </m:rPr>
                        <w:rPr>
                          <w:rFonts w:ascii="Cambria Math" w:hAnsi="Cambria Math"/>
                        </w:rPr>
                        <m:t xml:space="preserve"> </m:t>
                      </m:r>
                    </m:e>
                  </m:d>
                </m:e>
                <m:e>
                  <m:r>
                    <m:rPr>
                      <m:nor/>
                    </m:rPr>
                    <w:rPr>
                      <w:rFonts w:ascii="Cambria Math" w:hAnsi="Cambria Math"/>
                    </w:rPr>
                    <m:t xml:space="preserve">for </m:t>
                  </m:r>
                  <m:r>
                    <w:rPr>
                      <w:rFonts w:ascii="Cambria Math" w:hAnsi="Cambria Math"/>
                    </w:rPr>
                    <m:t xml:space="preserve">W=H=4 </m:t>
                  </m:r>
                  <m:r>
                    <m:rPr>
                      <m:nor/>
                    </m:rPr>
                    <w:rPr>
                      <w:rFonts w:ascii="Cambria Math" w:hAnsi="Cambria Math"/>
                    </w:rPr>
                    <m:t xml:space="preserve">and </m:t>
                  </m:r>
                  <m:r>
                    <w:rPr>
                      <w:rFonts w:ascii="Cambria Math" w:hAnsi="Cambria Math"/>
                    </w:rPr>
                    <m:t>mode≥18</m:t>
                  </m:r>
                </m:e>
              </m:mr>
              <m:m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bdry</m:t>
                          </m:r>
                        </m:e>
                        <m:sub>
                          <m:r>
                            <w:rPr>
                              <w:rFonts w:ascii="Cambria Math" w:hAnsi="Cambria Math"/>
                            </w:rPr>
                            <m:t>red</m:t>
                          </m:r>
                        </m:sub>
                        <m:sup>
                          <m:r>
                            <w:rPr>
                              <w:rFonts w:ascii="Cambria Math" w:hAnsi="Cambria Math"/>
                            </w:rPr>
                            <m:t>top</m:t>
                          </m:r>
                        </m:sup>
                      </m:sSubSup>
                      <m:r>
                        <m:rPr>
                          <m:sty m:val="p"/>
                        </m:rPr>
                        <w:rPr>
                          <w:rFonts w:ascii="Cambria Math" w:hAnsi="Cambria Math"/>
                        </w:rPr>
                        <m:t xml:space="preserve"> </m:t>
                      </m:r>
                      <m:r>
                        <m:rPr>
                          <m:sty m:val="p"/>
                        </m:rPr>
                        <w:rPr>
                          <w:rFonts w:ascii="Cambria Math"/>
                        </w:rPr>
                        <m:t xml:space="preserve">, </m:t>
                      </m:r>
                      <m:sSubSup>
                        <m:sSubSupPr>
                          <m:ctrlPr>
                            <w:rPr>
                              <w:rFonts w:ascii="Cambria Math" w:hAnsi="Cambria Math"/>
                              <w:i/>
                            </w:rPr>
                          </m:ctrlPr>
                        </m:sSubSupPr>
                        <m:e>
                          <m:r>
                            <w:rPr>
                              <w:rFonts w:ascii="Cambria Math" w:hAnsi="Cambria Math"/>
                            </w:rPr>
                            <m:t>bdry</m:t>
                          </m:r>
                        </m:e>
                        <m:sub>
                          <m:r>
                            <w:rPr>
                              <w:rFonts w:ascii="Cambria Math" w:hAnsi="Cambria Math"/>
                            </w:rPr>
                            <m:t>red</m:t>
                          </m:r>
                        </m:sub>
                        <m:sup>
                          <m:r>
                            <w:rPr>
                              <w:rFonts w:ascii="Cambria Math" w:hAnsi="Cambria Math"/>
                            </w:rPr>
                            <m:t>left</m:t>
                          </m:r>
                        </m:sup>
                      </m:sSubSup>
                    </m:e>
                  </m:d>
                </m:e>
                <m:e>
                  <m:r>
                    <m:rPr>
                      <m:nor/>
                    </m:rPr>
                    <w:rPr>
                      <w:rFonts w:ascii="Cambria Math" w:hAnsi="Cambria Math"/>
                    </w:rPr>
                    <m:t>for</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W,H</m:t>
                          </m:r>
                        </m:e>
                      </m:d>
                    </m:e>
                  </m:func>
                  <m:r>
                    <w:rPr>
                      <w:rFonts w:ascii="Cambria Math" w:hAnsi="Cambria Math"/>
                    </w:rPr>
                    <m:t>=8</m:t>
                  </m:r>
                  <m:r>
                    <m:rPr>
                      <m:nor/>
                    </m:rPr>
                    <w:rPr>
                      <w:rFonts w:ascii="Cambria Math" w:hAnsi="Cambria Math"/>
                    </w:rPr>
                    <m:t xml:space="preserve"> and </m:t>
                  </m:r>
                  <m:r>
                    <w:rPr>
                      <w:rFonts w:ascii="Cambria Math" w:hAnsi="Cambria Math"/>
                    </w:rPr>
                    <m:t>mode&lt;10</m:t>
                  </m:r>
                  <m:ctrlPr>
                    <w:rPr>
                      <w:rFonts w:ascii="Cambria Math" w:eastAsia="Cambria Math" w:hAnsi="Cambria Math" w:cs="Cambria Math"/>
                      <w:i/>
                    </w:rPr>
                  </m:ctrlPr>
                </m:e>
              </m:mr>
              <m:mr>
                <m:e>
                  <m:d>
                    <m:dPr>
                      <m:begChr m:val="["/>
                      <m:endChr m:val="]"/>
                      <m:ctrlPr>
                        <w:rPr>
                          <w:rFonts w:ascii="Cambria Math" w:hAnsi="Cambria Math"/>
                          <w:i/>
                        </w:rPr>
                      </m:ctrlPr>
                    </m:dPr>
                    <m:e>
                      <m:r>
                        <m:rPr>
                          <m:sty m:val="p"/>
                        </m:rPr>
                        <w:rPr>
                          <w:rFonts w:ascii="Cambria Math"/>
                        </w:rPr>
                        <m:t xml:space="preserve"> </m:t>
                      </m:r>
                      <m:sSubSup>
                        <m:sSubSupPr>
                          <m:ctrlPr>
                            <w:rPr>
                              <w:rFonts w:ascii="Cambria Math" w:hAnsi="Cambria Math"/>
                              <w:i/>
                            </w:rPr>
                          </m:ctrlPr>
                        </m:sSubSupPr>
                        <m:e>
                          <m:r>
                            <w:rPr>
                              <w:rFonts w:ascii="Cambria Math" w:hAnsi="Cambria Math"/>
                            </w:rPr>
                            <m:t>bdry</m:t>
                          </m:r>
                        </m:e>
                        <m:sub>
                          <m:r>
                            <w:rPr>
                              <w:rFonts w:ascii="Cambria Math" w:hAnsi="Cambria Math"/>
                            </w:rPr>
                            <m:t>red</m:t>
                          </m:r>
                        </m:sub>
                        <m:sup>
                          <m:r>
                            <w:rPr>
                              <w:rFonts w:ascii="Cambria Math" w:hAnsi="Cambria Math"/>
                            </w:rPr>
                            <m:t>left</m:t>
                          </m:r>
                        </m:sup>
                      </m:sSubSup>
                      <m:r>
                        <w:rPr>
                          <w:rFonts w:ascii="Cambria Math" w:hAnsi="Cambria Math"/>
                        </w:rPr>
                        <m:t xml:space="preserve">, </m:t>
                      </m:r>
                      <m:sSubSup>
                        <m:sSubSupPr>
                          <m:ctrlPr>
                            <w:rPr>
                              <w:rFonts w:ascii="Cambria Math" w:hAnsi="Cambria Math"/>
                              <w:i/>
                            </w:rPr>
                          </m:ctrlPr>
                        </m:sSubSupPr>
                        <m:e>
                          <m:r>
                            <w:rPr>
                              <w:rFonts w:ascii="Cambria Math" w:hAnsi="Cambria Math"/>
                            </w:rPr>
                            <m:t>bdry</m:t>
                          </m:r>
                        </m:e>
                        <m:sub>
                          <m:r>
                            <w:rPr>
                              <w:rFonts w:ascii="Cambria Math" w:hAnsi="Cambria Math"/>
                            </w:rPr>
                            <m:t>red</m:t>
                          </m:r>
                        </m:sub>
                        <m:sup>
                          <m:r>
                            <w:rPr>
                              <w:rFonts w:ascii="Cambria Math" w:hAnsi="Cambria Math"/>
                            </w:rPr>
                            <m:t>top</m:t>
                          </m:r>
                        </m:sup>
                      </m:sSubSup>
                      <m:r>
                        <m:rPr>
                          <m:sty m:val="p"/>
                        </m:rPr>
                        <w:rPr>
                          <w:rFonts w:ascii="Cambria Math" w:hAnsi="Cambria Math"/>
                        </w:rPr>
                        <m:t xml:space="preserve"> </m:t>
                      </m:r>
                    </m:e>
                  </m:d>
                  <m:ctrlPr>
                    <w:rPr>
                      <w:rFonts w:ascii="Cambria Math" w:eastAsia="Cambria Math" w:hAnsi="Cambria Math" w:cs="Cambria Math"/>
                      <w:i/>
                    </w:rPr>
                  </m:ctrlPr>
                </m:e>
                <m:e>
                  <m:r>
                    <m:rPr>
                      <m:nor/>
                    </m:rPr>
                    <w:rPr>
                      <w:rFonts w:ascii="Cambria Math" w:eastAsia="Cambria Math" w:hAnsi="Cambria Math" w:cs="Cambria Math"/>
                    </w:rPr>
                    <m:t>for</m:t>
                  </m:r>
                  <m:func>
                    <m:funcPr>
                      <m:ctrlPr>
                        <w:rPr>
                          <w:rFonts w:ascii="Cambria Math" w:eastAsia="Cambria Math" w:hAnsi="Cambria Math" w:cs="Cambria Math"/>
                        </w:rPr>
                      </m:ctrlPr>
                    </m:funcPr>
                    <m:fName>
                      <m:r>
                        <m:rPr>
                          <m:sty m:val="p"/>
                        </m:rPr>
                        <w:rPr>
                          <w:rFonts w:ascii="Cambria Math" w:eastAsia="Cambria Math" w:hAnsi="Cambria Math" w:cs="Cambria Math"/>
                        </w:rPr>
                        <m:t>max</m:t>
                      </m:r>
                      <m:ctrlPr>
                        <w:rPr>
                          <w:rFonts w:ascii="Cambria Math" w:eastAsia="Cambria Math" w:hAnsi="Cambria Math" w:cs="Cambria Math"/>
                          <w:i/>
                        </w:rPr>
                      </m:ctrlPr>
                    </m:fName>
                    <m:e>
                      <m:d>
                        <m:dPr>
                          <m:ctrlPr>
                            <w:rPr>
                              <w:rFonts w:ascii="Cambria Math" w:eastAsia="Cambria Math" w:hAnsi="Cambria Math" w:cs="Cambria Math"/>
                              <w:i/>
                            </w:rPr>
                          </m:ctrlPr>
                        </m:dPr>
                        <m:e>
                          <m:r>
                            <w:rPr>
                              <w:rFonts w:ascii="Cambria Math" w:eastAsia="Cambria Math" w:hAnsi="Cambria Math" w:cs="Cambria Math"/>
                            </w:rPr>
                            <m:t>W,H</m:t>
                          </m:r>
                        </m:e>
                      </m:d>
                    </m:e>
                  </m:func>
                  <m:r>
                    <w:rPr>
                      <w:rFonts w:ascii="Cambria Math" w:eastAsia="Cambria Math" w:hAnsi="Cambria Math" w:cs="Cambria Math"/>
                    </w:rPr>
                    <m:t>=8</m:t>
                  </m:r>
                  <m:r>
                    <m:rPr>
                      <m:nor/>
                    </m:rPr>
                    <w:rPr>
                      <w:rFonts w:ascii="Cambria Math" w:eastAsia="Cambria Math" w:hAnsi="Cambria Math" w:cs="Cambria Math"/>
                    </w:rPr>
                    <m:t xml:space="preserve"> and </m:t>
                  </m:r>
                  <m:r>
                    <w:rPr>
                      <w:rFonts w:ascii="Cambria Math" w:eastAsia="Cambria Math" w:hAnsi="Cambria Math" w:cs="Cambria Math"/>
                    </w:rPr>
                    <m:t>mode≥10</m:t>
                  </m:r>
                  <m:ctrlPr>
                    <w:rPr>
                      <w:rFonts w:ascii="Cambria Math" w:eastAsia="Cambria Math" w:hAnsi="Cambria Math" w:cs="Cambria Math"/>
                      <w:i/>
                    </w:rPr>
                  </m:ctrlPr>
                </m:e>
              </m:mr>
              <m:m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bdry</m:t>
                          </m:r>
                        </m:e>
                        <m:sub>
                          <m:r>
                            <w:rPr>
                              <w:rFonts w:ascii="Cambria Math" w:hAnsi="Cambria Math"/>
                            </w:rPr>
                            <m:t>red</m:t>
                          </m:r>
                        </m:sub>
                        <m:sup>
                          <m:r>
                            <w:rPr>
                              <w:rFonts w:ascii="Cambria Math" w:hAnsi="Cambria Math"/>
                            </w:rPr>
                            <m:t>top</m:t>
                          </m:r>
                        </m:sup>
                      </m:sSubSup>
                      <m:r>
                        <m:rPr>
                          <m:sty m:val="p"/>
                        </m:rPr>
                        <w:rPr>
                          <w:rFonts w:ascii="Cambria Math" w:hAnsi="Cambria Math"/>
                        </w:rPr>
                        <m:t xml:space="preserve"> </m:t>
                      </m:r>
                      <m:r>
                        <m:rPr>
                          <m:sty m:val="p"/>
                        </m:rPr>
                        <w:rPr>
                          <w:rFonts w:ascii="Cambria Math"/>
                        </w:rPr>
                        <m:t xml:space="preserve">, </m:t>
                      </m:r>
                      <m:sSubSup>
                        <m:sSubSupPr>
                          <m:ctrlPr>
                            <w:rPr>
                              <w:rFonts w:ascii="Cambria Math" w:hAnsi="Cambria Math"/>
                              <w:i/>
                            </w:rPr>
                          </m:ctrlPr>
                        </m:sSubSupPr>
                        <m:e>
                          <m:r>
                            <w:rPr>
                              <w:rFonts w:ascii="Cambria Math" w:hAnsi="Cambria Math"/>
                            </w:rPr>
                            <m:t>bdry</m:t>
                          </m:r>
                        </m:e>
                        <m:sub>
                          <m:r>
                            <w:rPr>
                              <w:rFonts w:ascii="Cambria Math" w:hAnsi="Cambria Math"/>
                            </w:rPr>
                            <m:t>red</m:t>
                          </m:r>
                        </m:sub>
                        <m:sup>
                          <m:r>
                            <w:rPr>
                              <w:rFonts w:ascii="Cambria Math" w:hAnsi="Cambria Math"/>
                            </w:rPr>
                            <m:t>left</m:t>
                          </m:r>
                        </m:sup>
                      </m:sSubSup>
                    </m:e>
                  </m:d>
                  <m:ctrlPr>
                    <w:rPr>
                      <w:rFonts w:ascii="Cambria Math" w:eastAsia="Cambria Math" w:hAnsi="Cambria Math" w:cs="Cambria Math"/>
                      <w:i/>
                    </w:rPr>
                  </m:ctrlPr>
                </m:e>
                <m:e>
                  <m:r>
                    <m:rPr>
                      <m:nor/>
                    </m:rPr>
                    <w:rPr>
                      <w:rFonts w:ascii="Cambria Math" w:eastAsia="Cambria Math" w:hAnsi="Cambria Math" w:cs="Cambria Math"/>
                    </w:rPr>
                    <m:t>for</m:t>
                  </m:r>
                  <m:func>
                    <m:funcPr>
                      <m:ctrlPr>
                        <w:rPr>
                          <w:rFonts w:ascii="Cambria Math" w:eastAsia="Cambria Math" w:hAnsi="Cambria Math" w:cs="Cambria Math"/>
                        </w:rPr>
                      </m:ctrlPr>
                    </m:funcPr>
                    <m:fName>
                      <m:r>
                        <m:rPr>
                          <m:sty m:val="p"/>
                        </m:rPr>
                        <w:rPr>
                          <w:rFonts w:ascii="Cambria Math" w:eastAsia="Cambria Math" w:hAnsi="Cambria Math" w:cs="Cambria Math"/>
                        </w:rPr>
                        <m:t>max</m:t>
                      </m:r>
                      <m:ctrlPr>
                        <w:rPr>
                          <w:rFonts w:ascii="Cambria Math" w:eastAsia="Cambria Math" w:hAnsi="Cambria Math" w:cs="Cambria Math"/>
                          <w:i/>
                        </w:rPr>
                      </m:ctrlPr>
                    </m:fName>
                    <m:e>
                      <m:d>
                        <m:dPr>
                          <m:ctrlPr>
                            <w:rPr>
                              <w:rFonts w:ascii="Cambria Math" w:eastAsia="Cambria Math" w:hAnsi="Cambria Math" w:cs="Cambria Math"/>
                              <w:i/>
                            </w:rPr>
                          </m:ctrlPr>
                        </m:dPr>
                        <m:e>
                          <m:r>
                            <w:rPr>
                              <w:rFonts w:ascii="Cambria Math" w:eastAsia="Cambria Math" w:hAnsi="Cambria Math" w:cs="Cambria Math"/>
                            </w:rPr>
                            <m:t>W,H</m:t>
                          </m:r>
                        </m:e>
                      </m:d>
                    </m:e>
                  </m:func>
                  <m:r>
                    <w:rPr>
                      <w:rFonts w:ascii="Cambria Math" w:eastAsia="Cambria Math" w:hAnsi="Cambria Math" w:cs="Cambria Math"/>
                    </w:rPr>
                    <m:t xml:space="preserve">&gt;8 </m:t>
                  </m:r>
                  <m:r>
                    <m:rPr>
                      <m:nor/>
                    </m:rPr>
                    <w:rPr>
                      <w:rFonts w:ascii="Cambria Math" w:eastAsia="Cambria Math" w:hAnsi="Cambria Math" w:cs="Cambria Math"/>
                    </w:rPr>
                    <m:t>and</m:t>
                  </m:r>
                  <m:r>
                    <w:rPr>
                      <w:rFonts w:ascii="Cambria Math" w:eastAsia="Cambria Math" w:hAnsi="Cambria Math" w:cs="Cambria Math"/>
                    </w:rPr>
                    <m:t xml:space="preserve"> mode&lt;6</m:t>
                  </m:r>
                  <m:ctrlPr>
                    <w:rPr>
                      <w:rFonts w:ascii="Cambria Math" w:eastAsia="Cambria Math" w:hAnsi="Cambria Math" w:cs="Cambria Math"/>
                      <w:i/>
                    </w:rPr>
                  </m:ctrlPr>
                </m:e>
              </m:mr>
              <m:mr>
                <m:e>
                  <m:d>
                    <m:dPr>
                      <m:begChr m:val="["/>
                      <m:endChr m:val="]"/>
                      <m:ctrlPr>
                        <w:rPr>
                          <w:rFonts w:ascii="Cambria Math" w:hAnsi="Cambria Math"/>
                          <w:i/>
                        </w:rPr>
                      </m:ctrlPr>
                    </m:dPr>
                    <m:e>
                      <m:r>
                        <m:rPr>
                          <m:sty m:val="p"/>
                        </m:rPr>
                        <w:rPr>
                          <w:rFonts w:ascii="Cambria Math"/>
                        </w:rPr>
                        <m:t xml:space="preserve"> </m:t>
                      </m:r>
                      <m:sSubSup>
                        <m:sSubSupPr>
                          <m:ctrlPr>
                            <w:rPr>
                              <w:rFonts w:ascii="Cambria Math" w:hAnsi="Cambria Math"/>
                              <w:i/>
                            </w:rPr>
                          </m:ctrlPr>
                        </m:sSubSupPr>
                        <m:e>
                          <m:r>
                            <w:rPr>
                              <w:rFonts w:ascii="Cambria Math" w:hAnsi="Cambria Math"/>
                            </w:rPr>
                            <m:t>bdry</m:t>
                          </m:r>
                        </m:e>
                        <m:sub>
                          <m:r>
                            <w:rPr>
                              <w:rFonts w:ascii="Cambria Math" w:hAnsi="Cambria Math"/>
                            </w:rPr>
                            <m:t>red</m:t>
                          </m:r>
                        </m:sub>
                        <m:sup>
                          <m:r>
                            <w:rPr>
                              <w:rFonts w:ascii="Cambria Math" w:hAnsi="Cambria Math"/>
                            </w:rPr>
                            <m:t>left</m:t>
                          </m:r>
                        </m:sup>
                      </m:sSubSup>
                      <m:r>
                        <w:rPr>
                          <w:rFonts w:ascii="Cambria Math" w:hAnsi="Cambria Math"/>
                        </w:rPr>
                        <m:t xml:space="preserve">, </m:t>
                      </m:r>
                      <m:sSubSup>
                        <m:sSubSupPr>
                          <m:ctrlPr>
                            <w:rPr>
                              <w:rFonts w:ascii="Cambria Math" w:hAnsi="Cambria Math"/>
                              <w:i/>
                            </w:rPr>
                          </m:ctrlPr>
                        </m:sSubSupPr>
                        <m:e>
                          <m:r>
                            <w:rPr>
                              <w:rFonts w:ascii="Cambria Math" w:hAnsi="Cambria Math"/>
                            </w:rPr>
                            <m:t>bdry</m:t>
                          </m:r>
                        </m:e>
                        <m:sub>
                          <m:r>
                            <w:rPr>
                              <w:rFonts w:ascii="Cambria Math" w:hAnsi="Cambria Math"/>
                            </w:rPr>
                            <m:t>red</m:t>
                          </m:r>
                        </m:sub>
                        <m:sup>
                          <m:r>
                            <w:rPr>
                              <w:rFonts w:ascii="Cambria Math" w:hAnsi="Cambria Math"/>
                            </w:rPr>
                            <m:t>top</m:t>
                          </m:r>
                        </m:sup>
                      </m:sSubSup>
                      <m:r>
                        <m:rPr>
                          <m:sty m:val="p"/>
                        </m:rPr>
                        <w:rPr>
                          <w:rFonts w:ascii="Cambria Math" w:hAnsi="Cambria Math"/>
                        </w:rPr>
                        <m:t xml:space="preserve"> </m:t>
                      </m:r>
                    </m:e>
                  </m:d>
                  <m:ctrlPr>
                    <w:rPr>
                      <w:rFonts w:ascii="Cambria Math" w:eastAsia="Cambria Math" w:hAnsi="Cambria Math" w:cs="Cambria Math"/>
                      <w:i/>
                    </w:rPr>
                  </m:ctrlPr>
                </m:e>
                <m:e>
                  <m:r>
                    <m:rPr>
                      <m:nor/>
                    </m:rPr>
                    <w:rPr>
                      <w:rFonts w:ascii="Cambria Math" w:eastAsia="Cambria Math" w:hAnsi="Cambria Math" w:cs="Cambria Math"/>
                    </w:rPr>
                    <m:t>for</m:t>
                  </m:r>
                  <m:func>
                    <m:funcPr>
                      <m:ctrlPr>
                        <w:rPr>
                          <w:rFonts w:ascii="Cambria Math" w:eastAsia="Cambria Math" w:hAnsi="Cambria Math" w:cs="Cambria Math"/>
                        </w:rPr>
                      </m:ctrlPr>
                    </m:funcPr>
                    <m:fName>
                      <m:r>
                        <m:rPr>
                          <m:sty m:val="p"/>
                        </m:rPr>
                        <w:rPr>
                          <w:rFonts w:ascii="Cambria Math" w:eastAsia="Cambria Math" w:hAnsi="Cambria Math" w:cs="Cambria Math"/>
                        </w:rPr>
                        <m:t>max</m:t>
                      </m:r>
                      <m:ctrlPr>
                        <w:rPr>
                          <w:rFonts w:ascii="Cambria Math" w:eastAsia="Cambria Math" w:hAnsi="Cambria Math" w:cs="Cambria Math"/>
                          <w:i/>
                        </w:rPr>
                      </m:ctrlPr>
                    </m:fName>
                    <m:e>
                      <m:d>
                        <m:dPr>
                          <m:ctrlPr>
                            <w:rPr>
                              <w:rFonts w:ascii="Cambria Math" w:eastAsia="Cambria Math" w:hAnsi="Cambria Math" w:cs="Cambria Math"/>
                              <w:i/>
                            </w:rPr>
                          </m:ctrlPr>
                        </m:dPr>
                        <m:e>
                          <m:r>
                            <w:rPr>
                              <w:rFonts w:ascii="Cambria Math" w:eastAsia="Cambria Math" w:hAnsi="Cambria Math" w:cs="Cambria Math"/>
                            </w:rPr>
                            <m:t>W,H</m:t>
                          </m:r>
                        </m:e>
                      </m:d>
                    </m:e>
                  </m:func>
                  <m:r>
                    <w:rPr>
                      <w:rFonts w:ascii="Cambria Math" w:eastAsia="Cambria Math" w:hAnsi="Cambria Math" w:cs="Cambria Math"/>
                    </w:rPr>
                    <m:t xml:space="preserve">&gt;8 </m:t>
                  </m:r>
                  <m:r>
                    <m:rPr>
                      <m:nor/>
                    </m:rPr>
                    <w:rPr>
                      <w:rFonts w:ascii="Cambria Math" w:eastAsia="Cambria Math" w:hAnsi="Cambria Math" w:cs="Cambria Math"/>
                    </w:rPr>
                    <m:t>and</m:t>
                  </m:r>
                  <m:r>
                    <w:rPr>
                      <w:rFonts w:ascii="Cambria Math" w:eastAsia="Cambria Math" w:hAnsi="Cambria Math" w:cs="Cambria Math"/>
                    </w:rPr>
                    <m:t xml:space="preserve"> mode≥6.</m:t>
                  </m:r>
                </m:e>
              </m:mr>
            </m:m>
          </m:e>
        </m:d>
      </m:oMath>
      <w:r w:rsidR="00D915AD" w:rsidRPr="007D65AA">
        <w:rPr>
          <w:szCs w:val="22"/>
          <w:lang w:val="en-CA"/>
        </w:rPr>
        <w:tab/>
      </w:r>
      <w:r w:rsidR="00D915AD">
        <w:rPr>
          <w:szCs w:val="22"/>
          <w:lang w:val="en-CA"/>
        </w:rPr>
        <w:tab/>
      </w:r>
      <w:r w:rsidR="00D915AD" w:rsidRPr="005330A7">
        <w:rPr>
          <w:szCs w:val="22"/>
          <w:lang w:val="en-CA"/>
        </w:rPr>
        <w:t>(</w:t>
      </w:r>
      <w:r w:rsidR="00D915AD" w:rsidRPr="005330A7">
        <w:rPr>
          <w:rFonts w:eastAsia="Malgun Gothic" w:hint="eastAsia"/>
          <w:szCs w:val="22"/>
          <w:lang w:val="en-CA" w:eastAsia="ko-KR"/>
        </w:rPr>
        <w:t>3</w:t>
      </w:r>
      <w:r w:rsidR="00D915AD" w:rsidRPr="005330A7">
        <w:rPr>
          <w:rFonts w:eastAsia="Malgun Gothic"/>
          <w:szCs w:val="22"/>
          <w:lang w:val="en-CA" w:eastAsia="ko-KR"/>
        </w:rPr>
        <w:t>-</w:t>
      </w:r>
      <w:r w:rsidR="00D915AD" w:rsidRPr="000F2223">
        <w:rPr>
          <w:noProof/>
          <w:szCs w:val="22"/>
          <w:lang w:val="en-CA"/>
        </w:rPr>
        <w:fldChar w:fldCharType="begin"/>
      </w:r>
      <w:r w:rsidR="00D915AD" w:rsidRPr="005330A7">
        <w:rPr>
          <w:noProof/>
          <w:szCs w:val="22"/>
          <w:lang w:val="en-CA"/>
        </w:rPr>
        <w:instrText xml:space="preserve"> SEQ Eq \* MERGEFORMAT </w:instrText>
      </w:r>
      <w:r w:rsidR="00D915AD" w:rsidRPr="000F2223">
        <w:rPr>
          <w:noProof/>
          <w:szCs w:val="22"/>
          <w:lang w:val="en-CA"/>
        </w:rPr>
        <w:fldChar w:fldCharType="separate"/>
      </w:r>
      <w:r w:rsidR="003A61E2">
        <w:rPr>
          <w:noProof/>
          <w:szCs w:val="22"/>
          <w:lang w:val="en-CA"/>
        </w:rPr>
        <w:t>9</w:t>
      </w:r>
      <w:r w:rsidR="00D915AD" w:rsidRPr="000F2223">
        <w:rPr>
          <w:noProof/>
          <w:szCs w:val="22"/>
          <w:lang w:val="en-CA"/>
        </w:rPr>
        <w:fldChar w:fldCharType="end"/>
      </w:r>
      <w:r w:rsidR="00D915AD" w:rsidRPr="005330A7">
        <w:rPr>
          <w:szCs w:val="22"/>
          <w:lang w:val="en-CA"/>
        </w:rPr>
        <w:t>)</w:t>
      </w:r>
    </w:p>
    <w:p w14:paraId="1C2E47A8" w14:textId="69076D7F" w:rsidR="003573DD" w:rsidRDefault="003573DD" w:rsidP="00D5520A">
      <w:pPr>
        <w:jc w:val="both"/>
        <w:rPr>
          <w:rFonts w:eastAsiaTheme="minorEastAsia"/>
          <w:b/>
          <w:sz w:val="24"/>
          <w:lang w:val="en-CA" w:eastAsia="ko-KR"/>
        </w:rPr>
      </w:pPr>
      <w:bookmarkStart w:id="182" w:name="_Toc1165573"/>
      <w:bookmarkEnd w:id="182"/>
      <w:r w:rsidRPr="00D25374">
        <w:rPr>
          <w:rFonts w:eastAsiaTheme="minorEastAsia"/>
          <w:b/>
          <w:sz w:val="24"/>
          <w:lang w:val="en-CA" w:eastAsia="ko-KR"/>
        </w:rPr>
        <w:t>3.3.</w:t>
      </w:r>
      <w:r w:rsidRPr="00D25374">
        <w:rPr>
          <w:rFonts w:eastAsiaTheme="minorEastAsia" w:hint="eastAsia"/>
          <w:b/>
          <w:sz w:val="24"/>
          <w:lang w:val="en-CA" w:eastAsia="ko-KR"/>
        </w:rPr>
        <w:t>6</w:t>
      </w:r>
      <w:r w:rsidRPr="00D25374">
        <w:rPr>
          <w:rFonts w:eastAsiaTheme="minorEastAsia"/>
          <w:b/>
          <w:sz w:val="24"/>
          <w:lang w:val="en-CA" w:eastAsia="ko-KR"/>
        </w:rPr>
        <w:t>.</w:t>
      </w:r>
      <w:r>
        <w:rPr>
          <w:rFonts w:eastAsiaTheme="minorEastAsia" w:hint="eastAsia"/>
          <w:b/>
          <w:sz w:val="24"/>
          <w:lang w:val="en-CA" w:eastAsia="ko-KR"/>
        </w:rPr>
        <w:t>2</w:t>
      </w:r>
      <w:r w:rsidRPr="00D25374">
        <w:rPr>
          <w:rFonts w:eastAsiaTheme="minorEastAsia"/>
          <w:b/>
          <w:sz w:val="24"/>
          <w:lang w:val="en-CA" w:eastAsia="ko-KR"/>
        </w:rPr>
        <w:tab/>
      </w:r>
      <w:r>
        <w:rPr>
          <w:rFonts w:eastAsiaTheme="minorEastAsia" w:hint="eastAsia"/>
          <w:b/>
          <w:sz w:val="24"/>
          <w:lang w:val="en-CA" w:eastAsia="ko-KR"/>
        </w:rPr>
        <w:t>Matrix Multiplication</w:t>
      </w:r>
    </w:p>
    <w:p w14:paraId="4D584D9B" w14:textId="25E6F0A6" w:rsidR="003573DD" w:rsidRPr="003573DD" w:rsidRDefault="003573DD" w:rsidP="009C5E4D">
      <w:pPr>
        <w:jc w:val="both"/>
        <w:rPr>
          <w:rFonts w:eastAsiaTheme="minorEastAsia"/>
          <w:b/>
          <w:sz w:val="24"/>
          <w:lang w:val="en-CA" w:eastAsia="ko-KR"/>
        </w:rPr>
      </w:pPr>
      <w:r w:rsidRPr="003573DD">
        <w:rPr>
          <w:lang w:val="en-CA"/>
        </w:rPr>
        <w:t xml:space="preserve">A matrix vector multiplication, followed by addition of an offset, is carried out with the averaged samples as an input. The result is a reduced prediction signal on a subsampled set of samples in the original block.  </w:t>
      </w:r>
      <w:r>
        <w:t xml:space="preserve">Out of the reduced input vector </w:t>
      </w:r>
      <m:oMath>
        <m:sSub>
          <m:sSubPr>
            <m:ctrlPr>
              <w:rPr>
                <w:rFonts w:ascii="Cambria Math" w:hAnsi="Cambria Math"/>
                <w:i/>
              </w:rPr>
            </m:ctrlPr>
          </m:sSubPr>
          <m:e>
            <m:r>
              <w:rPr>
                <w:rFonts w:ascii="Cambria Math" w:hAnsi="Cambria Math"/>
              </w:rPr>
              <m:t>bdry</m:t>
            </m:r>
          </m:e>
          <m:sub>
            <m:r>
              <w:rPr>
                <w:rFonts w:ascii="Cambria Math" w:hAnsi="Cambria Math"/>
              </w:rPr>
              <m:t>red</m:t>
            </m:r>
          </m:sub>
        </m:sSub>
      </m:oMath>
      <w:r>
        <w:t xml:space="preserve"> a reduced prediction signal </w:t>
      </w:r>
      <m:oMath>
        <m:sSub>
          <m:sSubPr>
            <m:ctrlPr>
              <w:rPr>
                <w:rFonts w:ascii="Cambria Math" w:hAnsi="Cambria Math"/>
                <w:i/>
              </w:rPr>
            </m:ctrlPr>
          </m:sSubPr>
          <m:e>
            <m:r>
              <w:rPr>
                <w:rFonts w:ascii="Cambria Math" w:hAnsi="Cambria Math"/>
              </w:rPr>
              <m:t>pred</m:t>
            </m:r>
          </m:e>
          <m:sub>
            <m:r>
              <w:rPr>
                <w:rFonts w:ascii="Cambria Math" w:hAnsi="Cambria Math"/>
              </w:rPr>
              <m:t>red,</m:t>
            </m:r>
          </m:sub>
        </m:sSub>
      </m:oMath>
      <w:r>
        <w:t xml:space="preserve"> </w:t>
      </w:r>
      <w:r>
        <w:rPr>
          <w:rFonts w:hint="eastAsia"/>
          <w:lang w:eastAsia="ko-KR"/>
        </w:rPr>
        <w:t xml:space="preserve">which </w:t>
      </w:r>
      <w:r>
        <w:t xml:space="preserve">is a signal on the downsampled block of width </w:t>
      </w:r>
      <m:oMath>
        <m:sSub>
          <m:sSubPr>
            <m:ctrlPr>
              <w:rPr>
                <w:rFonts w:ascii="Cambria Math" w:hAnsi="Cambria Math"/>
                <w:i/>
              </w:rPr>
            </m:ctrlPr>
          </m:sSubPr>
          <m:e>
            <m:r>
              <w:rPr>
                <w:rFonts w:ascii="Cambria Math" w:hAnsi="Cambria Math"/>
              </w:rPr>
              <m:t>W</m:t>
            </m:r>
          </m:e>
          <m:sub>
            <m:r>
              <w:rPr>
                <w:rFonts w:ascii="Cambria Math" w:hAnsi="Cambria Math"/>
              </w:rPr>
              <m:t>red</m:t>
            </m:r>
          </m:sub>
        </m:sSub>
      </m:oMath>
      <w:r>
        <w:t xml:space="preserve"> and height </w:t>
      </w:r>
      <m:oMath>
        <m:sSub>
          <m:sSubPr>
            <m:ctrlPr>
              <w:rPr>
                <w:rFonts w:ascii="Cambria Math" w:hAnsi="Cambria Math"/>
                <w:i/>
              </w:rPr>
            </m:ctrlPr>
          </m:sSubPr>
          <m:e>
            <m:r>
              <w:rPr>
                <w:rFonts w:ascii="Cambria Math" w:hAnsi="Cambria Math"/>
              </w:rPr>
              <m:t>H</m:t>
            </m:r>
          </m:e>
          <m:sub>
            <m:r>
              <w:rPr>
                <w:rFonts w:ascii="Cambria Math" w:hAnsi="Cambria Math"/>
              </w:rPr>
              <m:t>red</m:t>
            </m:r>
          </m:sub>
        </m:sSub>
      </m:oMath>
      <w:r w:rsidR="00795046">
        <w:rPr>
          <w:rFonts w:eastAsiaTheme="minorEastAsia" w:hint="eastAsia"/>
          <w:lang w:eastAsia="ko-KR"/>
        </w:rPr>
        <w:t xml:space="preserve"> is generated</w:t>
      </w:r>
      <w:r>
        <w:t xml:space="preserve">. Here, </w:t>
      </w:r>
      <m:oMath>
        <m:sSub>
          <m:sSubPr>
            <m:ctrlPr>
              <w:rPr>
                <w:rFonts w:ascii="Cambria Math" w:hAnsi="Cambria Math"/>
                <w:i/>
              </w:rPr>
            </m:ctrlPr>
          </m:sSubPr>
          <m:e>
            <m:r>
              <w:rPr>
                <w:rFonts w:ascii="Cambria Math" w:hAnsi="Cambria Math"/>
              </w:rPr>
              <m:t>W</m:t>
            </m:r>
          </m:e>
          <m:sub>
            <m:r>
              <w:rPr>
                <w:rFonts w:ascii="Cambria Math" w:hAnsi="Cambria Math"/>
              </w:rPr>
              <m:t>red</m:t>
            </m:r>
          </m:sub>
        </m:sSub>
      </m:oMath>
      <w:r>
        <w:t xml:space="preserve"> and </w:t>
      </w:r>
      <m:oMath>
        <m:sSub>
          <m:sSubPr>
            <m:ctrlPr>
              <w:rPr>
                <w:rFonts w:ascii="Cambria Math" w:hAnsi="Cambria Math"/>
                <w:i/>
              </w:rPr>
            </m:ctrlPr>
          </m:sSubPr>
          <m:e>
            <m:r>
              <w:rPr>
                <w:rFonts w:ascii="Cambria Math" w:hAnsi="Cambria Math"/>
              </w:rPr>
              <m:t>H</m:t>
            </m:r>
          </m:e>
          <m:sub>
            <m:r>
              <w:rPr>
                <w:rFonts w:ascii="Cambria Math" w:hAnsi="Cambria Math"/>
              </w:rPr>
              <m:t>red</m:t>
            </m:r>
          </m:sub>
        </m:sSub>
      </m:oMath>
      <w:r>
        <w:t xml:space="preserve"> are defined as</w:t>
      </w:r>
      <w:r>
        <w:rPr>
          <w:rFonts w:eastAsiaTheme="minorEastAsia" w:hint="eastAsia"/>
          <w:lang w:eastAsia="ko-KR"/>
        </w:rPr>
        <w:t>:</w:t>
      </w:r>
    </w:p>
    <w:p w14:paraId="29E54EAC" w14:textId="5856E3ED" w:rsidR="003573DD" w:rsidRPr="00243379" w:rsidRDefault="00F25D20" w:rsidP="00CD45EA">
      <w:pPr>
        <w:pStyle w:val="ListParagraph"/>
        <w:spacing w:before="136"/>
        <w:ind w:left="432"/>
        <w:jc w:val="right"/>
        <w:rPr>
          <w:sz w:val="22"/>
        </w:rPr>
      </w:pPr>
      <m:oMath>
        <m:sSub>
          <m:sSubPr>
            <m:ctrlPr>
              <w:rPr>
                <w:rFonts w:ascii="Cambria Math" w:hAnsi="Cambria Math"/>
                <w:i/>
                <w:sz w:val="22"/>
              </w:rPr>
            </m:ctrlPr>
          </m:sSubPr>
          <m:e>
            <m:r>
              <w:rPr>
                <w:rFonts w:ascii="Cambria Math" w:hAnsi="Cambria Math"/>
                <w:sz w:val="22"/>
              </w:rPr>
              <m:t>W</m:t>
            </m:r>
          </m:e>
          <m:sub>
            <m:r>
              <w:rPr>
                <w:rFonts w:ascii="Cambria Math" w:hAnsi="Cambria Math"/>
                <w:sz w:val="22"/>
              </w:rPr>
              <m:t>red</m:t>
            </m:r>
          </m:sub>
        </m:sSub>
        <m:r>
          <w:rPr>
            <w:rFonts w:ascii="Cambria Math" w:hAnsi="Cambria Math"/>
            <w:sz w:val="22"/>
          </w:rPr>
          <m:t>=</m:t>
        </m:r>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w:rPr>
                      <w:rFonts w:ascii="Cambria Math" w:hAnsi="Cambria Math"/>
                      <w:sz w:val="22"/>
                    </w:rPr>
                    <m:t>4</m:t>
                  </m:r>
                </m:e>
                <m:e>
                  <m:r>
                    <m:rPr>
                      <m:nor/>
                    </m:rPr>
                    <w:rPr>
                      <w:sz w:val="22"/>
                    </w:rPr>
                    <m:t xml:space="preserve">for </m:t>
                  </m:r>
                  <m:r>
                    <m:rPr>
                      <m:sty m:val="p"/>
                    </m:rPr>
                    <w:rPr>
                      <w:rFonts w:ascii="Cambria Math" w:hAnsi="Cambria Math"/>
                      <w:sz w:val="22"/>
                    </w:rPr>
                    <m:t>max</m:t>
                  </m:r>
                  <m:d>
                    <m:dPr>
                      <m:ctrlPr>
                        <w:rPr>
                          <w:rFonts w:ascii="Cambria Math" w:hAnsi="Cambria Math"/>
                          <w:i/>
                          <w:sz w:val="22"/>
                        </w:rPr>
                      </m:ctrlPr>
                    </m:dPr>
                    <m:e>
                      <m:r>
                        <w:rPr>
                          <w:rFonts w:ascii="Cambria Math" w:hAnsi="Cambria Math"/>
                          <w:sz w:val="22"/>
                        </w:rPr>
                        <m:t>W, H</m:t>
                      </m:r>
                    </m:e>
                  </m:d>
                  <m:r>
                    <w:rPr>
                      <w:rFonts w:ascii="Cambria Math" w:hAnsi="Cambria Math" w:hint="eastAsia"/>
                      <w:sz w:val="22"/>
                    </w:rPr>
                    <m:t>≤</m:t>
                  </m:r>
                  <m:r>
                    <w:rPr>
                      <w:rFonts w:ascii="Cambria Math" w:hAnsi="Cambria Math"/>
                      <w:sz w:val="22"/>
                    </w:rPr>
                    <m:t>8</m:t>
                  </m:r>
                </m:e>
              </m:mr>
              <m:mr>
                <m:e>
                  <m:r>
                    <m:rPr>
                      <m:sty m:val="p"/>
                    </m:rPr>
                    <w:rPr>
                      <w:rFonts w:ascii="Cambria Math" w:hAnsi="Cambria Math"/>
                      <w:sz w:val="22"/>
                    </w:rPr>
                    <m:t>min</m:t>
                  </m:r>
                  <m:r>
                    <w:rPr>
                      <w:rFonts w:ascii="Cambria Math" w:hAnsi="Cambria Math"/>
                      <w:sz w:val="22"/>
                    </w:rPr>
                    <m:t>(W,8)</m:t>
                  </m:r>
                </m:e>
                <m:e>
                  <m:r>
                    <m:rPr>
                      <m:nor/>
                    </m:rPr>
                    <w:rPr>
                      <w:sz w:val="22"/>
                    </w:rPr>
                    <m:t xml:space="preserve">for </m:t>
                  </m:r>
                  <m:r>
                    <m:rPr>
                      <m:sty m:val="p"/>
                    </m:rPr>
                    <w:rPr>
                      <w:rFonts w:ascii="Cambria Math" w:hAnsi="Cambria Math"/>
                      <w:sz w:val="22"/>
                    </w:rPr>
                    <m:t>max</m:t>
                  </m:r>
                  <m:d>
                    <m:dPr>
                      <m:ctrlPr>
                        <w:rPr>
                          <w:rFonts w:ascii="Cambria Math" w:hAnsi="Cambria Math"/>
                          <w:i/>
                          <w:sz w:val="22"/>
                        </w:rPr>
                      </m:ctrlPr>
                    </m:dPr>
                    <m:e>
                      <m:r>
                        <w:rPr>
                          <w:rFonts w:ascii="Cambria Math" w:hAnsi="Cambria Math"/>
                          <w:sz w:val="22"/>
                        </w:rPr>
                        <m:t>W, H</m:t>
                      </m:r>
                    </m:e>
                  </m:d>
                  <m:r>
                    <w:rPr>
                      <w:rFonts w:ascii="Cambria Math" w:hAnsi="Cambria Math"/>
                      <w:sz w:val="22"/>
                    </w:rPr>
                    <m:t>&gt;8</m:t>
                  </m:r>
                </m:e>
              </m:mr>
            </m:m>
          </m:e>
        </m:d>
      </m:oMath>
      <w:r w:rsidR="00D915AD" w:rsidRPr="007D65AA">
        <w:rPr>
          <w:sz w:val="22"/>
          <w:szCs w:val="22"/>
          <w:lang w:val="en-CA"/>
        </w:rPr>
        <w:tab/>
      </w:r>
      <w:r w:rsidR="00D915AD">
        <w:rPr>
          <w:sz w:val="22"/>
          <w:szCs w:val="22"/>
          <w:lang w:val="en-CA"/>
        </w:rPr>
        <w:tab/>
      </w:r>
      <w:r w:rsidR="00D915AD">
        <w:rPr>
          <w:sz w:val="22"/>
          <w:szCs w:val="22"/>
          <w:lang w:val="en-CA"/>
        </w:rPr>
        <w:tab/>
      </w:r>
      <w:r w:rsidR="00D915AD">
        <w:rPr>
          <w:sz w:val="22"/>
          <w:szCs w:val="22"/>
          <w:lang w:val="en-CA"/>
        </w:rPr>
        <w:tab/>
      </w:r>
      <w:r w:rsidR="00D915AD">
        <w:rPr>
          <w:sz w:val="22"/>
          <w:szCs w:val="22"/>
          <w:lang w:val="en-CA"/>
        </w:rPr>
        <w:tab/>
      </w:r>
      <w:r w:rsidR="00D915AD" w:rsidRPr="005330A7">
        <w:rPr>
          <w:sz w:val="22"/>
          <w:szCs w:val="22"/>
          <w:lang w:val="en-CA"/>
        </w:rPr>
        <w:t>(</w:t>
      </w:r>
      <w:r w:rsidR="00D915AD" w:rsidRPr="005330A7">
        <w:rPr>
          <w:rFonts w:eastAsia="Malgun Gothic" w:hint="eastAsia"/>
          <w:sz w:val="22"/>
          <w:szCs w:val="22"/>
          <w:lang w:val="en-CA" w:eastAsia="ko-KR"/>
        </w:rPr>
        <w:t>3</w:t>
      </w:r>
      <w:r w:rsidR="00D915AD" w:rsidRPr="005330A7">
        <w:rPr>
          <w:rFonts w:eastAsia="Malgun Gothic"/>
          <w:sz w:val="22"/>
          <w:szCs w:val="22"/>
          <w:lang w:val="en-CA" w:eastAsia="ko-KR"/>
        </w:rPr>
        <w:t>-</w:t>
      </w:r>
      <w:r w:rsidR="00D915AD" w:rsidRPr="000F2223">
        <w:rPr>
          <w:noProof/>
          <w:sz w:val="22"/>
          <w:szCs w:val="22"/>
          <w:lang w:val="en-CA"/>
        </w:rPr>
        <w:fldChar w:fldCharType="begin"/>
      </w:r>
      <w:r w:rsidR="00D915AD" w:rsidRPr="005330A7">
        <w:rPr>
          <w:noProof/>
          <w:sz w:val="22"/>
          <w:szCs w:val="22"/>
          <w:lang w:val="en-CA"/>
        </w:rPr>
        <w:instrText xml:space="preserve"> SEQ Eq \* MERGEFORMAT </w:instrText>
      </w:r>
      <w:r w:rsidR="00D915AD" w:rsidRPr="000F2223">
        <w:rPr>
          <w:noProof/>
          <w:sz w:val="22"/>
          <w:szCs w:val="22"/>
          <w:lang w:val="en-CA"/>
        </w:rPr>
        <w:fldChar w:fldCharType="separate"/>
      </w:r>
      <w:r w:rsidR="003A61E2">
        <w:rPr>
          <w:noProof/>
          <w:sz w:val="22"/>
          <w:szCs w:val="22"/>
          <w:lang w:val="en-CA"/>
        </w:rPr>
        <w:t>10</w:t>
      </w:r>
      <w:r w:rsidR="00D915AD" w:rsidRPr="000F2223">
        <w:rPr>
          <w:noProof/>
          <w:sz w:val="22"/>
          <w:szCs w:val="22"/>
          <w:lang w:val="en-CA"/>
        </w:rPr>
        <w:fldChar w:fldCharType="end"/>
      </w:r>
      <w:r w:rsidR="00D915AD" w:rsidRPr="005330A7">
        <w:rPr>
          <w:sz w:val="22"/>
          <w:szCs w:val="22"/>
          <w:lang w:val="en-CA"/>
        </w:rPr>
        <w:t>)</w:t>
      </w:r>
    </w:p>
    <w:p w14:paraId="5D07E71D" w14:textId="0A3A1786" w:rsidR="003573DD" w:rsidRPr="00243379" w:rsidRDefault="00F25D20" w:rsidP="00CD45EA">
      <w:pPr>
        <w:pStyle w:val="ListParagraph"/>
        <w:spacing w:before="136"/>
        <w:ind w:left="432"/>
        <w:jc w:val="right"/>
        <w:rPr>
          <w:sz w:val="22"/>
        </w:rPr>
      </w:pPr>
      <m:oMath>
        <m:sSub>
          <m:sSubPr>
            <m:ctrlPr>
              <w:rPr>
                <w:rFonts w:ascii="Cambria Math" w:hAnsi="Cambria Math"/>
                <w:i/>
                <w:sz w:val="22"/>
              </w:rPr>
            </m:ctrlPr>
          </m:sSubPr>
          <m:e>
            <m:r>
              <w:rPr>
                <w:rFonts w:ascii="Cambria Math" w:hAnsi="Cambria Math"/>
                <w:sz w:val="22"/>
              </w:rPr>
              <m:t>H</m:t>
            </m:r>
          </m:e>
          <m:sub>
            <m:r>
              <w:rPr>
                <w:rFonts w:ascii="Cambria Math" w:hAnsi="Cambria Math"/>
                <w:sz w:val="22"/>
              </w:rPr>
              <m:t>red</m:t>
            </m:r>
          </m:sub>
        </m:sSub>
        <m:r>
          <w:rPr>
            <w:rFonts w:ascii="Cambria Math" w:hAnsi="Cambria Math"/>
            <w:sz w:val="22"/>
          </w:rPr>
          <m:t>=</m:t>
        </m:r>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w:rPr>
                      <w:rFonts w:ascii="Cambria Math" w:hAnsi="Cambria Math"/>
                      <w:sz w:val="22"/>
                    </w:rPr>
                    <m:t>4</m:t>
                  </m:r>
                </m:e>
                <m:e>
                  <m:r>
                    <m:rPr>
                      <m:nor/>
                    </m:rPr>
                    <w:rPr>
                      <w:sz w:val="22"/>
                    </w:rPr>
                    <m:t xml:space="preserve">for </m:t>
                  </m:r>
                  <m:r>
                    <m:rPr>
                      <m:sty m:val="p"/>
                    </m:rPr>
                    <w:rPr>
                      <w:rFonts w:ascii="Cambria Math" w:hAnsi="Cambria Math"/>
                      <w:sz w:val="22"/>
                    </w:rPr>
                    <m:t>max</m:t>
                  </m:r>
                  <m:d>
                    <m:dPr>
                      <m:ctrlPr>
                        <w:rPr>
                          <w:rFonts w:ascii="Cambria Math" w:hAnsi="Cambria Math"/>
                          <w:i/>
                          <w:sz w:val="22"/>
                        </w:rPr>
                      </m:ctrlPr>
                    </m:dPr>
                    <m:e>
                      <m:r>
                        <w:rPr>
                          <w:rFonts w:ascii="Cambria Math" w:hAnsi="Cambria Math"/>
                          <w:sz w:val="22"/>
                        </w:rPr>
                        <m:t>W, H</m:t>
                      </m:r>
                    </m:e>
                  </m:d>
                  <m:r>
                    <w:rPr>
                      <w:rFonts w:ascii="Cambria Math" w:hAnsi="Cambria Math" w:hint="eastAsia"/>
                      <w:sz w:val="22"/>
                    </w:rPr>
                    <m:t>≤</m:t>
                  </m:r>
                  <m:r>
                    <w:rPr>
                      <w:rFonts w:ascii="Cambria Math" w:hAnsi="Cambria Math"/>
                      <w:sz w:val="22"/>
                    </w:rPr>
                    <m:t>8</m:t>
                  </m:r>
                </m:e>
              </m:mr>
              <m:mr>
                <m:e>
                  <m:r>
                    <m:rPr>
                      <m:sty m:val="p"/>
                    </m:rPr>
                    <w:rPr>
                      <w:rFonts w:ascii="Cambria Math" w:hAnsi="Cambria Math"/>
                      <w:sz w:val="22"/>
                    </w:rPr>
                    <m:t>min</m:t>
                  </m:r>
                  <m:r>
                    <w:rPr>
                      <w:rFonts w:ascii="Cambria Math" w:hAnsi="Cambria Math"/>
                      <w:sz w:val="22"/>
                    </w:rPr>
                    <m:t>(H,8)</m:t>
                  </m:r>
                </m:e>
                <m:e>
                  <m:r>
                    <m:rPr>
                      <m:nor/>
                    </m:rPr>
                    <w:rPr>
                      <w:sz w:val="22"/>
                    </w:rPr>
                    <m:t xml:space="preserve">for </m:t>
                  </m:r>
                  <m:r>
                    <m:rPr>
                      <m:sty m:val="p"/>
                    </m:rPr>
                    <w:rPr>
                      <w:rFonts w:ascii="Cambria Math" w:hAnsi="Cambria Math"/>
                      <w:sz w:val="22"/>
                    </w:rPr>
                    <m:t>max</m:t>
                  </m:r>
                  <m:d>
                    <m:dPr>
                      <m:ctrlPr>
                        <w:rPr>
                          <w:rFonts w:ascii="Cambria Math" w:hAnsi="Cambria Math"/>
                          <w:i/>
                          <w:sz w:val="22"/>
                        </w:rPr>
                      </m:ctrlPr>
                    </m:dPr>
                    <m:e>
                      <m:r>
                        <w:rPr>
                          <w:rFonts w:ascii="Cambria Math" w:hAnsi="Cambria Math"/>
                          <w:sz w:val="22"/>
                        </w:rPr>
                        <m:t>W, H</m:t>
                      </m:r>
                    </m:e>
                  </m:d>
                  <m:r>
                    <w:rPr>
                      <w:rFonts w:ascii="Cambria Math" w:hAnsi="Cambria Math"/>
                      <w:sz w:val="22"/>
                    </w:rPr>
                    <m:t>&gt;8</m:t>
                  </m:r>
                </m:e>
              </m:mr>
            </m:m>
          </m:e>
        </m:d>
      </m:oMath>
      <w:r w:rsidR="00D915AD" w:rsidRPr="007D65AA">
        <w:rPr>
          <w:sz w:val="22"/>
          <w:szCs w:val="22"/>
          <w:lang w:val="en-CA"/>
        </w:rPr>
        <w:tab/>
      </w:r>
      <w:r w:rsidR="00D915AD">
        <w:rPr>
          <w:sz w:val="22"/>
          <w:szCs w:val="22"/>
          <w:lang w:val="en-CA"/>
        </w:rPr>
        <w:tab/>
      </w:r>
      <w:r w:rsidR="00D915AD">
        <w:rPr>
          <w:sz w:val="22"/>
          <w:szCs w:val="22"/>
          <w:lang w:val="en-CA"/>
        </w:rPr>
        <w:tab/>
      </w:r>
      <w:r w:rsidR="00D915AD">
        <w:rPr>
          <w:sz w:val="22"/>
          <w:szCs w:val="22"/>
          <w:lang w:val="en-CA"/>
        </w:rPr>
        <w:tab/>
      </w:r>
      <w:r w:rsidR="00D915AD">
        <w:rPr>
          <w:sz w:val="22"/>
          <w:szCs w:val="22"/>
          <w:lang w:val="en-CA"/>
        </w:rPr>
        <w:tab/>
      </w:r>
      <w:r w:rsidR="00D915AD" w:rsidRPr="005330A7">
        <w:rPr>
          <w:sz w:val="22"/>
          <w:szCs w:val="22"/>
          <w:lang w:val="en-CA"/>
        </w:rPr>
        <w:t>(</w:t>
      </w:r>
      <w:r w:rsidR="00D915AD" w:rsidRPr="005330A7">
        <w:rPr>
          <w:rFonts w:eastAsia="Malgun Gothic" w:hint="eastAsia"/>
          <w:sz w:val="22"/>
          <w:szCs w:val="22"/>
          <w:lang w:val="en-CA" w:eastAsia="ko-KR"/>
        </w:rPr>
        <w:t>3</w:t>
      </w:r>
      <w:r w:rsidR="00D915AD" w:rsidRPr="005330A7">
        <w:rPr>
          <w:rFonts w:eastAsia="Malgun Gothic"/>
          <w:sz w:val="22"/>
          <w:szCs w:val="22"/>
          <w:lang w:val="en-CA" w:eastAsia="ko-KR"/>
        </w:rPr>
        <w:t>-</w:t>
      </w:r>
      <w:r w:rsidR="00D915AD" w:rsidRPr="000F2223">
        <w:rPr>
          <w:noProof/>
          <w:sz w:val="22"/>
          <w:szCs w:val="22"/>
          <w:lang w:val="en-CA"/>
        </w:rPr>
        <w:fldChar w:fldCharType="begin"/>
      </w:r>
      <w:r w:rsidR="00D915AD" w:rsidRPr="005330A7">
        <w:rPr>
          <w:noProof/>
          <w:sz w:val="22"/>
          <w:szCs w:val="22"/>
          <w:lang w:val="en-CA"/>
        </w:rPr>
        <w:instrText xml:space="preserve"> SEQ Eq \* MERGEFORMAT </w:instrText>
      </w:r>
      <w:r w:rsidR="00D915AD" w:rsidRPr="000F2223">
        <w:rPr>
          <w:noProof/>
          <w:sz w:val="22"/>
          <w:szCs w:val="22"/>
          <w:lang w:val="en-CA"/>
        </w:rPr>
        <w:fldChar w:fldCharType="separate"/>
      </w:r>
      <w:r w:rsidR="003A61E2">
        <w:rPr>
          <w:noProof/>
          <w:sz w:val="22"/>
          <w:szCs w:val="22"/>
          <w:lang w:val="en-CA"/>
        </w:rPr>
        <w:t>11</w:t>
      </w:r>
      <w:r w:rsidR="00D915AD" w:rsidRPr="000F2223">
        <w:rPr>
          <w:noProof/>
          <w:sz w:val="22"/>
          <w:szCs w:val="22"/>
          <w:lang w:val="en-CA"/>
        </w:rPr>
        <w:fldChar w:fldCharType="end"/>
      </w:r>
      <w:r w:rsidR="00D915AD" w:rsidRPr="005330A7">
        <w:rPr>
          <w:sz w:val="22"/>
          <w:szCs w:val="22"/>
          <w:lang w:val="en-CA"/>
        </w:rPr>
        <w:t>)</w:t>
      </w:r>
    </w:p>
    <w:p w14:paraId="133A1A15" w14:textId="77777777" w:rsidR="003573DD" w:rsidRPr="003573DD" w:rsidRDefault="003573DD" w:rsidP="00CA7357">
      <w:r w:rsidRPr="003573DD">
        <w:t xml:space="preserve">The reduced prediction signal </w:t>
      </w:r>
      <m:oMath>
        <m:sSub>
          <m:sSubPr>
            <m:ctrlPr>
              <w:rPr>
                <w:rFonts w:ascii="Cambria Math" w:hAnsi="Cambria Math"/>
                <w:i/>
              </w:rPr>
            </m:ctrlPr>
          </m:sSubPr>
          <m:e>
            <m:r>
              <w:rPr>
                <w:rFonts w:ascii="Cambria Math" w:hAnsi="Cambria Math"/>
              </w:rPr>
              <m:t>pred</m:t>
            </m:r>
          </m:e>
          <m:sub>
            <m:r>
              <w:rPr>
                <w:rFonts w:ascii="Cambria Math" w:hAnsi="Cambria Math"/>
              </w:rPr>
              <m:t>red</m:t>
            </m:r>
          </m:sub>
        </m:sSub>
        <m:r>
          <w:rPr>
            <w:rFonts w:ascii="Cambria Math" w:hAnsi="Cambria Math"/>
          </w:rPr>
          <m:t xml:space="preserve"> </m:t>
        </m:r>
      </m:oMath>
      <w:r w:rsidRPr="003573DD">
        <w:t>is computed by calculating a matrix vector product and adding an offset:</w:t>
      </w:r>
    </w:p>
    <w:p w14:paraId="3707433D" w14:textId="77777777" w:rsidR="003573DD" w:rsidRPr="00243379" w:rsidRDefault="00F25D20" w:rsidP="00CD45EA">
      <w:pPr>
        <w:pStyle w:val="ListParagraph"/>
        <w:spacing w:before="136"/>
        <w:ind w:left="432"/>
        <w:jc w:val="center"/>
        <w:rPr>
          <w:sz w:val="22"/>
        </w:rPr>
      </w:pPr>
      <m:oMath>
        <m:sSub>
          <m:sSubPr>
            <m:ctrlPr>
              <w:rPr>
                <w:rFonts w:ascii="Cambria Math" w:hAnsi="Cambria Math"/>
                <w:i/>
                <w:sz w:val="22"/>
              </w:rPr>
            </m:ctrlPr>
          </m:sSubPr>
          <m:e>
            <m:r>
              <w:rPr>
                <w:rFonts w:ascii="Cambria Math" w:hAnsi="Cambria Math"/>
                <w:sz w:val="22"/>
              </w:rPr>
              <m:t>pred</m:t>
            </m:r>
          </m:e>
          <m:sub>
            <m:r>
              <w:rPr>
                <w:rFonts w:ascii="Cambria Math" w:hAnsi="Cambria Math"/>
                <w:sz w:val="22"/>
              </w:rPr>
              <m:t>red</m:t>
            </m:r>
          </m:sub>
        </m:sSub>
        <m:r>
          <w:rPr>
            <w:rFonts w:ascii="Cambria Math" w:hAnsi="Cambria Math"/>
            <w:sz w:val="22"/>
          </w:rPr>
          <m:t>=A∙</m:t>
        </m:r>
        <m:sSub>
          <m:sSubPr>
            <m:ctrlPr>
              <w:rPr>
                <w:rFonts w:ascii="Cambria Math" w:hAnsi="Cambria Math"/>
                <w:i/>
                <w:sz w:val="22"/>
              </w:rPr>
            </m:ctrlPr>
          </m:sSubPr>
          <m:e>
            <m:r>
              <w:rPr>
                <w:rFonts w:ascii="Cambria Math" w:hAnsi="Cambria Math"/>
                <w:sz w:val="22"/>
              </w:rPr>
              <m:t>bdry</m:t>
            </m:r>
          </m:e>
          <m:sub>
            <m:r>
              <w:rPr>
                <w:rFonts w:ascii="Cambria Math" w:hAnsi="Cambria Math"/>
                <w:sz w:val="22"/>
              </w:rPr>
              <m:t>red</m:t>
            </m:r>
          </m:sub>
        </m:sSub>
        <m:r>
          <w:rPr>
            <w:rFonts w:ascii="Cambria Math" w:hAnsi="Cambria Math"/>
            <w:sz w:val="22"/>
          </w:rPr>
          <m:t>+b</m:t>
        </m:r>
      </m:oMath>
      <w:r w:rsidR="003573DD" w:rsidRPr="00243379">
        <w:rPr>
          <w:sz w:val="22"/>
        </w:rPr>
        <w:t>.</w:t>
      </w:r>
    </w:p>
    <w:p w14:paraId="2CAB4A10" w14:textId="77777777" w:rsidR="003573DD" w:rsidRDefault="003573DD" w:rsidP="00CA7357">
      <w:pPr>
        <w:jc w:val="both"/>
      </w:pPr>
      <w:r>
        <w:t xml:space="preserve">Here, </w:t>
      </w:r>
      <m:oMath>
        <m:r>
          <w:rPr>
            <w:rFonts w:ascii="Cambria Math" w:hAnsi="Cambria Math"/>
          </w:rPr>
          <m:t>A</m:t>
        </m:r>
      </m:oMath>
      <w:r>
        <w:t xml:space="preserve"> is a matrix that has </w:t>
      </w:r>
      <m:oMath>
        <m:sSub>
          <m:sSubPr>
            <m:ctrlPr>
              <w:rPr>
                <w:rFonts w:ascii="Cambria Math" w:hAnsi="Cambria Math"/>
                <w:i/>
              </w:rPr>
            </m:ctrlPr>
          </m:sSubPr>
          <m:e>
            <m:r>
              <w:rPr>
                <w:rFonts w:ascii="Cambria Math" w:hAnsi="Cambria Math"/>
              </w:rPr>
              <m:t>W</m:t>
            </m:r>
          </m:e>
          <m:sub>
            <m:r>
              <w:rPr>
                <w:rFonts w:ascii="Cambria Math" w:hAnsi="Cambria Math"/>
              </w:rPr>
              <m:t>red</m:t>
            </m:r>
          </m:sub>
        </m:sSub>
        <m:r>
          <w:rPr>
            <w:rFonts w:ascii="Cambria Math" w:hAnsi="Cambria Math"/>
          </w:rPr>
          <m:t>⋅</m:t>
        </m:r>
        <m:sSub>
          <m:sSubPr>
            <m:ctrlPr>
              <w:rPr>
                <w:rFonts w:ascii="Cambria Math" w:hAnsi="Cambria Math"/>
                <w:i/>
              </w:rPr>
            </m:ctrlPr>
          </m:sSubPr>
          <m:e>
            <m:r>
              <w:rPr>
                <w:rFonts w:ascii="Cambria Math" w:hAnsi="Cambria Math"/>
              </w:rPr>
              <m:t xml:space="preserve"> H</m:t>
            </m:r>
          </m:e>
          <m:sub>
            <m:r>
              <w:rPr>
                <w:rFonts w:ascii="Cambria Math" w:hAnsi="Cambria Math"/>
              </w:rPr>
              <m:t>red</m:t>
            </m:r>
          </m:sub>
        </m:sSub>
      </m:oMath>
      <w:r>
        <w:t xml:space="preserve"> rows and 4 columns if </w:t>
      </w:r>
      <m:oMath>
        <m:r>
          <w:rPr>
            <w:rFonts w:ascii="Cambria Math" w:hAnsi="Cambria Math"/>
          </w:rPr>
          <m:t>W=H=4</m:t>
        </m:r>
      </m:oMath>
      <w:r>
        <w:t xml:space="preserve"> and 8 columns in all other cases. </w:t>
      </w:r>
      <m:oMath>
        <m:r>
          <w:rPr>
            <w:rFonts w:ascii="Cambria Math" w:hAnsi="Cambria Math"/>
          </w:rPr>
          <m:t>b</m:t>
        </m:r>
      </m:oMath>
      <w:r>
        <w:t xml:space="preserve"> is a vector of size </w:t>
      </w:r>
      <m:oMath>
        <m:sSub>
          <m:sSubPr>
            <m:ctrlPr>
              <w:rPr>
                <w:rFonts w:ascii="Cambria Math" w:hAnsi="Cambria Math"/>
                <w:i/>
              </w:rPr>
            </m:ctrlPr>
          </m:sSubPr>
          <m:e>
            <m:r>
              <w:rPr>
                <w:rFonts w:ascii="Cambria Math" w:hAnsi="Cambria Math"/>
              </w:rPr>
              <m:t>W</m:t>
            </m:r>
          </m:e>
          <m:sub>
            <m:r>
              <w:rPr>
                <w:rFonts w:ascii="Cambria Math" w:hAnsi="Cambria Math"/>
              </w:rPr>
              <m:t>red</m:t>
            </m:r>
          </m:sub>
        </m:sSub>
        <m:r>
          <w:rPr>
            <w:rFonts w:ascii="Cambria Math" w:hAnsi="Cambria Math"/>
          </w:rPr>
          <m:t>⋅</m:t>
        </m:r>
        <m:sSub>
          <m:sSubPr>
            <m:ctrlPr>
              <w:rPr>
                <w:rFonts w:ascii="Cambria Math" w:hAnsi="Cambria Math"/>
                <w:i/>
              </w:rPr>
            </m:ctrlPr>
          </m:sSubPr>
          <m:e>
            <m:r>
              <w:rPr>
                <w:rFonts w:ascii="Cambria Math" w:hAnsi="Cambria Math"/>
              </w:rPr>
              <m:t xml:space="preserve"> H</m:t>
            </m:r>
          </m:e>
          <m:sub>
            <m:r>
              <w:rPr>
                <w:rFonts w:ascii="Cambria Math" w:hAnsi="Cambria Math"/>
              </w:rPr>
              <m:t>red</m:t>
            </m:r>
          </m:sub>
        </m:sSub>
      </m:oMath>
      <w:r>
        <w:t>.</w:t>
      </w:r>
      <w:r>
        <w:rPr>
          <w:rFonts w:hint="eastAsia"/>
          <w:lang w:eastAsia="ko-KR"/>
        </w:rPr>
        <w:t xml:space="preserve"> </w:t>
      </w:r>
      <w:r>
        <w:t xml:space="preserve">The matrix </w:t>
      </w:r>
      <m:oMath>
        <m:r>
          <w:rPr>
            <w:rFonts w:ascii="Cambria Math" w:hAnsi="Cambria Math"/>
          </w:rPr>
          <m:t>A</m:t>
        </m:r>
      </m:oMath>
      <w:r>
        <w:t xml:space="preserve"> and the </w:t>
      </w:r>
      <w:r>
        <w:rPr>
          <w:rFonts w:hint="eastAsia"/>
          <w:lang w:eastAsia="ko-KR"/>
        </w:rPr>
        <w:t xml:space="preserve">offset </w:t>
      </w:r>
      <w:r>
        <w:t xml:space="preserve">vector </w:t>
      </w:r>
      <m:oMath>
        <m:r>
          <w:rPr>
            <w:rFonts w:ascii="Cambria Math" w:hAnsi="Cambria Math"/>
          </w:rPr>
          <m:t>b</m:t>
        </m:r>
      </m:oMath>
      <w:r>
        <w:t xml:space="preserve"> are taken from one of the sets </w:t>
      </w:r>
      <m:oMath>
        <m:sSub>
          <m:sSubPr>
            <m:ctrlPr>
              <w:rPr>
                <w:rFonts w:ascii="Cambria Math" w:hAnsi="Cambria Math"/>
                <w:i/>
                <w:lang w:val="en-CA"/>
              </w:rPr>
            </m:ctrlPr>
          </m:sSubPr>
          <m:e>
            <m:r>
              <w:rPr>
                <w:rFonts w:ascii="Cambria Math" w:hAnsi="Cambria Math"/>
                <w:lang w:val="en-CA"/>
              </w:rPr>
              <m:t>S</m:t>
            </m:r>
          </m:e>
          <m:sub>
            <m:r>
              <w:rPr>
                <w:rFonts w:ascii="Cambria Math" w:hAnsi="Cambria Math"/>
                <w:lang w:val="en-CA"/>
              </w:rPr>
              <m:t>0</m:t>
            </m:r>
          </m:sub>
        </m:sSub>
      </m:oMath>
      <w:r>
        <w:rPr>
          <w:lang w:val="en-CA"/>
        </w:rPr>
        <w:t xml:space="preserve">, </w:t>
      </w:r>
      <m:oMath>
        <m:sSub>
          <m:sSubPr>
            <m:ctrlPr>
              <w:rPr>
                <w:rFonts w:ascii="Cambria Math" w:hAnsi="Cambria Math"/>
                <w:i/>
                <w:lang w:val="en-CA"/>
              </w:rPr>
            </m:ctrlPr>
          </m:sSubPr>
          <m:e>
            <m:r>
              <w:rPr>
                <w:rFonts w:ascii="Cambria Math" w:hAnsi="Cambria Math"/>
                <w:lang w:val="en-CA"/>
              </w:rPr>
              <m:t>S</m:t>
            </m:r>
          </m:e>
          <m:sub>
            <m:r>
              <w:rPr>
                <w:rFonts w:ascii="Cambria Math" w:hAnsi="Cambria Math"/>
                <w:lang w:val="en-CA"/>
              </w:rPr>
              <m:t>1</m:t>
            </m:r>
          </m:sub>
        </m:sSub>
      </m:oMath>
      <w:r>
        <w:rPr>
          <w:lang w:val="en-CA"/>
        </w:rPr>
        <w:t xml:space="preserve">, </w:t>
      </w:r>
      <m:oMath>
        <m:sSub>
          <m:sSubPr>
            <m:ctrlPr>
              <w:rPr>
                <w:rFonts w:ascii="Cambria Math" w:hAnsi="Cambria Math"/>
                <w:i/>
                <w:lang w:val="en-CA"/>
              </w:rPr>
            </m:ctrlPr>
          </m:sSubPr>
          <m:e>
            <m:r>
              <w:rPr>
                <w:rFonts w:ascii="Cambria Math" w:hAnsi="Cambria Math"/>
                <w:lang w:val="en-CA"/>
              </w:rPr>
              <m:t>S</m:t>
            </m:r>
          </m:e>
          <m:sub>
            <m:r>
              <w:rPr>
                <w:rFonts w:ascii="Cambria Math" w:hAnsi="Cambria Math"/>
                <w:lang w:val="en-CA"/>
              </w:rPr>
              <m:t>2.</m:t>
            </m:r>
          </m:sub>
        </m:sSub>
      </m:oMath>
      <w:r>
        <w:rPr>
          <w:rFonts w:hint="eastAsia"/>
          <w:lang w:val="en-CA" w:eastAsia="ko-KR"/>
        </w:rPr>
        <w:t xml:space="preserve"> </w:t>
      </w:r>
      <w:r>
        <w:t xml:space="preserve">One defines an index </w:t>
      </w:r>
      <m:oMath>
        <m:r>
          <w:rPr>
            <w:rFonts w:ascii="Cambria Math" w:hAnsi="Cambria Math"/>
          </w:rPr>
          <m:t>idx=idx</m:t>
        </m:r>
        <m:d>
          <m:dPr>
            <m:ctrlPr>
              <w:rPr>
                <w:rFonts w:ascii="Cambria Math" w:hAnsi="Cambria Math"/>
                <w:i/>
              </w:rPr>
            </m:ctrlPr>
          </m:dPr>
          <m:e>
            <m:r>
              <w:rPr>
                <w:rFonts w:ascii="Cambria Math" w:hAnsi="Cambria Math"/>
              </w:rPr>
              <m:t>W,H</m:t>
            </m:r>
          </m:e>
        </m:d>
      </m:oMath>
      <w:r>
        <w:t xml:space="preserve"> as follows:</w:t>
      </w:r>
    </w:p>
    <w:p w14:paraId="1D36D421" w14:textId="68C695BE" w:rsidR="00795046" w:rsidRDefault="00695F64" w:rsidP="00CA7357">
      <w:pPr>
        <w:jc w:val="right"/>
        <w:rPr>
          <w:rFonts w:eastAsiaTheme="minorEastAsia"/>
          <w:szCs w:val="22"/>
          <w:lang w:val="en-CA" w:eastAsia="ko-KR"/>
        </w:rPr>
      </w:pPr>
      <m:oMath>
        <m:r>
          <w:rPr>
            <w:rFonts w:ascii="Cambria Math" w:hAnsi="Cambria Math"/>
          </w:rPr>
          <m:t>idx</m:t>
        </m:r>
        <m:d>
          <m:dPr>
            <m:ctrlPr>
              <w:rPr>
                <w:rFonts w:ascii="Cambria Math" w:hAnsi="Cambria Math"/>
                <w:i/>
              </w:rPr>
            </m:ctrlPr>
          </m:dPr>
          <m:e>
            <m:r>
              <w:rPr>
                <w:rFonts w:ascii="Cambria Math" w:hAnsi="Cambria Math"/>
              </w:rPr>
              <m:t>W,H</m:t>
            </m:r>
          </m:e>
        </m:d>
        <m:r>
          <w:rPr>
            <w:rFonts w:ascii="Cambria Math" w:hAnsi="Cambria Math"/>
          </w:rPr>
          <m:t>=</m:t>
        </m:r>
        <m:d>
          <m:dPr>
            <m:begChr m:val="{"/>
            <m:endChr m:val=""/>
            <m:ctrlPr>
              <w:rPr>
                <w:rFonts w:ascii="Cambria Math" w:hAnsi="Cambria Math"/>
                <w:i/>
              </w:rPr>
            </m:ctrlPr>
          </m:dPr>
          <m:e>
            <m:m>
              <m:mPr>
                <m:mcs>
                  <m:mc>
                    <m:mcPr>
                      <m:count m:val="1"/>
                      <m:mcJc m:val="center"/>
                    </m:mcPr>
                  </m:mc>
                  <m:mc>
                    <m:mcPr>
                      <m:count m:val="1"/>
                      <m:mcJc m:val="left"/>
                    </m:mcPr>
                  </m:mc>
                </m:mcs>
                <m:ctrlPr>
                  <w:rPr>
                    <w:rFonts w:ascii="Cambria Math" w:hAnsi="Cambria Math"/>
                    <w:i/>
                  </w:rPr>
                </m:ctrlPr>
              </m:mPr>
              <m:mr>
                <m:e>
                  <m:r>
                    <w:rPr>
                      <w:rFonts w:ascii="Cambria Math" w:hAnsi="Cambria Math"/>
                    </w:rPr>
                    <m:t>0</m:t>
                  </m:r>
                </m:e>
                <m:e>
                  <m:r>
                    <m:rPr>
                      <m:nor/>
                    </m:rPr>
                    <w:rPr>
                      <w:rFonts w:ascii="Cambria Math" w:hAnsi="Cambria Math"/>
                      <w:i/>
                    </w:rPr>
                    <m:t xml:space="preserve">for </m:t>
                  </m:r>
                  <m:r>
                    <w:rPr>
                      <w:rFonts w:ascii="Cambria Math" w:hAnsi="Cambria Math"/>
                    </w:rPr>
                    <m:t>W=H=4</m:t>
                  </m:r>
                </m:e>
              </m:mr>
              <m:mr>
                <m:e>
                  <m:r>
                    <w:rPr>
                      <w:rFonts w:ascii="Cambria Math" w:hAnsi="Cambria Math"/>
                    </w:rPr>
                    <m:t>1</m:t>
                  </m:r>
                </m:e>
                <m:e>
                  <m:r>
                    <m:rPr>
                      <m:nor/>
                    </m:rPr>
                    <w:rPr>
                      <w:rFonts w:ascii="Cambria Math" w:hAnsi="Cambria Math"/>
                      <w:i/>
                    </w:rPr>
                    <m:t xml:space="preserve">for </m:t>
                  </m:r>
                  <m:r>
                    <w:rPr>
                      <w:rFonts w:ascii="Cambria Math" w:hAnsi="Cambria Math"/>
                    </w:rPr>
                    <m:t>max</m:t>
                  </m:r>
                  <m:d>
                    <m:dPr>
                      <m:ctrlPr>
                        <w:rPr>
                          <w:rFonts w:ascii="Cambria Math" w:hAnsi="Cambria Math"/>
                          <w:i/>
                        </w:rPr>
                      </m:ctrlPr>
                    </m:dPr>
                    <m:e>
                      <m:r>
                        <w:rPr>
                          <w:rFonts w:ascii="Cambria Math" w:hAnsi="Cambria Math"/>
                        </w:rPr>
                        <m:t>W,H</m:t>
                      </m:r>
                    </m:e>
                  </m:d>
                  <m:r>
                    <w:rPr>
                      <w:rFonts w:ascii="Cambria Math" w:hAnsi="Cambria Math"/>
                    </w:rPr>
                    <m:t>=8</m:t>
                  </m:r>
                </m:e>
              </m:mr>
              <m:mr>
                <m:e>
                  <m:r>
                    <w:rPr>
                      <w:rFonts w:ascii="Cambria Math" w:hAnsi="Cambria Math"/>
                    </w:rPr>
                    <m:t>2</m:t>
                  </m:r>
                </m:e>
                <m:e>
                  <m:r>
                    <m:rPr>
                      <m:nor/>
                    </m:rPr>
                    <w:rPr>
                      <w:rFonts w:ascii="Cambria Math" w:hAnsi="Cambria Math"/>
                      <w:i/>
                    </w:rPr>
                    <m:t>for</m:t>
                  </m:r>
                  <m:func>
                    <m:funcPr>
                      <m:ctrlPr>
                        <w:rPr>
                          <w:rFonts w:ascii="Cambria Math" w:hAnsi="Cambria Math"/>
                          <w:i/>
                        </w:rPr>
                      </m:ctrlPr>
                    </m:funcPr>
                    <m:fName>
                      <m:r>
                        <w:rPr>
                          <w:rFonts w:ascii="Cambria Math" w:hAnsi="Cambria Math"/>
                        </w:rPr>
                        <m:t>max</m:t>
                      </m:r>
                    </m:fName>
                    <m:e>
                      <m:d>
                        <m:dPr>
                          <m:ctrlPr>
                            <w:rPr>
                              <w:rFonts w:ascii="Cambria Math" w:hAnsi="Cambria Math"/>
                              <w:i/>
                            </w:rPr>
                          </m:ctrlPr>
                        </m:dPr>
                        <m:e>
                          <m:r>
                            <w:rPr>
                              <w:rFonts w:ascii="Cambria Math" w:hAnsi="Cambria Math"/>
                            </w:rPr>
                            <m:t>W,H</m:t>
                          </m:r>
                        </m:e>
                      </m:d>
                    </m:e>
                  </m:func>
                  <m:r>
                    <w:rPr>
                      <w:rFonts w:ascii="Cambria Math" w:hAnsi="Cambria Math"/>
                    </w:rPr>
                    <m:t>&gt;8.</m:t>
                  </m:r>
                </m:e>
              </m:mr>
            </m:m>
          </m:e>
        </m:d>
      </m:oMath>
      <w:r w:rsidR="00D915AD" w:rsidRPr="007D65AA">
        <w:rPr>
          <w:szCs w:val="22"/>
          <w:lang w:val="en-CA"/>
        </w:rPr>
        <w:tab/>
      </w:r>
      <w:r w:rsidR="00D915AD">
        <w:rPr>
          <w:szCs w:val="22"/>
          <w:lang w:val="en-CA"/>
        </w:rPr>
        <w:tab/>
      </w:r>
      <w:r w:rsidR="00D915AD">
        <w:rPr>
          <w:szCs w:val="22"/>
          <w:lang w:val="en-CA"/>
        </w:rPr>
        <w:tab/>
      </w:r>
      <w:r w:rsidR="00D915AD">
        <w:rPr>
          <w:szCs w:val="22"/>
          <w:lang w:val="en-CA"/>
        </w:rPr>
        <w:tab/>
      </w:r>
      <w:r w:rsidR="00D915AD">
        <w:rPr>
          <w:szCs w:val="22"/>
          <w:lang w:val="en-CA"/>
        </w:rPr>
        <w:tab/>
      </w:r>
      <w:r w:rsidR="00D915AD" w:rsidRPr="005330A7">
        <w:rPr>
          <w:szCs w:val="22"/>
          <w:lang w:val="en-CA"/>
        </w:rPr>
        <w:t>(</w:t>
      </w:r>
      <w:r w:rsidR="00D915AD" w:rsidRPr="005330A7">
        <w:rPr>
          <w:rFonts w:eastAsia="Malgun Gothic" w:hint="eastAsia"/>
          <w:szCs w:val="22"/>
          <w:lang w:val="en-CA" w:eastAsia="ko-KR"/>
        </w:rPr>
        <w:t>3</w:t>
      </w:r>
      <w:r w:rsidR="00D915AD" w:rsidRPr="005330A7">
        <w:rPr>
          <w:rFonts w:eastAsia="Malgun Gothic"/>
          <w:szCs w:val="22"/>
          <w:lang w:val="en-CA" w:eastAsia="ko-KR"/>
        </w:rPr>
        <w:t>-</w:t>
      </w:r>
      <w:r w:rsidR="00D915AD" w:rsidRPr="000F2223">
        <w:rPr>
          <w:noProof/>
          <w:szCs w:val="22"/>
          <w:lang w:val="en-CA"/>
        </w:rPr>
        <w:fldChar w:fldCharType="begin"/>
      </w:r>
      <w:r w:rsidR="00D915AD" w:rsidRPr="005330A7">
        <w:rPr>
          <w:noProof/>
          <w:szCs w:val="22"/>
          <w:lang w:val="en-CA"/>
        </w:rPr>
        <w:instrText xml:space="preserve"> SEQ Eq \* MERGEFORMAT </w:instrText>
      </w:r>
      <w:r w:rsidR="00D915AD" w:rsidRPr="000F2223">
        <w:rPr>
          <w:noProof/>
          <w:szCs w:val="22"/>
          <w:lang w:val="en-CA"/>
        </w:rPr>
        <w:fldChar w:fldCharType="separate"/>
      </w:r>
      <w:r w:rsidR="003A61E2">
        <w:rPr>
          <w:noProof/>
          <w:szCs w:val="22"/>
          <w:lang w:val="en-CA"/>
        </w:rPr>
        <w:t>12</w:t>
      </w:r>
      <w:r w:rsidR="00D915AD" w:rsidRPr="000F2223">
        <w:rPr>
          <w:noProof/>
          <w:szCs w:val="22"/>
          <w:lang w:val="en-CA"/>
        </w:rPr>
        <w:fldChar w:fldCharType="end"/>
      </w:r>
      <w:r w:rsidR="00D915AD" w:rsidRPr="005330A7">
        <w:rPr>
          <w:szCs w:val="22"/>
          <w:lang w:val="en-CA"/>
        </w:rPr>
        <w:t>)</w:t>
      </w:r>
    </w:p>
    <w:p w14:paraId="5806238C" w14:textId="748435A7" w:rsidR="00B156A4" w:rsidRPr="009C08AD" w:rsidRDefault="00B156A4" w:rsidP="00D5520A">
      <w:pPr>
        <w:jc w:val="both"/>
        <w:rPr>
          <w:rFonts w:eastAsiaTheme="minorEastAsia"/>
          <w:lang w:eastAsia="ko-KR"/>
        </w:rPr>
      </w:pPr>
      <w:r w:rsidRPr="009C08AD">
        <w:rPr>
          <w:rFonts w:eastAsiaTheme="minorEastAsia"/>
          <w:lang w:eastAsia="ko-KR"/>
        </w:rPr>
        <w:t>Here, each coefficient of the matrix A is represented with 8 bit precision.</w:t>
      </w:r>
      <w:r w:rsidR="008F7559" w:rsidRPr="002049F2">
        <w:rPr>
          <w:lang w:val="en-CA"/>
        </w:rPr>
        <w:t xml:space="preserve"> </w:t>
      </w:r>
      <w:r w:rsidR="008F7559">
        <w:rPr>
          <w:lang w:val="en-CA"/>
        </w:rPr>
        <w:t xml:space="preserve">The set </w:t>
      </w:r>
      <m:oMath>
        <m:sSub>
          <m:sSubPr>
            <m:ctrlPr>
              <w:rPr>
                <w:rFonts w:ascii="Cambria Math" w:hAnsi="Cambria Math"/>
                <w:i/>
                <w:lang w:val="en-CA"/>
              </w:rPr>
            </m:ctrlPr>
          </m:sSubPr>
          <m:e>
            <m:r>
              <w:rPr>
                <w:rFonts w:ascii="Cambria Math" w:hAnsi="Cambria Math"/>
                <w:lang w:val="en-CA"/>
              </w:rPr>
              <m:t>S</m:t>
            </m:r>
          </m:e>
          <m:sub>
            <m:r>
              <w:rPr>
                <w:rFonts w:ascii="Cambria Math" w:hAnsi="Cambria Math"/>
                <w:lang w:val="en-CA"/>
              </w:rPr>
              <m:t>0</m:t>
            </m:r>
          </m:sub>
        </m:sSub>
      </m:oMath>
      <w:r w:rsidR="008F7559">
        <w:rPr>
          <w:lang w:val="en-CA"/>
        </w:rPr>
        <w:t xml:space="preserve"> consists of </w:t>
      </w:r>
      <w:r w:rsidR="008F7559">
        <w:rPr>
          <w:rFonts w:eastAsiaTheme="minorEastAsia" w:hint="eastAsia"/>
          <w:lang w:val="en-CA" w:eastAsia="ko-KR"/>
        </w:rPr>
        <w:t>16</w:t>
      </w:r>
      <w:r w:rsidR="008F7559">
        <w:rPr>
          <w:lang w:val="en-CA"/>
        </w:rPr>
        <w:t xml:space="preserve"> matrices </w:t>
      </w:r>
      <m:oMath>
        <m:sSubSup>
          <m:sSubSupPr>
            <m:ctrlPr>
              <w:rPr>
                <w:rFonts w:ascii="Cambria Math" w:hAnsi="Cambria Math"/>
                <w:i/>
                <w:lang w:val="en-CA"/>
              </w:rPr>
            </m:ctrlPr>
          </m:sSubSupPr>
          <m:e>
            <m:r>
              <w:rPr>
                <w:rFonts w:ascii="Cambria Math" w:hAnsi="Cambria Math"/>
                <w:lang w:val="en-CA"/>
              </w:rPr>
              <m:t>A</m:t>
            </m:r>
          </m:e>
          <m:sub>
            <m:r>
              <w:rPr>
                <w:rFonts w:ascii="Cambria Math" w:hAnsi="Cambria Math"/>
                <w:lang w:val="en-CA"/>
              </w:rPr>
              <m:t>0</m:t>
            </m:r>
          </m:sub>
          <m:sup>
            <m:r>
              <w:rPr>
                <w:rFonts w:ascii="Cambria Math" w:hAnsi="Cambria Math"/>
                <w:lang w:val="en-CA"/>
              </w:rPr>
              <m:t>i</m:t>
            </m:r>
          </m:sup>
        </m:sSubSup>
        <m:r>
          <w:rPr>
            <w:rFonts w:ascii="Cambria Math" w:hAnsi="Cambria Math"/>
            <w:lang w:val="en-CA"/>
          </w:rPr>
          <m:t>, i∈{0, …, 15}</m:t>
        </m:r>
      </m:oMath>
      <w:r w:rsidR="008F7559">
        <w:rPr>
          <w:lang w:val="en-CA"/>
        </w:rPr>
        <w:t xml:space="preserve"> each of which has 16 rows</w:t>
      </w:r>
      <w:r w:rsidR="008F7559" w:rsidRPr="002049F2">
        <w:rPr>
          <w:lang w:val="en-CA"/>
        </w:rPr>
        <w:t xml:space="preserve"> and </w:t>
      </w:r>
      <w:r w:rsidR="008F7559">
        <w:rPr>
          <w:lang w:val="en-CA"/>
        </w:rPr>
        <w:t>4 columns and 1</w:t>
      </w:r>
      <w:r w:rsidR="008F7559">
        <w:rPr>
          <w:rFonts w:eastAsiaTheme="minorEastAsia" w:hint="eastAsia"/>
          <w:lang w:val="en-CA" w:eastAsia="ko-KR"/>
        </w:rPr>
        <w:t>6</w:t>
      </w:r>
      <w:r w:rsidR="008F7559" w:rsidRPr="002049F2">
        <w:rPr>
          <w:lang w:val="en-CA"/>
        </w:rPr>
        <w:t xml:space="preserve"> offset </w:t>
      </w:r>
      <w:r w:rsidR="008F7559">
        <w:rPr>
          <w:lang w:val="en-CA"/>
        </w:rPr>
        <w:t xml:space="preserve">vectors </w:t>
      </w:r>
      <m:oMath>
        <m:sSubSup>
          <m:sSubSupPr>
            <m:ctrlPr>
              <w:rPr>
                <w:rFonts w:ascii="Cambria Math" w:hAnsi="Cambria Math"/>
                <w:i/>
                <w:lang w:val="en-CA"/>
              </w:rPr>
            </m:ctrlPr>
          </m:sSubSupPr>
          <m:e>
            <m:r>
              <w:rPr>
                <w:rFonts w:ascii="Cambria Math" w:hAnsi="Cambria Math"/>
                <w:lang w:val="en-CA"/>
              </w:rPr>
              <m:t>b</m:t>
            </m:r>
          </m:e>
          <m:sub>
            <m:r>
              <w:rPr>
                <w:rFonts w:ascii="Cambria Math" w:hAnsi="Cambria Math"/>
                <w:lang w:val="en-CA"/>
              </w:rPr>
              <m:t>0</m:t>
            </m:r>
          </m:sub>
          <m:sup>
            <m:r>
              <w:rPr>
                <w:rFonts w:ascii="Cambria Math" w:hAnsi="Cambria Math"/>
                <w:lang w:val="en-CA"/>
              </w:rPr>
              <m:t>i</m:t>
            </m:r>
          </m:sup>
        </m:sSubSup>
        <m:r>
          <w:rPr>
            <w:rFonts w:ascii="Cambria Math" w:hAnsi="Cambria Math"/>
            <w:lang w:val="en-CA"/>
          </w:rPr>
          <m:t>, i∈{0, …, 16}</m:t>
        </m:r>
      </m:oMath>
      <w:r w:rsidR="008F7559">
        <w:rPr>
          <w:lang w:val="en-CA"/>
        </w:rPr>
        <w:t xml:space="preserve"> each of size 16. Matrices</w:t>
      </w:r>
      <w:r w:rsidR="008F7559" w:rsidRPr="002049F2">
        <w:rPr>
          <w:lang w:val="en-CA"/>
        </w:rPr>
        <w:t xml:space="preserve"> and offset </w:t>
      </w:r>
      <w:r w:rsidR="008F7559">
        <w:rPr>
          <w:lang w:val="en-CA"/>
        </w:rPr>
        <w:t>vectors of that set</w:t>
      </w:r>
      <w:r w:rsidR="008F7559" w:rsidRPr="002049F2">
        <w:rPr>
          <w:lang w:val="en-CA"/>
        </w:rPr>
        <w:t xml:space="preserve"> are </w:t>
      </w:r>
      <w:r w:rsidR="008F7559">
        <w:rPr>
          <w:lang w:val="en-CA"/>
        </w:rPr>
        <w:t xml:space="preserve">used for blocks of size </w:t>
      </w:r>
      <m:oMath>
        <m:r>
          <w:rPr>
            <w:rFonts w:ascii="Cambria Math" w:hAnsi="Cambria Math"/>
            <w:lang w:val="en-CA"/>
          </w:rPr>
          <m:t xml:space="preserve">4×4. </m:t>
        </m:r>
      </m:oMath>
      <w:r w:rsidR="008F7559">
        <w:rPr>
          <w:lang w:val="en-CA"/>
        </w:rPr>
        <w:t xml:space="preserve">The set </w:t>
      </w:r>
      <m:oMath>
        <m:sSub>
          <m:sSubPr>
            <m:ctrlPr>
              <w:rPr>
                <w:rFonts w:ascii="Cambria Math" w:hAnsi="Cambria Math"/>
                <w:i/>
                <w:lang w:val="en-CA"/>
              </w:rPr>
            </m:ctrlPr>
          </m:sSubPr>
          <m:e>
            <m:r>
              <w:rPr>
                <w:rFonts w:ascii="Cambria Math" w:hAnsi="Cambria Math"/>
                <w:lang w:val="en-CA"/>
              </w:rPr>
              <m:t>S</m:t>
            </m:r>
          </m:e>
          <m:sub>
            <m:r>
              <w:rPr>
                <w:rFonts w:ascii="Cambria Math" w:hAnsi="Cambria Math"/>
                <w:lang w:val="en-CA"/>
              </w:rPr>
              <m:t>1</m:t>
            </m:r>
          </m:sub>
        </m:sSub>
      </m:oMath>
      <w:r w:rsidR="008F7559">
        <w:rPr>
          <w:lang w:val="en-CA"/>
        </w:rPr>
        <w:t xml:space="preserve"> consists of </w:t>
      </w:r>
      <w:r w:rsidR="008F7559">
        <w:rPr>
          <w:rFonts w:eastAsiaTheme="minorEastAsia" w:hint="eastAsia"/>
          <w:lang w:val="en-CA" w:eastAsia="ko-KR"/>
        </w:rPr>
        <w:t>8</w:t>
      </w:r>
      <w:r w:rsidR="008F7559">
        <w:rPr>
          <w:lang w:val="en-CA"/>
        </w:rPr>
        <w:t xml:space="preserve"> matrices </w:t>
      </w:r>
      <m:oMath>
        <m:sSubSup>
          <m:sSubSupPr>
            <m:ctrlPr>
              <w:rPr>
                <w:rFonts w:ascii="Cambria Math" w:hAnsi="Cambria Math"/>
                <w:i/>
                <w:lang w:val="en-CA"/>
              </w:rPr>
            </m:ctrlPr>
          </m:sSubSupPr>
          <m:e>
            <m:r>
              <w:rPr>
                <w:rFonts w:ascii="Cambria Math" w:hAnsi="Cambria Math"/>
                <w:lang w:val="en-CA"/>
              </w:rPr>
              <m:t>A</m:t>
            </m:r>
          </m:e>
          <m:sub>
            <m:r>
              <w:rPr>
                <w:rFonts w:ascii="Cambria Math" w:hAnsi="Cambria Math"/>
                <w:lang w:val="en-CA"/>
              </w:rPr>
              <m:t>1</m:t>
            </m:r>
          </m:sub>
          <m:sup>
            <m:r>
              <w:rPr>
                <w:rFonts w:ascii="Cambria Math" w:hAnsi="Cambria Math"/>
                <w:lang w:val="en-CA"/>
              </w:rPr>
              <m:t>i</m:t>
            </m:r>
          </m:sup>
        </m:sSubSup>
        <m:r>
          <w:rPr>
            <w:rFonts w:ascii="Cambria Math" w:hAnsi="Cambria Math"/>
            <w:lang w:val="en-CA"/>
          </w:rPr>
          <m:t>, i∈{0, …, 7}</m:t>
        </m:r>
      </m:oMath>
      <w:r w:rsidR="008F7559">
        <w:rPr>
          <w:lang w:val="en-CA"/>
        </w:rPr>
        <w:t xml:space="preserve">, each of which has </w:t>
      </w:r>
      <m:oMath>
        <m:r>
          <w:rPr>
            <w:rFonts w:ascii="Cambria Math" w:hAnsi="Cambria Math"/>
            <w:lang w:val="en-CA"/>
          </w:rPr>
          <m:t>16</m:t>
        </m:r>
      </m:oMath>
      <w:r w:rsidR="008F7559">
        <w:rPr>
          <w:lang w:val="en-CA"/>
        </w:rPr>
        <w:t xml:space="preserve"> rows and 8 columns and </w:t>
      </w:r>
      <w:r w:rsidR="008F7559">
        <w:rPr>
          <w:rFonts w:eastAsiaTheme="minorEastAsia" w:hint="eastAsia"/>
          <w:lang w:val="en-CA" w:eastAsia="ko-KR"/>
        </w:rPr>
        <w:t>8</w:t>
      </w:r>
      <w:r w:rsidR="008F7559">
        <w:rPr>
          <w:lang w:val="en-CA"/>
        </w:rPr>
        <w:t xml:space="preserve"> offset vectors </w:t>
      </w:r>
      <m:oMath>
        <m:sSubSup>
          <m:sSubSupPr>
            <m:ctrlPr>
              <w:rPr>
                <w:rFonts w:ascii="Cambria Math" w:hAnsi="Cambria Math"/>
                <w:i/>
                <w:lang w:val="en-CA"/>
              </w:rPr>
            </m:ctrlPr>
          </m:sSubSupPr>
          <m:e>
            <m:r>
              <w:rPr>
                <w:rFonts w:ascii="Cambria Math" w:hAnsi="Cambria Math"/>
                <w:lang w:val="en-CA"/>
              </w:rPr>
              <m:t>b</m:t>
            </m:r>
          </m:e>
          <m:sub>
            <m:r>
              <w:rPr>
                <w:rFonts w:ascii="Cambria Math" w:hAnsi="Cambria Math"/>
                <w:lang w:val="en-CA"/>
              </w:rPr>
              <m:t>1</m:t>
            </m:r>
          </m:sub>
          <m:sup>
            <m:r>
              <w:rPr>
                <w:rFonts w:ascii="Cambria Math" w:hAnsi="Cambria Math"/>
                <w:lang w:val="en-CA"/>
              </w:rPr>
              <m:t>i</m:t>
            </m:r>
          </m:sup>
        </m:sSubSup>
        <m:r>
          <w:rPr>
            <w:rFonts w:ascii="Cambria Math" w:hAnsi="Cambria Math"/>
            <w:lang w:val="en-CA"/>
          </w:rPr>
          <m:t>, i∈{0, …, 7}</m:t>
        </m:r>
      </m:oMath>
      <w:r w:rsidR="008F7559">
        <w:rPr>
          <w:lang w:val="en-CA"/>
        </w:rPr>
        <w:t xml:space="preserve"> each of size 16. The set </w:t>
      </w:r>
      <m:oMath>
        <m:sSub>
          <m:sSubPr>
            <m:ctrlPr>
              <w:rPr>
                <w:rFonts w:ascii="Cambria Math" w:hAnsi="Cambria Math"/>
                <w:i/>
                <w:lang w:val="en-CA"/>
              </w:rPr>
            </m:ctrlPr>
          </m:sSubPr>
          <m:e>
            <m:r>
              <w:rPr>
                <w:rFonts w:ascii="Cambria Math" w:hAnsi="Cambria Math"/>
                <w:lang w:val="en-CA"/>
              </w:rPr>
              <m:t>S</m:t>
            </m:r>
          </m:e>
          <m:sub>
            <m:r>
              <w:rPr>
                <w:rFonts w:ascii="Cambria Math" w:hAnsi="Cambria Math"/>
                <w:lang w:val="en-CA"/>
              </w:rPr>
              <m:t>2</m:t>
            </m:r>
          </m:sub>
        </m:sSub>
      </m:oMath>
      <w:r w:rsidR="008F7559">
        <w:rPr>
          <w:lang w:val="en-CA"/>
        </w:rPr>
        <w:t xml:space="preserve"> consists of</w:t>
      </w:r>
      <w:r w:rsidR="008F7559" w:rsidRPr="002049F2">
        <w:rPr>
          <w:lang w:val="en-CA"/>
        </w:rPr>
        <w:t xml:space="preserve"> 6 </w:t>
      </w:r>
      <w:r w:rsidR="008F7559">
        <w:rPr>
          <w:lang w:val="en-CA"/>
        </w:rPr>
        <w:t xml:space="preserve">matrices </w:t>
      </w:r>
      <m:oMath>
        <m:sSubSup>
          <m:sSubSupPr>
            <m:ctrlPr>
              <w:rPr>
                <w:rFonts w:ascii="Cambria Math" w:hAnsi="Cambria Math"/>
                <w:i/>
                <w:lang w:val="en-CA"/>
              </w:rPr>
            </m:ctrlPr>
          </m:sSubSupPr>
          <m:e>
            <m:r>
              <w:rPr>
                <w:rFonts w:ascii="Cambria Math" w:hAnsi="Cambria Math"/>
                <w:lang w:val="en-CA"/>
              </w:rPr>
              <m:t>A</m:t>
            </m:r>
          </m:e>
          <m:sub>
            <m:r>
              <w:rPr>
                <w:rFonts w:ascii="Cambria Math" w:hAnsi="Cambria Math"/>
                <w:lang w:val="en-CA"/>
              </w:rPr>
              <m:t>2</m:t>
            </m:r>
          </m:sub>
          <m:sup>
            <m:r>
              <w:rPr>
                <w:rFonts w:ascii="Cambria Math" w:hAnsi="Cambria Math"/>
                <w:lang w:val="en-CA"/>
              </w:rPr>
              <m:t>i</m:t>
            </m:r>
          </m:sup>
        </m:sSubSup>
        <m:r>
          <w:rPr>
            <w:rFonts w:ascii="Cambria Math" w:hAnsi="Cambria Math"/>
            <w:lang w:val="en-CA"/>
          </w:rPr>
          <m:t>, i∈{0, …, 5}</m:t>
        </m:r>
      </m:oMath>
      <w:r w:rsidR="008F7559">
        <w:rPr>
          <w:lang w:val="en-CA"/>
        </w:rPr>
        <w:t xml:space="preserve">, each of which has 64 rows and 8 columns and of 6 offset vectors </w:t>
      </w:r>
      <m:oMath>
        <m:sSubSup>
          <m:sSubSupPr>
            <m:ctrlPr>
              <w:rPr>
                <w:rFonts w:ascii="Cambria Math" w:hAnsi="Cambria Math"/>
                <w:i/>
                <w:lang w:val="en-CA"/>
              </w:rPr>
            </m:ctrlPr>
          </m:sSubSupPr>
          <m:e>
            <m:r>
              <w:rPr>
                <w:rFonts w:ascii="Cambria Math" w:hAnsi="Cambria Math"/>
                <w:lang w:val="en-CA"/>
              </w:rPr>
              <m:t>b</m:t>
            </m:r>
          </m:e>
          <m:sub>
            <m:r>
              <w:rPr>
                <w:rFonts w:ascii="Cambria Math" w:hAnsi="Cambria Math"/>
                <w:lang w:val="en-CA"/>
              </w:rPr>
              <m:t>2</m:t>
            </m:r>
          </m:sub>
          <m:sup>
            <m:r>
              <w:rPr>
                <w:rFonts w:ascii="Cambria Math" w:hAnsi="Cambria Math"/>
                <w:lang w:val="en-CA"/>
              </w:rPr>
              <m:t>i</m:t>
            </m:r>
          </m:sup>
        </m:sSubSup>
        <m:r>
          <w:rPr>
            <w:rFonts w:ascii="Cambria Math" w:hAnsi="Cambria Math"/>
            <w:lang w:val="en-CA"/>
          </w:rPr>
          <m:t>, i∈{0, …, 5}</m:t>
        </m:r>
      </m:oMath>
      <w:r w:rsidR="008F7559">
        <w:rPr>
          <w:lang w:val="en-CA"/>
        </w:rPr>
        <w:t xml:space="preserve"> of size 64.</w:t>
      </w:r>
    </w:p>
    <w:p w14:paraId="0C5E3C39" w14:textId="5795D64A" w:rsidR="00795046" w:rsidRDefault="00795046" w:rsidP="009C5E4D">
      <w:pPr>
        <w:jc w:val="both"/>
        <w:rPr>
          <w:rFonts w:eastAsiaTheme="minorEastAsia"/>
          <w:b/>
          <w:sz w:val="24"/>
          <w:lang w:val="en-CA" w:eastAsia="ko-KR"/>
        </w:rPr>
      </w:pPr>
      <w:r w:rsidRPr="00D25374">
        <w:rPr>
          <w:rFonts w:eastAsiaTheme="minorEastAsia"/>
          <w:b/>
          <w:sz w:val="24"/>
          <w:lang w:val="en-CA" w:eastAsia="ko-KR"/>
        </w:rPr>
        <w:t>3.3.</w:t>
      </w:r>
      <w:r w:rsidRPr="00D25374">
        <w:rPr>
          <w:rFonts w:eastAsiaTheme="minorEastAsia" w:hint="eastAsia"/>
          <w:b/>
          <w:sz w:val="24"/>
          <w:lang w:val="en-CA" w:eastAsia="ko-KR"/>
        </w:rPr>
        <w:t>6</w:t>
      </w:r>
      <w:r w:rsidRPr="00D25374">
        <w:rPr>
          <w:rFonts w:eastAsiaTheme="minorEastAsia"/>
          <w:b/>
          <w:sz w:val="24"/>
          <w:lang w:val="en-CA" w:eastAsia="ko-KR"/>
        </w:rPr>
        <w:t>.</w:t>
      </w:r>
      <w:r>
        <w:rPr>
          <w:rFonts w:eastAsiaTheme="minorEastAsia" w:hint="eastAsia"/>
          <w:b/>
          <w:sz w:val="24"/>
          <w:lang w:val="en-CA" w:eastAsia="ko-KR"/>
        </w:rPr>
        <w:t>3</w:t>
      </w:r>
      <w:r w:rsidRPr="00D25374">
        <w:rPr>
          <w:rFonts w:eastAsiaTheme="minorEastAsia"/>
          <w:b/>
          <w:sz w:val="24"/>
          <w:lang w:val="en-CA" w:eastAsia="ko-KR"/>
        </w:rPr>
        <w:tab/>
      </w:r>
      <w:r>
        <w:rPr>
          <w:rFonts w:eastAsiaTheme="minorEastAsia" w:hint="eastAsia"/>
          <w:b/>
          <w:sz w:val="24"/>
          <w:lang w:val="en-CA" w:eastAsia="ko-KR"/>
        </w:rPr>
        <w:t xml:space="preserve">Interpolation </w:t>
      </w:r>
    </w:p>
    <w:p w14:paraId="4AFEDAD8" w14:textId="6D21E19B" w:rsidR="00795046" w:rsidRPr="00795046" w:rsidRDefault="00795046" w:rsidP="009C5E4D">
      <w:pPr>
        <w:jc w:val="both"/>
        <w:rPr>
          <w:rFonts w:eastAsiaTheme="minorEastAsia"/>
          <w:b/>
          <w:sz w:val="24"/>
          <w:lang w:val="en-CA" w:eastAsia="ko-KR"/>
        </w:rPr>
      </w:pPr>
      <w:r>
        <w:rPr>
          <w:lang w:val="en-CA"/>
        </w:rPr>
        <w:t>The prediction signal at the remaining positions is generated from the prediction signal on the subsampled set by linear interpolation which is a single step linear interpolation in each direction</w:t>
      </w:r>
      <w:r>
        <w:rPr>
          <w:rFonts w:eastAsiaTheme="minorEastAsia" w:hint="eastAsia"/>
          <w:lang w:val="en-CA" w:eastAsia="ko-KR"/>
        </w:rPr>
        <w:t>.</w:t>
      </w:r>
      <w:r w:rsidR="00A0330E">
        <w:rPr>
          <w:rFonts w:eastAsiaTheme="minorEastAsia" w:hint="eastAsia"/>
          <w:lang w:val="en-CA" w:eastAsia="ko-KR"/>
        </w:rPr>
        <w:t xml:space="preserve"> T</w:t>
      </w:r>
      <w:r w:rsidR="00A0330E">
        <w:rPr>
          <w:rFonts w:eastAsiaTheme="minorEastAsia"/>
          <w:lang w:val="en-CA" w:eastAsia="ko-KR"/>
        </w:rPr>
        <w:t>h</w:t>
      </w:r>
      <w:r w:rsidR="00A0330E">
        <w:rPr>
          <w:rFonts w:eastAsiaTheme="minorEastAsia" w:hint="eastAsia"/>
          <w:lang w:val="en-CA" w:eastAsia="ko-KR"/>
        </w:rPr>
        <w:t xml:space="preserve">e </w:t>
      </w:r>
      <w:r w:rsidR="00A0330E">
        <w:rPr>
          <w:rFonts w:eastAsiaTheme="minorEastAsia"/>
          <w:lang w:val="en-CA" w:eastAsia="ko-KR"/>
        </w:rPr>
        <w:t>interpolation</w:t>
      </w:r>
      <w:r w:rsidR="00A0330E">
        <w:rPr>
          <w:rFonts w:eastAsiaTheme="minorEastAsia" w:hint="eastAsia"/>
          <w:lang w:val="en-CA" w:eastAsia="ko-KR"/>
        </w:rPr>
        <w:t xml:space="preserve"> is performed firstly in the horizontal direction and </w:t>
      </w:r>
      <w:r w:rsidR="00D36EE2">
        <w:rPr>
          <w:rFonts w:eastAsiaTheme="minorEastAsia"/>
          <w:lang w:val="en-CA" w:eastAsia="ko-KR"/>
        </w:rPr>
        <w:t>then</w:t>
      </w:r>
      <w:r w:rsidR="00D36EE2">
        <w:rPr>
          <w:rFonts w:eastAsiaTheme="minorEastAsia" w:hint="eastAsia"/>
          <w:lang w:val="en-CA" w:eastAsia="ko-KR"/>
        </w:rPr>
        <w:t xml:space="preserve"> </w:t>
      </w:r>
      <w:r w:rsidR="00A0330E">
        <w:rPr>
          <w:rFonts w:eastAsiaTheme="minorEastAsia" w:hint="eastAsia"/>
          <w:lang w:val="en-CA" w:eastAsia="ko-KR"/>
        </w:rPr>
        <w:t>in the vertical direction regardless of block shape or block size.</w:t>
      </w:r>
      <w:r>
        <w:rPr>
          <w:rFonts w:eastAsiaTheme="minorEastAsia" w:hint="eastAsia"/>
          <w:lang w:val="en-CA" w:eastAsia="ko-KR"/>
        </w:rPr>
        <w:t xml:space="preserve"> </w:t>
      </w:r>
    </w:p>
    <w:p w14:paraId="036B52EE" w14:textId="51A4D2FE" w:rsidR="00795046" w:rsidRDefault="00795046" w:rsidP="00AF3FCF">
      <w:pPr>
        <w:jc w:val="both"/>
        <w:rPr>
          <w:rFonts w:eastAsiaTheme="minorEastAsia"/>
          <w:b/>
          <w:sz w:val="24"/>
          <w:lang w:val="en-CA" w:eastAsia="ko-KR"/>
        </w:rPr>
      </w:pPr>
      <w:r w:rsidRPr="00D25374">
        <w:rPr>
          <w:rFonts w:eastAsiaTheme="minorEastAsia"/>
          <w:b/>
          <w:sz w:val="24"/>
          <w:lang w:val="en-CA" w:eastAsia="ko-KR"/>
        </w:rPr>
        <w:t>3.3.</w:t>
      </w:r>
      <w:r w:rsidRPr="00D25374">
        <w:rPr>
          <w:rFonts w:eastAsiaTheme="minorEastAsia" w:hint="eastAsia"/>
          <w:b/>
          <w:sz w:val="24"/>
          <w:lang w:val="en-CA" w:eastAsia="ko-KR"/>
        </w:rPr>
        <w:t>6</w:t>
      </w:r>
      <w:r w:rsidRPr="00D25374">
        <w:rPr>
          <w:rFonts w:eastAsiaTheme="minorEastAsia"/>
          <w:b/>
          <w:sz w:val="24"/>
          <w:lang w:val="en-CA" w:eastAsia="ko-KR"/>
        </w:rPr>
        <w:t>.</w:t>
      </w:r>
      <w:r>
        <w:rPr>
          <w:rFonts w:eastAsiaTheme="minorEastAsia" w:hint="eastAsia"/>
          <w:b/>
          <w:sz w:val="24"/>
          <w:lang w:val="en-CA" w:eastAsia="ko-KR"/>
        </w:rPr>
        <w:t>4</w:t>
      </w:r>
      <w:r w:rsidRPr="00D25374">
        <w:rPr>
          <w:rFonts w:eastAsiaTheme="minorEastAsia"/>
          <w:b/>
          <w:sz w:val="24"/>
          <w:lang w:val="en-CA" w:eastAsia="ko-KR"/>
        </w:rPr>
        <w:tab/>
      </w:r>
      <w:r w:rsidR="001A7F34">
        <w:rPr>
          <w:rFonts w:eastAsiaTheme="minorEastAsia" w:hint="eastAsia"/>
          <w:b/>
          <w:sz w:val="24"/>
          <w:lang w:val="en-CA" w:eastAsia="ko-KR"/>
        </w:rPr>
        <w:t xml:space="preserve"> Signaling of </w:t>
      </w:r>
      <w:r w:rsidRPr="00795046">
        <w:rPr>
          <w:rFonts w:eastAsiaTheme="minorEastAsia"/>
          <w:b/>
          <w:sz w:val="24"/>
          <w:lang w:val="en-CA" w:eastAsia="ko-KR"/>
        </w:rPr>
        <w:t>MIP mode</w:t>
      </w:r>
      <w:r w:rsidR="001A7F34">
        <w:rPr>
          <w:rFonts w:eastAsiaTheme="minorEastAsia" w:hint="eastAsia"/>
          <w:b/>
          <w:sz w:val="24"/>
          <w:lang w:val="en-CA" w:eastAsia="ko-KR"/>
        </w:rPr>
        <w:t xml:space="preserve"> and </w:t>
      </w:r>
      <w:r w:rsidR="00B156A4">
        <w:rPr>
          <w:rFonts w:eastAsiaTheme="minorEastAsia" w:hint="eastAsia"/>
          <w:b/>
          <w:sz w:val="24"/>
          <w:lang w:val="en-CA" w:eastAsia="ko-KR"/>
        </w:rPr>
        <w:t>harmonization with other coding tools</w:t>
      </w:r>
      <w:r>
        <w:rPr>
          <w:rFonts w:eastAsiaTheme="minorEastAsia" w:hint="eastAsia"/>
          <w:b/>
          <w:sz w:val="24"/>
          <w:lang w:val="en-CA" w:eastAsia="ko-KR"/>
        </w:rPr>
        <w:t xml:space="preserve"> </w:t>
      </w:r>
    </w:p>
    <w:p w14:paraId="7082BD95" w14:textId="68C07284" w:rsidR="001A7F34" w:rsidRPr="00243379" w:rsidRDefault="00795046" w:rsidP="00AF3FCF">
      <w:pPr>
        <w:jc w:val="both"/>
        <w:rPr>
          <w:lang w:eastAsia="ko-KR"/>
        </w:rPr>
      </w:pPr>
      <w:r>
        <w:t xml:space="preserve">For each Coding Unit (CU) in intra mode, a flag indicating </w:t>
      </w:r>
      <w:r w:rsidR="002505A9">
        <w:t xml:space="preserve">whether </w:t>
      </w:r>
      <w:r>
        <w:t xml:space="preserve">an </w:t>
      </w:r>
      <w:r>
        <w:rPr>
          <w:rFonts w:hint="eastAsia"/>
          <w:lang w:eastAsia="ko-KR"/>
        </w:rPr>
        <w:t>M</w:t>
      </w:r>
      <w:r>
        <w:t xml:space="preserve">IP mode is to be applied or not is sent. If an </w:t>
      </w:r>
      <w:r>
        <w:rPr>
          <w:rFonts w:hint="eastAsia"/>
          <w:lang w:eastAsia="ko-KR"/>
        </w:rPr>
        <w:t>M</w:t>
      </w:r>
      <w:r>
        <w:t>IP mode is to be applied,</w:t>
      </w:r>
      <w:r w:rsidR="00D86804">
        <w:rPr>
          <w:rFonts w:eastAsiaTheme="minorEastAsia" w:hint="eastAsia"/>
          <w:lang w:eastAsia="ko-KR"/>
        </w:rPr>
        <w:t xml:space="preserve"> MIP mode </w:t>
      </w:r>
      <m:oMath>
        <m:r>
          <m:rPr>
            <m:sty m:val="p"/>
          </m:rPr>
          <w:rPr>
            <w:rFonts w:ascii="Cambria Math" w:eastAsiaTheme="minorEastAsia" w:hAnsi="Cambria Math"/>
            <w:lang w:eastAsia="ko-KR"/>
          </w:rPr>
          <m:t>(</m:t>
        </m:r>
        <m:r>
          <w:rPr>
            <w:rFonts w:ascii="Cambria Math" w:hAnsi="Cambria Math"/>
            <w:lang w:val="en-CA"/>
          </w:rPr>
          <m:t>predModeIntra)</m:t>
        </m:r>
      </m:oMath>
      <w:r>
        <w:t xml:space="preserve"> </w:t>
      </w:r>
      <w:r w:rsidR="00D86804">
        <w:rPr>
          <w:rFonts w:eastAsiaTheme="minorEastAsia" w:hint="eastAsia"/>
          <w:lang w:eastAsia="ko-KR"/>
        </w:rPr>
        <w:t xml:space="preserve">is </w:t>
      </w:r>
      <w:r w:rsidR="00D86804">
        <w:rPr>
          <w:rFonts w:eastAsiaTheme="minorEastAsia"/>
          <w:lang w:eastAsia="ko-KR"/>
        </w:rPr>
        <w:t>signaled</w:t>
      </w:r>
      <w:r w:rsidR="00D86804">
        <w:rPr>
          <w:rFonts w:eastAsiaTheme="minorEastAsia" w:hint="eastAsia"/>
          <w:lang w:eastAsia="ko-KR"/>
        </w:rPr>
        <w:t xml:space="preserve">. For an MIP mode, </w:t>
      </w:r>
      <w:r w:rsidR="00B849A9">
        <w:rPr>
          <w:rFonts w:eastAsiaTheme="minorEastAsia" w:hint="eastAsia"/>
          <w:lang w:val="en-CA" w:eastAsia="ko-KR"/>
        </w:rPr>
        <w:t>a</w:t>
      </w:r>
      <w:r w:rsidR="00B849A9">
        <w:rPr>
          <w:lang w:val="en-CA"/>
        </w:rPr>
        <w:t xml:space="preserve"> transposed flag </w:t>
      </w:r>
      <m:oMath>
        <m:r>
          <m:rPr>
            <m:sty m:val="p"/>
          </m:rPr>
          <w:rPr>
            <w:rFonts w:ascii="Cambria Math" w:hAnsi="Cambria Math"/>
            <w:lang w:val="en-CA"/>
          </w:rPr>
          <m:t>(</m:t>
        </m:r>
        <m:r>
          <w:rPr>
            <w:rFonts w:ascii="Cambria Math" w:hAnsi="Cambria Math"/>
            <w:lang w:val="en-CA"/>
          </w:rPr>
          <m:t>isTransposed),</m:t>
        </m:r>
      </m:oMath>
      <w:r w:rsidR="00B849A9">
        <w:rPr>
          <w:lang w:val="en-CA"/>
        </w:rPr>
        <w:t xml:space="preserve"> which determines whether the mode is transposed</w:t>
      </w:r>
      <w:r w:rsidR="00B849A9">
        <w:rPr>
          <w:rFonts w:eastAsiaTheme="minorEastAsia" w:hint="eastAsia"/>
          <w:lang w:val="en-CA" w:eastAsia="ko-KR"/>
        </w:rPr>
        <w:t xml:space="preserve">, </w:t>
      </w:r>
      <w:r w:rsidR="00D86804">
        <w:rPr>
          <w:rFonts w:eastAsiaTheme="minorEastAsia" w:hint="eastAsia"/>
          <w:lang w:val="en-CA" w:eastAsia="ko-KR"/>
        </w:rPr>
        <w:t>and MIP mode Id (</w:t>
      </w:r>
      <m:oMath>
        <m:r>
          <w:rPr>
            <w:rFonts w:ascii="Cambria Math" w:hAnsi="Cambria Math"/>
            <w:lang w:val="en-CA"/>
          </w:rPr>
          <m:t>modeId</m:t>
        </m:r>
      </m:oMath>
      <w:r w:rsidR="00D86804">
        <w:rPr>
          <w:rFonts w:eastAsiaTheme="minorEastAsia" w:hint="eastAsia"/>
          <w:lang w:val="en-CA" w:eastAsia="ko-KR"/>
        </w:rPr>
        <w:t xml:space="preserve">), which </w:t>
      </w:r>
      <w:r w:rsidR="00D86804">
        <w:rPr>
          <w:rFonts w:eastAsiaTheme="minorEastAsia"/>
          <w:lang w:val="en-CA" w:eastAsia="ko-KR"/>
        </w:rPr>
        <w:t>determines</w:t>
      </w:r>
      <w:r w:rsidR="00D86804">
        <w:rPr>
          <w:rFonts w:eastAsiaTheme="minorEastAsia" w:hint="eastAsia"/>
          <w:lang w:val="en-CA" w:eastAsia="ko-KR"/>
        </w:rPr>
        <w:t xml:space="preserve"> which matrix is to be used for the given MIP mode is derived as follows  </w:t>
      </w:r>
    </w:p>
    <w:p w14:paraId="19581718" w14:textId="77777777" w:rsidR="00D86804" w:rsidRPr="00181201" w:rsidRDefault="00D86804" w:rsidP="00AF3FCF">
      <w:pPr>
        <w:pStyle w:val="ListParagraph"/>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overflowPunct w:val="0"/>
        <w:autoSpaceDE w:val="0"/>
        <w:autoSpaceDN w:val="0"/>
        <w:adjustRightInd w:val="0"/>
        <w:spacing w:before="136"/>
        <w:jc w:val="right"/>
        <w:textAlignment w:val="baseline"/>
        <w:rPr>
          <w:rFonts w:eastAsia="SimSun"/>
          <w:lang w:val="en-CA" w:eastAsia="ko-KR"/>
        </w:rPr>
      </w:pPr>
      <m:oMathPara>
        <m:oMath>
          <m:r>
            <w:rPr>
              <w:rFonts w:ascii="Cambria Math" w:hAnsi="Cambria Math"/>
              <w:lang w:val="en-CA"/>
            </w:rPr>
            <w:lastRenderedPageBreak/>
            <m:t>isTransposed=predModeIntra&amp;1</m:t>
          </m:r>
        </m:oMath>
      </m:oMathPara>
    </w:p>
    <w:p w14:paraId="364EF645" w14:textId="291756A1" w:rsidR="001A7F34" w:rsidRDefault="00D86804" w:rsidP="00D736AD">
      <w:pPr>
        <w:pStyle w:val="ListParagraph"/>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overflowPunct w:val="0"/>
        <w:autoSpaceDE w:val="0"/>
        <w:autoSpaceDN w:val="0"/>
        <w:adjustRightInd w:val="0"/>
        <w:spacing w:before="136"/>
        <w:jc w:val="right"/>
        <w:textAlignment w:val="baseline"/>
        <w:rPr>
          <w:rFonts w:eastAsiaTheme="minorEastAsia"/>
          <w:sz w:val="22"/>
          <w:szCs w:val="22"/>
          <w:lang w:val="en-CA" w:eastAsia="ko-KR"/>
        </w:rPr>
      </w:pPr>
      <m:oMath>
        <m:r>
          <w:rPr>
            <w:rFonts w:ascii="Cambria Math" w:hAnsi="Cambria Math"/>
            <w:lang w:val="en-CA"/>
          </w:rPr>
          <m:t xml:space="preserve">modeId=predModeIntra&gt;&gt;1                     </m:t>
        </m:r>
      </m:oMath>
      <w:r w:rsidR="00D915AD" w:rsidRPr="007D65AA">
        <w:rPr>
          <w:sz w:val="22"/>
          <w:szCs w:val="22"/>
          <w:lang w:val="en-CA"/>
        </w:rPr>
        <w:tab/>
      </w:r>
      <w:r w:rsidR="00EB4ECA">
        <w:rPr>
          <w:rFonts w:eastAsiaTheme="minorEastAsia"/>
          <w:sz w:val="22"/>
          <w:szCs w:val="22"/>
          <w:lang w:val="en-CA" w:eastAsia="ko-KR"/>
        </w:rPr>
        <w:tab/>
      </w:r>
      <w:r w:rsidR="00D915AD" w:rsidRPr="005330A7">
        <w:rPr>
          <w:sz w:val="22"/>
          <w:szCs w:val="22"/>
          <w:lang w:val="en-CA"/>
        </w:rPr>
        <w:t>(</w:t>
      </w:r>
      <w:r w:rsidR="00D915AD" w:rsidRPr="005330A7">
        <w:rPr>
          <w:rFonts w:eastAsia="Malgun Gothic" w:hint="eastAsia"/>
          <w:sz w:val="22"/>
          <w:szCs w:val="22"/>
          <w:lang w:val="en-CA" w:eastAsia="ko-KR"/>
        </w:rPr>
        <w:t>3</w:t>
      </w:r>
      <w:r w:rsidR="00D915AD" w:rsidRPr="005330A7">
        <w:rPr>
          <w:rFonts w:eastAsia="Malgun Gothic"/>
          <w:sz w:val="22"/>
          <w:szCs w:val="22"/>
          <w:lang w:val="en-CA" w:eastAsia="ko-KR"/>
        </w:rPr>
        <w:t>-</w:t>
      </w:r>
      <w:r w:rsidR="00D915AD" w:rsidRPr="000F2223">
        <w:rPr>
          <w:noProof/>
          <w:szCs w:val="22"/>
          <w:lang w:val="en-CA"/>
        </w:rPr>
        <w:fldChar w:fldCharType="begin"/>
      </w:r>
      <w:r w:rsidR="00D915AD" w:rsidRPr="005330A7">
        <w:rPr>
          <w:noProof/>
          <w:sz w:val="22"/>
          <w:szCs w:val="22"/>
          <w:lang w:val="en-CA"/>
        </w:rPr>
        <w:instrText xml:space="preserve"> SEQ Eq \* MERGEFORMAT </w:instrText>
      </w:r>
      <w:r w:rsidR="00D915AD" w:rsidRPr="000F2223">
        <w:rPr>
          <w:noProof/>
          <w:szCs w:val="22"/>
          <w:lang w:val="en-CA"/>
        </w:rPr>
        <w:fldChar w:fldCharType="separate"/>
      </w:r>
      <w:r w:rsidR="003A61E2">
        <w:rPr>
          <w:noProof/>
          <w:sz w:val="22"/>
          <w:szCs w:val="22"/>
          <w:lang w:val="en-CA"/>
        </w:rPr>
        <w:t>13</w:t>
      </w:r>
      <w:r w:rsidR="00D915AD" w:rsidRPr="000F2223">
        <w:rPr>
          <w:noProof/>
          <w:szCs w:val="22"/>
          <w:lang w:val="en-CA"/>
        </w:rPr>
        <w:fldChar w:fldCharType="end"/>
      </w:r>
      <w:r w:rsidR="00D915AD" w:rsidRPr="005330A7">
        <w:rPr>
          <w:sz w:val="22"/>
          <w:szCs w:val="22"/>
          <w:lang w:val="en-CA"/>
        </w:rPr>
        <w:t>)</w:t>
      </w:r>
    </w:p>
    <w:p w14:paraId="7D5D977C" w14:textId="77777777" w:rsidR="00B156A4" w:rsidRDefault="00B156A4" w:rsidP="00D736AD">
      <w:pPr>
        <w:tabs>
          <w:tab w:val="left" w:pos="1800"/>
          <w:tab w:val="left" w:pos="2160"/>
          <w:tab w:val="left" w:pos="2520"/>
          <w:tab w:val="left" w:pos="2880"/>
          <w:tab w:val="left" w:pos="3240"/>
          <w:tab w:val="left" w:pos="3600"/>
          <w:tab w:val="left" w:pos="3960"/>
          <w:tab w:val="left" w:pos="4320"/>
        </w:tabs>
        <w:rPr>
          <w:rFonts w:eastAsiaTheme="minorEastAsia"/>
          <w:szCs w:val="22"/>
          <w:lang w:val="en-CA" w:eastAsia="ko-KR"/>
        </w:rPr>
      </w:pPr>
      <w:r>
        <w:rPr>
          <w:rFonts w:eastAsiaTheme="minorEastAsia" w:hint="eastAsia"/>
          <w:szCs w:val="22"/>
          <w:lang w:val="en-CA" w:eastAsia="ko-KR"/>
        </w:rPr>
        <w:t>MIP coding mode is harmonized with other coding tools by considering following aspects:</w:t>
      </w:r>
    </w:p>
    <w:p w14:paraId="3F6E4AB7" w14:textId="686B7C0B" w:rsidR="00B156A4" w:rsidRPr="00D957C2" w:rsidRDefault="00B156A4" w:rsidP="000613EB">
      <w:pPr>
        <w:pStyle w:val="ListParagraph"/>
        <w:numPr>
          <w:ilvl w:val="0"/>
          <w:numId w:val="29"/>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overflowPunct w:val="0"/>
        <w:autoSpaceDE w:val="0"/>
        <w:autoSpaceDN w:val="0"/>
        <w:adjustRightInd w:val="0"/>
        <w:spacing w:before="136"/>
        <w:textAlignment w:val="baseline"/>
        <w:rPr>
          <w:sz w:val="22"/>
          <w:szCs w:val="22"/>
        </w:rPr>
      </w:pPr>
      <w:r w:rsidRPr="00382534">
        <w:rPr>
          <w:sz w:val="22"/>
          <w:szCs w:val="22"/>
          <w:lang w:val="en-CA"/>
        </w:rPr>
        <w:t xml:space="preserve">LFNST is enabled for MIP on large blocks. Here, the LFNST transforms </w:t>
      </w:r>
      <w:r w:rsidR="00174346">
        <w:rPr>
          <w:sz w:val="22"/>
          <w:szCs w:val="22"/>
          <w:lang w:val="en-CA"/>
        </w:rPr>
        <w:t>of</w:t>
      </w:r>
      <w:r w:rsidRPr="00382534">
        <w:rPr>
          <w:sz w:val="22"/>
          <w:szCs w:val="22"/>
          <w:lang w:val="en-CA"/>
        </w:rPr>
        <w:t xml:space="preserve"> planar mode are used</w:t>
      </w:r>
    </w:p>
    <w:p w14:paraId="053537D5" w14:textId="7E82A130" w:rsidR="00B156A4" w:rsidRPr="00D957C2" w:rsidRDefault="00B156A4" w:rsidP="000613EB">
      <w:pPr>
        <w:pStyle w:val="ListParagraph"/>
        <w:numPr>
          <w:ilvl w:val="0"/>
          <w:numId w:val="29"/>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overflowPunct w:val="0"/>
        <w:autoSpaceDE w:val="0"/>
        <w:autoSpaceDN w:val="0"/>
        <w:adjustRightInd w:val="0"/>
        <w:spacing w:before="136"/>
        <w:textAlignment w:val="baseline"/>
        <w:rPr>
          <w:sz w:val="22"/>
          <w:szCs w:val="22"/>
          <w:lang w:val="en-CA"/>
        </w:rPr>
      </w:pPr>
      <w:r w:rsidRPr="00382534">
        <w:rPr>
          <w:sz w:val="22"/>
          <w:lang w:val="en-CA"/>
        </w:rPr>
        <w:t>The reference sample derivation for MIP is performed exactly as for the conventional intra prediction modes</w:t>
      </w:r>
    </w:p>
    <w:p w14:paraId="65ABA8B0" w14:textId="3444A056" w:rsidR="00B156A4" w:rsidRPr="00D957C2" w:rsidRDefault="00B156A4" w:rsidP="000613EB">
      <w:pPr>
        <w:pStyle w:val="ListParagraph"/>
        <w:numPr>
          <w:ilvl w:val="0"/>
          <w:numId w:val="29"/>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overflowPunct w:val="0"/>
        <w:autoSpaceDE w:val="0"/>
        <w:autoSpaceDN w:val="0"/>
        <w:adjustRightInd w:val="0"/>
        <w:spacing w:before="136"/>
        <w:textAlignment w:val="baseline"/>
        <w:rPr>
          <w:color w:val="000000" w:themeColor="text1"/>
          <w:sz w:val="22"/>
          <w:szCs w:val="22"/>
          <w:lang w:val="en-CA"/>
        </w:rPr>
      </w:pPr>
      <w:r w:rsidRPr="00382534">
        <w:rPr>
          <w:sz w:val="22"/>
          <w:lang w:val="en-CA"/>
        </w:rPr>
        <w:t>For the upsampling step used in the MIP-prediction, original reference samples are used instead of downsampled ones</w:t>
      </w:r>
    </w:p>
    <w:p w14:paraId="4DF80BA1" w14:textId="590279F1" w:rsidR="003E552B" w:rsidRPr="00181201" w:rsidRDefault="00B156A4" w:rsidP="000613EB">
      <w:pPr>
        <w:pStyle w:val="ListParagraph"/>
        <w:numPr>
          <w:ilvl w:val="0"/>
          <w:numId w:val="29"/>
        </w:numPr>
        <w:tabs>
          <w:tab w:val="left" w:pos="1800"/>
          <w:tab w:val="left" w:pos="2160"/>
          <w:tab w:val="left" w:pos="2520"/>
          <w:tab w:val="left" w:pos="2880"/>
          <w:tab w:val="left" w:pos="3240"/>
          <w:tab w:val="left" w:pos="3600"/>
          <w:tab w:val="left" w:pos="3960"/>
          <w:tab w:val="left" w:pos="4320"/>
        </w:tabs>
        <w:spacing w:before="136"/>
        <w:rPr>
          <w:rFonts w:eastAsiaTheme="minorEastAsia"/>
          <w:sz w:val="20"/>
          <w:lang w:eastAsia="ko-KR"/>
        </w:rPr>
      </w:pPr>
      <w:r w:rsidRPr="00382534">
        <w:rPr>
          <w:sz w:val="22"/>
          <w:lang w:val="en-CA"/>
        </w:rPr>
        <w:t>Clipping is performed before upsampling and not after upsampling</w:t>
      </w:r>
    </w:p>
    <w:p w14:paraId="02755254" w14:textId="7C396A45" w:rsidR="003E552B" w:rsidRPr="00181201" w:rsidRDefault="003E552B" w:rsidP="000613EB">
      <w:pPr>
        <w:pStyle w:val="ListParagraph"/>
        <w:numPr>
          <w:ilvl w:val="0"/>
          <w:numId w:val="29"/>
        </w:numPr>
        <w:tabs>
          <w:tab w:val="left" w:pos="1800"/>
          <w:tab w:val="left" w:pos="2160"/>
          <w:tab w:val="left" w:pos="2520"/>
          <w:tab w:val="left" w:pos="2880"/>
          <w:tab w:val="left" w:pos="3240"/>
          <w:tab w:val="left" w:pos="3600"/>
          <w:tab w:val="left" w:pos="3960"/>
          <w:tab w:val="left" w:pos="4320"/>
        </w:tabs>
        <w:spacing w:before="136"/>
        <w:rPr>
          <w:rFonts w:eastAsiaTheme="minorEastAsia"/>
          <w:sz w:val="22"/>
          <w:szCs w:val="22"/>
          <w:lang w:eastAsia="ko-KR"/>
        </w:rPr>
      </w:pPr>
      <w:r w:rsidRPr="00181201">
        <w:rPr>
          <w:sz w:val="22"/>
          <w:szCs w:val="22"/>
          <w:lang w:val="en-CA"/>
        </w:rPr>
        <w:t>MIP is allowed up to 64x64 regardless of the maximum transform size</w:t>
      </w:r>
    </w:p>
    <w:p w14:paraId="32B82CBD" w14:textId="316CBCBD" w:rsidR="003E552B" w:rsidRPr="00181201" w:rsidRDefault="00495E6E" w:rsidP="000613EB">
      <w:pPr>
        <w:pStyle w:val="ListParagraph"/>
        <w:numPr>
          <w:ilvl w:val="0"/>
          <w:numId w:val="29"/>
        </w:numPr>
        <w:tabs>
          <w:tab w:val="left" w:pos="1800"/>
          <w:tab w:val="left" w:pos="2160"/>
          <w:tab w:val="left" w:pos="2520"/>
          <w:tab w:val="left" w:pos="2880"/>
          <w:tab w:val="left" w:pos="3240"/>
          <w:tab w:val="left" w:pos="3600"/>
          <w:tab w:val="left" w:pos="3960"/>
          <w:tab w:val="left" w:pos="4320"/>
        </w:tabs>
        <w:spacing w:before="136"/>
        <w:rPr>
          <w:rFonts w:eastAsiaTheme="minorEastAsia"/>
          <w:sz w:val="22"/>
          <w:szCs w:val="22"/>
          <w:lang w:eastAsia="ko-KR"/>
        </w:rPr>
      </w:pPr>
      <w:r w:rsidRPr="00181201">
        <w:rPr>
          <w:sz w:val="22"/>
          <w:szCs w:val="22"/>
          <w:lang w:val="en-CA"/>
        </w:rPr>
        <w:t>The number of MIP modes is 32 for sizeId=0, 16 for sizeId=1 and 12 for sizeId=2</w:t>
      </w:r>
    </w:p>
    <w:p w14:paraId="68896D18" w14:textId="66903530" w:rsidR="00BF361A" w:rsidRPr="00BF361A" w:rsidRDefault="00BF361A" w:rsidP="00CD45EA">
      <w:pPr>
        <w:pStyle w:val="Heading2"/>
        <w:spacing w:before="136"/>
        <w:rPr>
          <w:sz w:val="28"/>
          <w:lang w:val="en-CA"/>
        </w:rPr>
      </w:pPr>
      <w:bookmarkStart w:id="183" w:name="_Toc58175117"/>
      <w:r>
        <w:rPr>
          <w:sz w:val="28"/>
          <w:lang w:val="en-CA"/>
        </w:rPr>
        <w:t>I</w:t>
      </w:r>
      <w:r w:rsidRPr="00BF361A">
        <w:rPr>
          <w:sz w:val="28"/>
          <w:lang w:val="en-CA"/>
        </w:rPr>
        <w:t>nter prediction</w:t>
      </w:r>
      <w:bookmarkEnd w:id="183"/>
    </w:p>
    <w:p w14:paraId="35574080" w14:textId="6A9A9D58" w:rsidR="003242CB" w:rsidRDefault="00671C7F" w:rsidP="00CA7357">
      <w:pPr>
        <w:jc w:val="both"/>
        <w:rPr>
          <w:lang w:val="en-CA"/>
        </w:rPr>
      </w:pPr>
      <w:r>
        <w:rPr>
          <w:lang w:val="en-CA"/>
        </w:rPr>
        <w:t>For e</w:t>
      </w:r>
      <w:r w:rsidR="00472025" w:rsidRPr="00472025">
        <w:rPr>
          <w:lang w:val="en-CA"/>
        </w:rPr>
        <w:t xml:space="preserve">ach inter-predicted </w:t>
      </w:r>
      <w:r w:rsidR="00472025">
        <w:rPr>
          <w:lang w:val="en-CA"/>
        </w:rPr>
        <w:t>CU</w:t>
      </w:r>
      <w:r>
        <w:rPr>
          <w:lang w:val="en-CA"/>
        </w:rPr>
        <w:t>,</w:t>
      </w:r>
      <w:r w:rsidR="00472025" w:rsidRPr="00472025">
        <w:rPr>
          <w:lang w:val="en-CA"/>
        </w:rPr>
        <w:t xml:space="preserve"> motion parameters consisting of motion vectors</w:t>
      </w:r>
      <w:r>
        <w:rPr>
          <w:lang w:val="en-CA"/>
        </w:rPr>
        <w:t xml:space="preserve">, </w:t>
      </w:r>
      <w:r w:rsidR="00472025" w:rsidRPr="00472025">
        <w:rPr>
          <w:lang w:val="en-CA"/>
        </w:rPr>
        <w:t>reference picture indices and reference picture list usage index</w:t>
      </w:r>
      <w:r>
        <w:rPr>
          <w:lang w:val="en-CA"/>
        </w:rPr>
        <w:t>, and additional information needed for the new coding feature of VVC</w:t>
      </w:r>
      <w:r w:rsidR="00472025" w:rsidRPr="00472025">
        <w:rPr>
          <w:lang w:val="en-CA"/>
        </w:rPr>
        <w:t xml:space="preserve"> to be used for inter-predicted sample generation</w:t>
      </w:r>
      <w:r>
        <w:rPr>
          <w:lang w:val="en-CA"/>
        </w:rPr>
        <w:t>. The motion parameter</w:t>
      </w:r>
      <w:r w:rsidR="00472025" w:rsidRPr="00472025">
        <w:rPr>
          <w:lang w:val="en-CA"/>
        </w:rPr>
        <w:t xml:space="preserve"> </w:t>
      </w:r>
      <w:r>
        <w:rPr>
          <w:lang w:val="en-CA"/>
        </w:rPr>
        <w:t xml:space="preserve">can be </w:t>
      </w:r>
      <w:r w:rsidR="00472025" w:rsidRPr="00472025">
        <w:rPr>
          <w:lang w:val="en-CA"/>
        </w:rPr>
        <w:t xml:space="preserve">signalled in an explicit or implicit manner. When a CU is coded with skip mode, the CU is associated with one PU and has no significant residual coefficients, no coded motion vector delta or reference picture index. A merge mode is specified whereby the motion parameters for the current </w:t>
      </w:r>
      <w:r w:rsidR="000F0A3C">
        <w:rPr>
          <w:lang w:val="en-CA"/>
        </w:rPr>
        <w:t>CU</w:t>
      </w:r>
      <w:r w:rsidR="00472025" w:rsidRPr="00472025">
        <w:rPr>
          <w:lang w:val="en-CA"/>
        </w:rPr>
        <w:t xml:space="preserve"> are obtained from neighbourin</w:t>
      </w:r>
      <w:r w:rsidR="009500F7" w:rsidRPr="00472025">
        <w:rPr>
          <w:lang w:val="en-CA"/>
        </w:rPr>
        <w:t>g</w:t>
      </w:r>
      <w:r w:rsidR="00472025" w:rsidRPr="00472025">
        <w:rPr>
          <w:lang w:val="en-CA"/>
        </w:rPr>
        <w:t xml:space="preserve"> </w:t>
      </w:r>
      <w:r w:rsidR="000F0A3C">
        <w:rPr>
          <w:lang w:val="en-CA"/>
        </w:rPr>
        <w:t>C</w:t>
      </w:r>
      <w:r w:rsidR="00472025" w:rsidRPr="00472025">
        <w:rPr>
          <w:lang w:val="en-CA"/>
        </w:rPr>
        <w:t>Us, including spatial and temporal candidates</w:t>
      </w:r>
      <w:r>
        <w:rPr>
          <w:lang w:val="en-CA"/>
        </w:rPr>
        <w:t>, and additional schedules introduced in VVC</w:t>
      </w:r>
      <w:r w:rsidR="00472025" w:rsidRPr="00472025">
        <w:rPr>
          <w:lang w:val="en-CA"/>
        </w:rPr>
        <w:t xml:space="preserve">. The merge mode can be applied to any inter-predicted </w:t>
      </w:r>
      <w:r>
        <w:rPr>
          <w:lang w:val="en-CA"/>
        </w:rPr>
        <w:t>CU</w:t>
      </w:r>
      <w:r w:rsidR="00472025" w:rsidRPr="00472025">
        <w:rPr>
          <w:lang w:val="en-CA"/>
        </w:rPr>
        <w:t>, not only for skip mode. The alternative to merge mode is the explicit transmission of motion parameters, where motion vector, corresponding reference picture index for each reference picture list and reference picture list usage flag</w:t>
      </w:r>
      <w:r>
        <w:rPr>
          <w:lang w:val="en-CA"/>
        </w:rPr>
        <w:t xml:space="preserve"> and other needed information</w:t>
      </w:r>
      <w:r w:rsidR="00472025" w:rsidRPr="00472025">
        <w:rPr>
          <w:lang w:val="en-CA"/>
        </w:rPr>
        <w:t xml:space="preserve"> are signalled explicitly per each </w:t>
      </w:r>
      <w:r w:rsidR="000F0A3C">
        <w:rPr>
          <w:lang w:val="en-CA"/>
        </w:rPr>
        <w:t>CU</w:t>
      </w:r>
      <w:r w:rsidR="00472025" w:rsidRPr="00472025">
        <w:rPr>
          <w:lang w:val="en-CA"/>
        </w:rPr>
        <w:t>.</w:t>
      </w:r>
    </w:p>
    <w:p w14:paraId="64BAEEDF" w14:textId="6AD28C0D" w:rsidR="009C3D2C" w:rsidRPr="00960770" w:rsidRDefault="00671C7F" w:rsidP="00CA7357">
      <w:pPr>
        <w:jc w:val="both"/>
        <w:rPr>
          <w:szCs w:val="22"/>
          <w:lang w:val="en-CA"/>
        </w:rPr>
      </w:pPr>
      <w:r w:rsidRPr="009E08C4">
        <w:rPr>
          <w:szCs w:val="22"/>
          <w:lang w:val="en-CA"/>
        </w:rPr>
        <w:t xml:space="preserve">Beyond the inter coding features in HEVC, </w:t>
      </w:r>
      <w:r w:rsidR="00C428CE">
        <w:rPr>
          <w:szCs w:val="22"/>
          <w:lang w:val="en-CA"/>
        </w:rPr>
        <w:t xml:space="preserve">VVC </w:t>
      </w:r>
      <w:r w:rsidR="00582B07" w:rsidRPr="009E08C4">
        <w:rPr>
          <w:szCs w:val="22"/>
          <w:lang w:val="en-CA"/>
        </w:rPr>
        <w:t xml:space="preserve">includes a number of new </w:t>
      </w:r>
      <w:r w:rsidR="009C3D2C" w:rsidRPr="009E08C4">
        <w:rPr>
          <w:szCs w:val="22"/>
          <w:lang w:val="en-CA"/>
        </w:rPr>
        <w:t xml:space="preserve">and refined </w:t>
      </w:r>
      <w:r w:rsidR="00582B07" w:rsidRPr="00B62BF0">
        <w:rPr>
          <w:szCs w:val="22"/>
          <w:lang w:val="en-CA"/>
        </w:rPr>
        <w:t>inter prediction coding tools</w:t>
      </w:r>
      <w:r w:rsidRPr="00B62BF0">
        <w:rPr>
          <w:szCs w:val="22"/>
          <w:lang w:val="en-CA"/>
        </w:rPr>
        <w:t xml:space="preserve"> listed as follows</w:t>
      </w:r>
      <w:r w:rsidR="009C3D2C" w:rsidRPr="00960770">
        <w:rPr>
          <w:szCs w:val="22"/>
          <w:lang w:val="en-CA"/>
        </w:rPr>
        <w:t xml:space="preserve">: </w:t>
      </w:r>
    </w:p>
    <w:p w14:paraId="2BE24C94" w14:textId="77777777" w:rsidR="007A114A" w:rsidRPr="005E6119" w:rsidRDefault="007A114A" w:rsidP="000613EB">
      <w:pPr>
        <w:pStyle w:val="ListParagraph"/>
        <w:numPr>
          <w:ilvl w:val="0"/>
          <w:numId w:val="9"/>
        </w:numPr>
        <w:spacing w:before="136"/>
        <w:rPr>
          <w:sz w:val="22"/>
          <w:szCs w:val="22"/>
          <w:lang w:val="en-CA"/>
        </w:rPr>
      </w:pPr>
      <w:r w:rsidRPr="005E6119">
        <w:rPr>
          <w:sz w:val="22"/>
          <w:szCs w:val="22"/>
          <w:lang w:val="en-CA"/>
        </w:rPr>
        <w:t>Extended merge prediction</w:t>
      </w:r>
    </w:p>
    <w:p w14:paraId="068ED630" w14:textId="6320216C" w:rsidR="009E08C4" w:rsidRDefault="00B62BF0" w:rsidP="000613EB">
      <w:pPr>
        <w:pStyle w:val="ListParagraph"/>
        <w:numPr>
          <w:ilvl w:val="0"/>
          <w:numId w:val="9"/>
        </w:numPr>
        <w:spacing w:before="136"/>
        <w:rPr>
          <w:sz w:val="22"/>
          <w:szCs w:val="22"/>
          <w:lang w:val="en-CA"/>
        </w:rPr>
      </w:pPr>
      <w:r>
        <w:rPr>
          <w:sz w:val="22"/>
          <w:szCs w:val="22"/>
          <w:lang w:val="en-CA"/>
        </w:rPr>
        <w:t>M</w:t>
      </w:r>
      <w:r w:rsidR="009E08C4" w:rsidRPr="005E6119">
        <w:rPr>
          <w:sz w:val="22"/>
          <w:szCs w:val="22"/>
          <w:lang w:val="en-CA"/>
        </w:rPr>
        <w:t xml:space="preserve">erge </w:t>
      </w:r>
      <w:r>
        <w:rPr>
          <w:sz w:val="22"/>
          <w:szCs w:val="22"/>
          <w:lang w:val="en-CA"/>
        </w:rPr>
        <w:t xml:space="preserve">mode </w:t>
      </w:r>
      <w:r w:rsidR="009E08C4" w:rsidRPr="005E6119">
        <w:rPr>
          <w:sz w:val="22"/>
          <w:szCs w:val="22"/>
          <w:lang w:val="en-CA"/>
        </w:rPr>
        <w:t>with MVD (MMVD)</w:t>
      </w:r>
    </w:p>
    <w:p w14:paraId="51C7C797" w14:textId="7B47B632" w:rsidR="00B306BF" w:rsidRPr="005E6119" w:rsidRDefault="00717A8F" w:rsidP="000613EB">
      <w:pPr>
        <w:pStyle w:val="ListParagraph"/>
        <w:numPr>
          <w:ilvl w:val="0"/>
          <w:numId w:val="9"/>
        </w:numPr>
        <w:spacing w:before="136"/>
        <w:rPr>
          <w:sz w:val="22"/>
          <w:szCs w:val="22"/>
          <w:lang w:val="en-CA"/>
        </w:rPr>
      </w:pPr>
      <w:r>
        <w:rPr>
          <w:sz w:val="22"/>
          <w:szCs w:val="22"/>
          <w:lang w:val="en-CA"/>
        </w:rPr>
        <w:t>S</w:t>
      </w:r>
      <w:r w:rsidR="00B306BF">
        <w:rPr>
          <w:sz w:val="22"/>
          <w:szCs w:val="22"/>
          <w:lang w:val="en-CA"/>
        </w:rPr>
        <w:t>ymmetric MVD</w:t>
      </w:r>
      <w:r>
        <w:rPr>
          <w:sz w:val="22"/>
          <w:szCs w:val="22"/>
          <w:lang w:val="en-CA"/>
        </w:rPr>
        <w:t xml:space="preserve"> (SMVD)</w:t>
      </w:r>
      <w:r w:rsidR="00B306BF">
        <w:rPr>
          <w:sz w:val="22"/>
          <w:szCs w:val="22"/>
          <w:lang w:val="en-CA"/>
        </w:rPr>
        <w:t xml:space="preserve"> signalling</w:t>
      </w:r>
    </w:p>
    <w:p w14:paraId="545F76AE" w14:textId="11C12F64" w:rsidR="007A49F9" w:rsidRDefault="007A49F9" w:rsidP="000613EB">
      <w:pPr>
        <w:pStyle w:val="ListParagraph"/>
        <w:numPr>
          <w:ilvl w:val="0"/>
          <w:numId w:val="9"/>
        </w:numPr>
        <w:spacing w:before="136"/>
        <w:rPr>
          <w:szCs w:val="22"/>
          <w:lang w:val="en-CA"/>
        </w:rPr>
      </w:pPr>
      <w:r>
        <w:rPr>
          <w:sz w:val="22"/>
          <w:szCs w:val="22"/>
          <w:lang w:val="en-CA"/>
        </w:rPr>
        <w:t xml:space="preserve">Affine </w:t>
      </w:r>
      <w:r w:rsidR="00F91C91">
        <w:rPr>
          <w:sz w:val="22"/>
          <w:szCs w:val="22"/>
          <w:lang w:val="en-CA"/>
        </w:rPr>
        <w:t>motion compensated prediction</w:t>
      </w:r>
    </w:p>
    <w:p w14:paraId="34C97BF4" w14:textId="376C2343" w:rsidR="007A49F9" w:rsidRDefault="00C9074B" w:rsidP="000613EB">
      <w:pPr>
        <w:pStyle w:val="ListParagraph"/>
        <w:numPr>
          <w:ilvl w:val="0"/>
          <w:numId w:val="9"/>
        </w:numPr>
        <w:spacing w:before="136"/>
        <w:rPr>
          <w:szCs w:val="22"/>
          <w:lang w:val="en-CA"/>
        </w:rPr>
      </w:pPr>
      <w:r>
        <w:rPr>
          <w:sz w:val="22"/>
          <w:szCs w:val="22"/>
          <w:lang w:val="en-CA"/>
        </w:rPr>
        <w:t>Subblock-based</w:t>
      </w:r>
      <w:r w:rsidR="0019697E" w:rsidRPr="0019697E">
        <w:rPr>
          <w:sz w:val="22"/>
          <w:szCs w:val="22"/>
          <w:lang w:val="en-CA"/>
        </w:rPr>
        <w:t xml:space="preserve"> temporal motion vector prediction </w:t>
      </w:r>
      <w:r w:rsidR="0019697E">
        <w:rPr>
          <w:sz w:val="22"/>
          <w:szCs w:val="22"/>
          <w:lang w:val="en-CA"/>
        </w:rPr>
        <w:t>(</w:t>
      </w:r>
      <w:r>
        <w:rPr>
          <w:sz w:val="22"/>
          <w:szCs w:val="22"/>
          <w:lang w:val="en-CA"/>
        </w:rPr>
        <w:t>Sb</w:t>
      </w:r>
      <w:r w:rsidR="007A49F9">
        <w:rPr>
          <w:sz w:val="22"/>
          <w:szCs w:val="22"/>
          <w:lang w:val="en-CA"/>
        </w:rPr>
        <w:t>TMVP</w:t>
      </w:r>
      <w:r w:rsidR="0019697E">
        <w:rPr>
          <w:sz w:val="22"/>
          <w:szCs w:val="22"/>
          <w:lang w:val="en-CA"/>
        </w:rPr>
        <w:t>)</w:t>
      </w:r>
      <w:r w:rsidR="007A49F9">
        <w:rPr>
          <w:sz w:val="22"/>
          <w:szCs w:val="22"/>
          <w:lang w:val="en-CA"/>
        </w:rPr>
        <w:t xml:space="preserve"> </w:t>
      </w:r>
    </w:p>
    <w:p w14:paraId="3DDBB641" w14:textId="6A4C4F60" w:rsidR="007A49F9" w:rsidRDefault="007A49F9" w:rsidP="000613EB">
      <w:pPr>
        <w:pStyle w:val="ListParagraph"/>
        <w:numPr>
          <w:ilvl w:val="0"/>
          <w:numId w:val="9"/>
        </w:numPr>
        <w:spacing w:before="136"/>
        <w:rPr>
          <w:szCs w:val="22"/>
          <w:lang w:val="en-CA"/>
        </w:rPr>
      </w:pPr>
      <w:r>
        <w:rPr>
          <w:sz w:val="22"/>
          <w:szCs w:val="22"/>
          <w:lang w:val="en-CA"/>
        </w:rPr>
        <w:t xml:space="preserve">Adaptive motion vector resolution (AMVR) </w:t>
      </w:r>
    </w:p>
    <w:p w14:paraId="168BDC7D" w14:textId="77777777" w:rsidR="00495C91" w:rsidRPr="00D113C4" w:rsidRDefault="00CD7545" w:rsidP="000613EB">
      <w:pPr>
        <w:pStyle w:val="ListParagraph"/>
        <w:numPr>
          <w:ilvl w:val="0"/>
          <w:numId w:val="9"/>
        </w:numPr>
        <w:spacing w:before="136"/>
        <w:rPr>
          <w:szCs w:val="22"/>
          <w:lang w:val="en-CA"/>
        </w:rPr>
      </w:pPr>
      <w:r>
        <w:rPr>
          <w:sz w:val="22"/>
          <w:szCs w:val="22"/>
          <w:lang w:val="en-CA"/>
        </w:rPr>
        <w:t xml:space="preserve">Motion field storage: </w:t>
      </w:r>
      <w:r w:rsidR="00D339B9">
        <w:rPr>
          <w:sz w:val="22"/>
          <w:szCs w:val="22"/>
          <w:lang w:val="en-CA"/>
        </w:rPr>
        <w:t>1/16</w:t>
      </w:r>
      <w:r w:rsidR="00D339B9" w:rsidRPr="00550109">
        <w:rPr>
          <w:sz w:val="22"/>
          <w:szCs w:val="22"/>
          <w:vertAlign w:val="superscript"/>
          <w:lang w:val="en-CA"/>
        </w:rPr>
        <w:t>th</w:t>
      </w:r>
      <w:r w:rsidR="00D339B9">
        <w:rPr>
          <w:sz w:val="22"/>
          <w:szCs w:val="22"/>
          <w:lang w:val="en-CA"/>
        </w:rPr>
        <w:t xml:space="preserve"> </w:t>
      </w:r>
      <w:r>
        <w:rPr>
          <w:sz w:val="22"/>
          <w:szCs w:val="22"/>
          <w:lang w:val="en-CA"/>
        </w:rPr>
        <w:t xml:space="preserve">luma </w:t>
      </w:r>
      <w:r w:rsidR="00D339B9">
        <w:rPr>
          <w:sz w:val="22"/>
          <w:szCs w:val="22"/>
          <w:lang w:val="en-CA"/>
        </w:rPr>
        <w:t xml:space="preserve">sample </w:t>
      </w:r>
      <w:r>
        <w:rPr>
          <w:sz w:val="22"/>
          <w:szCs w:val="22"/>
          <w:lang w:val="en-CA"/>
        </w:rPr>
        <w:t>MV</w:t>
      </w:r>
      <w:r w:rsidR="00D339B9">
        <w:rPr>
          <w:sz w:val="22"/>
          <w:szCs w:val="22"/>
          <w:lang w:val="en-CA"/>
        </w:rPr>
        <w:t xml:space="preserve"> storage and 8x8 motion field compression</w:t>
      </w:r>
    </w:p>
    <w:p w14:paraId="1ED33BFC" w14:textId="573DAD2B" w:rsidR="00495C91" w:rsidRPr="00D113C4" w:rsidRDefault="00495C91" w:rsidP="000613EB">
      <w:pPr>
        <w:pStyle w:val="ListParagraph"/>
        <w:numPr>
          <w:ilvl w:val="0"/>
          <w:numId w:val="9"/>
        </w:numPr>
        <w:spacing w:before="136"/>
        <w:rPr>
          <w:szCs w:val="22"/>
          <w:lang w:val="en-CA"/>
        </w:rPr>
      </w:pPr>
      <w:r>
        <w:rPr>
          <w:sz w:val="22"/>
          <w:szCs w:val="22"/>
          <w:lang w:val="en-CA"/>
        </w:rPr>
        <w:t xml:space="preserve">Bi-prediction with </w:t>
      </w:r>
      <w:r w:rsidR="00014404">
        <w:rPr>
          <w:sz w:val="22"/>
          <w:szCs w:val="22"/>
          <w:lang w:val="en-CA"/>
        </w:rPr>
        <w:t xml:space="preserve">CU-level </w:t>
      </w:r>
      <w:r>
        <w:rPr>
          <w:sz w:val="22"/>
          <w:szCs w:val="22"/>
          <w:lang w:val="en-CA"/>
        </w:rPr>
        <w:t>weight (B</w:t>
      </w:r>
      <w:r w:rsidR="00014404">
        <w:rPr>
          <w:sz w:val="22"/>
          <w:szCs w:val="22"/>
          <w:lang w:val="en-CA"/>
        </w:rPr>
        <w:t>C</w:t>
      </w:r>
      <w:r>
        <w:rPr>
          <w:sz w:val="22"/>
          <w:szCs w:val="22"/>
          <w:lang w:val="en-CA"/>
        </w:rPr>
        <w:t>W)</w:t>
      </w:r>
    </w:p>
    <w:p w14:paraId="4E1B973D" w14:textId="3C651C08" w:rsidR="00D339B9" w:rsidRPr="009709C0" w:rsidRDefault="00495C91" w:rsidP="000613EB">
      <w:pPr>
        <w:pStyle w:val="ListParagraph"/>
        <w:numPr>
          <w:ilvl w:val="0"/>
          <w:numId w:val="9"/>
        </w:numPr>
        <w:spacing w:before="136"/>
        <w:rPr>
          <w:szCs w:val="22"/>
          <w:lang w:val="en-CA"/>
        </w:rPr>
      </w:pPr>
      <w:r>
        <w:rPr>
          <w:sz w:val="22"/>
          <w:szCs w:val="22"/>
          <w:lang w:val="en-CA"/>
        </w:rPr>
        <w:t>Bi-directional optical flow (BDOF)</w:t>
      </w:r>
      <w:r w:rsidR="00D339B9">
        <w:rPr>
          <w:sz w:val="22"/>
          <w:szCs w:val="22"/>
          <w:lang w:val="en-CA"/>
        </w:rPr>
        <w:t xml:space="preserve"> </w:t>
      </w:r>
    </w:p>
    <w:p w14:paraId="76121FA6" w14:textId="5A65657A" w:rsidR="000604AE" w:rsidRPr="002B0DED" w:rsidRDefault="000604AE" w:rsidP="000613EB">
      <w:pPr>
        <w:pStyle w:val="ListParagraph"/>
        <w:numPr>
          <w:ilvl w:val="0"/>
          <w:numId w:val="9"/>
        </w:numPr>
        <w:spacing w:before="136"/>
        <w:rPr>
          <w:szCs w:val="22"/>
          <w:lang w:val="en-CA"/>
        </w:rPr>
      </w:pPr>
      <w:r>
        <w:rPr>
          <w:sz w:val="22"/>
          <w:szCs w:val="22"/>
          <w:lang w:val="en-CA"/>
        </w:rPr>
        <w:t>Decoder side motion vector refinement (DMVR)</w:t>
      </w:r>
    </w:p>
    <w:p w14:paraId="0DF1408B" w14:textId="39F61037" w:rsidR="005F23DB" w:rsidRPr="001F0789" w:rsidRDefault="00E173F5" w:rsidP="000613EB">
      <w:pPr>
        <w:pStyle w:val="ListParagraph"/>
        <w:numPr>
          <w:ilvl w:val="0"/>
          <w:numId w:val="9"/>
        </w:numPr>
        <w:spacing w:before="136"/>
        <w:rPr>
          <w:szCs w:val="22"/>
          <w:lang w:val="en-CA"/>
        </w:rPr>
      </w:pPr>
      <w:r>
        <w:rPr>
          <w:sz w:val="22"/>
          <w:szCs w:val="22"/>
        </w:rPr>
        <w:t>Geometric partitioning mode (GPM)</w:t>
      </w:r>
    </w:p>
    <w:p w14:paraId="4446BC8B" w14:textId="10D019B2" w:rsidR="00D040BE" w:rsidRPr="000F0A3C" w:rsidRDefault="00D040BE" w:rsidP="000613EB">
      <w:pPr>
        <w:pStyle w:val="ListParagraph"/>
        <w:numPr>
          <w:ilvl w:val="0"/>
          <w:numId w:val="9"/>
        </w:numPr>
        <w:spacing w:before="136"/>
        <w:rPr>
          <w:szCs w:val="22"/>
          <w:lang w:val="en-CA"/>
        </w:rPr>
      </w:pPr>
      <w:r>
        <w:rPr>
          <w:sz w:val="22"/>
          <w:szCs w:val="22"/>
        </w:rPr>
        <w:t>Combined inter and intra prediction (CIIP)</w:t>
      </w:r>
    </w:p>
    <w:p w14:paraId="2E15C593" w14:textId="0925922E" w:rsidR="00472025" w:rsidRPr="00472025" w:rsidRDefault="00472025" w:rsidP="00CA7357">
      <w:pPr>
        <w:rPr>
          <w:szCs w:val="22"/>
          <w:lang w:val="en-CA"/>
        </w:rPr>
      </w:pPr>
      <w:r w:rsidRPr="00472025">
        <w:rPr>
          <w:lang w:val="en-CA"/>
        </w:rPr>
        <w:t xml:space="preserve">The following text provides the details on </w:t>
      </w:r>
      <w:r w:rsidR="00D74AA3">
        <w:rPr>
          <w:lang w:val="en-CA"/>
        </w:rPr>
        <w:t>those</w:t>
      </w:r>
      <w:r w:rsidR="00D74AA3" w:rsidRPr="00472025">
        <w:rPr>
          <w:lang w:val="en-CA"/>
        </w:rPr>
        <w:t xml:space="preserve"> </w:t>
      </w:r>
      <w:r w:rsidRPr="00472025">
        <w:rPr>
          <w:lang w:val="en-CA"/>
        </w:rPr>
        <w:t xml:space="preserve">inter prediction </w:t>
      </w:r>
      <w:r>
        <w:rPr>
          <w:lang w:val="en-CA"/>
        </w:rPr>
        <w:t xml:space="preserve">methods </w:t>
      </w:r>
      <w:r w:rsidRPr="00472025">
        <w:rPr>
          <w:lang w:val="en-CA"/>
        </w:rPr>
        <w:t>specified in</w:t>
      </w:r>
      <w:r>
        <w:rPr>
          <w:lang w:val="en-CA"/>
        </w:rPr>
        <w:t xml:space="preserve"> VVC.</w:t>
      </w:r>
    </w:p>
    <w:p w14:paraId="061BFF0B" w14:textId="3EE08645" w:rsidR="007A114A" w:rsidRDefault="007A114A" w:rsidP="00CD45EA">
      <w:pPr>
        <w:pStyle w:val="Heading3"/>
        <w:spacing w:before="136"/>
        <w:rPr>
          <w:szCs w:val="22"/>
          <w:lang w:val="en-CA"/>
        </w:rPr>
      </w:pPr>
      <w:bookmarkStart w:id="184" w:name="_Ref9204525"/>
      <w:bookmarkStart w:id="185" w:name="_Toc58175118"/>
      <w:r>
        <w:rPr>
          <w:rFonts w:hint="eastAsia"/>
          <w:szCs w:val="22"/>
          <w:lang w:val="en-CA"/>
        </w:rPr>
        <w:t>Extended merge prediction</w:t>
      </w:r>
      <w:bookmarkEnd w:id="184"/>
      <w:bookmarkEnd w:id="185"/>
    </w:p>
    <w:p w14:paraId="7B13F25A" w14:textId="6173557B" w:rsidR="007A114A" w:rsidRDefault="007A114A" w:rsidP="00CA7357">
      <w:pPr>
        <w:rPr>
          <w:lang w:val="en-CA"/>
        </w:rPr>
      </w:pPr>
      <w:r>
        <w:rPr>
          <w:rFonts w:hint="eastAsia"/>
          <w:lang w:val="en-CA"/>
        </w:rPr>
        <w:t xml:space="preserve">In </w:t>
      </w:r>
      <w:r w:rsidR="00C428CE">
        <w:rPr>
          <w:lang w:val="en-CA"/>
        </w:rPr>
        <w:t>VVC</w:t>
      </w:r>
      <w:r>
        <w:rPr>
          <w:rFonts w:hint="eastAsia"/>
          <w:lang w:val="en-CA"/>
        </w:rPr>
        <w:t xml:space="preserve">, the merge </w:t>
      </w:r>
      <w:r>
        <w:rPr>
          <w:lang w:val="en-CA"/>
        </w:rPr>
        <w:t xml:space="preserve">candidate </w:t>
      </w:r>
      <w:r>
        <w:rPr>
          <w:rFonts w:hint="eastAsia"/>
          <w:lang w:val="en-CA"/>
        </w:rPr>
        <w:t xml:space="preserve">list </w:t>
      </w:r>
      <w:r>
        <w:rPr>
          <w:lang w:val="en-CA"/>
        </w:rPr>
        <w:t xml:space="preserve">is constructed by including the following </w:t>
      </w:r>
      <w:r>
        <w:rPr>
          <w:szCs w:val="22"/>
          <w:lang w:val="en-CA" w:eastAsia="zh-CN"/>
        </w:rPr>
        <w:t>five</w:t>
      </w:r>
      <w:r w:rsidRPr="002E610B">
        <w:rPr>
          <w:szCs w:val="22"/>
          <w:lang w:val="en-CA" w:eastAsia="zh-CN"/>
        </w:rPr>
        <w:t xml:space="preserve"> types of </w:t>
      </w:r>
      <w:r>
        <w:rPr>
          <w:lang w:val="en-CA"/>
        </w:rPr>
        <w:t>candidates</w:t>
      </w:r>
      <w:r w:rsidR="00BB4EB6">
        <w:rPr>
          <w:lang w:val="en-CA"/>
        </w:rPr>
        <w:t xml:space="preserve"> in order</w:t>
      </w:r>
      <w:r>
        <w:rPr>
          <w:lang w:val="en-CA"/>
        </w:rPr>
        <w:t>:</w:t>
      </w:r>
    </w:p>
    <w:p w14:paraId="47457116" w14:textId="4F5C08D1" w:rsidR="007A114A" w:rsidRPr="00D113C4" w:rsidRDefault="007A114A" w:rsidP="000613EB">
      <w:pPr>
        <w:pStyle w:val="ListParagraph"/>
        <w:numPr>
          <w:ilvl w:val="0"/>
          <w:numId w:val="12"/>
        </w:numPr>
        <w:spacing w:before="136" w:after="120"/>
        <w:rPr>
          <w:sz w:val="22"/>
          <w:szCs w:val="22"/>
          <w:lang w:val="en-CA" w:eastAsia="zh-CN"/>
        </w:rPr>
      </w:pPr>
      <w:r>
        <w:rPr>
          <w:rFonts w:eastAsia="SimSun"/>
          <w:sz w:val="22"/>
          <w:szCs w:val="22"/>
          <w:lang w:val="en-CA" w:eastAsia="zh-CN"/>
        </w:rPr>
        <w:t xml:space="preserve">Spatial MVP from spatial </w:t>
      </w:r>
      <w:r w:rsidRPr="00D113C4">
        <w:rPr>
          <w:rFonts w:eastAsia="SimSun"/>
          <w:sz w:val="22"/>
          <w:szCs w:val="22"/>
          <w:lang w:val="en-CA" w:eastAsia="zh-CN"/>
        </w:rPr>
        <w:t>neighbou</w:t>
      </w:r>
      <w:r w:rsidR="009500F7" w:rsidRPr="00D113C4">
        <w:rPr>
          <w:rFonts w:eastAsia="SimSun"/>
          <w:sz w:val="22"/>
          <w:szCs w:val="22"/>
          <w:lang w:val="en-CA" w:eastAsia="zh-CN"/>
        </w:rPr>
        <w:t>r</w:t>
      </w:r>
      <w:r w:rsidRPr="00D113C4">
        <w:rPr>
          <w:rFonts w:eastAsia="SimSun"/>
          <w:sz w:val="22"/>
          <w:szCs w:val="22"/>
          <w:lang w:val="en-CA" w:eastAsia="zh-CN"/>
        </w:rPr>
        <w:t xml:space="preserve"> CUs</w:t>
      </w:r>
    </w:p>
    <w:p w14:paraId="4E1045B6" w14:textId="41CD975C" w:rsidR="007A114A" w:rsidRPr="00D113C4" w:rsidRDefault="007A114A" w:rsidP="000613EB">
      <w:pPr>
        <w:pStyle w:val="ListParagraph"/>
        <w:numPr>
          <w:ilvl w:val="0"/>
          <w:numId w:val="12"/>
        </w:numPr>
        <w:spacing w:before="136" w:after="120"/>
        <w:rPr>
          <w:sz w:val="22"/>
          <w:szCs w:val="22"/>
          <w:lang w:val="en-CA" w:eastAsia="zh-CN"/>
        </w:rPr>
      </w:pPr>
      <w:r>
        <w:rPr>
          <w:rFonts w:eastAsia="SimSun"/>
          <w:sz w:val="22"/>
          <w:szCs w:val="22"/>
          <w:lang w:val="en-CA" w:eastAsia="zh-CN"/>
        </w:rPr>
        <w:t>Temporal MVP from collocate</w:t>
      </w:r>
      <w:r w:rsidR="009500F7">
        <w:rPr>
          <w:rFonts w:eastAsia="SimSun"/>
          <w:sz w:val="22"/>
          <w:szCs w:val="22"/>
          <w:lang w:val="en-CA" w:eastAsia="zh-CN"/>
        </w:rPr>
        <w:t>d</w:t>
      </w:r>
      <w:r>
        <w:rPr>
          <w:rFonts w:eastAsia="SimSun"/>
          <w:sz w:val="22"/>
          <w:szCs w:val="22"/>
          <w:lang w:val="en-CA" w:eastAsia="zh-CN"/>
        </w:rPr>
        <w:t xml:space="preserve"> CUs</w:t>
      </w:r>
    </w:p>
    <w:p w14:paraId="614F4675" w14:textId="77777777" w:rsidR="007A114A" w:rsidRDefault="007A114A" w:rsidP="000613EB">
      <w:pPr>
        <w:pStyle w:val="ListParagraph"/>
        <w:numPr>
          <w:ilvl w:val="0"/>
          <w:numId w:val="12"/>
        </w:numPr>
        <w:spacing w:before="136" w:after="120"/>
        <w:rPr>
          <w:sz w:val="22"/>
          <w:szCs w:val="22"/>
          <w:lang w:val="en-CA" w:eastAsia="zh-CN"/>
        </w:rPr>
      </w:pPr>
      <w:r>
        <w:rPr>
          <w:sz w:val="22"/>
          <w:szCs w:val="22"/>
          <w:lang w:val="en-CA" w:eastAsia="zh-CN"/>
        </w:rPr>
        <w:t>History-based MVP from an FIFO table</w:t>
      </w:r>
    </w:p>
    <w:p w14:paraId="394EF38F" w14:textId="49861C48" w:rsidR="007A114A" w:rsidRDefault="007A114A" w:rsidP="000613EB">
      <w:pPr>
        <w:pStyle w:val="ListParagraph"/>
        <w:numPr>
          <w:ilvl w:val="0"/>
          <w:numId w:val="12"/>
        </w:numPr>
        <w:spacing w:before="136" w:after="120"/>
        <w:rPr>
          <w:sz w:val="22"/>
          <w:szCs w:val="22"/>
          <w:lang w:val="en-CA" w:eastAsia="zh-CN"/>
        </w:rPr>
      </w:pPr>
      <w:r>
        <w:rPr>
          <w:sz w:val="22"/>
          <w:szCs w:val="22"/>
          <w:lang w:val="en-CA" w:eastAsia="zh-CN"/>
        </w:rPr>
        <w:t xml:space="preserve">Pairwise </w:t>
      </w:r>
      <w:r w:rsidR="00153EB2">
        <w:rPr>
          <w:sz w:val="22"/>
          <w:szCs w:val="22"/>
          <w:lang w:val="en-CA" w:eastAsia="zh-CN"/>
        </w:rPr>
        <w:t>avera</w:t>
      </w:r>
      <w:r w:rsidR="0092151B">
        <w:rPr>
          <w:sz w:val="22"/>
          <w:szCs w:val="22"/>
          <w:lang w:val="en-CA" w:eastAsia="zh-CN"/>
        </w:rPr>
        <w:t>ge</w:t>
      </w:r>
      <w:r w:rsidR="00153EB2">
        <w:rPr>
          <w:sz w:val="22"/>
          <w:szCs w:val="22"/>
          <w:lang w:val="en-CA" w:eastAsia="zh-CN"/>
        </w:rPr>
        <w:t xml:space="preserve"> </w:t>
      </w:r>
      <w:r>
        <w:rPr>
          <w:sz w:val="22"/>
          <w:szCs w:val="22"/>
          <w:lang w:val="en-CA" w:eastAsia="zh-CN"/>
        </w:rPr>
        <w:t>MVP</w:t>
      </w:r>
    </w:p>
    <w:p w14:paraId="24E294DC" w14:textId="64C4FAB3" w:rsidR="007A114A" w:rsidRDefault="007A114A" w:rsidP="000613EB">
      <w:pPr>
        <w:pStyle w:val="ListParagraph"/>
        <w:numPr>
          <w:ilvl w:val="0"/>
          <w:numId w:val="12"/>
        </w:numPr>
        <w:spacing w:before="136" w:after="120"/>
        <w:rPr>
          <w:sz w:val="22"/>
          <w:szCs w:val="22"/>
          <w:lang w:val="en-CA" w:eastAsia="zh-CN"/>
        </w:rPr>
      </w:pPr>
      <w:r>
        <w:rPr>
          <w:sz w:val="22"/>
          <w:szCs w:val="22"/>
          <w:lang w:val="en-CA" w:eastAsia="zh-CN"/>
        </w:rPr>
        <w:t>Zero MVs</w:t>
      </w:r>
      <w:r w:rsidR="00BB4EB6">
        <w:rPr>
          <w:sz w:val="22"/>
          <w:szCs w:val="22"/>
          <w:lang w:val="en-CA" w:eastAsia="zh-CN"/>
        </w:rPr>
        <w:t>.</w:t>
      </w:r>
    </w:p>
    <w:p w14:paraId="0D51808C" w14:textId="0165A57D" w:rsidR="00AA62A0" w:rsidRDefault="00BB4EB6" w:rsidP="00CA7357">
      <w:pPr>
        <w:jc w:val="both"/>
        <w:rPr>
          <w:lang w:eastAsia="ko-KR"/>
        </w:rPr>
      </w:pPr>
      <w:r>
        <w:rPr>
          <w:szCs w:val="22"/>
          <w:lang w:val="en-CA"/>
        </w:rPr>
        <w:lastRenderedPageBreak/>
        <w:t xml:space="preserve">The size of merge list is signalled in </w:t>
      </w:r>
      <w:r w:rsidR="0019117C">
        <w:rPr>
          <w:szCs w:val="22"/>
          <w:lang w:val="en-CA"/>
        </w:rPr>
        <w:t xml:space="preserve">sequence parameter set </w:t>
      </w:r>
      <w:r w:rsidR="00AA62A0">
        <w:rPr>
          <w:szCs w:val="22"/>
          <w:lang w:val="en-CA"/>
        </w:rPr>
        <w:t>header</w:t>
      </w:r>
      <w:r>
        <w:rPr>
          <w:szCs w:val="22"/>
          <w:lang w:val="en-CA"/>
        </w:rPr>
        <w:t xml:space="preserve"> and the maximum allowed size of merge list is 6.</w:t>
      </w:r>
      <w:r w:rsidR="00AA62A0">
        <w:rPr>
          <w:szCs w:val="22"/>
          <w:lang w:val="en-CA"/>
        </w:rPr>
        <w:t xml:space="preserve"> </w:t>
      </w:r>
      <w:r w:rsidR="00AA62A0">
        <w:rPr>
          <w:lang w:eastAsia="ko-KR"/>
        </w:rPr>
        <w:t>For each CU code in merge mode, an index of best merge candidate is encoded using truncated unary binarization (TU). T</w:t>
      </w:r>
      <w:r w:rsidR="00AA62A0" w:rsidRPr="00AA62A0">
        <w:rPr>
          <w:lang w:eastAsia="ko-KR"/>
        </w:rPr>
        <w:t>he first bin of the merge index</w:t>
      </w:r>
      <w:r w:rsidR="00AA62A0">
        <w:rPr>
          <w:lang w:eastAsia="ko-KR"/>
        </w:rPr>
        <w:t xml:space="preserve"> is coded with context</w:t>
      </w:r>
      <w:r w:rsidR="00AA62A0" w:rsidRPr="00AA62A0">
        <w:rPr>
          <w:lang w:eastAsia="ko-KR"/>
        </w:rPr>
        <w:t xml:space="preserve"> and bypass coding </w:t>
      </w:r>
      <w:r w:rsidR="00AA62A0">
        <w:rPr>
          <w:lang w:eastAsia="ko-KR"/>
        </w:rPr>
        <w:t>is used for other bins</w:t>
      </w:r>
      <w:r w:rsidR="00AA62A0" w:rsidRPr="00AA62A0">
        <w:rPr>
          <w:lang w:eastAsia="ko-KR"/>
        </w:rPr>
        <w:t>.</w:t>
      </w:r>
    </w:p>
    <w:p w14:paraId="37E5A193" w14:textId="5D4887C0" w:rsidR="00672C72" w:rsidRPr="00D250D7" w:rsidRDefault="00C11528" w:rsidP="00B12262">
      <w:pPr>
        <w:spacing w:after="120"/>
        <w:jc w:val="both"/>
      </w:pPr>
      <w:r>
        <w:rPr>
          <w:szCs w:val="22"/>
          <w:lang w:val="en-CA"/>
        </w:rPr>
        <w:t xml:space="preserve">The </w:t>
      </w:r>
      <w:r w:rsidR="0019117C">
        <w:rPr>
          <w:szCs w:val="22"/>
          <w:lang w:val="en-CA"/>
        </w:rPr>
        <w:t xml:space="preserve">derivation </w:t>
      </w:r>
      <w:r>
        <w:rPr>
          <w:szCs w:val="22"/>
          <w:lang w:val="en-CA"/>
        </w:rPr>
        <w:t xml:space="preserve">process of each category of merge candidates </w:t>
      </w:r>
      <w:r w:rsidR="00F87206">
        <w:rPr>
          <w:szCs w:val="22"/>
          <w:lang w:val="en-CA"/>
        </w:rPr>
        <w:t>is provided in this session.</w:t>
      </w:r>
      <w:r w:rsidR="007A439C">
        <w:rPr>
          <w:szCs w:val="22"/>
          <w:lang w:val="en-CA"/>
        </w:rPr>
        <w:t xml:space="preserve"> As done in </w:t>
      </w:r>
      <w:r w:rsidR="007A439C" w:rsidRPr="007A439C">
        <w:rPr>
          <w:szCs w:val="22"/>
          <w:lang w:val="en-CA"/>
        </w:rPr>
        <w:t>HEVC</w:t>
      </w:r>
      <w:r w:rsidR="007A439C">
        <w:rPr>
          <w:szCs w:val="22"/>
          <w:lang w:val="en-CA"/>
        </w:rPr>
        <w:t>,</w:t>
      </w:r>
      <w:r w:rsidR="007A439C" w:rsidRPr="007A439C">
        <w:rPr>
          <w:szCs w:val="22"/>
          <w:lang w:val="en-CA"/>
        </w:rPr>
        <w:t xml:space="preserve"> VVC also supports parallel derivation of the merging candidate lists </w:t>
      </w:r>
      <w:r w:rsidR="007A439C">
        <w:rPr>
          <w:szCs w:val="22"/>
          <w:lang w:val="en-CA"/>
        </w:rPr>
        <w:t>for all CUs within a certain size of area</w:t>
      </w:r>
      <w:r w:rsidR="007A439C" w:rsidRPr="007A439C">
        <w:rPr>
          <w:szCs w:val="22"/>
          <w:lang w:val="en-CA"/>
        </w:rPr>
        <w:t>.</w:t>
      </w:r>
    </w:p>
    <w:p w14:paraId="081F2C33" w14:textId="708BD039" w:rsidR="00672C72" w:rsidRDefault="00672C72" w:rsidP="00CD45EA">
      <w:pPr>
        <w:pStyle w:val="Heading4"/>
        <w:spacing w:before="136"/>
        <w:rPr>
          <w:sz w:val="20"/>
          <w:lang w:val="en-GB" w:eastAsia="ja-JP"/>
        </w:rPr>
      </w:pPr>
      <w:bookmarkStart w:id="186" w:name="_Toc376882478"/>
      <w:bookmarkStart w:id="187" w:name="_Toc314408988"/>
      <w:bookmarkStart w:id="188" w:name="_Toc411002821"/>
      <w:r>
        <w:rPr>
          <w:lang w:val="en-GB" w:eastAsia="ja-JP"/>
        </w:rPr>
        <w:t xml:space="preserve">Spatial </w:t>
      </w:r>
      <w:r w:rsidRPr="005E6119">
        <w:rPr>
          <w:szCs w:val="22"/>
          <w:lang w:val="en-CA"/>
        </w:rPr>
        <w:t>candidates</w:t>
      </w:r>
      <w:bookmarkEnd w:id="186"/>
      <w:bookmarkEnd w:id="187"/>
      <w:r>
        <w:rPr>
          <w:lang w:val="en-GB" w:eastAsia="ja-JP"/>
        </w:rPr>
        <w:t xml:space="preserve"> derivation</w:t>
      </w:r>
      <w:bookmarkEnd w:id="188"/>
    </w:p>
    <w:p w14:paraId="2EEF5DBF" w14:textId="08CA4572" w:rsidR="00672C72" w:rsidRDefault="00F87206" w:rsidP="00CD45EA">
      <w:pPr>
        <w:jc w:val="both"/>
        <w:rPr>
          <w:rFonts w:eastAsia="Malgun Gothic"/>
          <w:lang w:val="en-GB" w:eastAsia="ko-KR"/>
        </w:rPr>
      </w:pPr>
      <w:r>
        <w:rPr>
          <w:lang w:eastAsia="ko-KR"/>
        </w:rPr>
        <w:t xml:space="preserve">The derivation of </w:t>
      </w:r>
      <w:r w:rsidR="00672C72">
        <w:rPr>
          <w:lang w:eastAsia="ko-KR"/>
        </w:rPr>
        <w:t>spatial merge candidates</w:t>
      </w:r>
      <w:r>
        <w:rPr>
          <w:lang w:eastAsia="ko-KR"/>
        </w:rPr>
        <w:t xml:space="preserve"> in VVC is same to that in HEVC</w:t>
      </w:r>
      <w:r w:rsidR="00DF5263">
        <w:rPr>
          <w:lang w:eastAsia="ko-KR"/>
        </w:rPr>
        <w:t xml:space="preserve"> except the positions of first two merge candidates are </w:t>
      </w:r>
      <w:r w:rsidR="00AB42B3">
        <w:rPr>
          <w:lang w:eastAsia="ko-KR"/>
        </w:rPr>
        <w:t>swapped</w:t>
      </w:r>
      <w:r>
        <w:rPr>
          <w:lang w:eastAsia="ko-KR"/>
        </w:rPr>
        <w:t>. A</w:t>
      </w:r>
      <w:r w:rsidR="00672C72">
        <w:rPr>
          <w:lang w:eastAsia="ko-KR"/>
        </w:rPr>
        <w:t xml:space="preserve"> maximum of four merge candidates are selected among candidates located in the positions depicted in</w:t>
      </w:r>
      <w:r w:rsidR="00390636">
        <w:rPr>
          <w:lang w:eastAsia="ko-KR"/>
        </w:rPr>
        <w:t xml:space="preserve"> </w:t>
      </w:r>
      <w:r w:rsidR="00390636">
        <w:rPr>
          <w:lang w:eastAsia="ko-KR"/>
        </w:rPr>
        <w:fldChar w:fldCharType="begin"/>
      </w:r>
      <w:r w:rsidR="00390636">
        <w:rPr>
          <w:lang w:eastAsia="ko-KR"/>
        </w:rPr>
        <w:instrText xml:space="preserve"> REF _Ref11068966 \h </w:instrText>
      </w:r>
      <w:r w:rsidR="00390636">
        <w:rPr>
          <w:lang w:eastAsia="ko-KR"/>
        </w:rPr>
      </w:r>
      <w:r w:rsidR="00390636">
        <w:rPr>
          <w:lang w:eastAsia="ko-KR"/>
        </w:rPr>
        <w:fldChar w:fldCharType="separate"/>
      </w:r>
      <w:r w:rsidR="003A61E2" w:rsidRPr="005E6119">
        <w:rPr>
          <w:lang w:val="en-GB" w:eastAsia="ko-KR"/>
        </w:rPr>
        <w:t xml:space="preserve">Figure </w:t>
      </w:r>
      <w:r w:rsidR="003A61E2">
        <w:rPr>
          <w:noProof/>
          <w:lang w:val="en-GB" w:eastAsia="ko-KR"/>
        </w:rPr>
        <w:t>21</w:t>
      </w:r>
      <w:r w:rsidR="00390636">
        <w:rPr>
          <w:lang w:eastAsia="ko-KR"/>
        </w:rPr>
        <w:fldChar w:fldCharType="end"/>
      </w:r>
      <w:r w:rsidR="00672C72">
        <w:rPr>
          <w:lang w:eastAsia="ko-KR"/>
        </w:rPr>
        <w:t xml:space="preserve">. The order of derivation is </w:t>
      </w:r>
      <w:r w:rsidR="00DF5263">
        <w:rPr>
          <w:bCs/>
          <w:lang w:eastAsia="ko-KR"/>
        </w:rPr>
        <w:t>B</w:t>
      </w:r>
      <w:r w:rsidR="00DF5263">
        <w:rPr>
          <w:bCs/>
          <w:vertAlign w:val="subscript"/>
          <w:lang w:eastAsia="ko-KR"/>
        </w:rPr>
        <w:t>0</w:t>
      </w:r>
      <w:r w:rsidR="00672C72">
        <w:rPr>
          <w:bCs/>
          <w:vertAlign w:val="subscript"/>
          <w:lang w:eastAsia="ko-KR"/>
        </w:rPr>
        <w:t>,</w:t>
      </w:r>
      <w:r w:rsidR="00672C72">
        <w:rPr>
          <w:bCs/>
          <w:lang w:eastAsia="ko-KR"/>
        </w:rPr>
        <w:t xml:space="preserve"> </w:t>
      </w:r>
      <w:r w:rsidR="00DF5263">
        <w:rPr>
          <w:bCs/>
          <w:lang w:eastAsia="ko-KR"/>
        </w:rPr>
        <w:t>A</w:t>
      </w:r>
      <w:r w:rsidR="00DF5263">
        <w:rPr>
          <w:bCs/>
          <w:vertAlign w:val="subscript"/>
          <w:lang w:eastAsia="ko-KR"/>
        </w:rPr>
        <w:t>0</w:t>
      </w:r>
      <w:r w:rsidR="00672C72">
        <w:rPr>
          <w:bCs/>
          <w:vertAlign w:val="subscript"/>
          <w:lang w:eastAsia="ko-KR"/>
        </w:rPr>
        <w:t>,</w:t>
      </w:r>
      <w:r w:rsidR="00672C72">
        <w:rPr>
          <w:bCs/>
          <w:lang w:eastAsia="ko-KR"/>
        </w:rPr>
        <w:t xml:space="preserve"> </w:t>
      </w:r>
      <w:r w:rsidR="005A0A8A">
        <w:rPr>
          <w:bCs/>
          <w:lang w:eastAsia="ko-KR"/>
        </w:rPr>
        <w:t>B</w:t>
      </w:r>
      <w:r w:rsidR="005A0A8A">
        <w:rPr>
          <w:bCs/>
          <w:vertAlign w:val="subscript"/>
          <w:lang w:eastAsia="ko-KR"/>
        </w:rPr>
        <w:t>1</w:t>
      </w:r>
      <w:r w:rsidR="00672C72">
        <w:rPr>
          <w:bCs/>
          <w:vertAlign w:val="subscript"/>
          <w:lang w:eastAsia="ko-KR"/>
        </w:rPr>
        <w:t>,</w:t>
      </w:r>
      <w:r w:rsidR="00672C72">
        <w:rPr>
          <w:bCs/>
          <w:lang w:eastAsia="ko-KR"/>
        </w:rPr>
        <w:t xml:space="preserve"> </w:t>
      </w:r>
      <w:r w:rsidR="005A0A8A">
        <w:rPr>
          <w:bCs/>
          <w:lang w:eastAsia="ko-KR"/>
        </w:rPr>
        <w:t>A</w:t>
      </w:r>
      <w:r w:rsidR="005A0A8A">
        <w:rPr>
          <w:bCs/>
          <w:vertAlign w:val="subscript"/>
          <w:lang w:eastAsia="ko-KR"/>
        </w:rPr>
        <w:t>1</w:t>
      </w:r>
      <w:r w:rsidR="005A0A8A">
        <w:rPr>
          <w:bCs/>
          <w:lang w:eastAsia="ko-KR"/>
        </w:rPr>
        <w:t xml:space="preserve"> </w:t>
      </w:r>
      <w:r w:rsidR="00672C72">
        <w:rPr>
          <w:bCs/>
          <w:lang w:eastAsia="ko-KR"/>
        </w:rPr>
        <w:t>and B</w:t>
      </w:r>
      <w:r w:rsidR="00672C72">
        <w:rPr>
          <w:bCs/>
          <w:vertAlign w:val="subscript"/>
          <w:lang w:eastAsia="ko-KR"/>
        </w:rPr>
        <w:t>2</w:t>
      </w:r>
      <w:r w:rsidR="00672C72">
        <w:rPr>
          <w:bCs/>
          <w:lang w:eastAsia="ko-KR"/>
        </w:rPr>
        <w:t>. Position B</w:t>
      </w:r>
      <w:r w:rsidR="00672C72">
        <w:rPr>
          <w:bCs/>
          <w:vertAlign w:val="subscript"/>
          <w:lang w:eastAsia="ko-KR"/>
        </w:rPr>
        <w:t>2</w:t>
      </w:r>
      <w:r w:rsidR="00672C72">
        <w:rPr>
          <w:bCs/>
          <w:lang w:eastAsia="ko-KR"/>
        </w:rPr>
        <w:t xml:space="preserve"> is considered only</w:t>
      </w:r>
      <w:r w:rsidR="00672C72">
        <w:rPr>
          <w:bCs/>
          <w:vertAlign w:val="subscript"/>
          <w:lang w:eastAsia="ko-KR"/>
        </w:rPr>
        <w:t xml:space="preserve"> </w:t>
      </w:r>
      <w:r w:rsidR="00672C72">
        <w:rPr>
          <w:lang w:eastAsia="ko-KR"/>
        </w:rPr>
        <w:t xml:space="preserve">when </w:t>
      </w:r>
      <w:r w:rsidR="00DF5263">
        <w:rPr>
          <w:lang w:eastAsia="ko-KR"/>
        </w:rPr>
        <w:t>one or mo</w:t>
      </w:r>
      <w:r w:rsidR="00F30A59">
        <w:rPr>
          <w:lang w:eastAsia="ko-KR"/>
        </w:rPr>
        <w:t>re</w:t>
      </w:r>
      <w:r w:rsidR="00DF5263">
        <w:rPr>
          <w:lang w:eastAsia="ko-KR"/>
        </w:rPr>
        <w:t xml:space="preserve"> than one </w:t>
      </w:r>
      <w:r>
        <w:rPr>
          <w:lang w:eastAsia="ko-KR"/>
        </w:rPr>
        <w:t>CU</w:t>
      </w:r>
      <w:r w:rsidR="00DF5263">
        <w:rPr>
          <w:lang w:eastAsia="ko-KR"/>
        </w:rPr>
        <w:t>s</w:t>
      </w:r>
      <w:r w:rsidR="00672C72">
        <w:rPr>
          <w:lang w:eastAsia="ko-KR"/>
        </w:rPr>
        <w:t xml:space="preserve"> of position </w:t>
      </w:r>
      <w:r w:rsidR="00DF5263">
        <w:rPr>
          <w:bCs/>
          <w:lang w:eastAsia="ko-KR"/>
        </w:rPr>
        <w:t>B</w:t>
      </w:r>
      <w:r w:rsidR="005A0A8A">
        <w:rPr>
          <w:bCs/>
          <w:vertAlign w:val="subscript"/>
          <w:lang w:eastAsia="ko-KR"/>
        </w:rPr>
        <w:t>0</w:t>
      </w:r>
      <w:r w:rsidR="00672C72">
        <w:rPr>
          <w:bCs/>
          <w:lang w:eastAsia="ko-KR"/>
        </w:rPr>
        <w:t xml:space="preserve">, </w:t>
      </w:r>
      <w:r w:rsidR="00DF5263">
        <w:rPr>
          <w:bCs/>
          <w:lang w:eastAsia="ko-KR"/>
        </w:rPr>
        <w:t>A</w:t>
      </w:r>
      <w:r w:rsidR="00DF5263">
        <w:rPr>
          <w:bCs/>
          <w:vertAlign w:val="subscript"/>
          <w:lang w:eastAsia="ko-KR"/>
        </w:rPr>
        <w:t>0</w:t>
      </w:r>
      <w:r w:rsidR="00672C72">
        <w:rPr>
          <w:bCs/>
          <w:lang w:eastAsia="ko-KR"/>
        </w:rPr>
        <w:t xml:space="preserve">, </w:t>
      </w:r>
      <w:r w:rsidR="005A0A8A">
        <w:rPr>
          <w:bCs/>
          <w:lang w:eastAsia="ko-KR"/>
        </w:rPr>
        <w:t>B</w:t>
      </w:r>
      <w:r w:rsidR="005A0A8A">
        <w:rPr>
          <w:bCs/>
          <w:vertAlign w:val="subscript"/>
          <w:lang w:eastAsia="ko-KR"/>
        </w:rPr>
        <w:t>1</w:t>
      </w:r>
      <w:r w:rsidR="00672C72">
        <w:rPr>
          <w:bCs/>
          <w:lang w:eastAsia="ko-KR"/>
        </w:rPr>
        <w:t xml:space="preserve">, </w:t>
      </w:r>
      <w:r w:rsidR="005A0A8A">
        <w:rPr>
          <w:bCs/>
          <w:lang w:eastAsia="ko-KR"/>
        </w:rPr>
        <w:t>A</w:t>
      </w:r>
      <w:r w:rsidR="005A0A8A">
        <w:rPr>
          <w:bCs/>
          <w:vertAlign w:val="subscript"/>
          <w:lang w:eastAsia="ko-KR"/>
        </w:rPr>
        <w:t>1</w:t>
      </w:r>
      <w:r w:rsidR="005A0A8A">
        <w:rPr>
          <w:bCs/>
          <w:lang w:eastAsia="ko-KR"/>
        </w:rPr>
        <w:t xml:space="preserve"> </w:t>
      </w:r>
      <w:r w:rsidR="00DF5263">
        <w:rPr>
          <w:bCs/>
          <w:lang w:eastAsia="ko-KR"/>
        </w:rPr>
        <w:t xml:space="preserve">are </w:t>
      </w:r>
      <w:r w:rsidR="00672C72">
        <w:rPr>
          <w:bCs/>
          <w:lang w:eastAsia="ko-KR"/>
        </w:rPr>
        <w:t>not available (e.g. because it belongs to another slice or tile) or is intra c</w:t>
      </w:r>
      <w:r w:rsidR="00672C72">
        <w:rPr>
          <w:rFonts w:eastAsia="MS Mincho"/>
          <w:lang w:eastAsia="ja-JP"/>
        </w:rPr>
        <w:t>oded. After candidate at position A</w:t>
      </w:r>
      <w:r w:rsidR="00672C72">
        <w:rPr>
          <w:rFonts w:eastAsia="MS Mincho"/>
          <w:vertAlign w:val="subscript"/>
          <w:lang w:eastAsia="ja-JP"/>
        </w:rPr>
        <w:t>1</w:t>
      </w:r>
      <w:r w:rsidR="00672C72">
        <w:rPr>
          <w:rFonts w:eastAsia="MS Mincho"/>
          <w:lang w:eastAsia="ja-JP"/>
        </w:rPr>
        <w:t xml:space="preserve"> is added, the addition of the remaining candidates is subject to a redundancy check which ensures that candidates with same motion information are excluded from the list so that coding efficiency is improved. To reduce computational complexity, not all possible candidate pairs are considered in the mentioned redundancy check. Instead only the pairs linked with an arrow in </w:t>
      </w:r>
      <w:r w:rsidR="00390636">
        <w:rPr>
          <w:rFonts w:eastAsia="MS Mincho"/>
          <w:lang w:eastAsia="ja-JP"/>
        </w:rPr>
        <w:fldChar w:fldCharType="begin"/>
      </w:r>
      <w:r w:rsidR="00390636">
        <w:rPr>
          <w:rFonts w:eastAsia="MS Mincho"/>
          <w:lang w:eastAsia="ja-JP"/>
        </w:rPr>
        <w:instrText xml:space="preserve"> REF _Ref11069006 \h </w:instrText>
      </w:r>
      <w:r w:rsidR="00390636">
        <w:rPr>
          <w:rFonts w:eastAsia="MS Mincho"/>
          <w:lang w:eastAsia="ja-JP"/>
        </w:rPr>
      </w:r>
      <w:r w:rsidR="00390636">
        <w:rPr>
          <w:rFonts w:eastAsia="MS Mincho"/>
          <w:lang w:eastAsia="ja-JP"/>
        </w:rPr>
        <w:fldChar w:fldCharType="separate"/>
      </w:r>
      <w:r w:rsidR="003A61E2" w:rsidRPr="00886484">
        <w:rPr>
          <w:lang w:val="en-GB" w:eastAsia="ko-KR"/>
        </w:rPr>
        <w:t xml:space="preserve">Figure </w:t>
      </w:r>
      <w:r w:rsidR="003A61E2">
        <w:rPr>
          <w:noProof/>
          <w:lang w:val="en-GB" w:eastAsia="ko-KR"/>
        </w:rPr>
        <w:t>22</w:t>
      </w:r>
      <w:r w:rsidR="00390636">
        <w:rPr>
          <w:rFonts w:eastAsia="MS Mincho"/>
          <w:lang w:eastAsia="ja-JP"/>
        </w:rPr>
        <w:fldChar w:fldCharType="end"/>
      </w:r>
      <w:r w:rsidR="00390636">
        <w:rPr>
          <w:rFonts w:eastAsia="MS Mincho"/>
          <w:lang w:eastAsia="ja-JP"/>
        </w:rPr>
        <w:t xml:space="preserve"> </w:t>
      </w:r>
      <w:r w:rsidR="00672C72">
        <w:rPr>
          <w:rFonts w:eastAsia="MS Mincho"/>
          <w:lang w:eastAsia="ja-JP"/>
        </w:rPr>
        <w:t>are considered and a candidate is only added to the list if the corresponding candidate used for redundancy check has not the same motion information.</w:t>
      </w:r>
    </w:p>
    <w:p w14:paraId="2FEC2B39" w14:textId="77777777" w:rsidR="00672C72" w:rsidRDefault="00672C72" w:rsidP="00CD45EA">
      <w:pPr>
        <w:rPr>
          <w:lang w:eastAsia="ko-KR"/>
        </w:rPr>
      </w:pPr>
    </w:p>
    <w:p w14:paraId="12430473" w14:textId="6C33BA0D" w:rsidR="00672C72" w:rsidRDefault="00672C72" w:rsidP="00CD45EA">
      <w:pPr>
        <w:keepLines/>
        <w:jc w:val="center"/>
        <w:rPr>
          <w:rFonts w:eastAsia="MS Mincho"/>
          <w:lang w:eastAsia="ja-JP"/>
        </w:rPr>
      </w:pPr>
      <w:r>
        <w:object w:dxaOrig="3030" w:dyaOrig="3030" w14:anchorId="2160F5B4">
          <v:shape id="_x0000_i1030" type="#_x0000_t75" style="width:151.2pt;height:151.2pt" o:ole="">
            <v:imagedata r:id="rId47" o:title=""/>
          </v:shape>
          <o:OLEObject Type="Embed" ProgID="Visio.Drawing.11" ShapeID="_x0000_i1030" DrawAspect="Content" ObjectID="_1669464690" r:id="rId48"/>
        </w:object>
      </w:r>
      <w:r w:rsidR="005A0A8A" w:rsidRPr="005A0A8A">
        <w:t xml:space="preserve"> </w:t>
      </w:r>
    </w:p>
    <w:p w14:paraId="300E61FB" w14:textId="7C059AF3" w:rsidR="00672C72" w:rsidRDefault="00F87206" w:rsidP="00CD45EA">
      <w:pPr>
        <w:pStyle w:val="Caption"/>
        <w:keepNext w:val="0"/>
        <w:keepLines/>
        <w:spacing w:before="136" w:after="120"/>
        <w:rPr>
          <w:lang w:val="en-GB" w:eastAsia="ko-KR"/>
        </w:rPr>
      </w:pPr>
      <w:bookmarkStart w:id="189" w:name="_Ref11068966"/>
      <w:bookmarkStart w:id="190" w:name="_Ref533103938"/>
      <w:bookmarkStart w:id="191" w:name="_Toc411015403"/>
      <w:bookmarkStart w:id="192" w:name="_Toc376882551"/>
      <w:r w:rsidRPr="005E6119">
        <w:rPr>
          <w:lang w:val="en-GB" w:eastAsia="ko-KR"/>
        </w:rPr>
        <w:t xml:space="preserve">Figure </w:t>
      </w:r>
      <w:r w:rsidR="00795046">
        <w:rPr>
          <w:lang w:val="en-GB" w:eastAsia="ko-KR"/>
        </w:rPr>
        <w:fldChar w:fldCharType="begin"/>
      </w:r>
      <w:r w:rsidR="00795046">
        <w:rPr>
          <w:lang w:val="en-GB" w:eastAsia="ko-KR"/>
        </w:rPr>
        <w:instrText xml:space="preserve"> SEQ Figure \* ARABIC </w:instrText>
      </w:r>
      <w:r w:rsidR="00795046">
        <w:rPr>
          <w:lang w:val="en-GB" w:eastAsia="ko-KR"/>
        </w:rPr>
        <w:fldChar w:fldCharType="separate"/>
      </w:r>
      <w:r w:rsidR="003A61E2">
        <w:rPr>
          <w:noProof/>
          <w:lang w:val="en-GB" w:eastAsia="ko-KR"/>
        </w:rPr>
        <w:t>21</w:t>
      </w:r>
      <w:r w:rsidR="00795046">
        <w:rPr>
          <w:lang w:val="en-GB" w:eastAsia="ko-KR"/>
        </w:rPr>
        <w:fldChar w:fldCharType="end"/>
      </w:r>
      <w:bookmarkEnd w:id="189"/>
      <w:bookmarkEnd w:id="190"/>
      <w:r w:rsidR="00672C72">
        <w:rPr>
          <w:lang w:val="en-GB" w:eastAsia="ko-KR"/>
        </w:rPr>
        <w:t>– Positions of spatial merge candidate</w:t>
      </w:r>
      <w:bookmarkEnd w:id="191"/>
      <w:bookmarkEnd w:id="192"/>
    </w:p>
    <w:p w14:paraId="32D1A87C" w14:textId="77777777" w:rsidR="00672C72" w:rsidRPr="00672C72" w:rsidRDefault="00672C72" w:rsidP="00CA7357">
      <w:pPr>
        <w:spacing w:after="120"/>
        <w:rPr>
          <w:lang w:val="en-GB" w:eastAsia="ko-KR"/>
        </w:rPr>
      </w:pPr>
    </w:p>
    <w:p w14:paraId="30396FC5" w14:textId="29447C56" w:rsidR="00672C72" w:rsidRDefault="00672C72" w:rsidP="00CA7357">
      <w:pPr>
        <w:keepNext/>
        <w:keepLines/>
        <w:spacing w:after="120"/>
        <w:jc w:val="center"/>
        <w:rPr>
          <w:lang w:eastAsia="ko-KR"/>
        </w:rPr>
      </w:pPr>
      <w:r>
        <w:rPr>
          <w:noProof/>
          <w:lang w:eastAsia="zh-CN"/>
        </w:rPr>
        <w:drawing>
          <wp:inline distT="0" distB="0" distL="0" distR="0" wp14:anchorId="27861EC3" wp14:editId="7D6CDB03">
            <wp:extent cx="2657475" cy="15811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57475" cy="1581150"/>
                    </a:xfrm>
                    <a:prstGeom prst="rect">
                      <a:avLst/>
                    </a:prstGeom>
                    <a:noFill/>
                    <a:ln>
                      <a:noFill/>
                    </a:ln>
                  </pic:spPr>
                </pic:pic>
              </a:graphicData>
            </a:graphic>
          </wp:inline>
        </w:drawing>
      </w:r>
    </w:p>
    <w:p w14:paraId="55F4307E" w14:textId="6F371AE9" w:rsidR="00672C72" w:rsidRPr="00672C72" w:rsidRDefault="00F87206" w:rsidP="00CD45EA">
      <w:pPr>
        <w:pStyle w:val="Caption"/>
        <w:keepLines/>
        <w:spacing w:before="136"/>
        <w:rPr>
          <w:lang w:eastAsia="ko-KR"/>
        </w:rPr>
      </w:pPr>
      <w:bookmarkStart w:id="193" w:name="_Ref11069006"/>
      <w:bookmarkStart w:id="194" w:name="_Ref533104055"/>
      <w:bookmarkStart w:id="195" w:name="_Toc411015404"/>
      <w:r w:rsidRPr="00886484">
        <w:rPr>
          <w:lang w:val="en-GB" w:eastAsia="ko-KR"/>
        </w:rPr>
        <w:t xml:space="preserve">Figure </w:t>
      </w:r>
      <w:r w:rsidR="00795046">
        <w:rPr>
          <w:lang w:val="en-GB" w:eastAsia="ko-KR"/>
        </w:rPr>
        <w:fldChar w:fldCharType="begin"/>
      </w:r>
      <w:r w:rsidR="00795046">
        <w:rPr>
          <w:lang w:val="en-GB" w:eastAsia="ko-KR"/>
        </w:rPr>
        <w:instrText xml:space="preserve"> SEQ Figure \* ARABIC </w:instrText>
      </w:r>
      <w:r w:rsidR="00795046">
        <w:rPr>
          <w:lang w:val="en-GB" w:eastAsia="ko-KR"/>
        </w:rPr>
        <w:fldChar w:fldCharType="separate"/>
      </w:r>
      <w:r w:rsidR="003A61E2">
        <w:rPr>
          <w:noProof/>
          <w:lang w:val="en-GB" w:eastAsia="ko-KR"/>
        </w:rPr>
        <w:t>22</w:t>
      </w:r>
      <w:r w:rsidR="00795046">
        <w:rPr>
          <w:lang w:val="en-GB" w:eastAsia="ko-KR"/>
        </w:rPr>
        <w:fldChar w:fldCharType="end"/>
      </w:r>
      <w:bookmarkEnd w:id="193"/>
      <w:bookmarkEnd w:id="194"/>
      <w:r>
        <w:rPr>
          <w:lang w:val="en-GB" w:eastAsia="ko-KR"/>
        </w:rPr>
        <w:t xml:space="preserve"> </w:t>
      </w:r>
      <w:r w:rsidR="00672C72">
        <w:t>– Candidate pairs considered for redundancy check of spatial merge candidates</w:t>
      </w:r>
      <w:bookmarkEnd w:id="195"/>
    </w:p>
    <w:p w14:paraId="4934E50B" w14:textId="4F48EF24" w:rsidR="00672C72" w:rsidRDefault="00672C72" w:rsidP="00CD45EA">
      <w:pPr>
        <w:pStyle w:val="Heading4"/>
        <w:spacing w:before="136"/>
        <w:rPr>
          <w:lang w:val="en-GB" w:eastAsia="ko-KR"/>
        </w:rPr>
      </w:pPr>
      <w:bookmarkStart w:id="196" w:name="_Toc376882479"/>
      <w:bookmarkStart w:id="197" w:name="_Toc314408989"/>
      <w:bookmarkStart w:id="198" w:name="_Toc411002822"/>
      <w:r w:rsidRPr="005E6119">
        <w:rPr>
          <w:lang w:val="en-GB" w:eastAsia="ja-JP"/>
        </w:rPr>
        <w:t>Temporal</w:t>
      </w:r>
      <w:r>
        <w:rPr>
          <w:rFonts w:eastAsia="MS Mincho"/>
          <w:b w:val="0"/>
          <w:bCs w:val="0"/>
          <w:lang w:val="en-GB" w:eastAsia="ja-JP"/>
        </w:rPr>
        <w:t xml:space="preserve"> candidates</w:t>
      </w:r>
      <w:bookmarkEnd w:id="196"/>
      <w:bookmarkEnd w:id="197"/>
      <w:r>
        <w:rPr>
          <w:rFonts w:eastAsia="MS Mincho"/>
          <w:b w:val="0"/>
          <w:bCs w:val="0"/>
          <w:lang w:val="en-GB" w:eastAsia="ja-JP"/>
        </w:rPr>
        <w:t xml:space="preserve"> derivation</w:t>
      </w:r>
      <w:bookmarkEnd w:id="198"/>
    </w:p>
    <w:p w14:paraId="11D5822B" w14:textId="19773A39" w:rsidR="00F87206" w:rsidRDefault="00672C72" w:rsidP="00CA7357">
      <w:pPr>
        <w:spacing w:after="120"/>
        <w:jc w:val="both"/>
        <w:rPr>
          <w:lang w:val="en-GB" w:eastAsia="ko-KR"/>
        </w:rPr>
      </w:pPr>
      <w:r>
        <w:rPr>
          <w:lang w:eastAsia="ko-KR"/>
        </w:rPr>
        <w:t xml:space="preserve">In this step, only one candidate is added to the list. Particularly, in the derivation of this temporal merge candidate, a scaled motion vector is derived based on co-located </w:t>
      </w:r>
      <w:r w:rsidR="00F87206">
        <w:rPr>
          <w:lang w:eastAsia="ko-KR"/>
        </w:rPr>
        <w:t>CU</w:t>
      </w:r>
      <w:r>
        <w:rPr>
          <w:lang w:eastAsia="ko-KR"/>
        </w:rPr>
        <w:t xml:space="preserve"> belonging to the </w:t>
      </w:r>
      <w:r w:rsidR="00F87206">
        <w:rPr>
          <w:lang w:eastAsia="ko-KR"/>
        </w:rPr>
        <w:t>collocated</w:t>
      </w:r>
      <w:r w:rsidR="00390636">
        <w:rPr>
          <w:lang w:eastAsia="ko-KR"/>
        </w:rPr>
        <w:t xml:space="preserve"> </w:t>
      </w:r>
      <w:r w:rsidR="00743FDD">
        <w:rPr>
          <w:lang w:eastAsia="ko-KR"/>
        </w:rPr>
        <w:t>reference</w:t>
      </w:r>
      <w:r w:rsidR="00F87206">
        <w:rPr>
          <w:lang w:eastAsia="ko-KR"/>
        </w:rPr>
        <w:t xml:space="preserve"> </w:t>
      </w:r>
      <w:r>
        <w:rPr>
          <w:lang w:eastAsia="ko-KR"/>
        </w:rPr>
        <w:t>picture. The</w:t>
      </w:r>
      <w:r w:rsidR="00F87206">
        <w:rPr>
          <w:lang w:eastAsia="ko-KR"/>
        </w:rPr>
        <w:t xml:space="preserve"> </w:t>
      </w:r>
      <w:r>
        <w:rPr>
          <w:lang w:eastAsia="ko-KR"/>
        </w:rPr>
        <w:t>reference picture</w:t>
      </w:r>
      <w:r w:rsidR="005E6119">
        <w:rPr>
          <w:lang w:eastAsia="ko-KR"/>
        </w:rPr>
        <w:t xml:space="preserve"> </w:t>
      </w:r>
      <w:r>
        <w:rPr>
          <w:lang w:eastAsia="ko-KR"/>
        </w:rPr>
        <w:t>list</w:t>
      </w:r>
      <w:r w:rsidR="00743FDD">
        <w:rPr>
          <w:lang w:eastAsia="ko-KR"/>
        </w:rPr>
        <w:t xml:space="preserve"> and the reference index</w:t>
      </w:r>
      <w:r>
        <w:rPr>
          <w:lang w:eastAsia="ko-KR"/>
        </w:rPr>
        <w:t xml:space="preserve"> to be used for derivation of the co-located </w:t>
      </w:r>
      <w:r w:rsidR="00F87206">
        <w:rPr>
          <w:lang w:eastAsia="ko-KR"/>
        </w:rPr>
        <w:t xml:space="preserve">CU </w:t>
      </w:r>
      <w:r>
        <w:rPr>
          <w:lang w:eastAsia="ko-KR"/>
        </w:rPr>
        <w:t>is explicitly signalled in the slice header. The scaled motion vector for temporal merge candidate is obtained as illustrated by the dotted line in</w:t>
      </w:r>
      <w:r w:rsidR="00390636">
        <w:rPr>
          <w:lang w:eastAsia="ko-KR"/>
        </w:rPr>
        <w:t xml:space="preserve"> </w:t>
      </w:r>
      <w:r w:rsidR="00390636">
        <w:rPr>
          <w:lang w:eastAsia="ko-KR"/>
        </w:rPr>
        <w:fldChar w:fldCharType="begin"/>
      </w:r>
      <w:r w:rsidR="00390636">
        <w:rPr>
          <w:lang w:eastAsia="ko-KR"/>
        </w:rPr>
        <w:instrText xml:space="preserve"> REF _Ref11068917 \h </w:instrText>
      </w:r>
      <w:r w:rsidR="00390636">
        <w:rPr>
          <w:lang w:eastAsia="ko-KR"/>
        </w:rPr>
      </w:r>
      <w:r w:rsidR="00390636">
        <w:rPr>
          <w:lang w:eastAsia="ko-KR"/>
        </w:rPr>
        <w:fldChar w:fldCharType="separate"/>
      </w:r>
      <w:r w:rsidR="003A61E2" w:rsidRPr="00886484">
        <w:rPr>
          <w:lang w:val="en-GB" w:eastAsia="ko-KR"/>
        </w:rPr>
        <w:t xml:space="preserve">Figure </w:t>
      </w:r>
      <w:r w:rsidR="003A61E2">
        <w:rPr>
          <w:noProof/>
          <w:lang w:val="en-GB" w:eastAsia="ko-KR"/>
        </w:rPr>
        <w:t>23</w:t>
      </w:r>
      <w:r w:rsidR="00390636">
        <w:rPr>
          <w:lang w:eastAsia="ko-KR"/>
        </w:rPr>
        <w:fldChar w:fldCharType="end"/>
      </w:r>
      <w:r>
        <w:rPr>
          <w:lang w:eastAsia="ko-KR"/>
        </w:rPr>
        <w:t xml:space="preserve">, which is scaled from the motion vector of the co-located </w:t>
      </w:r>
      <w:r w:rsidR="00F87206">
        <w:rPr>
          <w:lang w:eastAsia="ko-KR"/>
        </w:rPr>
        <w:t>C</w:t>
      </w:r>
      <w:r>
        <w:rPr>
          <w:lang w:eastAsia="ko-KR"/>
        </w:rPr>
        <w:t xml:space="preserve">U </w:t>
      </w:r>
      <w:r>
        <w:rPr>
          <w:lang w:eastAsia="ko-KR"/>
        </w:rPr>
        <w:lastRenderedPageBreak/>
        <w:t xml:space="preserve">using the POC distances, tb and td, where tb is defined to be the POC difference between the reference picture of the current picture and the current picture and td is defined to be the POC difference between the reference picture of the co-located picture and the co-located picture. The reference picture index of temporal merge candidate is set equal to zero. </w:t>
      </w:r>
    </w:p>
    <w:p w14:paraId="7C05CF54" w14:textId="11A7E482" w:rsidR="00672C72" w:rsidRDefault="00CC047E" w:rsidP="00CD45EA">
      <w:pPr>
        <w:keepNext/>
        <w:keepLines/>
        <w:jc w:val="center"/>
        <w:rPr>
          <w:lang w:eastAsia="ko-KR"/>
        </w:rPr>
      </w:pPr>
      <w:r>
        <w:rPr>
          <w:noProof/>
          <w:lang w:eastAsia="zh-CN"/>
        </w:rPr>
        <mc:AlternateContent>
          <mc:Choice Requires="wpc">
            <w:drawing>
              <wp:inline distT="0" distB="0" distL="0" distR="0" wp14:anchorId="7D3038F1" wp14:editId="541AFA0D">
                <wp:extent cx="2886075" cy="2040890"/>
                <wp:effectExtent l="0" t="0" r="9525" b="16510"/>
                <wp:docPr id="107" name="Canvas 10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8" name="Rectangle 32"/>
                        <wps:cNvSpPr>
                          <a:spLocks noChangeArrowheads="1"/>
                        </wps:cNvSpPr>
                        <wps:spPr bwMode="auto">
                          <a:xfrm>
                            <a:off x="193040" y="210185"/>
                            <a:ext cx="19685" cy="1091565"/>
                          </a:xfrm>
                          <a:prstGeom prst="rect">
                            <a:avLst/>
                          </a:prstGeom>
                          <a:solidFill>
                            <a:srgbClr val="000000"/>
                          </a:solidFill>
                          <a:ln w="635">
                            <a:solidFill>
                              <a:srgbClr val="000000"/>
                            </a:solidFill>
                            <a:round/>
                            <a:headEnd/>
                            <a:tailEnd/>
                          </a:ln>
                        </wps:spPr>
                        <wps:bodyPr rot="0" vert="horz" wrap="square" lIns="91440" tIns="45720" rIns="91440" bIns="45720" anchor="t" anchorCtr="0" upright="1">
                          <a:noAutofit/>
                        </wps:bodyPr>
                      </wps:wsp>
                      <wps:wsp>
                        <wps:cNvPr id="89" name="Rectangle 33"/>
                        <wps:cNvSpPr>
                          <a:spLocks noChangeArrowheads="1"/>
                        </wps:cNvSpPr>
                        <wps:spPr bwMode="auto">
                          <a:xfrm>
                            <a:off x="1482090" y="210185"/>
                            <a:ext cx="19685" cy="1091565"/>
                          </a:xfrm>
                          <a:prstGeom prst="rect">
                            <a:avLst/>
                          </a:prstGeom>
                          <a:solidFill>
                            <a:srgbClr val="000000"/>
                          </a:solidFill>
                          <a:ln w="635">
                            <a:solidFill>
                              <a:srgbClr val="000000"/>
                            </a:solidFill>
                            <a:round/>
                            <a:headEnd/>
                            <a:tailEnd/>
                          </a:ln>
                        </wps:spPr>
                        <wps:bodyPr rot="0" vert="horz" wrap="square" lIns="91440" tIns="45720" rIns="91440" bIns="45720" anchor="t" anchorCtr="0" upright="1">
                          <a:noAutofit/>
                        </wps:bodyPr>
                      </wps:wsp>
                      <wps:wsp>
                        <wps:cNvPr id="90" name="Rectangle 34"/>
                        <wps:cNvSpPr>
                          <a:spLocks noChangeArrowheads="1"/>
                        </wps:cNvSpPr>
                        <wps:spPr bwMode="auto">
                          <a:xfrm>
                            <a:off x="2320290" y="210185"/>
                            <a:ext cx="19050" cy="1091565"/>
                          </a:xfrm>
                          <a:prstGeom prst="rect">
                            <a:avLst/>
                          </a:prstGeom>
                          <a:solidFill>
                            <a:srgbClr val="000000"/>
                          </a:solidFill>
                          <a:ln w="635">
                            <a:solidFill>
                              <a:srgbClr val="000000"/>
                            </a:solidFill>
                            <a:round/>
                            <a:headEnd/>
                            <a:tailEnd/>
                          </a:ln>
                        </wps:spPr>
                        <wps:bodyPr rot="0" vert="horz" wrap="square" lIns="91440" tIns="45720" rIns="91440" bIns="45720" anchor="t" anchorCtr="0" upright="1">
                          <a:noAutofit/>
                        </wps:bodyPr>
                      </wps:wsp>
                      <wps:wsp>
                        <wps:cNvPr id="91" name="Freeform 35"/>
                        <wps:cNvSpPr>
                          <a:spLocks noEditPoints="1"/>
                        </wps:cNvSpPr>
                        <wps:spPr bwMode="auto">
                          <a:xfrm>
                            <a:off x="1492250" y="906780"/>
                            <a:ext cx="841375" cy="91440"/>
                          </a:xfrm>
                          <a:custGeom>
                            <a:avLst/>
                            <a:gdLst>
                              <a:gd name="T0" fmla="*/ 0 w 2057"/>
                              <a:gd name="T1" fmla="*/ 85 h 223"/>
                              <a:gd name="T2" fmla="*/ 2009 w 2057"/>
                              <a:gd name="T3" fmla="*/ 88 h 223"/>
                              <a:gd name="T4" fmla="*/ 2009 w 2057"/>
                              <a:gd name="T5" fmla="*/ 136 h 223"/>
                              <a:gd name="T6" fmla="*/ 0 w 2057"/>
                              <a:gd name="T7" fmla="*/ 133 h 223"/>
                              <a:gd name="T8" fmla="*/ 0 w 2057"/>
                              <a:gd name="T9" fmla="*/ 85 h 223"/>
                              <a:gd name="T10" fmla="*/ 1877 w 2057"/>
                              <a:gd name="T11" fmla="*/ 7 h 223"/>
                              <a:gd name="T12" fmla="*/ 2057 w 2057"/>
                              <a:gd name="T13" fmla="*/ 112 h 223"/>
                              <a:gd name="T14" fmla="*/ 1877 w 2057"/>
                              <a:gd name="T15" fmla="*/ 217 h 223"/>
                              <a:gd name="T16" fmla="*/ 1844 w 2057"/>
                              <a:gd name="T17" fmla="*/ 208 h 223"/>
                              <a:gd name="T18" fmla="*/ 1853 w 2057"/>
                              <a:gd name="T19" fmla="*/ 175 h 223"/>
                              <a:gd name="T20" fmla="*/ 1997 w 2057"/>
                              <a:gd name="T21" fmla="*/ 91 h 223"/>
                              <a:gd name="T22" fmla="*/ 1997 w 2057"/>
                              <a:gd name="T23" fmla="*/ 133 h 223"/>
                              <a:gd name="T24" fmla="*/ 1853 w 2057"/>
                              <a:gd name="T25" fmla="*/ 49 h 223"/>
                              <a:gd name="T26" fmla="*/ 1845 w 2057"/>
                              <a:gd name="T27" fmla="*/ 16 h 223"/>
                              <a:gd name="T28" fmla="*/ 1877 w 2057"/>
                              <a:gd name="T29" fmla="*/ 7 h 2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57" h="223">
                                <a:moveTo>
                                  <a:pt x="0" y="85"/>
                                </a:moveTo>
                                <a:lnTo>
                                  <a:pt x="2009" y="88"/>
                                </a:lnTo>
                                <a:lnTo>
                                  <a:pt x="2009" y="136"/>
                                </a:lnTo>
                                <a:lnTo>
                                  <a:pt x="0" y="133"/>
                                </a:lnTo>
                                <a:lnTo>
                                  <a:pt x="0" y="85"/>
                                </a:lnTo>
                                <a:close/>
                                <a:moveTo>
                                  <a:pt x="1877" y="7"/>
                                </a:moveTo>
                                <a:lnTo>
                                  <a:pt x="2057" y="112"/>
                                </a:lnTo>
                                <a:lnTo>
                                  <a:pt x="1877" y="217"/>
                                </a:lnTo>
                                <a:cubicBezTo>
                                  <a:pt x="1866" y="223"/>
                                  <a:pt x="1851" y="219"/>
                                  <a:pt x="1844" y="208"/>
                                </a:cubicBezTo>
                                <a:cubicBezTo>
                                  <a:pt x="1838" y="196"/>
                                  <a:pt x="1842" y="182"/>
                                  <a:pt x="1853" y="175"/>
                                </a:cubicBezTo>
                                <a:lnTo>
                                  <a:pt x="1997" y="91"/>
                                </a:lnTo>
                                <a:lnTo>
                                  <a:pt x="1997" y="133"/>
                                </a:lnTo>
                                <a:lnTo>
                                  <a:pt x="1853" y="49"/>
                                </a:lnTo>
                                <a:cubicBezTo>
                                  <a:pt x="1842" y="42"/>
                                  <a:pt x="1838" y="27"/>
                                  <a:pt x="1845" y="16"/>
                                </a:cubicBezTo>
                                <a:cubicBezTo>
                                  <a:pt x="1851" y="4"/>
                                  <a:pt x="1866" y="0"/>
                                  <a:pt x="1877" y="7"/>
                                </a:cubicBezTo>
                                <a:close/>
                              </a:path>
                            </a:pathLst>
                          </a:custGeom>
                          <a:solidFill>
                            <a:srgbClr val="000000"/>
                          </a:solidFill>
                          <a:ln w="635">
                            <a:solidFill>
                              <a:srgbClr val="000000"/>
                            </a:solidFill>
                            <a:round/>
                            <a:headEnd/>
                            <a:tailEnd/>
                          </a:ln>
                        </wps:spPr>
                        <wps:bodyPr rot="0" vert="horz" wrap="square" lIns="91440" tIns="45720" rIns="91440" bIns="45720" anchor="t" anchorCtr="0" upright="1">
                          <a:noAutofit/>
                        </wps:bodyPr>
                      </wps:wsp>
                      <wps:wsp>
                        <wps:cNvPr id="92" name="Freeform 36"/>
                        <wps:cNvSpPr>
                          <a:spLocks noEditPoints="1"/>
                        </wps:cNvSpPr>
                        <wps:spPr bwMode="auto">
                          <a:xfrm>
                            <a:off x="2320290" y="744855"/>
                            <a:ext cx="52070" cy="367665"/>
                          </a:xfrm>
                          <a:custGeom>
                            <a:avLst/>
                            <a:gdLst>
                              <a:gd name="T0" fmla="*/ 0 w 128"/>
                              <a:gd name="T1" fmla="*/ 24 h 896"/>
                              <a:gd name="T2" fmla="*/ 24 w 128"/>
                              <a:gd name="T3" fmla="*/ 0 h 896"/>
                              <a:gd name="T4" fmla="*/ 104 w 128"/>
                              <a:gd name="T5" fmla="*/ 0 h 896"/>
                              <a:gd name="T6" fmla="*/ 128 w 128"/>
                              <a:gd name="T7" fmla="*/ 24 h 896"/>
                              <a:gd name="T8" fmla="*/ 128 w 128"/>
                              <a:gd name="T9" fmla="*/ 872 h 896"/>
                              <a:gd name="T10" fmla="*/ 104 w 128"/>
                              <a:gd name="T11" fmla="*/ 896 h 896"/>
                              <a:gd name="T12" fmla="*/ 24 w 128"/>
                              <a:gd name="T13" fmla="*/ 896 h 896"/>
                              <a:gd name="T14" fmla="*/ 0 w 128"/>
                              <a:gd name="T15" fmla="*/ 872 h 896"/>
                              <a:gd name="T16" fmla="*/ 0 w 128"/>
                              <a:gd name="T17" fmla="*/ 24 h 896"/>
                              <a:gd name="T18" fmla="*/ 48 w 128"/>
                              <a:gd name="T19" fmla="*/ 872 h 896"/>
                              <a:gd name="T20" fmla="*/ 24 w 128"/>
                              <a:gd name="T21" fmla="*/ 848 h 896"/>
                              <a:gd name="T22" fmla="*/ 104 w 128"/>
                              <a:gd name="T23" fmla="*/ 848 h 896"/>
                              <a:gd name="T24" fmla="*/ 80 w 128"/>
                              <a:gd name="T25" fmla="*/ 872 h 896"/>
                              <a:gd name="T26" fmla="*/ 80 w 128"/>
                              <a:gd name="T27" fmla="*/ 24 h 896"/>
                              <a:gd name="T28" fmla="*/ 104 w 128"/>
                              <a:gd name="T29" fmla="*/ 48 h 896"/>
                              <a:gd name="T30" fmla="*/ 24 w 128"/>
                              <a:gd name="T31" fmla="*/ 48 h 896"/>
                              <a:gd name="T32" fmla="*/ 48 w 128"/>
                              <a:gd name="T33" fmla="*/ 24 h 896"/>
                              <a:gd name="T34" fmla="*/ 48 w 128"/>
                              <a:gd name="T35" fmla="*/ 872 h 8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28" h="896">
                                <a:moveTo>
                                  <a:pt x="0" y="24"/>
                                </a:moveTo>
                                <a:cubicBezTo>
                                  <a:pt x="0" y="11"/>
                                  <a:pt x="11" y="0"/>
                                  <a:pt x="24" y="0"/>
                                </a:cubicBezTo>
                                <a:lnTo>
                                  <a:pt x="104" y="0"/>
                                </a:lnTo>
                                <a:cubicBezTo>
                                  <a:pt x="118" y="0"/>
                                  <a:pt x="128" y="11"/>
                                  <a:pt x="128" y="24"/>
                                </a:cubicBezTo>
                                <a:lnTo>
                                  <a:pt x="128" y="872"/>
                                </a:lnTo>
                                <a:cubicBezTo>
                                  <a:pt x="128" y="886"/>
                                  <a:pt x="118" y="896"/>
                                  <a:pt x="104" y="896"/>
                                </a:cubicBezTo>
                                <a:lnTo>
                                  <a:pt x="24" y="896"/>
                                </a:lnTo>
                                <a:cubicBezTo>
                                  <a:pt x="11" y="896"/>
                                  <a:pt x="0" y="886"/>
                                  <a:pt x="0" y="872"/>
                                </a:cubicBezTo>
                                <a:lnTo>
                                  <a:pt x="0" y="24"/>
                                </a:lnTo>
                                <a:close/>
                                <a:moveTo>
                                  <a:pt x="48" y="872"/>
                                </a:moveTo>
                                <a:lnTo>
                                  <a:pt x="24" y="848"/>
                                </a:lnTo>
                                <a:lnTo>
                                  <a:pt x="104" y="848"/>
                                </a:lnTo>
                                <a:lnTo>
                                  <a:pt x="80" y="872"/>
                                </a:lnTo>
                                <a:lnTo>
                                  <a:pt x="80" y="24"/>
                                </a:lnTo>
                                <a:lnTo>
                                  <a:pt x="104" y="48"/>
                                </a:lnTo>
                                <a:lnTo>
                                  <a:pt x="24" y="48"/>
                                </a:lnTo>
                                <a:lnTo>
                                  <a:pt x="48" y="24"/>
                                </a:lnTo>
                                <a:lnTo>
                                  <a:pt x="48" y="872"/>
                                </a:lnTo>
                                <a:close/>
                              </a:path>
                            </a:pathLst>
                          </a:custGeom>
                          <a:solidFill>
                            <a:srgbClr val="FF0000"/>
                          </a:solidFill>
                          <a:ln w="635">
                            <a:solidFill>
                              <a:srgbClr val="FF0000"/>
                            </a:solidFill>
                            <a:round/>
                            <a:headEnd/>
                            <a:tailEnd/>
                          </a:ln>
                        </wps:spPr>
                        <wps:bodyPr rot="0" vert="horz" wrap="square" lIns="91440" tIns="45720" rIns="91440" bIns="45720" anchor="t" anchorCtr="0" upright="1">
                          <a:noAutofit/>
                        </wps:bodyPr>
                      </wps:wsp>
                      <wps:wsp>
                        <wps:cNvPr id="93" name="Freeform 37"/>
                        <wps:cNvSpPr>
                          <a:spLocks noEditPoints="1"/>
                        </wps:cNvSpPr>
                        <wps:spPr bwMode="auto">
                          <a:xfrm>
                            <a:off x="203200" y="482600"/>
                            <a:ext cx="2129155" cy="461010"/>
                          </a:xfrm>
                          <a:custGeom>
                            <a:avLst/>
                            <a:gdLst>
                              <a:gd name="T0" fmla="*/ 5197 w 5206"/>
                              <a:gd name="T1" fmla="*/ 1124 h 1124"/>
                              <a:gd name="T2" fmla="*/ 42 w 5206"/>
                              <a:gd name="T3" fmla="*/ 105 h 1124"/>
                              <a:gd name="T4" fmla="*/ 52 w 5206"/>
                              <a:gd name="T5" fmla="*/ 58 h 1124"/>
                              <a:gd name="T6" fmla="*/ 5206 w 5206"/>
                              <a:gd name="T7" fmla="*/ 1077 h 1124"/>
                              <a:gd name="T8" fmla="*/ 5197 w 5206"/>
                              <a:gd name="T9" fmla="*/ 1124 h 1124"/>
                              <a:gd name="T10" fmla="*/ 156 w 5206"/>
                              <a:gd name="T11" fmla="*/ 210 h 1124"/>
                              <a:gd name="T12" fmla="*/ 0 w 5206"/>
                              <a:gd name="T13" fmla="*/ 72 h 1124"/>
                              <a:gd name="T14" fmla="*/ 197 w 5206"/>
                              <a:gd name="T15" fmla="*/ 5 h 1124"/>
                              <a:gd name="T16" fmla="*/ 227 w 5206"/>
                              <a:gd name="T17" fmla="*/ 19 h 1124"/>
                              <a:gd name="T18" fmla="*/ 212 w 5206"/>
                              <a:gd name="T19" fmla="*/ 50 h 1124"/>
                              <a:gd name="T20" fmla="*/ 55 w 5206"/>
                              <a:gd name="T21" fmla="*/ 104 h 1124"/>
                              <a:gd name="T22" fmla="*/ 63 w 5206"/>
                              <a:gd name="T23" fmla="*/ 64 h 1124"/>
                              <a:gd name="T24" fmla="*/ 188 w 5206"/>
                              <a:gd name="T25" fmla="*/ 174 h 1124"/>
                              <a:gd name="T26" fmla="*/ 190 w 5206"/>
                              <a:gd name="T27" fmla="*/ 208 h 1124"/>
                              <a:gd name="T28" fmla="*/ 156 w 5206"/>
                              <a:gd name="T29" fmla="*/ 210 h 11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5206" h="1124">
                                <a:moveTo>
                                  <a:pt x="5197" y="1124"/>
                                </a:moveTo>
                                <a:lnTo>
                                  <a:pt x="42" y="105"/>
                                </a:lnTo>
                                <a:lnTo>
                                  <a:pt x="52" y="58"/>
                                </a:lnTo>
                                <a:lnTo>
                                  <a:pt x="5206" y="1077"/>
                                </a:lnTo>
                                <a:lnTo>
                                  <a:pt x="5197" y="1124"/>
                                </a:lnTo>
                                <a:close/>
                                <a:moveTo>
                                  <a:pt x="156" y="210"/>
                                </a:moveTo>
                                <a:lnTo>
                                  <a:pt x="0" y="72"/>
                                </a:lnTo>
                                <a:lnTo>
                                  <a:pt x="197" y="5"/>
                                </a:lnTo>
                                <a:cubicBezTo>
                                  <a:pt x="209" y="0"/>
                                  <a:pt x="223" y="7"/>
                                  <a:pt x="227" y="19"/>
                                </a:cubicBezTo>
                                <a:cubicBezTo>
                                  <a:pt x="232" y="32"/>
                                  <a:pt x="225" y="46"/>
                                  <a:pt x="212" y="50"/>
                                </a:cubicBezTo>
                                <a:lnTo>
                                  <a:pt x="55" y="104"/>
                                </a:lnTo>
                                <a:lnTo>
                                  <a:pt x="63" y="64"/>
                                </a:lnTo>
                                <a:lnTo>
                                  <a:pt x="188" y="174"/>
                                </a:lnTo>
                                <a:cubicBezTo>
                                  <a:pt x="198" y="183"/>
                                  <a:pt x="199" y="198"/>
                                  <a:pt x="190" y="208"/>
                                </a:cubicBezTo>
                                <a:cubicBezTo>
                                  <a:pt x="181" y="218"/>
                                  <a:pt x="166" y="219"/>
                                  <a:pt x="156" y="210"/>
                                </a:cubicBezTo>
                                <a:close/>
                              </a:path>
                            </a:pathLst>
                          </a:custGeom>
                          <a:solidFill>
                            <a:srgbClr val="000000"/>
                          </a:solidFill>
                          <a:ln w="635">
                            <a:solidFill>
                              <a:srgbClr val="000000"/>
                            </a:solidFill>
                            <a:round/>
                            <a:headEnd/>
                            <a:tailEnd/>
                          </a:ln>
                        </wps:spPr>
                        <wps:bodyPr rot="0" vert="horz" wrap="square" lIns="91440" tIns="45720" rIns="91440" bIns="45720" anchor="t" anchorCtr="0" upright="1">
                          <a:noAutofit/>
                        </wps:bodyPr>
                      </wps:wsp>
                      <wps:wsp>
                        <wps:cNvPr id="94" name="Freeform 38"/>
                        <wps:cNvSpPr>
                          <a:spLocks noEditPoints="1"/>
                        </wps:cNvSpPr>
                        <wps:spPr bwMode="auto">
                          <a:xfrm>
                            <a:off x="1482090" y="744855"/>
                            <a:ext cx="52705" cy="367665"/>
                          </a:xfrm>
                          <a:custGeom>
                            <a:avLst/>
                            <a:gdLst>
                              <a:gd name="T0" fmla="*/ 0 w 128"/>
                              <a:gd name="T1" fmla="*/ 24 h 896"/>
                              <a:gd name="T2" fmla="*/ 24 w 128"/>
                              <a:gd name="T3" fmla="*/ 0 h 896"/>
                              <a:gd name="T4" fmla="*/ 104 w 128"/>
                              <a:gd name="T5" fmla="*/ 0 h 896"/>
                              <a:gd name="T6" fmla="*/ 128 w 128"/>
                              <a:gd name="T7" fmla="*/ 24 h 896"/>
                              <a:gd name="T8" fmla="*/ 128 w 128"/>
                              <a:gd name="T9" fmla="*/ 872 h 896"/>
                              <a:gd name="T10" fmla="*/ 104 w 128"/>
                              <a:gd name="T11" fmla="*/ 896 h 896"/>
                              <a:gd name="T12" fmla="*/ 24 w 128"/>
                              <a:gd name="T13" fmla="*/ 896 h 896"/>
                              <a:gd name="T14" fmla="*/ 0 w 128"/>
                              <a:gd name="T15" fmla="*/ 872 h 896"/>
                              <a:gd name="T16" fmla="*/ 0 w 128"/>
                              <a:gd name="T17" fmla="*/ 24 h 896"/>
                              <a:gd name="T18" fmla="*/ 48 w 128"/>
                              <a:gd name="T19" fmla="*/ 872 h 896"/>
                              <a:gd name="T20" fmla="*/ 24 w 128"/>
                              <a:gd name="T21" fmla="*/ 848 h 896"/>
                              <a:gd name="T22" fmla="*/ 104 w 128"/>
                              <a:gd name="T23" fmla="*/ 848 h 896"/>
                              <a:gd name="T24" fmla="*/ 80 w 128"/>
                              <a:gd name="T25" fmla="*/ 872 h 896"/>
                              <a:gd name="T26" fmla="*/ 80 w 128"/>
                              <a:gd name="T27" fmla="*/ 24 h 896"/>
                              <a:gd name="T28" fmla="*/ 104 w 128"/>
                              <a:gd name="T29" fmla="*/ 48 h 896"/>
                              <a:gd name="T30" fmla="*/ 24 w 128"/>
                              <a:gd name="T31" fmla="*/ 48 h 896"/>
                              <a:gd name="T32" fmla="*/ 48 w 128"/>
                              <a:gd name="T33" fmla="*/ 24 h 896"/>
                              <a:gd name="T34" fmla="*/ 48 w 128"/>
                              <a:gd name="T35" fmla="*/ 872 h 8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28" h="896">
                                <a:moveTo>
                                  <a:pt x="0" y="24"/>
                                </a:moveTo>
                                <a:cubicBezTo>
                                  <a:pt x="0" y="11"/>
                                  <a:pt x="11" y="0"/>
                                  <a:pt x="24" y="0"/>
                                </a:cubicBezTo>
                                <a:lnTo>
                                  <a:pt x="104" y="0"/>
                                </a:lnTo>
                                <a:cubicBezTo>
                                  <a:pt x="118" y="0"/>
                                  <a:pt x="128" y="11"/>
                                  <a:pt x="128" y="24"/>
                                </a:cubicBezTo>
                                <a:lnTo>
                                  <a:pt x="128" y="872"/>
                                </a:lnTo>
                                <a:cubicBezTo>
                                  <a:pt x="128" y="886"/>
                                  <a:pt x="118" y="896"/>
                                  <a:pt x="104" y="896"/>
                                </a:cubicBezTo>
                                <a:lnTo>
                                  <a:pt x="24" y="896"/>
                                </a:lnTo>
                                <a:cubicBezTo>
                                  <a:pt x="11" y="896"/>
                                  <a:pt x="0" y="886"/>
                                  <a:pt x="0" y="872"/>
                                </a:cubicBezTo>
                                <a:lnTo>
                                  <a:pt x="0" y="24"/>
                                </a:lnTo>
                                <a:close/>
                                <a:moveTo>
                                  <a:pt x="48" y="872"/>
                                </a:moveTo>
                                <a:lnTo>
                                  <a:pt x="24" y="848"/>
                                </a:lnTo>
                                <a:lnTo>
                                  <a:pt x="104" y="848"/>
                                </a:lnTo>
                                <a:lnTo>
                                  <a:pt x="80" y="872"/>
                                </a:lnTo>
                                <a:lnTo>
                                  <a:pt x="80" y="24"/>
                                </a:lnTo>
                                <a:lnTo>
                                  <a:pt x="104" y="48"/>
                                </a:lnTo>
                                <a:lnTo>
                                  <a:pt x="24" y="48"/>
                                </a:lnTo>
                                <a:lnTo>
                                  <a:pt x="48" y="24"/>
                                </a:lnTo>
                                <a:lnTo>
                                  <a:pt x="48" y="872"/>
                                </a:lnTo>
                                <a:close/>
                              </a:path>
                            </a:pathLst>
                          </a:custGeom>
                          <a:solidFill>
                            <a:srgbClr val="FF0000"/>
                          </a:solidFill>
                          <a:ln w="635">
                            <a:solidFill>
                              <a:srgbClr val="FF0000"/>
                            </a:solidFill>
                            <a:round/>
                            <a:headEnd/>
                            <a:tailEnd/>
                          </a:ln>
                        </wps:spPr>
                        <wps:bodyPr rot="0" vert="horz" wrap="square" lIns="91440" tIns="45720" rIns="91440" bIns="45720" anchor="t" anchorCtr="0" upright="1">
                          <a:noAutofit/>
                        </wps:bodyPr>
                      </wps:wsp>
                      <wps:wsp>
                        <wps:cNvPr id="95" name="Rectangle 39"/>
                        <wps:cNvSpPr>
                          <a:spLocks noChangeArrowheads="1"/>
                        </wps:cNvSpPr>
                        <wps:spPr bwMode="auto">
                          <a:xfrm>
                            <a:off x="1268730" y="37465"/>
                            <a:ext cx="46418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F6BC24" w14:textId="77777777" w:rsidR="000561F4" w:rsidRDefault="000561F4" w:rsidP="00CC047E">
                              <w:r>
                                <w:rPr>
                                  <w:rFonts w:ascii="Calibri" w:hAnsi="Calibri" w:cs="Calibri"/>
                                  <w:color w:val="000000"/>
                                </w:rPr>
                                <w:t>curr_pic</w:t>
                              </w:r>
                            </w:p>
                          </w:txbxContent>
                        </wps:txbx>
                        <wps:bodyPr rot="0" vert="horz" wrap="none" lIns="0" tIns="0" rIns="0" bIns="0" anchor="t" anchorCtr="0">
                          <a:spAutoFit/>
                        </wps:bodyPr>
                      </wps:wsp>
                      <wps:wsp>
                        <wps:cNvPr id="96" name="Rectangle 40"/>
                        <wps:cNvSpPr>
                          <a:spLocks noChangeArrowheads="1"/>
                        </wps:cNvSpPr>
                        <wps:spPr bwMode="auto">
                          <a:xfrm>
                            <a:off x="2148840" y="37465"/>
                            <a:ext cx="39941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9C993A" w14:textId="77777777" w:rsidR="000561F4" w:rsidRDefault="000561F4" w:rsidP="00CC047E">
                              <w:r>
                                <w:rPr>
                                  <w:rFonts w:ascii="Calibri" w:hAnsi="Calibri" w:cs="Calibri"/>
                                  <w:color w:val="000000"/>
                                </w:rPr>
                                <w:t>col_pic</w:t>
                              </w:r>
                            </w:p>
                          </w:txbxContent>
                        </wps:txbx>
                        <wps:bodyPr rot="0" vert="horz" wrap="none" lIns="0" tIns="0" rIns="0" bIns="0" anchor="t" anchorCtr="0">
                          <a:spAutoFit/>
                        </wps:bodyPr>
                      </wps:wsp>
                      <wps:wsp>
                        <wps:cNvPr id="97" name="Rectangle 41"/>
                        <wps:cNvSpPr>
                          <a:spLocks noChangeArrowheads="1"/>
                        </wps:cNvSpPr>
                        <wps:spPr bwMode="auto">
                          <a:xfrm>
                            <a:off x="76200" y="37465"/>
                            <a:ext cx="39560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AF327D" w14:textId="77777777" w:rsidR="000561F4" w:rsidRDefault="000561F4" w:rsidP="00CC047E">
                              <w:r>
                                <w:rPr>
                                  <w:rFonts w:ascii="Calibri" w:hAnsi="Calibri" w:cs="Calibri"/>
                                  <w:color w:val="000000"/>
                                </w:rPr>
                                <w:t>col_ref</w:t>
                              </w:r>
                            </w:p>
                          </w:txbxContent>
                        </wps:txbx>
                        <wps:bodyPr rot="0" vert="horz" wrap="none" lIns="0" tIns="0" rIns="0" bIns="0" anchor="t" anchorCtr="0">
                          <a:spAutoFit/>
                        </wps:bodyPr>
                      </wps:wsp>
                      <wps:wsp>
                        <wps:cNvPr id="98" name="Rectangle 42"/>
                        <wps:cNvSpPr>
                          <a:spLocks noChangeArrowheads="1"/>
                        </wps:cNvSpPr>
                        <wps:spPr bwMode="auto">
                          <a:xfrm>
                            <a:off x="840740" y="210185"/>
                            <a:ext cx="19685" cy="1091565"/>
                          </a:xfrm>
                          <a:prstGeom prst="rect">
                            <a:avLst/>
                          </a:prstGeom>
                          <a:solidFill>
                            <a:srgbClr val="000000"/>
                          </a:solidFill>
                          <a:ln w="635">
                            <a:solidFill>
                              <a:srgbClr val="000000"/>
                            </a:solidFill>
                            <a:round/>
                            <a:headEnd/>
                            <a:tailEnd/>
                          </a:ln>
                        </wps:spPr>
                        <wps:bodyPr rot="0" vert="horz" wrap="square" lIns="91440" tIns="45720" rIns="91440" bIns="45720" anchor="t" anchorCtr="0" upright="1">
                          <a:noAutofit/>
                        </wps:bodyPr>
                      </wps:wsp>
                      <wps:wsp>
                        <wps:cNvPr id="99" name="Rectangle 43"/>
                        <wps:cNvSpPr>
                          <a:spLocks noChangeArrowheads="1"/>
                        </wps:cNvSpPr>
                        <wps:spPr bwMode="auto">
                          <a:xfrm>
                            <a:off x="689610" y="37465"/>
                            <a:ext cx="4603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30DF3E" w14:textId="77777777" w:rsidR="000561F4" w:rsidRDefault="000561F4" w:rsidP="00CC047E">
                              <w:r>
                                <w:rPr>
                                  <w:rFonts w:ascii="Calibri" w:hAnsi="Calibri" w:cs="Calibri"/>
                                  <w:color w:val="000000"/>
                                </w:rPr>
                                <w:t>curr_ref</w:t>
                              </w:r>
                            </w:p>
                          </w:txbxContent>
                        </wps:txbx>
                        <wps:bodyPr rot="0" vert="horz" wrap="none" lIns="0" tIns="0" rIns="0" bIns="0" anchor="t" anchorCtr="0">
                          <a:spAutoFit/>
                        </wps:bodyPr>
                      </wps:wsp>
                      <wps:wsp>
                        <wps:cNvPr id="100" name="Freeform 44"/>
                        <wps:cNvSpPr>
                          <a:spLocks noEditPoints="1"/>
                        </wps:cNvSpPr>
                        <wps:spPr bwMode="auto">
                          <a:xfrm>
                            <a:off x="850900" y="800100"/>
                            <a:ext cx="644525" cy="139065"/>
                          </a:xfrm>
                          <a:custGeom>
                            <a:avLst/>
                            <a:gdLst>
                              <a:gd name="T0" fmla="*/ 1569 w 1576"/>
                              <a:gd name="T1" fmla="*/ 340 h 340"/>
                              <a:gd name="T2" fmla="*/ 1427 w 1576"/>
                              <a:gd name="T3" fmla="*/ 319 h 340"/>
                              <a:gd name="T4" fmla="*/ 1434 w 1576"/>
                              <a:gd name="T5" fmla="*/ 271 h 340"/>
                              <a:gd name="T6" fmla="*/ 1576 w 1576"/>
                              <a:gd name="T7" fmla="*/ 292 h 340"/>
                              <a:gd name="T8" fmla="*/ 1569 w 1576"/>
                              <a:gd name="T9" fmla="*/ 340 h 340"/>
                              <a:gd name="T10" fmla="*/ 1379 w 1576"/>
                              <a:gd name="T11" fmla="*/ 311 h 340"/>
                              <a:gd name="T12" fmla="*/ 1237 w 1576"/>
                              <a:gd name="T13" fmla="*/ 290 h 340"/>
                              <a:gd name="T14" fmla="*/ 1244 w 1576"/>
                              <a:gd name="T15" fmla="*/ 243 h 340"/>
                              <a:gd name="T16" fmla="*/ 1387 w 1576"/>
                              <a:gd name="T17" fmla="*/ 264 h 340"/>
                              <a:gd name="T18" fmla="*/ 1379 w 1576"/>
                              <a:gd name="T19" fmla="*/ 311 h 340"/>
                              <a:gd name="T20" fmla="*/ 1190 w 1576"/>
                              <a:gd name="T21" fmla="*/ 283 h 340"/>
                              <a:gd name="T22" fmla="*/ 1047 w 1576"/>
                              <a:gd name="T23" fmla="*/ 262 h 340"/>
                              <a:gd name="T24" fmla="*/ 1054 w 1576"/>
                              <a:gd name="T25" fmla="*/ 215 h 340"/>
                              <a:gd name="T26" fmla="*/ 1197 w 1576"/>
                              <a:gd name="T27" fmla="*/ 236 h 340"/>
                              <a:gd name="T28" fmla="*/ 1190 w 1576"/>
                              <a:gd name="T29" fmla="*/ 283 h 340"/>
                              <a:gd name="T30" fmla="*/ 1000 w 1576"/>
                              <a:gd name="T31" fmla="*/ 255 h 340"/>
                              <a:gd name="T32" fmla="*/ 857 w 1576"/>
                              <a:gd name="T33" fmla="*/ 234 h 340"/>
                              <a:gd name="T34" fmla="*/ 864 w 1576"/>
                              <a:gd name="T35" fmla="*/ 186 h 340"/>
                              <a:gd name="T36" fmla="*/ 1007 w 1576"/>
                              <a:gd name="T37" fmla="*/ 208 h 340"/>
                              <a:gd name="T38" fmla="*/ 1000 w 1576"/>
                              <a:gd name="T39" fmla="*/ 255 h 340"/>
                              <a:gd name="T40" fmla="*/ 810 w 1576"/>
                              <a:gd name="T41" fmla="*/ 227 h 340"/>
                              <a:gd name="T42" fmla="*/ 667 w 1576"/>
                              <a:gd name="T43" fmla="*/ 206 h 340"/>
                              <a:gd name="T44" fmla="*/ 674 w 1576"/>
                              <a:gd name="T45" fmla="*/ 158 h 340"/>
                              <a:gd name="T46" fmla="*/ 817 w 1576"/>
                              <a:gd name="T47" fmla="*/ 179 h 340"/>
                              <a:gd name="T48" fmla="*/ 810 w 1576"/>
                              <a:gd name="T49" fmla="*/ 227 h 340"/>
                              <a:gd name="T50" fmla="*/ 620 w 1576"/>
                              <a:gd name="T51" fmla="*/ 199 h 340"/>
                              <a:gd name="T52" fmla="*/ 477 w 1576"/>
                              <a:gd name="T53" fmla="*/ 178 h 340"/>
                              <a:gd name="T54" fmla="*/ 484 w 1576"/>
                              <a:gd name="T55" fmla="*/ 130 h 340"/>
                              <a:gd name="T56" fmla="*/ 627 w 1576"/>
                              <a:gd name="T57" fmla="*/ 151 h 340"/>
                              <a:gd name="T58" fmla="*/ 620 w 1576"/>
                              <a:gd name="T59" fmla="*/ 199 h 340"/>
                              <a:gd name="T60" fmla="*/ 430 w 1576"/>
                              <a:gd name="T61" fmla="*/ 170 h 340"/>
                              <a:gd name="T62" fmla="*/ 287 w 1576"/>
                              <a:gd name="T63" fmla="*/ 149 h 340"/>
                              <a:gd name="T64" fmla="*/ 295 w 1576"/>
                              <a:gd name="T65" fmla="*/ 102 h 340"/>
                              <a:gd name="T66" fmla="*/ 437 w 1576"/>
                              <a:gd name="T67" fmla="*/ 123 h 340"/>
                              <a:gd name="T68" fmla="*/ 430 w 1576"/>
                              <a:gd name="T69" fmla="*/ 170 h 340"/>
                              <a:gd name="T70" fmla="*/ 240 w 1576"/>
                              <a:gd name="T71" fmla="*/ 142 h 340"/>
                              <a:gd name="T72" fmla="*/ 98 w 1576"/>
                              <a:gd name="T73" fmla="*/ 121 h 340"/>
                              <a:gd name="T74" fmla="*/ 105 w 1576"/>
                              <a:gd name="T75" fmla="*/ 74 h 340"/>
                              <a:gd name="T76" fmla="*/ 247 w 1576"/>
                              <a:gd name="T77" fmla="*/ 95 h 340"/>
                              <a:gd name="T78" fmla="*/ 240 w 1576"/>
                              <a:gd name="T79" fmla="*/ 142 h 340"/>
                              <a:gd name="T80" fmla="*/ 50 w 1576"/>
                              <a:gd name="T81" fmla="*/ 114 h 340"/>
                              <a:gd name="T82" fmla="*/ 44 w 1576"/>
                              <a:gd name="T83" fmla="*/ 113 h 340"/>
                              <a:gd name="T84" fmla="*/ 51 w 1576"/>
                              <a:gd name="T85" fmla="*/ 66 h 340"/>
                              <a:gd name="T86" fmla="*/ 57 w 1576"/>
                              <a:gd name="T87" fmla="*/ 67 h 340"/>
                              <a:gd name="T88" fmla="*/ 50 w 1576"/>
                              <a:gd name="T89" fmla="*/ 114 h 340"/>
                              <a:gd name="T90" fmla="*/ 163 w 1576"/>
                              <a:gd name="T91" fmla="*/ 212 h 340"/>
                              <a:gd name="T92" fmla="*/ 0 w 1576"/>
                              <a:gd name="T93" fmla="*/ 82 h 340"/>
                              <a:gd name="T94" fmla="*/ 193 w 1576"/>
                              <a:gd name="T95" fmla="*/ 5 h 340"/>
                              <a:gd name="T96" fmla="*/ 225 w 1576"/>
                              <a:gd name="T97" fmla="*/ 19 h 340"/>
                              <a:gd name="T98" fmla="*/ 211 w 1576"/>
                              <a:gd name="T99" fmla="*/ 50 h 340"/>
                              <a:gd name="T100" fmla="*/ 56 w 1576"/>
                              <a:gd name="T101" fmla="*/ 112 h 340"/>
                              <a:gd name="T102" fmla="*/ 62 w 1576"/>
                              <a:gd name="T103" fmla="*/ 71 h 340"/>
                              <a:gd name="T104" fmla="*/ 193 w 1576"/>
                              <a:gd name="T105" fmla="*/ 175 h 340"/>
                              <a:gd name="T106" fmla="*/ 196 w 1576"/>
                              <a:gd name="T107" fmla="*/ 209 h 340"/>
                              <a:gd name="T108" fmla="*/ 163 w 1576"/>
                              <a:gd name="T109" fmla="*/ 212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576" h="340">
                                <a:moveTo>
                                  <a:pt x="1569" y="340"/>
                                </a:moveTo>
                                <a:lnTo>
                                  <a:pt x="1427" y="319"/>
                                </a:lnTo>
                                <a:lnTo>
                                  <a:pt x="1434" y="271"/>
                                </a:lnTo>
                                <a:lnTo>
                                  <a:pt x="1576" y="292"/>
                                </a:lnTo>
                                <a:lnTo>
                                  <a:pt x="1569" y="340"/>
                                </a:lnTo>
                                <a:close/>
                                <a:moveTo>
                                  <a:pt x="1379" y="311"/>
                                </a:moveTo>
                                <a:lnTo>
                                  <a:pt x="1237" y="290"/>
                                </a:lnTo>
                                <a:lnTo>
                                  <a:pt x="1244" y="243"/>
                                </a:lnTo>
                                <a:lnTo>
                                  <a:pt x="1387" y="264"/>
                                </a:lnTo>
                                <a:lnTo>
                                  <a:pt x="1379" y="311"/>
                                </a:lnTo>
                                <a:close/>
                                <a:moveTo>
                                  <a:pt x="1190" y="283"/>
                                </a:moveTo>
                                <a:lnTo>
                                  <a:pt x="1047" y="262"/>
                                </a:lnTo>
                                <a:lnTo>
                                  <a:pt x="1054" y="215"/>
                                </a:lnTo>
                                <a:lnTo>
                                  <a:pt x="1197" y="236"/>
                                </a:lnTo>
                                <a:lnTo>
                                  <a:pt x="1190" y="283"/>
                                </a:lnTo>
                                <a:close/>
                                <a:moveTo>
                                  <a:pt x="1000" y="255"/>
                                </a:moveTo>
                                <a:lnTo>
                                  <a:pt x="857" y="234"/>
                                </a:lnTo>
                                <a:lnTo>
                                  <a:pt x="864" y="186"/>
                                </a:lnTo>
                                <a:lnTo>
                                  <a:pt x="1007" y="208"/>
                                </a:lnTo>
                                <a:lnTo>
                                  <a:pt x="1000" y="255"/>
                                </a:lnTo>
                                <a:close/>
                                <a:moveTo>
                                  <a:pt x="810" y="227"/>
                                </a:moveTo>
                                <a:lnTo>
                                  <a:pt x="667" y="206"/>
                                </a:lnTo>
                                <a:lnTo>
                                  <a:pt x="674" y="158"/>
                                </a:lnTo>
                                <a:lnTo>
                                  <a:pt x="817" y="179"/>
                                </a:lnTo>
                                <a:lnTo>
                                  <a:pt x="810" y="227"/>
                                </a:lnTo>
                                <a:close/>
                                <a:moveTo>
                                  <a:pt x="620" y="199"/>
                                </a:moveTo>
                                <a:lnTo>
                                  <a:pt x="477" y="178"/>
                                </a:lnTo>
                                <a:lnTo>
                                  <a:pt x="484" y="130"/>
                                </a:lnTo>
                                <a:lnTo>
                                  <a:pt x="627" y="151"/>
                                </a:lnTo>
                                <a:lnTo>
                                  <a:pt x="620" y="199"/>
                                </a:lnTo>
                                <a:close/>
                                <a:moveTo>
                                  <a:pt x="430" y="170"/>
                                </a:moveTo>
                                <a:lnTo>
                                  <a:pt x="287" y="149"/>
                                </a:lnTo>
                                <a:lnTo>
                                  <a:pt x="295" y="102"/>
                                </a:lnTo>
                                <a:lnTo>
                                  <a:pt x="437" y="123"/>
                                </a:lnTo>
                                <a:lnTo>
                                  <a:pt x="430" y="170"/>
                                </a:lnTo>
                                <a:close/>
                                <a:moveTo>
                                  <a:pt x="240" y="142"/>
                                </a:moveTo>
                                <a:lnTo>
                                  <a:pt x="98" y="121"/>
                                </a:lnTo>
                                <a:lnTo>
                                  <a:pt x="105" y="74"/>
                                </a:lnTo>
                                <a:lnTo>
                                  <a:pt x="247" y="95"/>
                                </a:lnTo>
                                <a:lnTo>
                                  <a:pt x="240" y="142"/>
                                </a:lnTo>
                                <a:close/>
                                <a:moveTo>
                                  <a:pt x="50" y="114"/>
                                </a:moveTo>
                                <a:lnTo>
                                  <a:pt x="44" y="113"/>
                                </a:lnTo>
                                <a:lnTo>
                                  <a:pt x="51" y="66"/>
                                </a:lnTo>
                                <a:lnTo>
                                  <a:pt x="57" y="67"/>
                                </a:lnTo>
                                <a:lnTo>
                                  <a:pt x="50" y="114"/>
                                </a:lnTo>
                                <a:close/>
                                <a:moveTo>
                                  <a:pt x="163" y="212"/>
                                </a:moveTo>
                                <a:lnTo>
                                  <a:pt x="0" y="82"/>
                                </a:lnTo>
                                <a:lnTo>
                                  <a:pt x="193" y="5"/>
                                </a:lnTo>
                                <a:cubicBezTo>
                                  <a:pt x="206" y="0"/>
                                  <a:pt x="220" y="6"/>
                                  <a:pt x="225" y="19"/>
                                </a:cubicBezTo>
                                <a:cubicBezTo>
                                  <a:pt x="229" y="31"/>
                                  <a:pt x="223" y="45"/>
                                  <a:pt x="211" y="50"/>
                                </a:cubicBezTo>
                                <a:lnTo>
                                  <a:pt x="56" y="112"/>
                                </a:lnTo>
                                <a:lnTo>
                                  <a:pt x="62" y="71"/>
                                </a:lnTo>
                                <a:lnTo>
                                  <a:pt x="193" y="175"/>
                                </a:lnTo>
                                <a:cubicBezTo>
                                  <a:pt x="203" y="183"/>
                                  <a:pt x="205" y="198"/>
                                  <a:pt x="196" y="209"/>
                                </a:cubicBezTo>
                                <a:cubicBezTo>
                                  <a:pt x="188" y="219"/>
                                  <a:pt x="173" y="221"/>
                                  <a:pt x="163" y="212"/>
                                </a:cubicBezTo>
                                <a:close/>
                              </a:path>
                            </a:pathLst>
                          </a:custGeom>
                          <a:solidFill>
                            <a:srgbClr val="000000"/>
                          </a:solidFill>
                          <a:ln w="635">
                            <a:solidFill>
                              <a:srgbClr val="000000"/>
                            </a:solidFill>
                            <a:round/>
                            <a:headEnd/>
                            <a:tailEnd/>
                          </a:ln>
                        </wps:spPr>
                        <wps:bodyPr rot="0" vert="horz" wrap="square" lIns="91440" tIns="45720" rIns="91440" bIns="45720" anchor="t" anchorCtr="0" upright="1">
                          <a:noAutofit/>
                        </wps:bodyPr>
                      </wps:wsp>
                      <wps:wsp>
                        <wps:cNvPr id="101" name="Freeform 45"/>
                        <wps:cNvSpPr>
                          <a:spLocks noEditPoints="1"/>
                        </wps:cNvSpPr>
                        <wps:spPr bwMode="auto">
                          <a:xfrm>
                            <a:off x="209550" y="1670685"/>
                            <a:ext cx="2127885" cy="59690"/>
                          </a:xfrm>
                          <a:custGeom>
                            <a:avLst/>
                            <a:gdLst>
                              <a:gd name="T0" fmla="*/ 77 w 3351"/>
                              <a:gd name="T1" fmla="*/ 31 h 94"/>
                              <a:gd name="T2" fmla="*/ 3273 w 3351"/>
                              <a:gd name="T3" fmla="*/ 32 h 94"/>
                              <a:gd name="T4" fmla="*/ 3273 w 3351"/>
                              <a:gd name="T5" fmla="*/ 63 h 94"/>
                              <a:gd name="T6" fmla="*/ 77 w 3351"/>
                              <a:gd name="T7" fmla="*/ 62 h 94"/>
                              <a:gd name="T8" fmla="*/ 77 w 3351"/>
                              <a:gd name="T9" fmla="*/ 31 h 94"/>
                              <a:gd name="T10" fmla="*/ 93 w 3351"/>
                              <a:gd name="T11" fmla="*/ 93 h 94"/>
                              <a:gd name="T12" fmla="*/ 0 w 3351"/>
                              <a:gd name="T13" fmla="*/ 46 h 94"/>
                              <a:gd name="T14" fmla="*/ 93 w 3351"/>
                              <a:gd name="T15" fmla="*/ 0 h 94"/>
                              <a:gd name="T16" fmla="*/ 93 w 3351"/>
                              <a:gd name="T17" fmla="*/ 93 h 94"/>
                              <a:gd name="T18" fmla="*/ 3258 w 3351"/>
                              <a:gd name="T19" fmla="*/ 1 h 94"/>
                              <a:gd name="T20" fmla="*/ 3351 w 3351"/>
                              <a:gd name="T21" fmla="*/ 48 h 94"/>
                              <a:gd name="T22" fmla="*/ 3258 w 3351"/>
                              <a:gd name="T23" fmla="*/ 94 h 94"/>
                              <a:gd name="T24" fmla="*/ 3258 w 3351"/>
                              <a:gd name="T25" fmla="*/ 1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351" h="94">
                                <a:moveTo>
                                  <a:pt x="77" y="31"/>
                                </a:moveTo>
                                <a:lnTo>
                                  <a:pt x="3273" y="32"/>
                                </a:lnTo>
                                <a:lnTo>
                                  <a:pt x="3273" y="63"/>
                                </a:lnTo>
                                <a:lnTo>
                                  <a:pt x="77" y="62"/>
                                </a:lnTo>
                                <a:lnTo>
                                  <a:pt x="77" y="31"/>
                                </a:lnTo>
                                <a:close/>
                                <a:moveTo>
                                  <a:pt x="93" y="93"/>
                                </a:moveTo>
                                <a:lnTo>
                                  <a:pt x="0" y="46"/>
                                </a:lnTo>
                                <a:lnTo>
                                  <a:pt x="93" y="0"/>
                                </a:lnTo>
                                <a:lnTo>
                                  <a:pt x="93" y="93"/>
                                </a:lnTo>
                                <a:close/>
                                <a:moveTo>
                                  <a:pt x="3258" y="1"/>
                                </a:moveTo>
                                <a:lnTo>
                                  <a:pt x="3351" y="48"/>
                                </a:lnTo>
                                <a:lnTo>
                                  <a:pt x="3258" y="94"/>
                                </a:lnTo>
                                <a:lnTo>
                                  <a:pt x="3258" y="1"/>
                                </a:lnTo>
                                <a:close/>
                              </a:path>
                            </a:pathLst>
                          </a:custGeom>
                          <a:solidFill>
                            <a:srgbClr val="000000"/>
                          </a:solidFill>
                          <a:ln w="635">
                            <a:solidFill>
                              <a:srgbClr val="000000"/>
                            </a:solidFill>
                            <a:round/>
                            <a:headEnd/>
                            <a:tailEnd/>
                          </a:ln>
                        </wps:spPr>
                        <wps:bodyPr rot="0" vert="horz" wrap="square" lIns="91440" tIns="45720" rIns="91440" bIns="45720" anchor="t" anchorCtr="0" upright="1">
                          <a:noAutofit/>
                        </wps:bodyPr>
                      </wps:wsp>
                      <wps:wsp>
                        <wps:cNvPr id="102" name="Freeform 46"/>
                        <wps:cNvSpPr>
                          <a:spLocks noEditPoints="1"/>
                        </wps:cNvSpPr>
                        <wps:spPr bwMode="auto">
                          <a:xfrm>
                            <a:off x="857250" y="1421130"/>
                            <a:ext cx="643255" cy="59690"/>
                          </a:xfrm>
                          <a:custGeom>
                            <a:avLst/>
                            <a:gdLst>
                              <a:gd name="T0" fmla="*/ 78 w 1013"/>
                              <a:gd name="T1" fmla="*/ 31 h 94"/>
                              <a:gd name="T2" fmla="*/ 936 w 1013"/>
                              <a:gd name="T3" fmla="*/ 32 h 94"/>
                              <a:gd name="T4" fmla="*/ 936 w 1013"/>
                              <a:gd name="T5" fmla="*/ 63 h 94"/>
                              <a:gd name="T6" fmla="*/ 77 w 1013"/>
                              <a:gd name="T7" fmla="*/ 62 h 94"/>
                              <a:gd name="T8" fmla="*/ 78 w 1013"/>
                              <a:gd name="T9" fmla="*/ 31 h 94"/>
                              <a:gd name="T10" fmla="*/ 93 w 1013"/>
                              <a:gd name="T11" fmla="*/ 93 h 94"/>
                              <a:gd name="T12" fmla="*/ 0 w 1013"/>
                              <a:gd name="T13" fmla="*/ 46 h 94"/>
                              <a:gd name="T14" fmla="*/ 94 w 1013"/>
                              <a:gd name="T15" fmla="*/ 0 h 94"/>
                              <a:gd name="T16" fmla="*/ 93 w 1013"/>
                              <a:gd name="T17" fmla="*/ 93 h 94"/>
                              <a:gd name="T18" fmla="*/ 921 w 1013"/>
                              <a:gd name="T19" fmla="*/ 1 h 94"/>
                              <a:gd name="T20" fmla="*/ 1013 w 1013"/>
                              <a:gd name="T21" fmla="*/ 48 h 94"/>
                              <a:gd name="T22" fmla="*/ 921 w 1013"/>
                              <a:gd name="T23" fmla="*/ 94 h 94"/>
                              <a:gd name="T24" fmla="*/ 921 w 1013"/>
                              <a:gd name="T25" fmla="*/ 1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013" h="94">
                                <a:moveTo>
                                  <a:pt x="78" y="31"/>
                                </a:moveTo>
                                <a:lnTo>
                                  <a:pt x="936" y="32"/>
                                </a:lnTo>
                                <a:lnTo>
                                  <a:pt x="936" y="63"/>
                                </a:lnTo>
                                <a:lnTo>
                                  <a:pt x="77" y="62"/>
                                </a:lnTo>
                                <a:lnTo>
                                  <a:pt x="78" y="31"/>
                                </a:lnTo>
                                <a:close/>
                                <a:moveTo>
                                  <a:pt x="93" y="93"/>
                                </a:moveTo>
                                <a:lnTo>
                                  <a:pt x="0" y="46"/>
                                </a:lnTo>
                                <a:lnTo>
                                  <a:pt x="94" y="0"/>
                                </a:lnTo>
                                <a:lnTo>
                                  <a:pt x="93" y="93"/>
                                </a:lnTo>
                                <a:close/>
                                <a:moveTo>
                                  <a:pt x="921" y="1"/>
                                </a:moveTo>
                                <a:lnTo>
                                  <a:pt x="1013" y="48"/>
                                </a:lnTo>
                                <a:lnTo>
                                  <a:pt x="921" y="94"/>
                                </a:lnTo>
                                <a:lnTo>
                                  <a:pt x="921" y="1"/>
                                </a:lnTo>
                                <a:close/>
                              </a:path>
                            </a:pathLst>
                          </a:custGeom>
                          <a:solidFill>
                            <a:srgbClr val="000000"/>
                          </a:solidFill>
                          <a:ln w="635">
                            <a:solidFill>
                              <a:srgbClr val="000000"/>
                            </a:solidFill>
                            <a:round/>
                            <a:headEnd/>
                            <a:tailEnd/>
                          </a:ln>
                        </wps:spPr>
                        <wps:bodyPr rot="0" vert="horz" wrap="square" lIns="91440" tIns="45720" rIns="91440" bIns="45720" anchor="t" anchorCtr="0" upright="1">
                          <a:noAutofit/>
                        </wps:bodyPr>
                      </wps:wsp>
                      <wps:wsp>
                        <wps:cNvPr id="103" name="Rectangle 47"/>
                        <wps:cNvSpPr>
                          <a:spLocks noChangeArrowheads="1"/>
                        </wps:cNvSpPr>
                        <wps:spPr bwMode="auto">
                          <a:xfrm>
                            <a:off x="1054100" y="1774190"/>
                            <a:ext cx="120650"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F134D9" w14:textId="77777777" w:rsidR="000561F4" w:rsidRDefault="000561F4" w:rsidP="00CC047E">
                              <w:r>
                                <w:rPr>
                                  <w:rFonts w:ascii="Calibri" w:hAnsi="Calibri" w:cs="Calibri"/>
                                  <w:color w:val="000000"/>
                                </w:rPr>
                                <w:t>td</w:t>
                              </w:r>
                            </w:p>
                          </w:txbxContent>
                        </wps:txbx>
                        <wps:bodyPr rot="0" vert="horz" wrap="none" lIns="0" tIns="0" rIns="0" bIns="0" anchor="t" anchorCtr="0">
                          <a:spAutoFit/>
                        </wps:bodyPr>
                      </wps:wsp>
                      <wps:wsp>
                        <wps:cNvPr id="104" name="Rectangle 48"/>
                        <wps:cNvSpPr>
                          <a:spLocks noChangeArrowheads="1"/>
                        </wps:cNvSpPr>
                        <wps:spPr bwMode="auto">
                          <a:xfrm>
                            <a:off x="1066165" y="1476375"/>
                            <a:ext cx="120650"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85552F" w14:textId="77777777" w:rsidR="000561F4" w:rsidRDefault="000561F4" w:rsidP="00CC047E">
                              <w:r>
                                <w:rPr>
                                  <w:rFonts w:ascii="Calibri" w:hAnsi="Calibri" w:cs="Calibri"/>
                                  <w:color w:val="000000"/>
                                </w:rPr>
                                <w:t>tb</w:t>
                              </w:r>
                            </w:p>
                          </w:txbxContent>
                        </wps:txbx>
                        <wps:bodyPr rot="0" vert="horz" wrap="none" lIns="0" tIns="0" rIns="0" bIns="0" anchor="t" anchorCtr="0">
                          <a:spAutoFit/>
                        </wps:bodyPr>
                      </wps:wsp>
                      <wps:wsp>
                        <wps:cNvPr id="105" name="Rectangle 49"/>
                        <wps:cNvSpPr>
                          <a:spLocks noChangeArrowheads="1"/>
                        </wps:cNvSpPr>
                        <wps:spPr bwMode="auto">
                          <a:xfrm>
                            <a:off x="1598930" y="1129030"/>
                            <a:ext cx="46418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21925D" w14:textId="77777777" w:rsidR="000561F4" w:rsidRDefault="000561F4" w:rsidP="00CC047E">
                              <w:r>
                                <w:rPr>
                                  <w:rFonts w:ascii="Calibri" w:hAnsi="Calibri" w:cs="Calibri"/>
                                  <w:color w:val="000000"/>
                                </w:rPr>
                                <w:t>curr_CU</w:t>
                              </w:r>
                            </w:p>
                          </w:txbxContent>
                        </wps:txbx>
                        <wps:bodyPr rot="0" vert="horz" wrap="none" lIns="0" tIns="0" rIns="0" bIns="0" anchor="t" anchorCtr="0">
                          <a:spAutoFit/>
                        </wps:bodyPr>
                      </wps:wsp>
                      <wps:wsp>
                        <wps:cNvPr id="106" name="Rectangle 50"/>
                        <wps:cNvSpPr>
                          <a:spLocks noChangeArrowheads="1"/>
                        </wps:cNvSpPr>
                        <wps:spPr bwMode="auto">
                          <a:xfrm>
                            <a:off x="2446020" y="1129030"/>
                            <a:ext cx="398780"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8CCA8" w14:textId="77777777" w:rsidR="000561F4" w:rsidRDefault="000561F4" w:rsidP="00CC047E">
                              <w:r>
                                <w:rPr>
                                  <w:rFonts w:ascii="Calibri" w:hAnsi="Calibri" w:cs="Calibri"/>
                                  <w:color w:val="000000"/>
                                </w:rPr>
                                <w:t>col_CU</w:t>
                              </w:r>
                            </w:p>
                          </w:txbxContent>
                        </wps:txbx>
                        <wps:bodyPr rot="0" vert="horz" wrap="none" lIns="0" tIns="0" rIns="0" bIns="0" anchor="t" anchorCtr="0">
                          <a:spAutoFit/>
                        </wps:bodyPr>
                      </wps:wsp>
                    </wpc:wpc>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D3038F1" id="Canvas 107" o:spid="_x0000_s1026" editas="canvas" style="width:227.25pt;height:160.7pt;mso-position-horizontal-relative:char;mso-position-vertical-relative:line" coordsize="28860,20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">
                <v:shape id="_x0000_s1027" type="#_x0000_t75" style="position:absolute;width:28860;height:20408;visibility:visible;mso-wrap-style:square">
                  <v:fill o:detectmouseclick="t"/>
                  <v:path o:connecttype="none"/>
                </v:shape>
                <v:rect id="Rectangle 32" o:spid="_x0000_s1028" style="position:absolute;left:1930;top:2101;width:197;height:10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" fillcolor="black" strokeweight=".05pt">
                  <v:stroke joinstyle="round"/>
                </v:rect>
                <v:rect id="Rectangle 33" o:spid="_x0000_s1029" style="position:absolute;left:14820;top:2101;width:197;height:10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" fillcolor="black" strokeweight=".05pt">
                  <v:stroke joinstyle="round"/>
                </v:rect>
                <v:rect id="Rectangle 34" o:spid="_x0000_s1030" style="position:absolute;left:23202;top:2101;width:191;height:10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" fillcolor="black" strokeweight=".05pt">
                  <v:stroke joinstyle="round"/>
                </v:rect>
                <v:shape id="Freeform 35" o:spid="_x0000_s1031" style="position:absolute;left:14922;top:9067;width:8414;height:915;visibility:visible;mso-wrap-style:square;v-text-anchor:top" coordsize="2057,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" path="m,85r2009,3l2009,136,,133,,85xm1877,7r180,105l1877,217v-11,6,-26,2,-33,-9c1838,196,1842,182,1853,175l1997,91r,42l1853,49v-11,-7,-15,-22,-8,-33c1851,4,1866,,1877,7xe" fillcolor="black" strokeweight=".05pt">
                  <v:path arrowok="t" o:connecttype="custom" o:connectlocs="0,34854;821742,36084;821742,55766;0,54536;0,34854;767750,2870;841375,45925;767750,88980;754252,85289;757933,71758;816833,37314;816833,54536;757933,20092;754661,6561;767750,2870" o:connectangles="0,0,0,0,0,0,0,0,0,0,0,0,0,0,0"/>
                  <o:lock v:ext="edit" verticies="t"/>
                </v:shape>
                <v:shape id="Freeform 36" o:spid="_x0000_s1032" style="position:absolute;left:23202;top:7448;width:521;height:3677;visibility:visible;mso-wrap-style:square;v-text-anchor:top" coordsize="128,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" path="m,24c,11,11,,24,r80,c118,,128,11,128,24r,848c128,886,118,896,104,896r-80,c11,896,,886,,872l,24xm48,872l24,848r80,l80,872,80,24r24,24l24,48,48,24r,848xe" fillcolor="red" strokecolor="red" strokeweight=".05pt">
                  <v:path arrowok="t" o:connecttype="custom" o:connectlocs="0,9848;9763,0;42307,0;52070,9848;52070,357817;42307,367665;9763,367665;0,357817;0,9848;19526,357817;9763,347969;42307,347969;32544,357817;32544,9848;42307,19696;9763,19696;19526,9848;19526,357817" o:connectangles="0,0,0,0,0,0,0,0,0,0,0,0,0,0,0,0,0,0"/>
                  <o:lock v:ext="edit" verticies="t"/>
                </v:shape>
                <v:shape id="Freeform 37" o:spid="_x0000_s1033" style="position:absolute;left:2032;top:4826;width:21291;height:4610;visibility:visible;mso-wrap-style:square;v-text-anchor:top" coordsize="5206,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" path="m5197,1124l42,105,52,58,5206,1077r-9,47xm156,210l,72,197,5v12,-5,26,2,30,14c232,32,225,46,212,50l55,104,63,64,188,174v10,9,11,24,2,34c181,218,166,219,156,210xe" fillcolor="black" strokeweight=".05pt">
                  <v:path arrowok="t" o:connecttype="custom" o:connectlocs="2125474,461010;17177,43066;21267,23789;2129155,441733;2125474,461010;63801,86132;0,29531;80569,2051;92839,7793;86704,20508;22494,42656;25766,26250;76888,71366;77706,85311;63801,86132" o:connectangles="0,0,0,0,0,0,0,0,0,0,0,0,0,0,0"/>
                  <o:lock v:ext="edit" verticies="t"/>
                </v:shape>
                <v:shape id="Freeform 38" o:spid="_x0000_s1034" style="position:absolute;left:14820;top:7448;width:527;height:3677;visibility:visible;mso-wrap-style:square;v-text-anchor:top" coordsize="128,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" path="m,24c,11,11,,24,r80,c118,,128,11,128,24r,848c128,886,118,896,104,896r-80,c11,896,,886,,872l,24xm48,872l24,848r80,l80,872,80,24r24,24l24,48,48,24r,848xe" fillcolor="red" strokecolor="red" strokeweight=".05pt">
                  <v:path arrowok="t" o:connecttype="custom" o:connectlocs="0,9848;9882,0;42823,0;52705,9848;52705,357817;42823,367665;9882,367665;0,357817;0,9848;19764,357817;9882,347969;42823,347969;32941,357817;32941,9848;42823,19696;9882,19696;19764,9848;19764,357817" o:connectangles="0,0,0,0,0,0,0,0,0,0,0,0,0,0,0,0,0,0"/>
                  <o:lock v:ext="edit" verticies="t"/>
                </v:shape>
                <v:rect id="Rectangle 39" o:spid="_x0000_s1035" style="position:absolute;left:12687;top:374;width:4642;height:25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" filled="f" stroked="f">
                  <v:textbox style="mso-fit-shape-to-text:t" inset="0,0,0,0">
                    <w:txbxContent>
                      <w:p w14:paraId="6FF6BC24" w14:textId="77777777" w:rsidR="000561F4" w:rsidRDefault="000561F4" w:rsidP="00CC047E">
                        <w:r>
                          <w:rPr>
                            <w:rFonts w:ascii="Calibri" w:hAnsi="Calibri" w:cs="Calibri"/>
                            <w:color w:val="000000"/>
                          </w:rPr>
                          <w:t>curr_pic</w:t>
                        </w:r>
                      </w:p>
                    </w:txbxContent>
                  </v:textbox>
                </v:rect>
                <v:rect id="Rectangle 40" o:spid="_x0000_s1036" style="position:absolute;left:21488;top:374;width:3994;height:25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" filled="f" stroked="f">
                  <v:textbox style="mso-fit-shape-to-text:t" inset="0,0,0,0">
                    <w:txbxContent>
                      <w:p w14:paraId="679C993A" w14:textId="77777777" w:rsidR="000561F4" w:rsidRDefault="000561F4" w:rsidP="00CC047E">
                        <w:r>
                          <w:rPr>
                            <w:rFonts w:ascii="Calibri" w:hAnsi="Calibri" w:cs="Calibri"/>
                            <w:color w:val="000000"/>
                          </w:rPr>
                          <w:t>col_pic</w:t>
                        </w:r>
                      </w:p>
                    </w:txbxContent>
                  </v:textbox>
                </v:rect>
                <v:rect id="Rectangle 41" o:spid="_x0000_s1037" style="position:absolute;left:762;top:374;width:3956;height:25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" filled="f" stroked="f">
                  <v:textbox style="mso-fit-shape-to-text:t" inset="0,0,0,0">
                    <w:txbxContent>
                      <w:p w14:paraId="7DAF327D" w14:textId="77777777" w:rsidR="000561F4" w:rsidRDefault="000561F4" w:rsidP="00CC047E">
                        <w:r>
                          <w:rPr>
                            <w:rFonts w:ascii="Calibri" w:hAnsi="Calibri" w:cs="Calibri"/>
                            <w:color w:val="000000"/>
                          </w:rPr>
                          <w:t>col_ref</w:t>
                        </w:r>
                      </w:p>
                    </w:txbxContent>
                  </v:textbox>
                </v:rect>
                <v:rect id="Rectangle 42" o:spid="_x0000_s1038" style="position:absolute;left:8407;top:2101;width:197;height:10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" fillcolor="black" strokeweight=".05pt">
                  <v:stroke joinstyle="round"/>
                </v:rect>
                <v:rect id="Rectangle 43" o:spid="_x0000_s1039" style="position:absolute;left:6896;top:374;width:4603;height:25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" filled="f" stroked="f">
                  <v:textbox style="mso-fit-shape-to-text:t" inset="0,0,0,0">
                    <w:txbxContent>
                      <w:p w14:paraId="4530DF3E" w14:textId="77777777" w:rsidR="000561F4" w:rsidRDefault="000561F4" w:rsidP="00CC047E">
                        <w:r>
                          <w:rPr>
                            <w:rFonts w:ascii="Calibri" w:hAnsi="Calibri" w:cs="Calibri"/>
                            <w:color w:val="000000"/>
                          </w:rPr>
                          <w:t>curr_ref</w:t>
                        </w:r>
                      </w:p>
                    </w:txbxContent>
                  </v:textbox>
                </v:rect>
                <v:shape id="Freeform 44" o:spid="_x0000_s1040" style="position:absolute;left:8509;top:8001;width:6445;height:1390;visibility:visible;mso-wrap-style:square;v-text-anchor:top" coordsize="1576,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" path="m1569,340l1427,319r7,-48l1576,292r-7,48xm1379,311l1237,290r7,-47l1387,264r-8,47xm1190,283l1047,262r7,-47l1197,236r-7,47xm1000,255l857,234r7,-48l1007,208r-7,47xm810,227l667,206r7,-48l817,179r-7,48xm620,199l477,178r7,-48l627,151r-7,48xm430,170l287,149r8,-47l437,123r-7,47xm240,142l98,121r7,-47l247,95r-7,47xm50,114r-6,-1l51,66r6,1l50,114xm163,212l,82,193,5v13,-5,27,1,32,14c229,31,223,45,211,50l56,112,62,71,193,175v10,8,12,23,3,34c188,219,173,221,163,212xe" fillcolor="black" strokeweight=".05pt">
                  <v:path arrowok="t" o:connecttype="custom" o:connectlocs="641662,139065;583590,130476;586452,110843;644525,119432;641662,139065;563959,127204;505887,118614;508749,99391;567231,107980;563959,127204;486665,115751;428184,107162;431047,87938;489528,96527;486665,115751;408963,104299;350481,95709;353344,76077;411825,85075;408963,104299;331260,92846;272778,84257;275641,64624;334122,73214;331260,92846;253557,81394;195075,72805;197938,53172;256420,61761;253557,81394;175854,69533;117372,60943;120644,41720;178717,50309;175854,69533;98151,58080;40078,49491;42941,30267;101014,38856;98151,58080;20448,46628;17994,46219;20857,26995;23311,27404;20448,46628;66661,86711;0,33539;78930,2045;92017,7771;86291,20451;22902,45810;25356,29040;78930,71578;80157,85484;66661,86711" o:connectangles="0,0,0,0,0,0,0,0,0,0,0,0,0,0,0,0,0,0,0,0,0,0,0,0,0,0,0,0,0,0,0,0,0,0,0,0,0,0,0,0,0,0,0,0,0,0,0,0,0,0,0,0,0,0,0"/>
                  <o:lock v:ext="edit" verticies="t"/>
                </v:shape>
                <v:shape id="Freeform 45" o:spid="_x0000_s1041" style="position:absolute;left:2095;top:16706;width:21279;height:597;visibility:visible;mso-wrap-style:square;v-text-anchor:top" coordsize="33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" path="m77,31r3196,1l3273,63,77,62r,-31xm93,93l,46,93,r,93xm3258,1r93,47l3258,94r,-93xe" fillcolor="black" strokeweight=".05pt">
                  <v:path arrowok="t" o:connecttype="custom" o:connectlocs="48895,19685;2078355,20320;2078355,40005;48895,39370;48895,19685;59055,59055;0,29210;59055,0;59055,59055;2068830,635;2127885,30480;2068830,59690;2068830,635" o:connectangles="0,0,0,0,0,0,0,0,0,0,0,0,0"/>
                  <o:lock v:ext="edit" verticies="t"/>
                </v:shape>
                <v:shape id="Freeform 46" o:spid="_x0000_s1042" style="position:absolute;left:8572;top:14211;width:6433;height:597;visibility:visible;mso-wrap-style:square;v-text-anchor:top" coordsize="101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" path="m78,31r858,1l936,63,77,62,78,31xm93,93l,46,94,,93,93xm921,1r92,47l921,94r,-93xe" fillcolor="black" strokeweight=".05pt">
                  <v:path arrowok="t" o:connecttype="custom" o:connectlocs="49530,19685;594360,20320;594360,40005;48895,39370;49530,19685;59055,59055;0,29210;59690,0;59055,59055;584835,635;643255,30480;584835,59690;584835,635" o:connectangles="0,0,0,0,0,0,0,0,0,0,0,0,0"/>
                  <o:lock v:ext="edit" verticies="t"/>
                </v:shape>
                <v:rect id="Rectangle 47" o:spid="_x0000_s1043" style="position:absolute;left:10541;top:17741;width:1206;height:25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" filled="f" stroked="f">
                  <v:textbox style="mso-fit-shape-to-text:t" inset="0,0,0,0">
                    <w:txbxContent>
                      <w:p w14:paraId="7EF134D9" w14:textId="77777777" w:rsidR="000561F4" w:rsidRDefault="000561F4" w:rsidP="00CC047E">
                        <w:r>
                          <w:rPr>
                            <w:rFonts w:ascii="Calibri" w:hAnsi="Calibri" w:cs="Calibri"/>
                            <w:color w:val="000000"/>
                          </w:rPr>
                          <w:t>td</w:t>
                        </w:r>
                      </w:p>
                    </w:txbxContent>
                  </v:textbox>
                </v:rect>
                <v:rect id="Rectangle 48" o:spid="_x0000_s1044" style="position:absolute;left:10661;top:14763;width:1207;height:25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" filled="f" stroked="f">
                  <v:textbox style="mso-fit-shape-to-text:t" inset="0,0,0,0">
                    <w:txbxContent>
                      <w:p w14:paraId="0685552F" w14:textId="77777777" w:rsidR="000561F4" w:rsidRDefault="000561F4" w:rsidP="00CC047E">
                        <w:r>
                          <w:rPr>
                            <w:rFonts w:ascii="Calibri" w:hAnsi="Calibri" w:cs="Calibri"/>
                            <w:color w:val="000000"/>
                          </w:rPr>
                          <w:t>tb</w:t>
                        </w:r>
                      </w:p>
                    </w:txbxContent>
                  </v:textbox>
                </v:rect>
                <v:rect id="Rectangle 49" o:spid="_x0000_s1045" style="position:absolute;left:15989;top:11290;width:4642;height:25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" filled="f" stroked="f">
                  <v:textbox style="mso-fit-shape-to-text:t" inset="0,0,0,0">
                    <w:txbxContent>
                      <w:p w14:paraId="4421925D" w14:textId="77777777" w:rsidR="000561F4" w:rsidRDefault="000561F4" w:rsidP="00CC047E">
                        <w:r>
                          <w:rPr>
                            <w:rFonts w:ascii="Calibri" w:hAnsi="Calibri" w:cs="Calibri"/>
                            <w:color w:val="000000"/>
                          </w:rPr>
                          <w:t>curr_CU</w:t>
                        </w:r>
                      </w:p>
                    </w:txbxContent>
                  </v:textbox>
                </v:rect>
                <v:rect id="Rectangle 50" o:spid="_x0000_s1046" style="position:absolute;left:24460;top:11290;width:3988;height:25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" filled="f" stroked="f">
                  <v:textbox style="mso-fit-shape-to-text:t" inset="0,0,0,0">
                    <w:txbxContent>
                      <w:p w14:paraId="56F8CCA8" w14:textId="77777777" w:rsidR="000561F4" w:rsidRDefault="000561F4" w:rsidP="00CC047E">
                        <w:r>
                          <w:rPr>
                            <w:rFonts w:ascii="Calibri" w:hAnsi="Calibri" w:cs="Calibri"/>
                            <w:color w:val="000000"/>
                          </w:rPr>
                          <w:t>col_CU</w:t>
                        </w:r>
                      </w:p>
                    </w:txbxContent>
                  </v:textbox>
                </v:rect>
                <w10:anchorlock/>
              </v:group>
            </w:pict>
          </mc:Fallback>
        </mc:AlternateContent>
      </w:r>
    </w:p>
    <w:p w14:paraId="05EFCA65" w14:textId="1887EFA7" w:rsidR="00672C72" w:rsidRDefault="00F87206" w:rsidP="00CD45EA">
      <w:pPr>
        <w:pStyle w:val="Caption"/>
        <w:keepLines/>
        <w:spacing w:before="136" w:after="120"/>
        <w:rPr>
          <w:lang w:val="en-GB" w:eastAsia="ko-KR"/>
        </w:rPr>
      </w:pPr>
      <w:bookmarkStart w:id="199" w:name="_Ref11068917"/>
      <w:bookmarkStart w:id="200" w:name="_Ref533104474"/>
      <w:bookmarkStart w:id="201" w:name="_Toc411015406"/>
      <w:bookmarkStart w:id="202" w:name="_Toc376882553"/>
      <w:r w:rsidRPr="00886484">
        <w:rPr>
          <w:lang w:val="en-GB" w:eastAsia="ko-KR"/>
        </w:rPr>
        <w:t xml:space="preserve">Figure </w:t>
      </w:r>
      <w:r w:rsidR="00795046">
        <w:rPr>
          <w:lang w:val="en-GB" w:eastAsia="ko-KR"/>
        </w:rPr>
        <w:fldChar w:fldCharType="begin"/>
      </w:r>
      <w:r w:rsidR="00795046">
        <w:rPr>
          <w:lang w:val="en-GB" w:eastAsia="ko-KR"/>
        </w:rPr>
        <w:instrText xml:space="preserve"> SEQ Figure \* ARABIC </w:instrText>
      </w:r>
      <w:r w:rsidR="00795046">
        <w:rPr>
          <w:lang w:val="en-GB" w:eastAsia="ko-KR"/>
        </w:rPr>
        <w:fldChar w:fldCharType="separate"/>
      </w:r>
      <w:r w:rsidR="003A61E2">
        <w:rPr>
          <w:noProof/>
          <w:lang w:val="en-GB" w:eastAsia="ko-KR"/>
        </w:rPr>
        <w:t>23</w:t>
      </w:r>
      <w:r w:rsidR="00795046">
        <w:rPr>
          <w:lang w:val="en-GB" w:eastAsia="ko-KR"/>
        </w:rPr>
        <w:fldChar w:fldCharType="end"/>
      </w:r>
      <w:bookmarkEnd w:id="199"/>
      <w:bookmarkEnd w:id="200"/>
      <w:r w:rsidR="00672C72">
        <w:rPr>
          <w:lang w:val="en-GB" w:eastAsia="ko-KR"/>
        </w:rPr>
        <w:t xml:space="preserve"> </w:t>
      </w:r>
      <w:r w:rsidR="00672C72">
        <w:rPr>
          <w:lang w:val="en-GB"/>
        </w:rPr>
        <w:t>–</w:t>
      </w:r>
      <w:r w:rsidR="00672C72">
        <w:rPr>
          <w:lang w:val="en-GB" w:eastAsia="zh-CN"/>
        </w:rPr>
        <w:t xml:space="preserve"> </w:t>
      </w:r>
      <w:r w:rsidR="00672C72">
        <w:rPr>
          <w:lang w:val="en-GB" w:eastAsia="ko-KR"/>
        </w:rPr>
        <w:t>Illustration of motion vector scaling for temporal merge candidate</w:t>
      </w:r>
      <w:bookmarkEnd w:id="201"/>
      <w:bookmarkEnd w:id="202"/>
    </w:p>
    <w:p w14:paraId="5B34485A" w14:textId="6AFE5C41" w:rsidR="00672C72" w:rsidRDefault="009653CF" w:rsidP="00CA7357">
      <w:pPr>
        <w:jc w:val="both"/>
        <w:rPr>
          <w:lang w:val="en-GB" w:eastAsia="ko-KR"/>
        </w:rPr>
      </w:pPr>
      <w:r>
        <w:rPr>
          <w:lang w:eastAsia="ko-KR"/>
        </w:rPr>
        <w:t>T</w:t>
      </w:r>
      <w:r w:rsidR="00672C72">
        <w:rPr>
          <w:lang w:eastAsia="ko-KR"/>
        </w:rPr>
        <w:t>he position for the temporal candidate is selected between candidates C</w:t>
      </w:r>
      <w:r w:rsidR="00672C72">
        <w:rPr>
          <w:vertAlign w:val="subscript"/>
          <w:lang w:eastAsia="ko-KR"/>
        </w:rPr>
        <w:t>0</w:t>
      </w:r>
      <w:r w:rsidR="00672C72">
        <w:rPr>
          <w:lang w:eastAsia="ko-KR"/>
        </w:rPr>
        <w:t xml:space="preserve"> and C</w:t>
      </w:r>
      <w:r w:rsidR="00672C72">
        <w:rPr>
          <w:vertAlign w:val="subscript"/>
          <w:lang w:eastAsia="ko-KR"/>
        </w:rPr>
        <w:t>1</w:t>
      </w:r>
      <w:r w:rsidR="00672C72">
        <w:rPr>
          <w:lang w:eastAsia="ko-KR"/>
        </w:rPr>
        <w:t>, as depicted in</w:t>
      </w:r>
      <w:r w:rsidR="00526FF8">
        <w:rPr>
          <w:lang w:eastAsia="ko-KR"/>
        </w:rPr>
        <w:t xml:space="preserve"> </w:t>
      </w:r>
      <w:r w:rsidR="00526FF8">
        <w:rPr>
          <w:lang w:eastAsia="ko-KR"/>
        </w:rPr>
        <w:fldChar w:fldCharType="begin"/>
      </w:r>
      <w:r w:rsidR="00526FF8">
        <w:rPr>
          <w:lang w:eastAsia="ko-KR"/>
        </w:rPr>
        <w:instrText xml:space="preserve"> REF _Ref533105197 \h </w:instrText>
      </w:r>
      <w:r w:rsidR="00526FF8">
        <w:rPr>
          <w:lang w:eastAsia="ko-KR"/>
        </w:rPr>
      </w:r>
      <w:r w:rsidR="00526FF8">
        <w:rPr>
          <w:lang w:eastAsia="ko-KR"/>
        </w:rPr>
        <w:fldChar w:fldCharType="separate"/>
      </w:r>
      <w:r w:rsidR="003A61E2" w:rsidRPr="00886484">
        <w:rPr>
          <w:lang w:val="en-GB" w:eastAsia="ko-KR"/>
        </w:rPr>
        <w:t>Figure</w:t>
      </w:r>
      <w:r w:rsidR="003A61E2">
        <w:rPr>
          <w:lang w:val="en-GB" w:eastAsia="ko-KR"/>
        </w:rPr>
        <w:t> </w:t>
      </w:r>
      <w:r w:rsidR="003A61E2">
        <w:rPr>
          <w:noProof/>
          <w:lang w:val="en-GB" w:eastAsia="ko-KR"/>
        </w:rPr>
        <w:t>24</w:t>
      </w:r>
      <w:r w:rsidR="00526FF8">
        <w:rPr>
          <w:lang w:eastAsia="ko-KR"/>
        </w:rPr>
        <w:fldChar w:fldCharType="end"/>
      </w:r>
      <w:r w:rsidR="00672C72">
        <w:rPr>
          <w:lang w:eastAsia="ko-KR"/>
        </w:rPr>
        <w:t xml:space="preserve">. If </w:t>
      </w:r>
      <w:r>
        <w:rPr>
          <w:lang w:eastAsia="ko-KR"/>
        </w:rPr>
        <w:t>C</w:t>
      </w:r>
      <w:r w:rsidR="00672C72">
        <w:rPr>
          <w:lang w:eastAsia="ko-KR"/>
        </w:rPr>
        <w:t>U at position C</w:t>
      </w:r>
      <w:r w:rsidR="00672C72">
        <w:rPr>
          <w:vertAlign w:val="subscript"/>
          <w:lang w:eastAsia="ko-KR"/>
        </w:rPr>
        <w:t>0</w:t>
      </w:r>
      <w:r w:rsidR="00672C72">
        <w:rPr>
          <w:lang w:eastAsia="ko-KR"/>
        </w:rPr>
        <w:t xml:space="preserve"> is not available, is intra coded, or is outside of the current </w:t>
      </w:r>
      <w:r>
        <w:rPr>
          <w:lang w:eastAsia="ko-KR"/>
        </w:rPr>
        <w:t xml:space="preserve">row of </w:t>
      </w:r>
      <w:r w:rsidR="00672C72">
        <w:rPr>
          <w:lang w:eastAsia="ko-KR"/>
        </w:rPr>
        <w:t>CTU</w:t>
      </w:r>
      <w:r>
        <w:rPr>
          <w:lang w:eastAsia="ko-KR"/>
        </w:rPr>
        <w:t>s</w:t>
      </w:r>
      <w:r w:rsidR="00672C72">
        <w:rPr>
          <w:lang w:eastAsia="ko-KR"/>
        </w:rPr>
        <w:t>, position C</w:t>
      </w:r>
      <w:r w:rsidR="00672C72">
        <w:rPr>
          <w:vertAlign w:val="subscript"/>
          <w:lang w:eastAsia="ko-KR"/>
        </w:rPr>
        <w:t>1</w:t>
      </w:r>
      <w:r w:rsidR="00672C72">
        <w:rPr>
          <w:lang w:eastAsia="ko-KR"/>
        </w:rPr>
        <w:t xml:space="preserve"> is used. Otherwise, position C</w:t>
      </w:r>
      <w:r w:rsidR="00672C72">
        <w:rPr>
          <w:vertAlign w:val="subscript"/>
          <w:lang w:eastAsia="ko-KR"/>
        </w:rPr>
        <w:t>0</w:t>
      </w:r>
      <w:r w:rsidR="00672C72">
        <w:rPr>
          <w:lang w:eastAsia="ko-KR"/>
        </w:rPr>
        <w:t xml:space="preserve"> is used in the derivation of the temporal merge candidate.</w:t>
      </w:r>
    </w:p>
    <w:p w14:paraId="7FC87F5B" w14:textId="468B37AD" w:rsidR="00672C72" w:rsidRDefault="00672C72" w:rsidP="00CA7357">
      <w:pPr>
        <w:keepNext/>
        <w:jc w:val="center"/>
      </w:pPr>
      <w:r>
        <w:rPr>
          <w:lang w:eastAsia="en-GB"/>
        </w:rPr>
        <w:t xml:space="preserve"> </w:t>
      </w:r>
      <w:r>
        <w:rPr>
          <w:noProof/>
          <w:lang w:eastAsia="zh-CN"/>
        </w:rPr>
        <w:drawing>
          <wp:inline distT="0" distB="0" distL="0" distR="0" wp14:anchorId="6AC44F32" wp14:editId="29F7AE26">
            <wp:extent cx="1962150" cy="19621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62150" cy="1962150"/>
                    </a:xfrm>
                    <a:prstGeom prst="rect">
                      <a:avLst/>
                    </a:prstGeom>
                    <a:noFill/>
                    <a:ln>
                      <a:noFill/>
                    </a:ln>
                  </pic:spPr>
                </pic:pic>
              </a:graphicData>
            </a:graphic>
          </wp:inline>
        </w:drawing>
      </w:r>
    </w:p>
    <w:p w14:paraId="49CABE05" w14:textId="6AAD0A1F" w:rsidR="00672C72" w:rsidRDefault="00526FF8" w:rsidP="00CD45EA">
      <w:pPr>
        <w:pStyle w:val="Caption"/>
        <w:keepNext w:val="0"/>
        <w:spacing w:before="136" w:after="120"/>
        <w:rPr>
          <w:lang w:val="en-GB" w:eastAsia="ko-KR"/>
        </w:rPr>
      </w:pPr>
      <w:bookmarkStart w:id="203" w:name="_Ref533105197"/>
      <w:bookmarkStart w:id="204" w:name="_Ref11069051"/>
      <w:bookmarkStart w:id="205" w:name="_Toc411015407"/>
      <w:bookmarkStart w:id="206" w:name="_Toc376882554"/>
      <w:r w:rsidRPr="00886484">
        <w:rPr>
          <w:lang w:val="en-GB" w:eastAsia="ko-KR"/>
        </w:rPr>
        <w:t>Figure</w:t>
      </w:r>
      <w:r>
        <w:rPr>
          <w:lang w:val="en-GB" w:eastAsia="ko-KR"/>
        </w:rPr>
        <w:t> </w:t>
      </w:r>
      <w:r w:rsidR="00795046">
        <w:rPr>
          <w:lang w:val="en-GB" w:eastAsia="ko-KR"/>
        </w:rPr>
        <w:fldChar w:fldCharType="begin"/>
      </w:r>
      <w:r w:rsidR="00795046">
        <w:rPr>
          <w:lang w:val="en-GB" w:eastAsia="ko-KR"/>
        </w:rPr>
        <w:instrText xml:space="preserve"> SEQ Figure \* ARABIC </w:instrText>
      </w:r>
      <w:r w:rsidR="00795046">
        <w:rPr>
          <w:lang w:val="en-GB" w:eastAsia="ko-KR"/>
        </w:rPr>
        <w:fldChar w:fldCharType="separate"/>
      </w:r>
      <w:r w:rsidR="003A61E2">
        <w:rPr>
          <w:noProof/>
          <w:lang w:val="en-GB" w:eastAsia="ko-KR"/>
        </w:rPr>
        <w:t>24</w:t>
      </w:r>
      <w:r w:rsidR="00795046">
        <w:rPr>
          <w:lang w:val="en-GB" w:eastAsia="ko-KR"/>
        </w:rPr>
        <w:fldChar w:fldCharType="end"/>
      </w:r>
      <w:bookmarkEnd w:id="203"/>
      <w:bookmarkEnd w:id="204"/>
      <w:r w:rsidR="00672C72">
        <w:rPr>
          <w:lang w:val="en-GB" w:eastAsia="ko-KR"/>
        </w:rPr>
        <w:t xml:space="preserve"> </w:t>
      </w:r>
      <w:r w:rsidR="00672C72">
        <w:rPr>
          <w:lang w:val="en-GB"/>
        </w:rPr>
        <w:t>–</w:t>
      </w:r>
      <w:r w:rsidR="00672C72">
        <w:rPr>
          <w:lang w:val="en-GB" w:eastAsia="ko-KR"/>
        </w:rPr>
        <w:t xml:space="preserve"> Candidate positions for temporal merge candidate, C</w:t>
      </w:r>
      <w:r w:rsidR="00672C72">
        <w:rPr>
          <w:vertAlign w:val="subscript"/>
          <w:lang w:val="en-GB" w:eastAsia="ko-KR"/>
        </w:rPr>
        <w:t>0</w:t>
      </w:r>
      <w:r w:rsidR="00672C72">
        <w:rPr>
          <w:lang w:val="en-GB" w:eastAsia="ko-KR"/>
        </w:rPr>
        <w:t xml:space="preserve"> and C</w:t>
      </w:r>
      <w:r w:rsidR="00672C72">
        <w:rPr>
          <w:vertAlign w:val="subscript"/>
          <w:lang w:val="en-GB" w:eastAsia="ko-KR"/>
        </w:rPr>
        <w:t>1</w:t>
      </w:r>
      <w:bookmarkEnd w:id="205"/>
      <w:bookmarkEnd w:id="206"/>
    </w:p>
    <w:p w14:paraId="1ADCF837" w14:textId="31ABB96C" w:rsidR="009B549D" w:rsidRDefault="00687560" w:rsidP="00CD45EA">
      <w:pPr>
        <w:pStyle w:val="Heading4"/>
        <w:tabs>
          <w:tab w:val="clear" w:pos="1080"/>
        </w:tabs>
        <w:spacing w:before="136"/>
        <w:rPr>
          <w:lang w:val="en-GB" w:eastAsia="ko-KR"/>
        </w:rPr>
      </w:pPr>
      <w:r w:rsidRPr="00687560">
        <w:rPr>
          <w:lang w:val="en-GB" w:eastAsia="ja-JP"/>
        </w:rPr>
        <w:t xml:space="preserve">History-based </w:t>
      </w:r>
      <w:r>
        <w:rPr>
          <w:lang w:val="en-GB" w:eastAsia="ja-JP"/>
        </w:rPr>
        <w:t xml:space="preserve">merge </w:t>
      </w:r>
      <w:r w:rsidR="009B549D">
        <w:rPr>
          <w:rFonts w:eastAsia="MS Mincho"/>
          <w:lang w:val="en-GB" w:eastAsia="ja-JP"/>
        </w:rPr>
        <w:t>candidates derivation</w:t>
      </w:r>
      <w:r w:rsidR="00E030A8">
        <w:rPr>
          <w:rFonts w:eastAsia="MS Mincho"/>
          <w:lang w:val="en-GB" w:eastAsia="ja-JP"/>
        </w:rPr>
        <w:t xml:space="preserve"> </w:t>
      </w:r>
    </w:p>
    <w:p w14:paraId="0FE6A4C2" w14:textId="3CF027E5" w:rsidR="00E030A8" w:rsidRDefault="00365B6E" w:rsidP="00CA7357">
      <w:pPr>
        <w:jc w:val="both"/>
      </w:pPr>
      <w:r>
        <w:rPr>
          <w:lang w:val="en-CA"/>
        </w:rPr>
        <w:t>The</w:t>
      </w:r>
      <w:r w:rsidR="00E030A8">
        <w:rPr>
          <w:lang w:val="en-CA"/>
        </w:rPr>
        <w:t xml:space="preserve"> history-based MVP (HMVP) </w:t>
      </w:r>
      <w:r>
        <w:rPr>
          <w:lang w:val="en-GB" w:eastAsia="ja-JP"/>
        </w:rPr>
        <w:t xml:space="preserve">merge </w:t>
      </w:r>
      <w:r>
        <w:rPr>
          <w:rFonts w:eastAsia="MS Mincho"/>
          <w:lang w:val="en-GB" w:eastAsia="ja-JP"/>
        </w:rPr>
        <w:t>candidates</w:t>
      </w:r>
      <w:r>
        <w:rPr>
          <w:lang w:val="en-CA"/>
        </w:rPr>
        <w:t xml:space="preserve"> are added to merge list after the spatial MVP and TMVP. In this method, </w:t>
      </w:r>
      <w:r w:rsidR="00E030A8">
        <w:rPr>
          <w:lang w:val="en-CA"/>
        </w:rPr>
        <w:t>the motion information of a previously coded block</w:t>
      </w:r>
      <w:r>
        <w:rPr>
          <w:lang w:val="en-CA"/>
        </w:rPr>
        <w:t xml:space="preserve"> is stored in a table</w:t>
      </w:r>
      <w:r w:rsidR="00ED74CC">
        <w:rPr>
          <w:lang w:val="en-CA"/>
        </w:rPr>
        <w:t xml:space="preserve"> and used as MVP for the current CU</w:t>
      </w:r>
      <w:r w:rsidR="00E030A8">
        <w:rPr>
          <w:lang w:val="en-CA"/>
        </w:rPr>
        <w:t xml:space="preserve">. </w:t>
      </w:r>
      <w:r w:rsidR="00ED74CC">
        <w:rPr>
          <w:lang w:val="en-CA"/>
        </w:rPr>
        <w:t>The</w:t>
      </w:r>
      <w:r w:rsidR="00E030A8">
        <w:rPr>
          <w:lang w:val="en-CA"/>
        </w:rPr>
        <w:t xml:space="preserve"> table with multiple HMVP candidates is maintained during the encoding/decoding process. The table is </w:t>
      </w:r>
      <w:r>
        <w:rPr>
          <w:lang w:val="en-CA"/>
        </w:rPr>
        <w:t>reset (</w:t>
      </w:r>
      <w:r w:rsidR="00E030A8">
        <w:rPr>
          <w:lang w:val="en-CA"/>
        </w:rPr>
        <w:t>emptied</w:t>
      </w:r>
      <w:r>
        <w:rPr>
          <w:lang w:val="en-CA"/>
        </w:rPr>
        <w:t>)</w:t>
      </w:r>
      <w:r w:rsidR="00E030A8">
        <w:rPr>
          <w:lang w:val="en-CA"/>
        </w:rPr>
        <w:t xml:space="preserve"> when a </w:t>
      </w:r>
      <w:r w:rsidR="00ED74CC">
        <w:rPr>
          <w:lang w:val="en-CA"/>
        </w:rPr>
        <w:t>new CTU row</w:t>
      </w:r>
      <w:r w:rsidR="00E030A8">
        <w:rPr>
          <w:lang w:val="en-CA"/>
        </w:rPr>
        <w:t xml:space="preserve"> is e</w:t>
      </w:r>
      <w:r w:rsidR="00ED74CC">
        <w:rPr>
          <w:lang w:val="en-CA"/>
        </w:rPr>
        <w:t>ncountered. Whenever there is a non-subblock</w:t>
      </w:r>
      <w:r w:rsidR="00E030A8">
        <w:rPr>
          <w:lang w:val="en-CA"/>
        </w:rPr>
        <w:t xml:space="preserve"> inter-coded</w:t>
      </w:r>
      <w:r w:rsidR="00ED74CC">
        <w:rPr>
          <w:lang w:val="en-CA"/>
        </w:rPr>
        <w:t xml:space="preserve"> CU</w:t>
      </w:r>
      <w:r w:rsidR="00E030A8">
        <w:rPr>
          <w:lang w:val="en-CA"/>
        </w:rPr>
        <w:t>, the associated motion information is added to the last entry of the table as a new HMVP candidate.</w:t>
      </w:r>
    </w:p>
    <w:p w14:paraId="28E41BEA" w14:textId="6989DD4B" w:rsidR="00292A2F" w:rsidRDefault="00C428CE" w:rsidP="00D5520A">
      <w:pPr>
        <w:jc w:val="both"/>
        <w:rPr>
          <w:lang w:val="en-CA"/>
        </w:rPr>
      </w:pPr>
      <w:r>
        <w:rPr>
          <w:lang w:val="en-CA"/>
        </w:rPr>
        <w:t>T</w:t>
      </w:r>
      <w:r w:rsidR="00ED74CC">
        <w:rPr>
          <w:lang w:val="en-CA"/>
        </w:rPr>
        <w:t xml:space="preserve">he HMVP </w:t>
      </w:r>
      <w:r w:rsidR="00292A2F">
        <w:rPr>
          <w:lang w:val="en-CA"/>
        </w:rPr>
        <w:t xml:space="preserve">table size </w:t>
      </w:r>
      <w:r w:rsidR="00292A2F">
        <w:rPr>
          <w:i/>
          <w:lang w:val="en-CA"/>
        </w:rPr>
        <w:t>S</w:t>
      </w:r>
      <w:r w:rsidR="00292A2F">
        <w:rPr>
          <w:lang w:val="en-CA"/>
        </w:rPr>
        <w:t xml:space="preserve"> is set to be 6, which indicates up to </w:t>
      </w:r>
      <w:r w:rsidR="00743FDD">
        <w:rPr>
          <w:lang w:val="en-CA"/>
        </w:rPr>
        <w:t xml:space="preserve">5 </w:t>
      </w:r>
      <w:r w:rsidR="00292A2F">
        <w:rPr>
          <w:lang w:val="en-CA"/>
        </w:rPr>
        <w:t xml:space="preserve">History-based MVP (HMVP) candidates may be added to the table. When inserting a new motion candidate to the table, a constrained </w:t>
      </w:r>
      <w:r w:rsidR="00565A9B">
        <w:rPr>
          <w:lang w:val="en-CA"/>
        </w:rPr>
        <w:t>first-in-first-out (F</w:t>
      </w:r>
      <w:r w:rsidR="00292A2F">
        <w:rPr>
          <w:lang w:val="en-CA"/>
        </w:rPr>
        <w:t>IFO</w:t>
      </w:r>
      <w:r w:rsidR="00565A9B">
        <w:rPr>
          <w:lang w:val="en-CA"/>
        </w:rPr>
        <w:t>)</w:t>
      </w:r>
      <w:r w:rsidR="00292A2F">
        <w:rPr>
          <w:lang w:val="en-CA"/>
        </w:rPr>
        <w:t xml:space="preserve"> rule is utilized wherein redundancy check is firstly applied to find whether there is an identical HMVP in the table. If found, the identical HMVP is removed from the table and </w:t>
      </w:r>
      <w:r w:rsidR="00743FDD">
        <w:rPr>
          <w:lang w:val="en-CA"/>
        </w:rPr>
        <w:t>all the HMVP candidates afterwards are moved forward, and the identical HMVP is inserted to the last entry of the table.</w:t>
      </w:r>
    </w:p>
    <w:p w14:paraId="520FB08E" w14:textId="10BCACB0" w:rsidR="00292A2F" w:rsidRDefault="00292A2F" w:rsidP="009C5E4D">
      <w:pPr>
        <w:jc w:val="both"/>
        <w:rPr>
          <w:lang w:val="en-CA"/>
        </w:rPr>
      </w:pPr>
      <w:r>
        <w:rPr>
          <w:lang w:val="en-CA"/>
        </w:rPr>
        <w:t>HMVP candidates could be used in the merge candidate list construction process. The latest several</w:t>
      </w:r>
      <w:r>
        <w:rPr>
          <w:i/>
          <w:lang w:val="en-CA"/>
        </w:rPr>
        <w:t xml:space="preserve"> </w:t>
      </w:r>
      <w:r>
        <w:rPr>
          <w:lang w:val="en-CA"/>
        </w:rPr>
        <w:t xml:space="preserve">HMVP candidates in the table are checked in order and inserted to the candidate list after the TMVP candidate. </w:t>
      </w:r>
      <w:r w:rsidR="00C51F68">
        <w:rPr>
          <w:lang w:val="en-CA"/>
        </w:rPr>
        <w:t>Redundancy check</w:t>
      </w:r>
      <w:r>
        <w:rPr>
          <w:lang w:val="en-CA"/>
        </w:rPr>
        <w:t xml:space="preserve"> is applied on the HMVP candidates to the spatial or temporal merge candidate. </w:t>
      </w:r>
    </w:p>
    <w:p w14:paraId="3EF51B8A" w14:textId="11B0D653" w:rsidR="00292A2F" w:rsidRDefault="00292A2F" w:rsidP="009C5E4D">
      <w:pPr>
        <w:rPr>
          <w:lang w:val="en-CA"/>
        </w:rPr>
      </w:pPr>
      <w:r>
        <w:rPr>
          <w:lang w:val="en-CA"/>
        </w:rPr>
        <w:t xml:space="preserve">To reduce the number of </w:t>
      </w:r>
      <w:r w:rsidR="00C51F68">
        <w:rPr>
          <w:lang w:val="en-CA"/>
        </w:rPr>
        <w:t xml:space="preserve">redundancy check </w:t>
      </w:r>
      <w:r>
        <w:rPr>
          <w:lang w:val="en-CA"/>
        </w:rPr>
        <w:t xml:space="preserve">operations, </w:t>
      </w:r>
      <w:r w:rsidR="00174FD9">
        <w:rPr>
          <w:lang w:val="en-CA"/>
        </w:rPr>
        <w:t xml:space="preserve">the following </w:t>
      </w:r>
      <w:r>
        <w:rPr>
          <w:lang w:val="en-CA"/>
        </w:rPr>
        <w:t>simplifications are introduced:</w:t>
      </w:r>
    </w:p>
    <w:p w14:paraId="6AB12EC1" w14:textId="77777777" w:rsidR="00743FDD" w:rsidRDefault="00743FDD" w:rsidP="000613EB">
      <w:pPr>
        <w:numPr>
          <w:ilvl w:val="0"/>
          <w:numId w:val="22"/>
        </w:numPr>
        <w:tabs>
          <w:tab w:val="left" w:pos="1800"/>
          <w:tab w:val="left" w:pos="2160"/>
          <w:tab w:val="left" w:pos="2520"/>
          <w:tab w:val="left" w:pos="2880"/>
          <w:tab w:val="left" w:pos="3240"/>
          <w:tab w:val="left" w:pos="3600"/>
          <w:tab w:val="left" w:pos="3960"/>
          <w:tab w:val="left" w:pos="4320"/>
        </w:tabs>
        <w:jc w:val="both"/>
        <w:textAlignment w:val="auto"/>
        <w:rPr>
          <w:lang w:val="en-CA"/>
        </w:rPr>
      </w:pPr>
      <w:r>
        <w:rPr>
          <w:lang w:val="en-CA"/>
        </w:rPr>
        <w:lastRenderedPageBreak/>
        <w:t>The last two entries in the table are redundancy checked to A</w:t>
      </w:r>
      <w:r w:rsidRPr="008F4AF2">
        <w:rPr>
          <w:vertAlign w:val="subscript"/>
          <w:lang w:val="en-CA"/>
        </w:rPr>
        <w:t xml:space="preserve">1 </w:t>
      </w:r>
      <w:r>
        <w:rPr>
          <w:lang w:val="en-CA"/>
        </w:rPr>
        <w:t>and B</w:t>
      </w:r>
      <w:r w:rsidRPr="008F4AF2">
        <w:rPr>
          <w:vertAlign w:val="subscript"/>
          <w:lang w:val="en-CA"/>
        </w:rPr>
        <w:t>1</w:t>
      </w:r>
      <w:r>
        <w:rPr>
          <w:lang w:val="en-CA"/>
        </w:rPr>
        <w:t xml:space="preserve"> spatial candidates, respectively.</w:t>
      </w:r>
    </w:p>
    <w:p w14:paraId="51A6A795" w14:textId="1DE645F1" w:rsidR="00672C72" w:rsidRPr="00D62328" w:rsidRDefault="000B5682" w:rsidP="000613EB">
      <w:pPr>
        <w:numPr>
          <w:ilvl w:val="0"/>
          <w:numId w:val="22"/>
        </w:numPr>
        <w:tabs>
          <w:tab w:val="left" w:pos="1800"/>
          <w:tab w:val="left" w:pos="2160"/>
          <w:tab w:val="left" w:pos="2520"/>
          <w:tab w:val="left" w:pos="2880"/>
          <w:tab w:val="left" w:pos="3240"/>
          <w:tab w:val="left" w:pos="3600"/>
          <w:tab w:val="left" w:pos="3960"/>
          <w:tab w:val="left" w:pos="4320"/>
        </w:tabs>
        <w:jc w:val="both"/>
        <w:textAlignment w:val="auto"/>
        <w:rPr>
          <w:lang w:val="en-CA"/>
        </w:rPr>
      </w:pPr>
      <w:r>
        <w:rPr>
          <w:lang w:val="en-CA"/>
        </w:rPr>
        <w:t>O</w:t>
      </w:r>
      <w:r w:rsidR="00292A2F" w:rsidRPr="000B5682">
        <w:rPr>
          <w:lang w:val="en-CA"/>
        </w:rPr>
        <w:t xml:space="preserve">nce the total number of available merge candidates reaches the </w:t>
      </w:r>
      <w:r w:rsidR="00292A2F" w:rsidRPr="000B5682">
        <w:rPr>
          <w:szCs w:val="22"/>
          <w:lang w:val="en-CA"/>
        </w:rPr>
        <w:t>maximally allowed merge candidates minus 1, the merge candidate list construction process from HMVP is terminated.</w:t>
      </w:r>
    </w:p>
    <w:p w14:paraId="661E6F64" w14:textId="6014359E" w:rsidR="00D62328" w:rsidRDefault="00153EB2" w:rsidP="00CD45EA">
      <w:pPr>
        <w:pStyle w:val="Heading4"/>
        <w:spacing w:before="136"/>
        <w:rPr>
          <w:lang w:val="en-GB" w:eastAsia="ko-KR"/>
        </w:rPr>
      </w:pPr>
      <w:r>
        <w:rPr>
          <w:lang w:val="en-GB" w:eastAsia="ja-JP"/>
        </w:rPr>
        <w:t xml:space="preserve">Pair-wise </w:t>
      </w:r>
      <w:r w:rsidR="0092151B">
        <w:rPr>
          <w:lang w:val="en-GB" w:eastAsia="ja-JP"/>
        </w:rPr>
        <w:t>average</w:t>
      </w:r>
      <w:r w:rsidR="00D62328" w:rsidRPr="00687560">
        <w:rPr>
          <w:lang w:val="en-GB" w:eastAsia="ja-JP"/>
        </w:rPr>
        <w:t xml:space="preserve"> </w:t>
      </w:r>
      <w:r w:rsidR="00D62328">
        <w:rPr>
          <w:lang w:val="en-GB" w:eastAsia="ja-JP"/>
        </w:rPr>
        <w:t xml:space="preserve">merge candidates derivation </w:t>
      </w:r>
    </w:p>
    <w:p w14:paraId="59222744" w14:textId="5BE6647E" w:rsidR="004F235E" w:rsidRDefault="00743366" w:rsidP="004F235E">
      <w:pPr>
        <w:tabs>
          <w:tab w:val="left" w:pos="1800"/>
          <w:tab w:val="left" w:pos="2160"/>
          <w:tab w:val="left" w:pos="2520"/>
          <w:tab w:val="left" w:pos="2880"/>
          <w:tab w:val="left" w:pos="3240"/>
          <w:tab w:val="left" w:pos="3600"/>
          <w:tab w:val="left" w:pos="3960"/>
          <w:tab w:val="left" w:pos="4320"/>
        </w:tabs>
        <w:jc w:val="both"/>
        <w:textAlignment w:val="auto"/>
        <w:rPr>
          <w:szCs w:val="22"/>
          <w:lang w:val="en-CA"/>
        </w:rPr>
      </w:pPr>
      <w:r>
        <w:rPr>
          <w:szCs w:val="22"/>
          <w:lang w:val="en-CA"/>
        </w:rPr>
        <w:t xml:space="preserve">Pairwise average candidates are generated by averaging predefined pairs of candidates in the </w:t>
      </w:r>
      <w:r w:rsidR="0092151B">
        <w:rPr>
          <w:szCs w:val="22"/>
          <w:lang w:val="en-CA"/>
        </w:rPr>
        <w:t>existing</w:t>
      </w:r>
      <w:r>
        <w:rPr>
          <w:szCs w:val="22"/>
          <w:lang w:val="en-CA"/>
        </w:rPr>
        <w:t xml:space="preserve"> merge candidate list, </w:t>
      </w:r>
      <w:r w:rsidR="004F235E">
        <w:rPr>
          <w:szCs w:val="22"/>
          <w:lang w:val="en-CA"/>
        </w:rPr>
        <w:t>using the first two merge candidates. The first merge candidate is defined as p0Cand and the second merge candidate can be defined as p1Cand, respectively.  The averaged motion vectors are calculated according to the availability of the motion vector of p0Cand and p1Cand separately for each reference list.</w:t>
      </w:r>
      <w:r>
        <w:rPr>
          <w:szCs w:val="22"/>
          <w:lang w:val="en-CA"/>
        </w:rPr>
        <w:t xml:space="preserve"> If both motion vectors are available in one list, these two motion vectors are averaged even when they point to different reference pictures</w:t>
      </w:r>
      <w:r w:rsidR="004F235E">
        <w:rPr>
          <w:szCs w:val="22"/>
          <w:lang w:val="en-CA"/>
        </w:rPr>
        <w:t>, and its reference picture is set to the one of p0Cand</w:t>
      </w:r>
      <w:r>
        <w:rPr>
          <w:szCs w:val="22"/>
          <w:lang w:val="en-CA"/>
        </w:rPr>
        <w:t>; if only one motion vector is available, use the one directly; if no motion vector is available, keep this list invalid.</w:t>
      </w:r>
      <w:r w:rsidR="004F235E">
        <w:rPr>
          <w:szCs w:val="22"/>
          <w:lang w:val="en-CA"/>
        </w:rPr>
        <w:t xml:space="preserve"> Also, if the half-pel interpolation filter indices of p0Cand and p1Cand are different, it is set to 0.</w:t>
      </w:r>
    </w:p>
    <w:p w14:paraId="6ADB217C" w14:textId="0DD65A3B" w:rsidR="00743366" w:rsidRDefault="00743366" w:rsidP="00CA7357">
      <w:pPr>
        <w:tabs>
          <w:tab w:val="left" w:pos="1800"/>
          <w:tab w:val="left" w:pos="2160"/>
          <w:tab w:val="left" w:pos="2520"/>
          <w:tab w:val="left" w:pos="2880"/>
          <w:tab w:val="left" w:pos="3240"/>
          <w:tab w:val="left" w:pos="3600"/>
          <w:tab w:val="left" w:pos="3960"/>
          <w:tab w:val="left" w:pos="4320"/>
        </w:tabs>
        <w:jc w:val="both"/>
        <w:textAlignment w:val="auto"/>
        <w:rPr>
          <w:szCs w:val="22"/>
          <w:lang w:val="en-CA"/>
        </w:rPr>
      </w:pPr>
    </w:p>
    <w:p w14:paraId="53D81749" w14:textId="59A45EF6" w:rsidR="00960770" w:rsidRDefault="0092151B" w:rsidP="00D5520A">
      <w:pPr>
        <w:tabs>
          <w:tab w:val="left" w:pos="1800"/>
          <w:tab w:val="left" w:pos="2160"/>
          <w:tab w:val="left" w:pos="2520"/>
          <w:tab w:val="left" w:pos="2880"/>
          <w:tab w:val="left" w:pos="3240"/>
          <w:tab w:val="left" w:pos="3600"/>
          <w:tab w:val="left" w:pos="3960"/>
          <w:tab w:val="left" w:pos="4320"/>
        </w:tabs>
        <w:jc w:val="both"/>
        <w:textAlignment w:val="auto"/>
        <w:rPr>
          <w:lang w:val="en-CA"/>
        </w:rPr>
      </w:pPr>
      <w:r>
        <w:rPr>
          <w:rFonts w:hint="eastAsia"/>
          <w:lang w:val="en-CA"/>
        </w:rPr>
        <w:t>When the merge list is not full</w:t>
      </w:r>
      <w:r>
        <w:rPr>
          <w:lang w:val="en-CA"/>
        </w:rPr>
        <w:t xml:space="preserve"> after</w:t>
      </w:r>
      <w:r>
        <w:rPr>
          <w:rFonts w:hint="eastAsia"/>
          <w:lang w:val="en-CA"/>
        </w:rPr>
        <w:t xml:space="preserve"> </w:t>
      </w:r>
      <w:r>
        <w:rPr>
          <w:lang w:val="en-CA"/>
        </w:rPr>
        <w:t>pair-wise average merge candidates are added, the zero MVPs</w:t>
      </w:r>
      <w:r w:rsidR="000C1A5C">
        <w:rPr>
          <w:lang w:val="en-CA"/>
        </w:rPr>
        <w:t xml:space="preserve"> are inserted in the end until the maximum merge candidate number is encountered.</w:t>
      </w:r>
    </w:p>
    <w:p w14:paraId="39CDB6EB" w14:textId="77777777" w:rsidR="008B1A3F" w:rsidRDefault="008B1A3F" w:rsidP="008B1A3F">
      <w:pPr>
        <w:pStyle w:val="Heading4"/>
        <w:spacing w:before="136"/>
        <w:rPr>
          <w:lang w:val="en-CA"/>
        </w:rPr>
      </w:pPr>
      <w:r>
        <w:rPr>
          <w:lang w:val="en-CA"/>
        </w:rPr>
        <w:t xml:space="preserve">Merge </w:t>
      </w:r>
      <w:r w:rsidRPr="008B1A3F">
        <w:rPr>
          <w:lang w:val="en-GB" w:eastAsia="ja-JP"/>
        </w:rPr>
        <w:t>estimation</w:t>
      </w:r>
      <w:r>
        <w:rPr>
          <w:lang w:val="en-CA"/>
        </w:rPr>
        <w:t xml:space="preserve"> region</w:t>
      </w:r>
    </w:p>
    <w:p w14:paraId="11DBD6D7" w14:textId="20D0B351" w:rsidR="008B1A3F" w:rsidRPr="00877314" w:rsidRDefault="004E2553" w:rsidP="00877314">
      <w:pPr>
        <w:jc w:val="both"/>
      </w:pPr>
      <w:r>
        <w:rPr>
          <w:lang w:val="en-CA"/>
        </w:rPr>
        <w:t>M</w:t>
      </w:r>
      <w:r w:rsidRPr="004E2553">
        <w:rPr>
          <w:lang w:val="en-CA"/>
        </w:rPr>
        <w:t>erge estimation region</w:t>
      </w:r>
      <w:r>
        <w:rPr>
          <w:lang w:val="en-CA"/>
        </w:rPr>
        <w:t xml:space="preserve"> (MER)</w:t>
      </w:r>
      <w:r w:rsidR="008B1A3F">
        <w:rPr>
          <w:lang w:val="en-CA"/>
        </w:rPr>
        <w:t xml:space="preserve"> </w:t>
      </w:r>
      <w:r w:rsidR="008B1A3F">
        <w:t xml:space="preserve">allows </w:t>
      </w:r>
      <w:r w:rsidR="008B1A3F">
        <w:rPr>
          <w:lang w:val="en-CA"/>
        </w:rPr>
        <w:t>independent derivation of</w:t>
      </w:r>
      <w:r w:rsidR="008B1A3F">
        <w:t xml:space="preserve"> merge candidate list for the </w:t>
      </w:r>
      <w:r>
        <w:t>CU</w:t>
      </w:r>
      <w:r w:rsidR="008B1A3F">
        <w:t xml:space="preserve">s in the same merge estimation region (MER). A candidate block that is </w:t>
      </w:r>
      <w:r>
        <w:t>with</w:t>
      </w:r>
      <w:r w:rsidR="008B1A3F">
        <w:t xml:space="preserve">in the same MER </w:t>
      </w:r>
      <w:r>
        <w:t>to</w:t>
      </w:r>
      <w:r w:rsidR="008B1A3F">
        <w:t xml:space="preserve"> the current </w:t>
      </w:r>
      <w:r>
        <w:t>CU</w:t>
      </w:r>
      <w:r w:rsidR="008B1A3F">
        <w:t xml:space="preserve"> is not included </w:t>
      </w:r>
      <w:r>
        <w:t>for the generation of</w:t>
      </w:r>
      <w:r w:rsidR="008B1A3F">
        <w:t xml:space="preserve"> the merge candidate list</w:t>
      </w:r>
      <w:r>
        <w:t xml:space="preserve"> of the current CU</w:t>
      </w:r>
      <w:r w:rsidR="008B1A3F">
        <w:t xml:space="preserve">. </w:t>
      </w:r>
      <w:r w:rsidR="00877314">
        <w:t>In addition, t</w:t>
      </w:r>
      <w:r w:rsidR="008B1A3F" w:rsidRPr="00FE7493">
        <w:t xml:space="preserve">he updating process for the history-based motion vector predictor candidate list is </w:t>
      </w:r>
      <w:r w:rsidR="00877314">
        <w:t xml:space="preserve">updated </w:t>
      </w:r>
      <w:r w:rsidR="008B1A3F" w:rsidRPr="00FE7493">
        <w:t>only if (</w:t>
      </w:r>
      <w:r w:rsidR="006549BE">
        <w:t> </w:t>
      </w:r>
      <w:r w:rsidR="008B1A3F" w:rsidRPr="00FE7493">
        <w:t>xCb</w:t>
      </w:r>
      <w:r w:rsidR="006549BE">
        <w:t> </w:t>
      </w:r>
      <w:r w:rsidR="008B1A3F" w:rsidRPr="00FE7493">
        <w:t>+</w:t>
      </w:r>
      <w:r w:rsidR="006549BE">
        <w:t> </w:t>
      </w:r>
      <w:r w:rsidR="008B1A3F" w:rsidRPr="00FE7493">
        <w:t>cbWidth</w:t>
      </w:r>
      <w:r w:rsidR="006549BE">
        <w:t> </w:t>
      </w:r>
      <w:r w:rsidR="008B1A3F" w:rsidRPr="00FE7493">
        <w:t>)</w:t>
      </w:r>
      <w:r w:rsidR="006549BE">
        <w:t> &gt;&gt; </w:t>
      </w:r>
      <w:r w:rsidR="008B1A3F" w:rsidRPr="00FE7493">
        <w:t xml:space="preserve">Log2ParMrgLevel </w:t>
      </w:r>
      <w:r w:rsidR="006549BE">
        <w:t>is greater than</w:t>
      </w:r>
      <w:r w:rsidR="008B1A3F" w:rsidRPr="00FE7493">
        <w:t xml:space="preserve"> xCb</w:t>
      </w:r>
      <w:r w:rsidR="006549BE">
        <w:t> </w:t>
      </w:r>
      <w:r w:rsidR="008B1A3F" w:rsidRPr="00FE7493">
        <w:t>&gt;&gt;</w:t>
      </w:r>
      <w:r w:rsidR="006549BE">
        <w:t> </w:t>
      </w:r>
      <w:r w:rsidR="008B1A3F" w:rsidRPr="00FE7493">
        <w:t>Log2ParMrgLevel and (</w:t>
      </w:r>
      <w:r w:rsidR="006549BE">
        <w:t> </w:t>
      </w:r>
      <w:r w:rsidR="008B1A3F" w:rsidRPr="00FE7493">
        <w:t>yCb</w:t>
      </w:r>
      <w:r w:rsidR="006549BE">
        <w:t> </w:t>
      </w:r>
      <w:r w:rsidR="008B1A3F" w:rsidRPr="00FE7493">
        <w:t>+</w:t>
      </w:r>
      <w:r w:rsidR="006549BE">
        <w:t> </w:t>
      </w:r>
      <w:r w:rsidR="008B1A3F" w:rsidRPr="00FE7493">
        <w:t>cbHeight</w:t>
      </w:r>
      <w:r w:rsidR="006549BE">
        <w:t> </w:t>
      </w:r>
      <w:r w:rsidR="008B1A3F" w:rsidRPr="00FE7493">
        <w:t>)</w:t>
      </w:r>
      <w:r w:rsidR="006549BE">
        <w:t> </w:t>
      </w:r>
      <w:r w:rsidR="008B1A3F" w:rsidRPr="00FE7493">
        <w:t>&gt;&gt;</w:t>
      </w:r>
      <w:r w:rsidR="006549BE">
        <w:t> </w:t>
      </w:r>
      <w:r w:rsidR="008B1A3F" w:rsidRPr="00FE7493">
        <w:t>Log2ParMrgLevel</w:t>
      </w:r>
      <w:r w:rsidR="006549BE">
        <w:t xml:space="preserve"> is great than</w:t>
      </w:r>
      <w:r w:rsidR="008B1A3F" w:rsidRPr="00FE7493">
        <w:t xml:space="preserve"> (</w:t>
      </w:r>
      <w:r w:rsidR="006549BE">
        <w:t> </w:t>
      </w:r>
      <w:r w:rsidR="008B1A3F" w:rsidRPr="00FE7493">
        <w:t>yCb</w:t>
      </w:r>
      <w:r w:rsidR="006549BE">
        <w:t> </w:t>
      </w:r>
      <w:r w:rsidR="008B1A3F" w:rsidRPr="00FE7493">
        <w:t>&gt;&gt;</w:t>
      </w:r>
      <w:r w:rsidR="006549BE">
        <w:t> </w:t>
      </w:r>
      <w:r w:rsidR="008B1A3F" w:rsidRPr="00FE7493">
        <w:t>Log2ParMrgLevel</w:t>
      </w:r>
      <w:r w:rsidR="006549BE">
        <w:t> </w:t>
      </w:r>
      <w:r w:rsidR="008B1A3F" w:rsidRPr="00FE7493">
        <w:t>)</w:t>
      </w:r>
      <w:r w:rsidR="004279B2">
        <w:t xml:space="preserve"> and where ( xCb, yCb ) is the top-left luma sample position of the current CU in the picture and </w:t>
      </w:r>
      <w:r w:rsidR="00CC6B36">
        <w:t>( </w:t>
      </w:r>
      <w:r w:rsidR="00CC6B36" w:rsidRPr="00FE7493">
        <w:t>cbWidth</w:t>
      </w:r>
      <w:r w:rsidR="00CC6B36">
        <w:t>,  </w:t>
      </w:r>
      <w:r w:rsidR="00CC6B36" w:rsidRPr="00FE7493">
        <w:t>cb</w:t>
      </w:r>
      <w:r w:rsidR="00CC6B36">
        <w:t>Height ) is the CU size</w:t>
      </w:r>
      <w:r w:rsidR="008B1A3F" w:rsidRPr="00FE7493">
        <w:t xml:space="preserve">. </w:t>
      </w:r>
      <w:r w:rsidR="008B1A3F" w:rsidRPr="00C5761E">
        <w:t>The MER size</w:t>
      </w:r>
      <w:r w:rsidR="004279B2">
        <w:t xml:space="preserve"> </w:t>
      </w:r>
      <w:r w:rsidR="008B1A3F" w:rsidRPr="00C5761E">
        <w:t xml:space="preserve">is </w:t>
      </w:r>
      <w:r w:rsidR="00BE6D7D">
        <w:t>selected at encoder side</w:t>
      </w:r>
      <w:r w:rsidR="008B1A3F" w:rsidRPr="00C5761E">
        <w:t xml:space="preserve"> and signal</w:t>
      </w:r>
      <w:r w:rsidR="00ED2939">
        <w:t>l</w:t>
      </w:r>
      <w:r w:rsidR="008B1A3F" w:rsidRPr="00C5761E">
        <w:t xml:space="preserve">ed as log2_parallel_merge_level_minus2 in the </w:t>
      </w:r>
      <w:r w:rsidR="008B1A3F">
        <w:t>sequence</w:t>
      </w:r>
      <w:r w:rsidR="008B1A3F" w:rsidRPr="00C5761E">
        <w:t xml:space="preserve"> parameter set.</w:t>
      </w:r>
    </w:p>
    <w:p w14:paraId="021803D2" w14:textId="478D6F96" w:rsidR="00960770" w:rsidRDefault="00960770" w:rsidP="00CD45EA">
      <w:pPr>
        <w:pStyle w:val="Heading3"/>
        <w:spacing w:before="136"/>
        <w:rPr>
          <w:lang w:val="en-CA"/>
        </w:rPr>
      </w:pPr>
      <w:bookmarkStart w:id="207" w:name="_Toc58175119"/>
      <w:r w:rsidRPr="00960770">
        <w:rPr>
          <w:lang w:val="en-CA"/>
        </w:rPr>
        <w:t>Merge mode with MVD (MMVD)</w:t>
      </w:r>
      <w:bookmarkEnd w:id="207"/>
    </w:p>
    <w:p w14:paraId="188860C4" w14:textId="085C3DBE" w:rsidR="00E8795B" w:rsidRPr="001215E5" w:rsidRDefault="001215E5" w:rsidP="00CA7357">
      <w:pPr>
        <w:jc w:val="both"/>
        <w:rPr>
          <w:lang w:val="en-CA"/>
        </w:rPr>
      </w:pPr>
      <w:r>
        <w:t xml:space="preserve">In addition to merge mode, where the implicitly derived motion information is directly used for prediction samples generation of the current CU, the </w:t>
      </w:r>
      <w:r>
        <w:rPr>
          <w:lang w:val="en-CA"/>
        </w:rPr>
        <w:t>m</w:t>
      </w:r>
      <w:r w:rsidRPr="00960770">
        <w:rPr>
          <w:lang w:val="en-CA"/>
        </w:rPr>
        <w:t xml:space="preserve">erge mode with </w:t>
      </w:r>
      <w:r>
        <w:rPr>
          <w:lang w:val="en-CA"/>
        </w:rPr>
        <w:t>motion vector differences</w:t>
      </w:r>
      <w:r w:rsidRPr="00960770">
        <w:rPr>
          <w:lang w:val="en-CA"/>
        </w:rPr>
        <w:t xml:space="preserve"> (MMVD)</w:t>
      </w:r>
      <w:r>
        <w:t xml:space="preserve"> is introduced in VVC. </w:t>
      </w:r>
      <w:r w:rsidR="00E8795B">
        <w:rPr>
          <w:szCs w:val="22"/>
          <w:lang w:val="de-DE" w:eastAsia="de-DE"/>
        </w:rPr>
        <w:t>A MMVD flag is signal</w:t>
      </w:r>
      <w:r w:rsidR="00D40FFB">
        <w:rPr>
          <w:szCs w:val="22"/>
          <w:lang w:val="de-DE" w:eastAsia="de-DE"/>
        </w:rPr>
        <w:t>l</w:t>
      </w:r>
      <w:r w:rsidR="00E8795B">
        <w:rPr>
          <w:szCs w:val="22"/>
          <w:lang w:val="de-DE" w:eastAsia="de-DE"/>
        </w:rPr>
        <w:t xml:space="preserve">ed right after sending a </w:t>
      </w:r>
      <w:r w:rsidR="004F235E">
        <w:rPr>
          <w:szCs w:val="22"/>
          <w:lang w:val="de-DE" w:eastAsia="de-DE"/>
        </w:rPr>
        <w:t>reqular</w:t>
      </w:r>
      <w:r w:rsidR="00E8795B">
        <w:rPr>
          <w:szCs w:val="22"/>
          <w:lang w:val="de-DE" w:eastAsia="de-DE"/>
        </w:rPr>
        <w:t xml:space="preserve"> merge flag to specify whether MMVD mode is used for a CU</w:t>
      </w:r>
      <w:r w:rsidR="00E8795B">
        <w:t>.</w:t>
      </w:r>
    </w:p>
    <w:p w14:paraId="70275CE6" w14:textId="0D6E14BB" w:rsidR="001215E5" w:rsidRPr="005E6119" w:rsidRDefault="001215E5" w:rsidP="00CA7357">
      <w:pPr>
        <w:jc w:val="both"/>
        <w:rPr>
          <w:szCs w:val="22"/>
          <w:lang w:eastAsia="ko-KR"/>
        </w:rPr>
      </w:pPr>
      <w:r>
        <w:t xml:space="preserve">In MMVD, </w:t>
      </w:r>
      <w:r w:rsidR="00F8379C">
        <w:t xml:space="preserve">after </w:t>
      </w:r>
      <w:r>
        <w:t xml:space="preserve">a </w:t>
      </w:r>
      <w:r w:rsidR="00F8379C">
        <w:t xml:space="preserve">merge </w:t>
      </w:r>
      <w:r>
        <w:t xml:space="preserve">candidate </w:t>
      </w:r>
      <w:r w:rsidR="00F8379C">
        <w:t xml:space="preserve">is </w:t>
      </w:r>
      <w:r>
        <w:t xml:space="preserve">selected, </w:t>
      </w:r>
      <w:r w:rsidR="00F8379C">
        <w:t xml:space="preserve">it </w:t>
      </w:r>
      <w:r>
        <w:t xml:space="preserve">is further </w:t>
      </w:r>
      <w:r w:rsidR="00F8379C">
        <w:t xml:space="preserve">refined by the </w:t>
      </w:r>
      <w:r w:rsidR="00510FA5">
        <w:t>signalled</w:t>
      </w:r>
      <w:r w:rsidR="00F8379C">
        <w:t xml:space="preserve"> MVDs information</w:t>
      </w:r>
      <w:r>
        <w:t>.</w:t>
      </w:r>
      <w:r w:rsidR="00F8379C">
        <w:t xml:space="preserve"> </w:t>
      </w:r>
      <w:r w:rsidR="00E8795B">
        <w:t>The further information includes a merge candidate flag, an index to specify motion magnitude, and an index for indication of motion direction.</w:t>
      </w:r>
      <w:r w:rsidR="00E8795B" w:rsidRPr="00E8795B">
        <w:rPr>
          <w:szCs w:val="22"/>
          <w:lang w:eastAsia="ko-KR"/>
        </w:rPr>
        <w:t xml:space="preserve"> </w:t>
      </w:r>
      <w:r w:rsidR="006A7415">
        <w:rPr>
          <w:szCs w:val="22"/>
          <w:lang w:eastAsia="ko-KR"/>
        </w:rPr>
        <w:t>In MMVD mode, one for the first two candidates in the merge list is selected to be used as MV basis.</w:t>
      </w:r>
      <w:r w:rsidR="006A7415" w:rsidRPr="006A7415">
        <w:t xml:space="preserve"> </w:t>
      </w:r>
      <w:r w:rsidR="006A7415">
        <w:t>The</w:t>
      </w:r>
      <w:r w:rsidR="000613EB">
        <w:t xml:space="preserve"> </w:t>
      </w:r>
      <w:r w:rsidR="004F235E">
        <w:t xml:space="preserve">mmvd </w:t>
      </w:r>
      <w:r w:rsidR="006A7415">
        <w:t>candidate flag</w:t>
      </w:r>
      <w:r w:rsidR="006A7415">
        <w:rPr>
          <w:szCs w:val="22"/>
          <w:lang w:eastAsia="ko-KR"/>
        </w:rPr>
        <w:t xml:space="preserve"> is </w:t>
      </w:r>
      <w:r w:rsidR="00510FA5">
        <w:rPr>
          <w:szCs w:val="22"/>
          <w:lang w:eastAsia="ko-KR"/>
        </w:rPr>
        <w:t>signalled</w:t>
      </w:r>
      <w:r w:rsidR="006A7415">
        <w:rPr>
          <w:szCs w:val="22"/>
          <w:lang w:eastAsia="ko-KR"/>
        </w:rPr>
        <w:t xml:space="preserve"> to specify which one is used</w:t>
      </w:r>
      <w:r w:rsidR="004F235E">
        <w:rPr>
          <w:szCs w:val="22"/>
          <w:lang w:eastAsia="ko-KR"/>
        </w:rPr>
        <w:t xml:space="preserve"> between the first and second merge candidates</w:t>
      </w:r>
      <w:r w:rsidR="006A7415">
        <w:rPr>
          <w:szCs w:val="22"/>
          <w:lang w:eastAsia="ko-KR"/>
        </w:rPr>
        <w:t>.</w:t>
      </w:r>
    </w:p>
    <w:p w14:paraId="3376EAAD" w14:textId="6BB9E1A6" w:rsidR="001215E5" w:rsidRDefault="001215E5" w:rsidP="00CA7357">
      <w:pPr>
        <w:keepNext/>
        <w:jc w:val="center"/>
      </w:pPr>
      <w:r>
        <w:rPr>
          <w:noProof/>
          <w:lang w:eastAsia="zh-CN"/>
        </w:rPr>
        <w:lastRenderedPageBreak/>
        <w:drawing>
          <wp:inline distT="0" distB="0" distL="0" distR="0" wp14:anchorId="3620C077" wp14:editId="1DE0B116">
            <wp:extent cx="4211955" cy="2102485"/>
            <wp:effectExtent l="0" t="0" r="0" b="0"/>
            <wp:docPr id="110" name="Picture 110" descr="l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5" descr="l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11955" cy="2102485"/>
                    </a:xfrm>
                    <a:prstGeom prst="rect">
                      <a:avLst/>
                    </a:prstGeom>
                    <a:noFill/>
                    <a:ln>
                      <a:noFill/>
                    </a:ln>
                  </pic:spPr>
                </pic:pic>
              </a:graphicData>
            </a:graphic>
          </wp:inline>
        </w:drawing>
      </w:r>
    </w:p>
    <w:p w14:paraId="7415CA68" w14:textId="406A9D7A" w:rsidR="001215E5" w:rsidRDefault="000A1FB2" w:rsidP="00CD45EA">
      <w:pPr>
        <w:pStyle w:val="Caption"/>
        <w:spacing w:before="136"/>
      </w:pPr>
      <w:bookmarkStart w:id="208" w:name="_Ref11069120"/>
      <w:bookmarkStart w:id="209" w:name="_Ref533168892"/>
      <w:r w:rsidRPr="00886484">
        <w:rPr>
          <w:lang w:val="en-GB" w:eastAsia="ko-KR"/>
        </w:rPr>
        <w:t xml:space="preserve">Figure </w:t>
      </w:r>
      <w:r w:rsidR="00795046">
        <w:rPr>
          <w:lang w:val="en-GB" w:eastAsia="ko-KR"/>
        </w:rPr>
        <w:fldChar w:fldCharType="begin"/>
      </w:r>
      <w:r w:rsidR="00795046">
        <w:rPr>
          <w:lang w:val="en-GB" w:eastAsia="ko-KR"/>
        </w:rPr>
        <w:instrText xml:space="preserve"> SEQ Figure \* ARABIC </w:instrText>
      </w:r>
      <w:r w:rsidR="00795046">
        <w:rPr>
          <w:lang w:val="en-GB" w:eastAsia="ko-KR"/>
        </w:rPr>
        <w:fldChar w:fldCharType="separate"/>
      </w:r>
      <w:r w:rsidR="003A61E2">
        <w:rPr>
          <w:noProof/>
          <w:lang w:val="en-GB" w:eastAsia="ko-KR"/>
        </w:rPr>
        <w:t>25</w:t>
      </w:r>
      <w:r w:rsidR="00795046">
        <w:rPr>
          <w:lang w:val="en-GB" w:eastAsia="ko-KR"/>
        </w:rPr>
        <w:fldChar w:fldCharType="end"/>
      </w:r>
      <w:bookmarkEnd w:id="208"/>
      <w:bookmarkEnd w:id="209"/>
      <w:r>
        <w:rPr>
          <w:lang w:val="en-GB" w:eastAsia="ko-KR"/>
        </w:rPr>
        <w:t xml:space="preserve"> </w:t>
      </w:r>
      <w:r>
        <w:rPr>
          <w:lang w:val="en-GB"/>
        </w:rPr>
        <w:t>–</w:t>
      </w:r>
      <w:r>
        <w:rPr>
          <w:lang w:val="en-GB" w:eastAsia="ko-KR"/>
        </w:rPr>
        <w:t xml:space="preserve"> </w:t>
      </w:r>
      <w:r>
        <w:t>MMVD</w:t>
      </w:r>
      <w:r w:rsidR="001215E5">
        <w:t xml:space="preserve"> Search Point</w:t>
      </w:r>
    </w:p>
    <w:p w14:paraId="60655A47" w14:textId="40525932" w:rsidR="001215E5" w:rsidRDefault="001215E5" w:rsidP="00CA7357">
      <w:pPr>
        <w:jc w:val="both"/>
      </w:pPr>
      <w:r>
        <w:t xml:space="preserve">Distance index </w:t>
      </w:r>
      <w:r w:rsidR="000F44EE">
        <w:t>specif</w:t>
      </w:r>
      <w:r w:rsidR="00055EB4">
        <w:t>ies</w:t>
      </w:r>
      <w:r>
        <w:t xml:space="preserve"> </w:t>
      </w:r>
      <w:r w:rsidR="000F44EE">
        <w:t>motion magnitude information and indicate</w:t>
      </w:r>
      <w:r>
        <w:t xml:space="preserve"> the pre-defined </w:t>
      </w:r>
      <w:r w:rsidR="000F44EE">
        <w:t>offset</w:t>
      </w:r>
      <w:r>
        <w:t xml:space="preserve"> from the starting point. </w:t>
      </w:r>
      <w:r w:rsidR="000F44EE">
        <w:t>As shown in</w:t>
      </w:r>
      <w:r w:rsidR="00526FF8">
        <w:t xml:space="preserve"> </w:t>
      </w:r>
      <w:r w:rsidR="00526FF8">
        <w:fldChar w:fldCharType="begin"/>
      </w:r>
      <w:r w:rsidR="00526FF8">
        <w:instrText xml:space="preserve"> REF _Ref11069120 \h </w:instrText>
      </w:r>
      <w:r w:rsidR="00526FF8">
        <w:fldChar w:fldCharType="separate"/>
      </w:r>
      <w:r w:rsidR="003A61E2" w:rsidRPr="00886484">
        <w:rPr>
          <w:lang w:val="en-GB" w:eastAsia="ko-KR"/>
        </w:rPr>
        <w:t xml:space="preserve">Figure </w:t>
      </w:r>
      <w:r w:rsidR="003A61E2">
        <w:rPr>
          <w:noProof/>
          <w:lang w:val="en-GB" w:eastAsia="ko-KR"/>
        </w:rPr>
        <w:t>25</w:t>
      </w:r>
      <w:r w:rsidR="00526FF8">
        <w:fldChar w:fldCharType="end"/>
      </w:r>
      <w:r w:rsidR="000F44EE">
        <w:t>, an offset is added to either horizontal component or vertical component of starting MV. The relation of distance index and p</w:t>
      </w:r>
      <w:r>
        <w:t>re</w:t>
      </w:r>
      <w:r w:rsidR="000F44EE">
        <w:t>-defined offset is specified in</w:t>
      </w:r>
      <w:r w:rsidR="00D1560E">
        <w:t xml:space="preserve"> </w:t>
      </w:r>
      <w:r w:rsidR="00D1560E">
        <w:fldChar w:fldCharType="begin"/>
      </w:r>
      <w:r w:rsidR="00D1560E">
        <w:instrText xml:space="preserve"> REF _Ref533169147 \h </w:instrText>
      </w:r>
      <w:r w:rsidR="00D1560E">
        <w:fldChar w:fldCharType="separate"/>
      </w:r>
      <w:r w:rsidR="003A61E2" w:rsidRPr="00B76BD9">
        <w:rPr>
          <w:noProof/>
          <w:lang w:val="en-GB"/>
        </w:rPr>
        <w:t>Table </w:t>
      </w:r>
      <w:r w:rsidR="003A61E2">
        <w:rPr>
          <w:noProof/>
          <w:lang w:val="en-GB"/>
        </w:rPr>
        <w:t>3</w:t>
      </w:r>
      <w:r w:rsidR="003A61E2" w:rsidRPr="00B76BD9">
        <w:rPr>
          <w:noProof/>
          <w:lang w:val="en-GB"/>
        </w:rPr>
        <w:noBreakHyphen/>
      </w:r>
      <w:r w:rsidR="003A61E2">
        <w:rPr>
          <w:noProof/>
          <w:lang w:val="en-GB"/>
        </w:rPr>
        <w:t>6</w:t>
      </w:r>
      <w:r w:rsidR="00D1560E">
        <w:fldChar w:fldCharType="end"/>
      </w:r>
    </w:p>
    <w:p w14:paraId="18C56594" w14:textId="3234B04D" w:rsidR="001215E5" w:rsidRDefault="00D1560E" w:rsidP="00CD45EA">
      <w:pPr>
        <w:pStyle w:val="Caption"/>
        <w:spacing w:before="136"/>
      </w:pPr>
      <w:bookmarkStart w:id="210" w:name="_Ref533169147"/>
      <w:bookmarkStart w:id="211" w:name="_Ref533169139"/>
      <w:r w:rsidRPr="00B76BD9">
        <w:rPr>
          <w:noProof/>
          <w:lang w:val="en-GB"/>
        </w:rPr>
        <w:t>Table </w:t>
      </w:r>
      <w:r w:rsidRPr="00B76BD9">
        <w:rPr>
          <w:noProof/>
          <w:lang w:val="en-GB"/>
        </w:rPr>
        <w:fldChar w:fldCharType="begin"/>
      </w:r>
      <w:r w:rsidRPr="00B76BD9">
        <w:rPr>
          <w:noProof/>
          <w:lang w:val="en-GB"/>
        </w:rPr>
        <w:instrText xml:space="preserve"> STYLEREF 1 \s </w:instrText>
      </w:r>
      <w:r w:rsidRPr="00B76BD9">
        <w:rPr>
          <w:noProof/>
          <w:lang w:val="en-GB"/>
        </w:rPr>
        <w:fldChar w:fldCharType="separate"/>
      </w:r>
      <w:r w:rsidR="003A61E2">
        <w:rPr>
          <w:noProof/>
          <w:lang w:val="en-GB"/>
        </w:rPr>
        <w:t>3</w:t>
      </w:r>
      <w:r w:rsidRPr="00B76BD9">
        <w:rPr>
          <w:noProof/>
          <w:lang w:val="en-GB"/>
        </w:rPr>
        <w:fldChar w:fldCharType="end"/>
      </w:r>
      <w:r w:rsidRPr="00B76BD9">
        <w:rPr>
          <w:noProof/>
          <w:lang w:val="en-GB"/>
        </w:rPr>
        <w:noBreakHyphen/>
      </w:r>
      <w:r w:rsidRPr="00B76BD9">
        <w:rPr>
          <w:noProof/>
          <w:lang w:val="en-GB"/>
        </w:rPr>
        <w:fldChar w:fldCharType="begin"/>
      </w:r>
      <w:r w:rsidRPr="00B76BD9">
        <w:rPr>
          <w:noProof/>
          <w:lang w:val="en-GB"/>
        </w:rPr>
        <w:instrText xml:space="preserve"> SEQ Table \* ARABIC \s 1 </w:instrText>
      </w:r>
      <w:r w:rsidRPr="00B76BD9">
        <w:rPr>
          <w:noProof/>
          <w:lang w:val="en-GB"/>
        </w:rPr>
        <w:fldChar w:fldCharType="separate"/>
      </w:r>
      <w:r w:rsidR="003A61E2">
        <w:rPr>
          <w:noProof/>
          <w:lang w:val="en-GB"/>
        </w:rPr>
        <w:t>6</w:t>
      </w:r>
      <w:r w:rsidRPr="00B76BD9">
        <w:rPr>
          <w:noProof/>
          <w:lang w:val="en-GB"/>
        </w:rPr>
        <w:fldChar w:fldCharType="end"/>
      </w:r>
      <w:bookmarkEnd w:id="210"/>
      <w:r w:rsidRPr="00B76BD9">
        <w:rPr>
          <w:rFonts w:hint="eastAsia"/>
          <w:lang w:eastAsia="ko-KR"/>
        </w:rPr>
        <w:t xml:space="preserve"> </w:t>
      </w:r>
      <w:r w:rsidRPr="00617CB8">
        <w:rPr>
          <w:noProof/>
          <w:lang w:val="en-GB"/>
        </w:rPr>
        <w:t>–</w:t>
      </w:r>
      <w:r w:rsidR="006D3B25">
        <w:rPr>
          <w:noProof/>
          <w:lang w:val="en-GB"/>
        </w:rPr>
        <w:t xml:space="preserve"> </w:t>
      </w:r>
      <w:r>
        <w:t>The relation of distance index and pre-defined offset</w:t>
      </w:r>
      <w:bookmarkEnd w:id="211"/>
    </w:p>
    <w:tbl>
      <w:tblPr>
        <w:tblW w:w="76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7"/>
        <w:gridCol w:w="708"/>
        <w:gridCol w:w="709"/>
        <w:gridCol w:w="702"/>
        <w:gridCol w:w="716"/>
        <w:gridCol w:w="708"/>
        <w:gridCol w:w="709"/>
        <w:gridCol w:w="709"/>
        <w:gridCol w:w="709"/>
      </w:tblGrid>
      <w:tr w:rsidR="002D36CA" w14:paraId="6CA4E794" w14:textId="77777777" w:rsidTr="002049F2">
        <w:trPr>
          <w:trHeight w:val="294"/>
          <w:jc w:val="center"/>
        </w:trPr>
        <w:tc>
          <w:tcPr>
            <w:tcW w:w="1957" w:type="dxa"/>
            <w:tcBorders>
              <w:top w:val="single" w:sz="4" w:space="0" w:color="auto"/>
              <w:left w:val="single" w:sz="4" w:space="0" w:color="auto"/>
              <w:bottom w:val="single" w:sz="4" w:space="0" w:color="auto"/>
              <w:right w:val="single" w:sz="4" w:space="0" w:color="auto"/>
            </w:tcBorders>
            <w:vAlign w:val="center"/>
            <w:hideMark/>
          </w:tcPr>
          <w:p w14:paraId="67D6940A" w14:textId="77777777" w:rsidR="001215E5" w:rsidRPr="002049F2" w:rsidRDefault="001215E5" w:rsidP="00CD45EA">
            <w:pPr>
              <w:jc w:val="center"/>
            </w:pPr>
            <w:r w:rsidRPr="002049F2">
              <w:t>Distance IDX</w:t>
            </w:r>
          </w:p>
        </w:tc>
        <w:tc>
          <w:tcPr>
            <w:tcW w:w="708" w:type="dxa"/>
            <w:tcBorders>
              <w:top w:val="single" w:sz="4" w:space="0" w:color="auto"/>
              <w:left w:val="single" w:sz="4" w:space="0" w:color="auto"/>
              <w:bottom w:val="single" w:sz="4" w:space="0" w:color="auto"/>
              <w:right w:val="single" w:sz="4" w:space="0" w:color="auto"/>
            </w:tcBorders>
            <w:vAlign w:val="center"/>
            <w:hideMark/>
          </w:tcPr>
          <w:p w14:paraId="2DFA2318" w14:textId="77777777" w:rsidR="001215E5" w:rsidRPr="00F8522E" w:rsidRDefault="001215E5" w:rsidP="00CD45EA">
            <w:pPr>
              <w:jc w:val="center"/>
              <w:rPr>
                <w:bCs/>
              </w:rPr>
            </w:pPr>
            <w:r w:rsidRPr="00F8522E">
              <w:rPr>
                <w:bCs/>
              </w:rPr>
              <w:t>0</w:t>
            </w:r>
          </w:p>
        </w:tc>
        <w:tc>
          <w:tcPr>
            <w:tcW w:w="709" w:type="dxa"/>
            <w:tcBorders>
              <w:top w:val="single" w:sz="4" w:space="0" w:color="auto"/>
              <w:left w:val="single" w:sz="4" w:space="0" w:color="auto"/>
              <w:bottom w:val="single" w:sz="4" w:space="0" w:color="auto"/>
              <w:right w:val="single" w:sz="4" w:space="0" w:color="auto"/>
            </w:tcBorders>
            <w:vAlign w:val="center"/>
            <w:hideMark/>
          </w:tcPr>
          <w:p w14:paraId="702112ED" w14:textId="77777777" w:rsidR="001215E5" w:rsidRPr="00F8522E" w:rsidRDefault="001215E5" w:rsidP="00CD45EA">
            <w:pPr>
              <w:jc w:val="center"/>
              <w:rPr>
                <w:bCs/>
              </w:rPr>
            </w:pPr>
            <w:r w:rsidRPr="00F8522E">
              <w:rPr>
                <w:bCs/>
              </w:rPr>
              <w:t>1</w:t>
            </w:r>
          </w:p>
        </w:tc>
        <w:tc>
          <w:tcPr>
            <w:tcW w:w="702" w:type="dxa"/>
            <w:tcBorders>
              <w:top w:val="single" w:sz="4" w:space="0" w:color="auto"/>
              <w:left w:val="single" w:sz="4" w:space="0" w:color="auto"/>
              <w:bottom w:val="single" w:sz="4" w:space="0" w:color="auto"/>
              <w:right w:val="single" w:sz="4" w:space="0" w:color="auto"/>
            </w:tcBorders>
            <w:vAlign w:val="center"/>
            <w:hideMark/>
          </w:tcPr>
          <w:p w14:paraId="3FE00BAE" w14:textId="77777777" w:rsidR="001215E5" w:rsidRPr="00F8522E" w:rsidRDefault="001215E5" w:rsidP="00CD45EA">
            <w:pPr>
              <w:jc w:val="center"/>
              <w:rPr>
                <w:bCs/>
              </w:rPr>
            </w:pPr>
            <w:r w:rsidRPr="00F8522E">
              <w:rPr>
                <w:bCs/>
              </w:rPr>
              <w:t>2</w:t>
            </w:r>
          </w:p>
        </w:tc>
        <w:tc>
          <w:tcPr>
            <w:tcW w:w="716" w:type="dxa"/>
            <w:tcBorders>
              <w:top w:val="single" w:sz="4" w:space="0" w:color="auto"/>
              <w:left w:val="single" w:sz="4" w:space="0" w:color="auto"/>
              <w:bottom w:val="single" w:sz="4" w:space="0" w:color="auto"/>
              <w:right w:val="single" w:sz="4" w:space="0" w:color="auto"/>
            </w:tcBorders>
            <w:vAlign w:val="center"/>
            <w:hideMark/>
          </w:tcPr>
          <w:p w14:paraId="112CD62D" w14:textId="77777777" w:rsidR="001215E5" w:rsidRPr="00F8522E" w:rsidRDefault="001215E5" w:rsidP="00CD45EA">
            <w:pPr>
              <w:jc w:val="center"/>
              <w:rPr>
                <w:bCs/>
              </w:rPr>
            </w:pPr>
            <w:r w:rsidRPr="00F8522E">
              <w:rPr>
                <w:bCs/>
              </w:rPr>
              <w:t>3</w:t>
            </w:r>
          </w:p>
        </w:tc>
        <w:tc>
          <w:tcPr>
            <w:tcW w:w="708" w:type="dxa"/>
            <w:tcBorders>
              <w:top w:val="single" w:sz="4" w:space="0" w:color="auto"/>
              <w:left w:val="single" w:sz="4" w:space="0" w:color="auto"/>
              <w:bottom w:val="single" w:sz="4" w:space="0" w:color="auto"/>
              <w:right w:val="single" w:sz="4" w:space="0" w:color="auto"/>
            </w:tcBorders>
            <w:vAlign w:val="center"/>
            <w:hideMark/>
          </w:tcPr>
          <w:p w14:paraId="00212629" w14:textId="77777777" w:rsidR="001215E5" w:rsidRPr="00F8522E" w:rsidRDefault="001215E5" w:rsidP="00CD45EA">
            <w:pPr>
              <w:jc w:val="center"/>
              <w:rPr>
                <w:bCs/>
              </w:rPr>
            </w:pPr>
            <w:r w:rsidRPr="00F8522E">
              <w:rPr>
                <w:bCs/>
              </w:rPr>
              <w:t>4</w:t>
            </w:r>
          </w:p>
        </w:tc>
        <w:tc>
          <w:tcPr>
            <w:tcW w:w="709" w:type="dxa"/>
            <w:tcBorders>
              <w:top w:val="single" w:sz="4" w:space="0" w:color="auto"/>
              <w:left w:val="single" w:sz="4" w:space="0" w:color="auto"/>
              <w:bottom w:val="single" w:sz="4" w:space="0" w:color="auto"/>
              <w:right w:val="single" w:sz="4" w:space="0" w:color="auto"/>
            </w:tcBorders>
            <w:vAlign w:val="center"/>
            <w:hideMark/>
          </w:tcPr>
          <w:p w14:paraId="12C1B403" w14:textId="77777777" w:rsidR="001215E5" w:rsidRPr="00F8522E" w:rsidRDefault="001215E5" w:rsidP="00CD45EA">
            <w:pPr>
              <w:jc w:val="center"/>
              <w:rPr>
                <w:bCs/>
              </w:rPr>
            </w:pPr>
            <w:r w:rsidRPr="00F8522E">
              <w:rPr>
                <w:bCs/>
              </w:rPr>
              <w:t>5</w:t>
            </w:r>
          </w:p>
        </w:tc>
        <w:tc>
          <w:tcPr>
            <w:tcW w:w="709" w:type="dxa"/>
            <w:tcBorders>
              <w:top w:val="single" w:sz="4" w:space="0" w:color="auto"/>
              <w:left w:val="single" w:sz="4" w:space="0" w:color="auto"/>
              <w:bottom w:val="single" w:sz="4" w:space="0" w:color="auto"/>
              <w:right w:val="single" w:sz="4" w:space="0" w:color="auto"/>
            </w:tcBorders>
            <w:vAlign w:val="center"/>
            <w:hideMark/>
          </w:tcPr>
          <w:p w14:paraId="2C2384A6" w14:textId="77777777" w:rsidR="001215E5" w:rsidRPr="00F8522E" w:rsidRDefault="001215E5" w:rsidP="00CD45EA">
            <w:pPr>
              <w:jc w:val="center"/>
              <w:rPr>
                <w:bCs/>
              </w:rPr>
            </w:pPr>
            <w:r w:rsidRPr="00F8522E">
              <w:rPr>
                <w:bCs/>
              </w:rPr>
              <w:t>6</w:t>
            </w:r>
          </w:p>
        </w:tc>
        <w:tc>
          <w:tcPr>
            <w:tcW w:w="709" w:type="dxa"/>
            <w:tcBorders>
              <w:top w:val="single" w:sz="4" w:space="0" w:color="auto"/>
              <w:left w:val="single" w:sz="4" w:space="0" w:color="auto"/>
              <w:bottom w:val="single" w:sz="4" w:space="0" w:color="auto"/>
              <w:right w:val="single" w:sz="4" w:space="0" w:color="auto"/>
            </w:tcBorders>
            <w:vAlign w:val="center"/>
            <w:hideMark/>
          </w:tcPr>
          <w:p w14:paraId="69A4A6EE" w14:textId="77777777" w:rsidR="001215E5" w:rsidRPr="00F8522E" w:rsidRDefault="001215E5" w:rsidP="00CD45EA">
            <w:pPr>
              <w:jc w:val="center"/>
              <w:rPr>
                <w:bCs/>
              </w:rPr>
            </w:pPr>
            <w:r w:rsidRPr="00F8522E">
              <w:rPr>
                <w:bCs/>
              </w:rPr>
              <w:t>7</w:t>
            </w:r>
          </w:p>
        </w:tc>
      </w:tr>
      <w:tr w:rsidR="002D36CA" w14:paraId="6AC95B01" w14:textId="77777777" w:rsidTr="002049F2">
        <w:trPr>
          <w:trHeight w:val="294"/>
          <w:jc w:val="center"/>
        </w:trPr>
        <w:tc>
          <w:tcPr>
            <w:tcW w:w="1957" w:type="dxa"/>
            <w:tcBorders>
              <w:top w:val="single" w:sz="4" w:space="0" w:color="auto"/>
              <w:left w:val="single" w:sz="4" w:space="0" w:color="auto"/>
              <w:bottom w:val="single" w:sz="4" w:space="0" w:color="auto"/>
              <w:right w:val="single" w:sz="4" w:space="0" w:color="auto"/>
            </w:tcBorders>
            <w:vAlign w:val="center"/>
            <w:hideMark/>
          </w:tcPr>
          <w:p w14:paraId="0D5500EB" w14:textId="5EA56C02" w:rsidR="001215E5" w:rsidRPr="002049F2" w:rsidRDefault="00D77F39" w:rsidP="00CD45EA">
            <w:pPr>
              <w:jc w:val="center"/>
            </w:pPr>
            <w:r w:rsidRPr="002049F2">
              <w:t>Offset (in unit of luma sample)</w:t>
            </w:r>
          </w:p>
        </w:tc>
        <w:tc>
          <w:tcPr>
            <w:tcW w:w="708" w:type="dxa"/>
            <w:tcBorders>
              <w:top w:val="single" w:sz="4" w:space="0" w:color="auto"/>
              <w:left w:val="single" w:sz="4" w:space="0" w:color="auto"/>
              <w:bottom w:val="single" w:sz="4" w:space="0" w:color="auto"/>
              <w:right w:val="single" w:sz="4" w:space="0" w:color="auto"/>
            </w:tcBorders>
            <w:vAlign w:val="center"/>
            <w:hideMark/>
          </w:tcPr>
          <w:p w14:paraId="1110FD6F" w14:textId="781D5D8A" w:rsidR="001215E5" w:rsidRPr="00F8522E" w:rsidRDefault="001215E5" w:rsidP="00CD45EA">
            <w:pPr>
              <w:jc w:val="center"/>
              <w:rPr>
                <w:bCs/>
              </w:rPr>
            </w:pPr>
            <w:r w:rsidRPr="00F8522E">
              <w:rPr>
                <w:bCs/>
              </w:rPr>
              <w:t>1/4</w:t>
            </w:r>
          </w:p>
        </w:tc>
        <w:tc>
          <w:tcPr>
            <w:tcW w:w="709" w:type="dxa"/>
            <w:tcBorders>
              <w:top w:val="single" w:sz="4" w:space="0" w:color="auto"/>
              <w:left w:val="single" w:sz="4" w:space="0" w:color="auto"/>
              <w:bottom w:val="single" w:sz="4" w:space="0" w:color="auto"/>
              <w:right w:val="single" w:sz="4" w:space="0" w:color="auto"/>
            </w:tcBorders>
            <w:vAlign w:val="center"/>
            <w:hideMark/>
          </w:tcPr>
          <w:p w14:paraId="53D7386E" w14:textId="199A814E" w:rsidR="001215E5" w:rsidRPr="00F8522E" w:rsidRDefault="001215E5" w:rsidP="00CD45EA">
            <w:pPr>
              <w:jc w:val="center"/>
              <w:rPr>
                <w:bCs/>
              </w:rPr>
            </w:pPr>
            <w:r w:rsidRPr="00F8522E">
              <w:rPr>
                <w:bCs/>
              </w:rPr>
              <w:t>1/2</w:t>
            </w:r>
          </w:p>
        </w:tc>
        <w:tc>
          <w:tcPr>
            <w:tcW w:w="702" w:type="dxa"/>
            <w:tcBorders>
              <w:top w:val="single" w:sz="4" w:space="0" w:color="auto"/>
              <w:left w:val="single" w:sz="4" w:space="0" w:color="auto"/>
              <w:bottom w:val="single" w:sz="4" w:space="0" w:color="auto"/>
              <w:right w:val="single" w:sz="4" w:space="0" w:color="auto"/>
            </w:tcBorders>
            <w:vAlign w:val="center"/>
            <w:hideMark/>
          </w:tcPr>
          <w:p w14:paraId="029CBB24" w14:textId="1C358C2F" w:rsidR="001215E5" w:rsidRPr="00F8522E" w:rsidRDefault="001215E5" w:rsidP="00CD45EA">
            <w:pPr>
              <w:jc w:val="center"/>
              <w:rPr>
                <w:bCs/>
              </w:rPr>
            </w:pPr>
            <w:r w:rsidRPr="00F8522E">
              <w:rPr>
                <w:bCs/>
              </w:rPr>
              <w:t>1</w:t>
            </w:r>
          </w:p>
        </w:tc>
        <w:tc>
          <w:tcPr>
            <w:tcW w:w="716" w:type="dxa"/>
            <w:tcBorders>
              <w:top w:val="single" w:sz="4" w:space="0" w:color="auto"/>
              <w:left w:val="single" w:sz="4" w:space="0" w:color="auto"/>
              <w:bottom w:val="single" w:sz="4" w:space="0" w:color="auto"/>
              <w:right w:val="single" w:sz="4" w:space="0" w:color="auto"/>
            </w:tcBorders>
            <w:vAlign w:val="center"/>
            <w:hideMark/>
          </w:tcPr>
          <w:p w14:paraId="51C40C20" w14:textId="4D4FA1AB" w:rsidR="001215E5" w:rsidRPr="00F8522E" w:rsidRDefault="001215E5" w:rsidP="00CD45EA">
            <w:pPr>
              <w:jc w:val="center"/>
              <w:rPr>
                <w:bCs/>
              </w:rPr>
            </w:pPr>
            <w:r w:rsidRPr="00F8522E">
              <w:rPr>
                <w:bCs/>
              </w:rPr>
              <w:t>2</w:t>
            </w:r>
          </w:p>
        </w:tc>
        <w:tc>
          <w:tcPr>
            <w:tcW w:w="708" w:type="dxa"/>
            <w:tcBorders>
              <w:top w:val="single" w:sz="4" w:space="0" w:color="auto"/>
              <w:left w:val="single" w:sz="4" w:space="0" w:color="auto"/>
              <w:bottom w:val="single" w:sz="4" w:space="0" w:color="auto"/>
              <w:right w:val="single" w:sz="4" w:space="0" w:color="auto"/>
            </w:tcBorders>
            <w:vAlign w:val="center"/>
            <w:hideMark/>
          </w:tcPr>
          <w:p w14:paraId="6911FC5E" w14:textId="4AC34A32" w:rsidR="001215E5" w:rsidRPr="00F8522E" w:rsidRDefault="001215E5" w:rsidP="00CD45EA">
            <w:pPr>
              <w:jc w:val="center"/>
              <w:rPr>
                <w:bCs/>
              </w:rPr>
            </w:pPr>
            <w:r w:rsidRPr="00F8522E">
              <w:rPr>
                <w:bCs/>
              </w:rPr>
              <w:t>4</w:t>
            </w:r>
          </w:p>
        </w:tc>
        <w:tc>
          <w:tcPr>
            <w:tcW w:w="709" w:type="dxa"/>
            <w:tcBorders>
              <w:top w:val="single" w:sz="4" w:space="0" w:color="auto"/>
              <w:left w:val="single" w:sz="4" w:space="0" w:color="auto"/>
              <w:bottom w:val="single" w:sz="4" w:space="0" w:color="auto"/>
              <w:right w:val="single" w:sz="4" w:space="0" w:color="auto"/>
            </w:tcBorders>
            <w:vAlign w:val="center"/>
            <w:hideMark/>
          </w:tcPr>
          <w:p w14:paraId="720BA3B2" w14:textId="41022B9F" w:rsidR="001215E5" w:rsidRPr="00F8522E" w:rsidRDefault="001215E5" w:rsidP="00CD45EA">
            <w:pPr>
              <w:jc w:val="center"/>
              <w:rPr>
                <w:bCs/>
              </w:rPr>
            </w:pPr>
            <w:r w:rsidRPr="00F8522E">
              <w:rPr>
                <w:bCs/>
              </w:rPr>
              <w:t>8</w:t>
            </w:r>
          </w:p>
        </w:tc>
        <w:tc>
          <w:tcPr>
            <w:tcW w:w="709" w:type="dxa"/>
            <w:tcBorders>
              <w:top w:val="single" w:sz="4" w:space="0" w:color="auto"/>
              <w:left w:val="single" w:sz="4" w:space="0" w:color="auto"/>
              <w:bottom w:val="single" w:sz="4" w:space="0" w:color="auto"/>
              <w:right w:val="single" w:sz="4" w:space="0" w:color="auto"/>
            </w:tcBorders>
            <w:vAlign w:val="center"/>
            <w:hideMark/>
          </w:tcPr>
          <w:p w14:paraId="4393E60A" w14:textId="0B5039DF" w:rsidR="001215E5" w:rsidRPr="00F8522E" w:rsidRDefault="001215E5" w:rsidP="00CD45EA">
            <w:pPr>
              <w:jc w:val="center"/>
              <w:rPr>
                <w:bCs/>
              </w:rPr>
            </w:pPr>
            <w:r w:rsidRPr="00F8522E">
              <w:rPr>
                <w:bCs/>
              </w:rPr>
              <w:t>16</w:t>
            </w:r>
          </w:p>
        </w:tc>
        <w:tc>
          <w:tcPr>
            <w:tcW w:w="709" w:type="dxa"/>
            <w:tcBorders>
              <w:top w:val="single" w:sz="4" w:space="0" w:color="auto"/>
              <w:left w:val="single" w:sz="4" w:space="0" w:color="auto"/>
              <w:bottom w:val="single" w:sz="4" w:space="0" w:color="auto"/>
              <w:right w:val="single" w:sz="4" w:space="0" w:color="auto"/>
            </w:tcBorders>
            <w:vAlign w:val="center"/>
            <w:hideMark/>
          </w:tcPr>
          <w:p w14:paraId="1BECE993" w14:textId="1FC8E1F3" w:rsidR="001215E5" w:rsidRPr="00F8522E" w:rsidRDefault="001215E5" w:rsidP="00CD45EA">
            <w:pPr>
              <w:jc w:val="center"/>
              <w:rPr>
                <w:bCs/>
              </w:rPr>
            </w:pPr>
            <w:r w:rsidRPr="00F8522E">
              <w:rPr>
                <w:bCs/>
              </w:rPr>
              <w:t>32</w:t>
            </w:r>
          </w:p>
        </w:tc>
      </w:tr>
    </w:tbl>
    <w:p w14:paraId="47B80EB7" w14:textId="31520A2D" w:rsidR="001215E5" w:rsidRDefault="001215E5" w:rsidP="00CA7357">
      <w:pPr>
        <w:jc w:val="both"/>
      </w:pPr>
      <w:r>
        <w:t xml:space="preserve">Direction index represents the direction of the MVD relative to the starting point. The direction index can represent of the four directions as shown </w:t>
      </w:r>
      <w:r w:rsidR="00184CE7">
        <w:t xml:space="preserve">in </w:t>
      </w:r>
      <w:r w:rsidR="00184CE7">
        <w:fldChar w:fldCharType="begin"/>
      </w:r>
      <w:r w:rsidR="00184CE7">
        <w:instrText xml:space="preserve"> REF _Ref533177526 \h </w:instrText>
      </w:r>
      <w:r w:rsidR="00184CE7">
        <w:fldChar w:fldCharType="separate"/>
      </w:r>
      <w:r w:rsidR="003A61E2" w:rsidRPr="00B76BD9">
        <w:rPr>
          <w:noProof/>
          <w:lang w:val="en-GB"/>
        </w:rPr>
        <w:t>Table </w:t>
      </w:r>
      <w:r w:rsidR="003A61E2">
        <w:rPr>
          <w:noProof/>
          <w:lang w:val="en-GB"/>
        </w:rPr>
        <w:t>3</w:t>
      </w:r>
      <w:r w:rsidR="003A61E2" w:rsidRPr="00B76BD9">
        <w:rPr>
          <w:noProof/>
          <w:lang w:val="en-GB"/>
        </w:rPr>
        <w:noBreakHyphen/>
      </w:r>
      <w:r w:rsidR="003A61E2">
        <w:rPr>
          <w:noProof/>
          <w:lang w:val="en-GB"/>
        </w:rPr>
        <w:t>7</w:t>
      </w:r>
      <w:r w:rsidR="00184CE7">
        <w:fldChar w:fldCharType="end"/>
      </w:r>
      <w:r>
        <w:t>.</w:t>
      </w:r>
      <w:r w:rsidR="00184CE7">
        <w:t xml:space="preserve"> It’s noted that the meaning of MVD sign could be variant according to the information of starting MV</w:t>
      </w:r>
      <w:r w:rsidR="009815D6">
        <w:t>s</w:t>
      </w:r>
      <w:r w:rsidR="00184CE7">
        <w:t xml:space="preserve">. </w:t>
      </w:r>
      <w:r w:rsidR="009815D6">
        <w:t xml:space="preserve">When the starting MVs is an un-prediction MV </w:t>
      </w:r>
      <w:r w:rsidR="009E6BF6">
        <w:t>or</w:t>
      </w:r>
      <w:r w:rsidR="009815D6">
        <w:t xml:space="preserve"> </w:t>
      </w:r>
      <w:r w:rsidR="009E6BF6">
        <w:t xml:space="preserve">bi-prediction </w:t>
      </w:r>
      <w:r w:rsidR="009815D6">
        <w:t>MV</w:t>
      </w:r>
      <w:r w:rsidR="009E6BF6">
        <w:t>s</w:t>
      </w:r>
      <w:r w:rsidR="009815D6">
        <w:t xml:space="preserve"> </w:t>
      </w:r>
      <w:r w:rsidR="005722B2">
        <w:t>with</w:t>
      </w:r>
      <w:r w:rsidR="009815D6">
        <w:t xml:space="preserve"> both lists point to the same side of the current picture (i.e. POCs of </w:t>
      </w:r>
      <w:r w:rsidR="00933926">
        <w:t>two references</w:t>
      </w:r>
      <w:r w:rsidR="009815D6">
        <w:t xml:space="preserve"> are both larger than the POC of the current picture, or are both smaller than the POC of the current picture</w:t>
      </w:r>
      <w:r w:rsidR="009E6BF6">
        <w:t>), t</w:t>
      </w:r>
      <w:r w:rsidR="009815D6">
        <w:t xml:space="preserve">he sign in </w:t>
      </w:r>
      <w:r w:rsidR="009815D6">
        <w:fldChar w:fldCharType="begin"/>
      </w:r>
      <w:r w:rsidR="009815D6">
        <w:instrText xml:space="preserve"> REF _Ref533177526 \h </w:instrText>
      </w:r>
      <w:r w:rsidR="009815D6">
        <w:fldChar w:fldCharType="separate"/>
      </w:r>
      <w:r w:rsidR="003A61E2" w:rsidRPr="00B76BD9">
        <w:rPr>
          <w:noProof/>
          <w:lang w:val="en-GB"/>
        </w:rPr>
        <w:t>Table </w:t>
      </w:r>
      <w:r w:rsidR="003A61E2">
        <w:rPr>
          <w:noProof/>
          <w:lang w:val="en-GB"/>
        </w:rPr>
        <w:t>3</w:t>
      </w:r>
      <w:r w:rsidR="003A61E2" w:rsidRPr="00B76BD9">
        <w:rPr>
          <w:noProof/>
          <w:lang w:val="en-GB"/>
        </w:rPr>
        <w:noBreakHyphen/>
      </w:r>
      <w:r w:rsidR="003A61E2">
        <w:rPr>
          <w:noProof/>
          <w:lang w:val="en-GB"/>
        </w:rPr>
        <w:t>7</w:t>
      </w:r>
      <w:r w:rsidR="009815D6">
        <w:fldChar w:fldCharType="end"/>
      </w:r>
      <w:r w:rsidR="009815D6">
        <w:t xml:space="preserve"> specifies the sign of MV</w:t>
      </w:r>
      <w:r w:rsidR="00933926">
        <w:t xml:space="preserve"> offset</w:t>
      </w:r>
      <w:r w:rsidR="009815D6">
        <w:t xml:space="preserve"> added to the starting MV.</w:t>
      </w:r>
      <w:r w:rsidR="009E6BF6">
        <w:t xml:space="preserve"> When </w:t>
      </w:r>
      <w:r w:rsidR="005722B2">
        <w:t xml:space="preserve">the starting MVs is bi-prediction MVs with the two MVs point to the different sides of the current picture (i.e. </w:t>
      </w:r>
      <w:r w:rsidR="00933926">
        <w:t>the POC</w:t>
      </w:r>
      <w:r w:rsidR="005722B2">
        <w:t xml:space="preserve"> </w:t>
      </w:r>
      <w:r w:rsidR="00933926">
        <w:t xml:space="preserve">of one reference is </w:t>
      </w:r>
      <w:r w:rsidR="005722B2">
        <w:t xml:space="preserve">larger than the POC of the current picture, </w:t>
      </w:r>
      <w:r w:rsidR="00933926">
        <w:t xml:space="preserve">and the POC of the other reference is </w:t>
      </w:r>
      <w:r w:rsidR="005722B2">
        <w:t>smaller than the POC of the current picture)</w:t>
      </w:r>
      <w:r w:rsidR="00933926">
        <w:t xml:space="preserve">, </w:t>
      </w:r>
      <w:r w:rsidR="004F235E">
        <w:t xml:space="preserve">and the difference of POC in list 0 is greater than the one in list 1, the sign in </w:t>
      </w:r>
      <w:r w:rsidR="004F235E">
        <w:fldChar w:fldCharType="begin"/>
      </w:r>
      <w:r w:rsidR="004F235E">
        <w:instrText xml:space="preserve"> REF _Ref533177526 \h </w:instrText>
      </w:r>
      <w:r w:rsidR="004F235E">
        <w:fldChar w:fldCharType="separate"/>
      </w:r>
      <w:r w:rsidR="003A61E2" w:rsidRPr="00B76BD9">
        <w:rPr>
          <w:noProof/>
          <w:lang w:val="en-GB"/>
        </w:rPr>
        <w:t>Table </w:t>
      </w:r>
      <w:r w:rsidR="003A61E2">
        <w:rPr>
          <w:noProof/>
          <w:lang w:val="en-GB"/>
        </w:rPr>
        <w:t>3</w:t>
      </w:r>
      <w:r w:rsidR="003A61E2" w:rsidRPr="00B76BD9">
        <w:rPr>
          <w:noProof/>
          <w:lang w:val="en-GB"/>
        </w:rPr>
        <w:noBreakHyphen/>
      </w:r>
      <w:r w:rsidR="003A61E2">
        <w:rPr>
          <w:noProof/>
          <w:lang w:val="en-GB"/>
        </w:rPr>
        <w:t>7</w:t>
      </w:r>
      <w:r w:rsidR="004F235E">
        <w:fldChar w:fldCharType="end"/>
      </w:r>
      <w:r w:rsidR="004F235E">
        <w:t xml:space="preserve"> specifies the sign of MV offset added to the list0 MV component of starting MV and the sign for the list1 MV has opposite value. Otherwise, if the difference of POC in list 1 is greater than list 0, the sign in </w:t>
      </w:r>
      <w:r w:rsidR="004F235E">
        <w:fldChar w:fldCharType="begin"/>
      </w:r>
      <w:r w:rsidR="004F235E">
        <w:instrText xml:space="preserve"> REF _Ref533177526 \h </w:instrText>
      </w:r>
      <w:r w:rsidR="004F235E">
        <w:fldChar w:fldCharType="separate"/>
      </w:r>
      <w:r w:rsidR="003A61E2" w:rsidRPr="00B76BD9">
        <w:rPr>
          <w:noProof/>
          <w:lang w:val="en-GB"/>
        </w:rPr>
        <w:t>Table </w:t>
      </w:r>
      <w:r w:rsidR="003A61E2">
        <w:rPr>
          <w:noProof/>
          <w:lang w:val="en-GB"/>
        </w:rPr>
        <w:t>3</w:t>
      </w:r>
      <w:r w:rsidR="003A61E2" w:rsidRPr="00B76BD9">
        <w:rPr>
          <w:noProof/>
          <w:lang w:val="en-GB"/>
        </w:rPr>
        <w:noBreakHyphen/>
      </w:r>
      <w:r w:rsidR="003A61E2">
        <w:rPr>
          <w:noProof/>
          <w:lang w:val="en-GB"/>
        </w:rPr>
        <w:t>7</w:t>
      </w:r>
      <w:r w:rsidR="004F235E">
        <w:fldChar w:fldCharType="end"/>
      </w:r>
      <w:r w:rsidR="004F235E">
        <w:t xml:space="preserve"> specifies the sign of MV offset added to the list1 MV component of starting MV and the sign for the list0 MV has opposite value.</w:t>
      </w:r>
    </w:p>
    <w:p w14:paraId="7336BD0F" w14:textId="77777777" w:rsidR="004F235E" w:rsidRDefault="004F235E" w:rsidP="004F235E">
      <w:pPr>
        <w:jc w:val="both"/>
      </w:pPr>
      <w:r>
        <w:t>The MVD is scaled according to the difference of POCs in each direction. If the differences of POCs in both lists are the same, no scaling is needed. Otherwise, if the difference of POC in list 0 is larger than the one of list 1, the MVD for list 1 is scaled, by defining the POC difference of L0 as td and POC difference of L1 as tb, described in Figure 23. If the POC difference of L1 is greater than L0, the MVD for list 0 is scaled in the same way. If the starting MV is uni-predicted, the MVD is added to the available MV.</w:t>
      </w:r>
    </w:p>
    <w:p w14:paraId="73327EC8" w14:textId="77777777" w:rsidR="004F235E" w:rsidRDefault="004F235E" w:rsidP="00CA7357">
      <w:pPr>
        <w:jc w:val="both"/>
      </w:pPr>
    </w:p>
    <w:p w14:paraId="039D7F67" w14:textId="335D1F10" w:rsidR="00055EB4" w:rsidRDefault="00055EB4" w:rsidP="00462864">
      <w:pPr>
        <w:pStyle w:val="Caption"/>
        <w:keepLines/>
        <w:spacing w:before="136"/>
      </w:pPr>
      <w:bookmarkStart w:id="212" w:name="_Ref533177526"/>
      <w:r w:rsidRPr="00B76BD9">
        <w:rPr>
          <w:noProof/>
          <w:lang w:val="en-GB"/>
        </w:rPr>
        <w:t>Table </w:t>
      </w:r>
      <w:r w:rsidRPr="00B76BD9">
        <w:rPr>
          <w:noProof/>
          <w:lang w:val="en-GB"/>
        </w:rPr>
        <w:fldChar w:fldCharType="begin"/>
      </w:r>
      <w:r w:rsidRPr="00B76BD9">
        <w:rPr>
          <w:noProof/>
          <w:lang w:val="en-GB"/>
        </w:rPr>
        <w:instrText xml:space="preserve"> STYLEREF 1 \s </w:instrText>
      </w:r>
      <w:r w:rsidRPr="00B76BD9">
        <w:rPr>
          <w:noProof/>
          <w:lang w:val="en-GB"/>
        </w:rPr>
        <w:fldChar w:fldCharType="separate"/>
      </w:r>
      <w:r w:rsidR="003A61E2">
        <w:rPr>
          <w:noProof/>
          <w:lang w:val="en-GB"/>
        </w:rPr>
        <w:t>3</w:t>
      </w:r>
      <w:r w:rsidRPr="00B76BD9">
        <w:rPr>
          <w:noProof/>
          <w:lang w:val="en-GB"/>
        </w:rPr>
        <w:fldChar w:fldCharType="end"/>
      </w:r>
      <w:r w:rsidRPr="00B76BD9">
        <w:rPr>
          <w:noProof/>
          <w:lang w:val="en-GB"/>
        </w:rPr>
        <w:noBreakHyphen/>
      </w:r>
      <w:r w:rsidRPr="00B76BD9">
        <w:rPr>
          <w:noProof/>
          <w:lang w:val="en-GB"/>
        </w:rPr>
        <w:fldChar w:fldCharType="begin"/>
      </w:r>
      <w:r w:rsidRPr="00B76BD9">
        <w:rPr>
          <w:noProof/>
          <w:lang w:val="en-GB"/>
        </w:rPr>
        <w:instrText xml:space="preserve"> SEQ Table \* ARABIC \s 1 </w:instrText>
      </w:r>
      <w:r w:rsidRPr="00B76BD9">
        <w:rPr>
          <w:noProof/>
          <w:lang w:val="en-GB"/>
        </w:rPr>
        <w:fldChar w:fldCharType="separate"/>
      </w:r>
      <w:r w:rsidR="003A61E2">
        <w:rPr>
          <w:noProof/>
          <w:lang w:val="en-GB"/>
        </w:rPr>
        <w:t>7</w:t>
      </w:r>
      <w:r w:rsidRPr="00B76BD9">
        <w:rPr>
          <w:noProof/>
          <w:lang w:val="en-GB"/>
        </w:rPr>
        <w:fldChar w:fldCharType="end"/>
      </w:r>
      <w:bookmarkEnd w:id="212"/>
      <w:r w:rsidRPr="00B76BD9">
        <w:rPr>
          <w:rFonts w:hint="eastAsia"/>
          <w:lang w:eastAsia="ko-KR"/>
        </w:rPr>
        <w:t xml:space="preserve"> </w:t>
      </w:r>
      <w:r w:rsidRPr="00617CB8">
        <w:rPr>
          <w:noProof/>
          <w:lang w:val="en-GB"/>
        </w:rPr>
        <w:t>–</w:t>
      </w:r>
      <w:r w:rsidR="00184CE7">
        <w:rPr>
          <w:noProof/>
          <w:lang w:val="en-GB"/>
        </w:rPr>
        <w:t xml:space="preserve"> Sign of MV offset specified by direction index</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0"/>
        <w:gridCol w:w="1766"/>
        <w:gridCol w:w="1767"/>
        <w:gridCol w:w="1766"/>
        <w:gridCol w:w="1767"/>
      </w:tblGrid>
      <w:tr w:rsidR="00055EB4" w14:paraId="40E2A729" w14:textId="77777777" w:rsidTr="002049F2">
        <w:trPr>
          <w:trHeight w:val="55"/>
          <w:jc w:val="center"/>
        </w:trPr>
        <w:tc>
          <w:tcPr>
            <w:tcW w:w="1960" w:type="dxa"/>
            <w:tcBorders>
              <w:top w:val="single" w:sz="4" w:space="0" w:color="auto"/>
              <w:left w:val="single" w:sz="4" w:space="0" w:color="auto"/>
              <w:bottom w:val="single" w:sz="4" w:space="0" w:color="auto"/>
              <w:right w:val="single" w:sz="4" w:space="0" w:color="auto"/>
            </w:tcBorders>
            <w:vAlign w:val="center"/>
            <w:hideMark/>
          </w:tcPr>
          <w:p w14:paraId="4C2D46F1" w14:textId="77777777" w:rsidR="00055EB4" w:rsidRPr="002049F2" w:rsidRDefault="00055EB4" w:rsidP="002049F2">
            <w:pPr>
              <w:keepNext/>
              <w:keepLines/>
              <w:jc w:val="center"/>
            </w:pPr>
            <w:r w:rsidRPr="002049F2">
              <w:t>Direction IDX</w:t>
            </w:r>
          </w:p>
        </w:tc>
        <w:tc>
          <w:tcPr>
            <w:tcW w:w="1766" w:type="dxa"/>
            <w:tcBorders>
              <w:top w:val="single" w:sz="4" w:space="0" w:color="auto"/>
              <w:left w:val="single" w:sz="4" w:space="0" w:color="auto"/>
              <w:bottom w:val="single" w:sz="4" w:space="0" w:color="auto"/>
              <w:right w:val="single" w:sz="4" w:space="0" w:color="auto"/>
            </w:tcBorders>
            <w:vAlign w:val="center"/>
            <w:hideMark/>
          </w:tcPr>
          <w:p w14:paraId="0007720F" w14:textId="77777777" w:rsidR="00055EB4" w:rsidRPr="00F8522E" w:rsidRDefault="00055EB4" w:rsidP="002049F2">
            <w:pPr>
              <w:keepNext/>
              <w:keepLines/>
              <w:jc w:val="center"/>
              <w:rPr>
                <w:bCs/>
              </w:rPr>
            </w:pPr>
            <w:r w:rsidRPr="00F8522E">
              <w:rPr>
                <w:bCs/>
              </w:rPr>
              <w:t>00</w:t>
            </w:r>
          </w:p>
        </w:tc>
        <w:tc>
          <w:tcPr>
            <w:tcW w:w="1767" w:type="dxa"/>
            <w:tcBorders>
              <w:top w:val="single" w:sz="4" w:space="0" w:color="auto"/>
              <w:left w:val="single" w:sz="4" w:space="0" w:color="auto"/>
              <w:bottom w:val="single" w:sz="4" w:space="0" w:color="auto"/>
              <w:right w:val="single" w:sz="4" w:space="0" w:color="auto"/>
            </w:tcBorders>
            <w:vAlign w:val="center"/>
            <w:hideMark/>
          </w:tcPr>
          <w:p w14:paraId="38AF4925" w14:textId="77777777" w:rsidR="00055EB4" w:rsidRPr="00F8522E" w:rsidRDefault="00055EB4" w:rsidP="002049F2">
            <w:pPr>
              <w:keepNext/>
              <w:keepLines/>
              <w:jc w:val="center"/>
              <w:rPr>
                <w:bCs/>
              </w:rPr>
            </w:pPr>
            <w:r w:rsidRPr="00F8522E">
              <w:rPr>
                <w:bCs/>
              </w:rPr>
              <w:t>01</w:t>
            </w:r>
          </w:p>
        </w:tc>
        <w:tc>
          <w:tcPr>
            <w:tcW w:w="1766" w:type="dxa"/>
            <w:tcBorders>
              <w:top w:val="single" w:sz="4" w:space="0" w:color="auto"/>
              <w:left w:val="single" w:sz="4" w:space="0" w:color="auto"/>
              <w:bottom w:val="single" w:sz="4" w:space="0" w:color="auto"/>
              <w:right w:val="single" w:sz="4" w:space="0" w:color="auto"/>
            </w:tcBorders>
            <w:vAlign w:val="center"/>
            <w:hideMark/>
          </w:tcPr>
          <w:p w14:paraId="3795E3EA" w14:textId="77777777" w:rsidR="00055EB4" w:rsidRPr="00F8522E" w:rsidRDefault="00055EB4" w:rsidP="002049F2">
            <w:pPr>
              <w:keepNext/>
              <w:keepLines/>
              <w:jc w:val="center"/>
              <w:rPr>
                <w:bCs/>
              </w:rPr>
            </w:pPr>
            <w:r w:rsidRPr="00F8522E">
              <w:rPr>
                <w:bCs/>
              </w:rPr>
              <w:t>10</w:t>
            </w:r>
          </w:p>
        </w:tc>
        <w:tc>
          <w:tcPr>
            <w:tcW w:w="1767" w:type="dxa"/>
            <w:tcBorders>
              <w:top w:val="single" w:sz="4" w:space="0" w:color="auto"/>
              <w:left w:val="single" w:sz="4" w:space="0" w:color="auto"/>
              <w:bottom w:val="single" w:sz="4" w:space="0" w:color="auto"/>
              <w:right w:val="single" w:sz="4" w:space="0" w:color="auto"/>
            </w:tcBorders>
            <w:vAlign w:val="center"/>
            <w:hideMark/>
          </w:tcPr>
          <w:p w14:paraId="0C555676" w14:textId="77777777" w:rsidR="00055EB4" w:rsidRPr="00F8522E" w:rsidRDefault="00055EB4" w:rsidP="002049F2">
            <w:pPr>
              <w:keepNext/>
              <w:keepLines/>
              <w:jc w:val="center"/>
              <w:rPr>
                <w:bCs/>
              </w:rPr>
            </w:pPr>
            <w:r w:rsidRPr="00F8522E">
              <w:rPr>
                <w:bCs/>
              </w:rPr>
              <w:t>11</w:t>
            </w:r>
          </w:p>
        </w:tc>
      </w:tr>
      <w:tr w:rsidR="00055EB4" w14:paraId="52547EE5" w14:textId="77777777" w:rsidTr="002049F2">
        <w:trPr>
          <w:trHeight w:val="289"/>
          <w:jc w:val="center"/>
        </w:trPr>
        <w:tc>
          <w:tcPr>
            <w:tcW w:w="1960" w:type="dxa"/>
            <w:tcBorders>
              <w:top w:val="single" w:sz="4" w:space="0" w:color="auto"/>
              <w:left w:val="single" w:sz="4" w:space="0" w:color="auto"/>
              <w:bottom w:val="single" w:sz="4" w:space="0" w:color="auto"/>
              <w:right w:val="single" w:sz="4" w:space="0" w:color="auto"/>
            </w:tcBorders>
            <w:vAlign w:val="center"/>
            <w:hideMark/>
          </w:tcPr>
          <w:p w14:paraId="5233B5DF" w14:textId="77777777" w:rsidR="00055EB4" w:rsidRPr="002049F2" w:rsidRDefault="00055EB4" w:rsidP="002049F2">
            <w:pPr>
              <w:keepNext/>
              <w:keepLines/>
              <w:jc w:val="center"/>
            </w:pPr>
            <w:r w:rsidRPr="002049F2">
              <w:t>x-axis</w:t>
            </w:r>
          </w:p>
        </w:tc>
        <w:tc>
          <w:tcPr>
            <w:tcW w:w="1766" w:type="dxa"/>
            <w:tcBorders>
              <w:top w:val="single" w:sz="4" w:space="0" w:color="auto"/>
              <w:left w:val="single" w:sz="4" w:space="0" w:color="auto"/>
              <w:bottom w:val="single" w:sz="4" w:space="0" w:color="auto"/>
              <w:right w:val="single" w:sz="4" w:space="0" w:color="auto"/>
            </w:tcBorders>
            <w:vAlign w:val="center"/>
            <w:hideMark/>
          </w:tcPr>
          <w:p w14:paraId="24D50E05" w14:textId="77777777" w:rsidR="00055EB4" w:rsidRPr="00F8522E" w:rsidRDefault="00055EB4" w:rsidP="002049F2">
            <w:pPr>
              <w:keepNext/>
              <w:keepLines/>
              <w:jc w:val="center"/>
              <w:rPr>
                <w:bCs/>
              </w:rPr>
            </w:pPr>
            <w:r w:rsidRPr="00F8522E">
              <w:rPr>
                <w:bCs/>
              </w:rPr>
              <w:t>+</w:t>
            </w:r>
          </w:p>
        </w:tc>
        <w:tc>
          <w:tcPr>
            <w:tcW w:w="1767" w:type="dxa"/>
            <w:tcBorders>
              <w:top w:val="single" w:sz="4" w:space="0" w:color="auto"/>
              <w:left w:val="single" w:sz="4" w:space="0" w:color="auto"/>
              <w:bottom w:val="single" w:sz="4" w:space="0" w:color="auto"/>
              <w:right w:val="single" w:sz="4" w:space="0" w:color="auto"/>
            </w:tcBorders>
            <w:vAlign w:val="center"/>
            <w:hideMark/>
          </w:tcPr>
          <w:p w14:paraId="1C879FC6" w14:textId="1D3E6624" w:rsidR="00055EB4" w:rsidRPr="00F8522E" w:rsidRDefault="001303C4" w:rsidP="002049F2">
            <w:pPr>
              <w:keepNext/>
              <w:keepLines/>
              <w:jc w:val="center"/>
              <w:rPr>
                <w:bCs/>
              </w:rPr>
            </w:pPr>
            <w:r w:rsidRPr="00F8522E">
              <w:rPr>
                <w:bCs/>
                <w:color w:val="000000"/>
              </w:rPr>
              <w:t>−</w:t>
            </w:r>
          </w:p>
        </w:tc>
        <w:tc>
          <w:tcPr>
            <w:tcW w:w="1766" w:type="dxa"/>
            <w:tcBorders>
              <w:top w:val="single" w:sz="4" w:space="0" w:color="auto"/>
              <w:left w:val="single" w:sz="4" w:space="0" w:color="auto"/>
              <w:bottom w:val="single" w:sz="4" w:space="0" w:color="auto"/>
              <w:right w:val="single" w:sz="4" w:space="0" w:color="auto"/>
            </w:tcBorders>
            <w:vAlign w:val="center"/>
            <w:hideMark/>
          </w:tcPr>
          <w:p w14:paraId="1A092D1F" w14:textId="77777777" w:rsidR="00055EB4" w:rsidRPr="00F8522E" w:rsidRDefault="00055EB4" w:rsidP="002049F2">
            <w:pPr>
              <w:keepNext/>
              <w:keepLines/>
              <w:jc w:val="center"/>
              <w:rPr>
                <w:bCs/>
              </w:rPr>
            </w:pPr>
            <w:r w:rsidRPr="00F8522E">
              <w:rPr>
                <w:bCs/>
              </w:rPr>
              <w:t>N/A</w:t>
            </w:r>
          </w:p>
        </w:tc>
        <w:tc>
          <w:tcPr>
            <w:tcW w:w="1767" w:type="dxa"/>
            <w:tcBorders>
              <w:top w:val="single" w:sz="4" w:space="0" w:color="auto"/>
              <w:left w:val="single" w:sz="4" w:space="0" w:color="auto"/>
              <w:bottom w:val="single" w:sz="4" w:space="0" w:color="auto"/>
              <w:right w:val="single" w:sz="4" w:space="0" w:color="auto"/>
            </w:tcBorders>
            <w:vAlign w:val="center"/>
            <w:hideMark/>
          </w:tcPr>
          <w:p w14:paraId="6D14CEF5" w14:textId="77777777" w:rsidR="00055EB4" w:rsidRPr="00F8522E" w:rsidRDefault="00055EB4" w:rsidP="002049F2">
            <w:pPr>
              <w:keepNext/>
              <w:keepLines/>
              <w:jc w:val="center"/>
              <w:rPr>
                <w:bCs/>
              </w:rPr>
            </w:pPr>
            <w:r w:rsidRPr="00F8522E">
              <w:rPr>
                <w:bCs/>
              </w:rPr>
              <w:t>N/A</w:t>
            </w:r>
          </w:p>
        </w:tc>
      </w:tr>
      <w:tr w:rsidR="00055EB4" w14:paraId="2CDD84EC" w14:textId="77777777" w:rsidTr="002049F2">
        <w:trPr>
          <w:trHeight w:val="304"/>
          <w:jc w:val="center"/>
        </w:trPr>
        <w:tc>
          <w:tcPr>
            <w:tcW w:w="1960" w:type="dxa"/>
            <w:tcBorders>
              <w:top w:val="single" w:sz="4" w:space="0" w:color="auto"/>
              <w:left w:val="single" w:sz="4" w:space="0" w:color="auto"/>
              <w:bottom w:val="single" w:sz="4" w:space="0" w:color="auto"/>
              <w:right w:val="single" w:sz="4" w:space="0" w:color="auto"/>
            </w:tcBorders>
            <w:vAlign w:val="center"/>
            <w:hideMark/>
          </w:tcPr>
          <w:p w14:paraId="0E94F4A1" w14:textId="77777777" w:rsidR="00055EB4" w:rsidRPr="002049F2" w:rsidRDefault="00055EB4" w:rsidP="002049F2">
            <w:pPr>
              <w:keepNext/>
              <w:keepLines/>
              <w:jc w:val="center"/>
            </w:pPr>
            <w:r w:rsidRPr="002049F2">
              <w:t>y-axis</w:t>
            </w:r>
          </w:p>
        </w:tc>
        <w:tc>
          <w:tcPr>
            <w:tcW w:w="1766" w:type="dxa"/>
            <w:tcBorders>
              <w:top w:val="single" w:sz="4" w:space="0" w:color="auto"/>
              <w:left w:val="single" w:sz="4" w:space="0" w:color="auto"/>
              <w:bottom w:val="single" w:sz="4" w:space="0" w:color="auto"/>
              <w:right w:val="single" w:sz="4" w:space="0" w:color="auto"/>
            </w:tcBorders>
            <w:vAlign w:val="center"/>
            <w:hideMark/>
          </w:tcPr>
          <w:p w14:paraId="03798B60" w14:textId="77777777" w:rsidR="00055EB4" w:rsidRPr="00F8522E" w:rsidRDefault="00055EB4" w:rsidP="002049F2">
            <w:pPr>
              <w:keepNext/>
              <w:keepLines/>
              <w:jc w:val="center"/>
              <w:rPr>
                <w:bCs/>
              </w:rPr>
            </w:pPr>
            <w:r w:rsidRPr="00F8522E">
              <w:rPr>
                <w:bCs/>
              </w:rPr>
              <w:t>N/A</w:t>
            </w:r>
          </w:p>
        </w:tc>
        <w:tc>
          <w:tcPr>
            <w:tcW w:w="1767" w:type="dxa"/>
            <w:tcBorders>
              <w:top w:val="single" w:sz="4" w:space="0" w:color="auto"/>
              <w:left w:val="single" w:sz="4" w:space="0" w:color="auto"/>
              <w:bottom w:val="single" w:sz="4" w:space="0" w:color="auto"/>
              <w:right w:val="single" w:sz="4" w:space="0" w:color="auto"/>
            </w:tcBorders>
            <w:vAlign w:val="center"/>
            <w:hideMark/>
          </w:tcPr>
          <w:p w14:paraId="68E48EE8" w14:textId="77777777" w:rsidR="00055EB4" w:rsidRPr="00F8522E" w:rsidRDefault="00055EB4" w:rsidP="002049F2">
            <w:pPr>
              <w:keepNext/>
              <w:keepLines/>
              <w:jc w:val="center"/>
              <w:rPr>
                <w:bCs/>
              </w:rPr>
            </w:pPr>
            <w:r w:rsidRPr="00F8522E">
              <w:rPr>
                <w:bCs/>
              </w:rPr>
              <w:t>N/A</w:t>
            </w:r>
          </w:p>
        </w:tc>
        <w:tc>
          <w:tcPr>
            <w:tcW w:w="1766" w:type="dxa"/>
            <w:tcBorders>
              <w:top w:val="single" w:sz="4" w:space="0" w:color="auto"/>
              <w:left w:val="single" w:sz="4" w:space="0" w:color="auto"/>
              <w:bottom w:val="single" w:sz="4" w:space="0" w:color="auto"/>
              <w:right w:val="single" w:sz="4" w:space="0" w:color="auto"/>
            </w:tcBorders>
            <w:vAlign w:val="center"/>
            <w:hideMark/>
          </w:tcPr>
          <w:p w14:paraId="234B3A7E" w14:textId="77777777" w:rsidR="00055EB4" w:rsidRPr="00F8522E" w:rsidRDefault="00055EB4" w:rsidP="002049F2">
            <w:pPr>
              <w:keepNext/>
              <w:keepLines/>
              <w:jc w:val="center"/>
              <w:rPr>
                <w:bCs/>
              </w:rPr>
            </w:pPr>
            <w:r w:rsidRPr="00F8522E">
              <w:rPr>
                <w:bCs/>
              </w:rPr>
              <w:t>+</w:t>
            </w:r>
          </w:p>
        </w:tc>
        <w:tc>
          <w:tcPr>
            <w:tcW w:w="1767" w:type="dxa"/>
            <w:tcBorders>
              <w:top w:val="single" w:sz="4" w:space="0" w:color="auto"/>
              <w:left w:val="single" w:sz="4" w:space="0" w:color="auto"/>
              <w:bottom w:val="single" w:sz="4" w:space="0" w:color="auto"/>
              <w:right w:val="single" w:sz="4" w:space="0" w:color="auto"/>
            </w:tcBorders>
            <w:vAlign w:val="center"/>
            <w:hideMark/>
          </w:tcPr>
          <w:p w14:paraId="180FAFF2" w14:textId="7DE146EB" w:rsidR="00055EB4" w:rsidRPr="00F8522E" w:rsidRDefault="001303C4" w:rsidP="002049F2">
            <w:pPr>
              <w:keepNext/>
              <w:keepLines/>
              <w:jc w:val="center"/>
              <w:rPr>
                <w:bCs/>
              </w:rPr>
            </w:pPr>
            <w:r w:rsidRPr="00F8522E">
              <w:rPr>
                <w:bCs/>
                <w:color w:val="000000"/>
              </w:rPr>
              <w:t>−</w:t>
            </w:r>
          </w:p>
        </w:tc>
      </w:tr>
    </w:tbl>
    <w:p w14:paraId="518CA796" w14:textId="3ED7F9BD" w:rsidR="001215E5" w:rsidRDefault="001215E5" w:rsidP="00CA7357">
      <w:pPr>
        <w:rPr>
          <w:rFonts w:eastAsiaTheme="minorEastAsia"/>
          <w:szCs w:val="22"/>
          <w:lang w:val="en-CA" w:eastAsia="ko-KR"/>
        </w:rPr>
      </w:pPr>
    </w:p>
    <w:p w14:paraId="7E948E77" w14:textId="3C536D90" w:rsidR="009B1234" w:rsidRPr="009B1234" w:rsidRDefault="009B1234" w:rsidP="00CD45EA">
      <w:pPr>
        <w:pStyle w:val="Heading3"/>
        <w:spacing w:before="136"/>
        <w:rPr>
          <w:lang w:val="en-CA"/>
        </w:rPr>
      </w:pPr>
      <w:bookmarkStart w:id="213" w:name="_Toc58175120"/>
      <w:r>
        <w:rPr>
          <w:lang w:val="en-CA"/>
        </w:rPr>
        <w:lastRenderedPageBreak/>
        <w:t>S</w:t>
      </w:r>
      <w:r w:rsidRPr="009B1234">
        <w:rPr>
          <w:lang w:val="en-CA"/>
        </w:rPr>
        <w:t>ymmetric MVD</w:t>
      </w:r>
      <w:r>
        <w:rPr>
          <w:lang w:val="en-CA"/>
        </w:rPr>
        <w:t xml:space="preserve"> coding</w:t>
      </w:r>
      <w:bookmarkEnd w:id="213"/>
    </w:p>
    <w:p w14:paraId="0563FCE8" w14:textId="69A23502" w:rsidR="00FB37A0" w:rsidRPr="004C1F81" w:rsidRDefault="005438CD" w:rsidP="00CA7357">
      <w:pPr>
        <w:jc w:val="both"/>
        <w:rPr>
          <w:szCs w:val="22"/>
          <w:lang w:val="en-CA"/>
        </w:rPr>
      </w:pPr>
      <w:r w:rsidRPr="00AF45EC">
        <w:rPr>
          <w:szCs w:val="22"/>
          <w:lang w:val="en-CA"/>
        </w:rPr>
        <w:t xml:space="preserve">In </w:t>
      </w:r>
      <w:r w:rsidR="00C428CE">
        <w:rPr>
          <w:szCs w:val="22"/>
          <w:lang w:val="en-CA"/>
        </w:rPr>
        <w:t>VVC</w:t>
      </w:r>
      <w:r w:rsidRPr="00AF45EC">
        <w:rPr>
          <w:szCs w:val="22"/>
          <w:lang w:val="en-CA"/>
        </w:rPr>
        <w:t>, besides the normal unidirectional prediction and bi-directional prediction mode MVD signalling, symmetric MVD mode for bi-predictional MVD signalling is applied. In</w:t>
      </w:r>
      <w:r w:rsidR="00FB37A0" w:rsidRPr="00FF4A4A">
        <w:rPr>
          <w:szCs w:val="22"/>
          <w:lang w:val="en-CA"/>
        </w:rPr>
        <w:t xml:space="preserve"> the symmetric MVD mode, motion information including reference picture indices of both list-0 and list-1 and MVD of list-1 are not signaled but derived.</w:t>
      </w:r>
      <w:r w:rsidR="00FB1201" w:rsidRPr="002D52B9">
        <w:rPr>
          <w:szCs w:val="22"/>
          <w:lang w:val="en-CA"/>
        </w:rPr>
        <w:t xml:space="preserve"> </w:t>
      </w:r>
    </w:p>
    <w:p w14:paraId="67EA106B" w14:textId="5F97D948" w:rsidR="00FB37A0" w:rsidRPr="005F7114" w:rsidRDefault="00FB37A0" w:rsidP="00CA7357">
      <w:pPr>
        <w:jc w:val="both"/>
        <w:rPr>
          <w:szCs w:val="22"/>
          <w:lang w:eastAsia="de-DE"/>
        </w:rPr>
      </w:pPr>
      <w:r w:rsidRPr="00EA46E8">
        <w:rPr>
          <w:szCs w:val="22"/>
          <w:lang w:val="en-CA"/>
        </w:rPr>
        <w:t xml:space="preserve">The decoding process of the symmetric MVD mode </w:t>
      </w:r>
      <w:r w:rsidRPr="00D97438">
        <w:rPr>
          <w:szCs w:val="22"/>
          <w:lang w:val="en-CA"/>
        </w:rPr>
        <w:t xml:space="preserve">is </w:t>
      </w:r>
      <w:r w:rsidR="0092381D" w:rsidRPr="00686876">
        <w:rPr>
          <w:szCs w:val="22"/>
          <w:lang w:val="en-CA"/>
        </w:rPr>
        <w:t>as follows</w:t>
      </w:r>
      <w:r w:rsidRPr="001B4D1A">
        <w:rPr>
          <w:szCs w:val="22"/>
          <w:lang w:val="en-CA"/>
        </w:rPr>
        <w:t>:</w:t>
      </w:r>
    </w:p>
    <w:p w14:paraId="1984C54C" w14:textId="06EED801" w:rsidR="00FB37A0" w:rsidRPr="00263A29" w:rsidRDefault="00E3627E" w:rsidP="000613EB">
      <w:pPr>
        <w:pStyle w:val="ListParagraph"/>
        <w:numPr>
          <w:ilvl w:val="0"/>
          <w:numId w:val="42"/>
        </w:numPr>
        <w:spacing w:before="136"/>
        <w:rPr>
          <w:sz w:val="22"/>
          <w:szCs w:val="22"/>
          <w:lang w:eastAsia="de-DE"/>
        </w:rPr>
      </w:pPr>
      <w:r w:rsidRPr="00263A29">
        <w:rPr>
          <w:sz w:val="22"/>
          <w:szCs w:val="22"/>
          <w:lang w:eastAsia="de-DE"/>
        </w:rPr>
        <w:t>At</w:t>
      </w:r>
      <w:r w:rsidR="00FB37A0" w:rsidRPr="00263A29">
        <w:rPr>
          <w:sz w:val="22"/>
          <w:szCs w:val="22"/>
          <w:lang w:eastAsia="de-DE"/>
        </w:rPr>
        <w:t xml:space="preserve"> slice level, variables BiDirPredFlag, RefIdxSymL0 and RefIdxSymL1 are derived as follows:</w:t>
      </w:r>
    </w:p>
    <w:p w14:paraId="1591A1B8" w14:textId="77777777" w:rsidR="00FB37A0" w:rsidRPr="00AF45EC" w:rsidRDefault="00FB37A0" w:rsidP="000613EB">
      <w:pPr>
        <w:numPr>
          <w:ilvl w:val="0"/>
          <w:numId w:val="41"/>
        </w:numPr>
        <w:tabs>
          <w:tab w:val="clear" w:pos="360"/>
          <w:tab w:val="clear" w:pos="720"/>
          <w:tab w:val="clear" w:pos="1080"/>
          <w:tab w:val="clear" w:pos="1440"/>
          <w:tab w:val="left" w:pos="794"/>
          <w:tab w:val="left" w:pos="1191"/>
          <w:tab w:val="left" w:pos="1588"/>
          <w:tab w:val="left" w:pos="1985"/>
        </w:tabs>
        <w:jc w:val="both"/>
        <w:rPr>
          <w:noProof/>
          <w:szCs w:val="22"/>
        </w:rPr>
      </w:pPr>
      <w:r w:rsidRPr="00AF45EC">
        <w:rPr>
          <w:noProof/>
          <w:szCs w:val="22"/>
        </w:rPr>
        <w:t xml:space="preserve">If mvd_l1_zero_flag is 1, </w:t>
      </w:r>
      <w:r w:rsidRPr="00AF45EC">
        <w:rPr>
          <w:noProof/>
          <w:szCs w:val="22"/>
          <w:lang w:eastAsia="zh-CN"/>
        </w:rPr>
        <w:t>BiDirPredFlag is set equal to 0.</w:t>
      </w:r>
    </w:p>
    <w:p w14:paraId="0EF5D0A9" w14:textId="3ACFFF00" w:rsidR="00FB37A0" w:rsidRPr="004C1F81" w:rsidRDefault="00FB37A0" w:rsidP="000613EB">
      <w:pPr>
        <w:numPr>
          <w:ilvl w:val="0"/>
          <w:numId w:val="41"/>
        </w:numPr>
        <w:tabs>
          <w:tab w:val="clear" w:pos="360"/>
          <w:tab w:val="clear" w:pos="720"/>
          <w:tab w:val="clear" w:pos="1080"/>
          <w:tab w:val="clear" w:pos="1440"/>
          <w:tab w:val="left" w:pos="794"/>
          <w:tab w:val="left" w:pos="1191"/>
          <w:tab w:val="left" w:pos="1588"/>
          <w:tab w:val="left" w:pos="1985"/>
        </w:tabs>
        <w:jc w:val="both"/>
        <w:rPr>
          <w:noProof/>
          <w:szCs w:val="22"/>
        </w:rPr>
      </w:pPr>
      <w:r w:rsidRPr="00FF4A4A">
        <w:rPr>
          <w:noProof/>
          <w:szCs w:val="22"/>
        </w:rPr>
        <w:t>Otherwise, if the near</w:t>
      </w:r>
      <w:r w:rsidR="00FD78BC">
        <w:rPr>
          <w:noProof/>
          <w:szCs w:val="22"/>
        </w:rPr>
        <w:t>e</w:t>
      </w:r>
      <w:r w:rsidRPr="00FF4A4A">
        <w:rPr>
          <w:noProof/>
          <w:szCs w:val="22"/>
        </w:rPr>
        <w:t>st reference picture in list-0 and the near</w:t>
      </w:r>
      <w:r w:rsidR="00FD78BC">
        <w:rPr>
          <w:noProof/>
          <w:szCs w:val="22"/>
        </w:rPr>
        <w:t>e</w:t>
      </w:r>
      <w:r w:rsidRPr="00FF4A4A">
        <w:rPr>
          <w:noProof/>
          <w:szCs w:val="22"/>
        </w:rPr>
        <w:t xml:space="preserve">st reference picture in list-1 form a forward and backward pair of reference pictures or a backward and forward pair of reference pictures, </w:t>
      </w:r>
      <w:r w:rsidRPr="002D52B9">
        <w:rPr>
          <w:szCs w:val="22"/>
          <w:lang w:eastAsia="de-DE"/>
        </w:rPr>
        <w:t>BiDirPredFlag is set to 1</w:t>
      </w:r>
      <w:r w:rsidR="00FB09E5">
        <w:rPr>
          <w:szCs w:val="22"/>
          <w:lang w:eastAsia="de-DE"/>
        </w:rPr>
        <w:t xml:space="preserve">, and </w:t>
      </w:r>
      <w:r w:rsidR="00CB20FA">
        <w:rPr>
          <w:szCs w:val="22"/>
          <w:lang w:eastAsia="de-DE"/>
        </w:rPr>
        <w:t>both list-0 and list-1 reference pictures are short-term reference pictures</w:t>
      </w:r>
      <w:r w:rsidRPr="002D52B9">
        <w:rPr>
          <w:szCs w:val="22"/>
          <w:lang w:eastAsia="de-DE"/>
        </w:rPr>
        <w:t>. Otherwise BiDirPredFlag is set to 0.</w:t>
      </w:r>
      <w:r w:rsidRPr="004C1F81">
        <w:rPr>
          <w:noProof/>
          <w:szCs w:val="22"/>
        </w:rPr>
        <w:t xml:space="preserve"> </w:t>
      </w:r>
    </w:p>
    <w:p w14:paraId="07529B72" w14:textId="18BBB3AE" w:rsidR="00FB37A0" w:rsidRPr="00263A29" w:rsidRDefault="00E3627E" w:rsidP="000613EB">
      <w:pPr>
        <w:pStyle w:val="ListParagraph"/>
        <w:numPr>
          <w:ilvl w:val="0"/>
          <w:numId w:val="42"/>
        </w:numPr>
        <w:spacing w:before="136"/>
        <w:rPr>
          <w:sz w:val="22"/>
          <w:szCs w:val="22"/>
          <w:lang w:eastAsia="de-DE"/>
        </w:rPr>
      </w:pPr>
      <w:r w:rsidRPr="00263A29">
        <w:rPr>
          <w:sz w:val="22"/>
          <w:szCs w:val="22"/>
          <w:lang w:eastAsia="de-DE"/>
        </w:rPr>
        <w:t>At</w:t>
      </w:r>
      <w:r w:rsidR="00FB37A0" w:rsidRPr="00263A29">
        <w:rPr>
          <w:sz w:val="22"/>
          <w:szCs w:val="22"/>
          <w:lang w:eastAsia="de-DE"/>
        </w:rPr>
        <w:t xml:space="preserve"> CU level, a symmetrical mode flag indicating whether symmetrical mode is used or not is explicitly signaled if the CU is bi-prediction coded and BiDirPredFlag is equal to 1. </w:t>
      </w:r>
    </w:p>
    <w:p w14:paraId="072212CC" w14:textId="466AAF64" w:rsidR="00FB37A0" w:rsidRPr="00AF45EC" w:rsidRDefault="00FB37A0" w:rsidP="00CA7357">
      <w:pPr>
        <w:jc w:val="both"/>
        <w:rPr>
          <w:szCs w:val="22"/>
          <w:lang w:eastAsia="de-DE"/>
        </w:rPr>
      </w:pPr>
      <w:r w:rsidRPr="00AF45EC">
        <w:rPr>
          <w:szCs w:val="22"/>
          <w:lang w:eastAsia="de-DE"/>
        </w:rPr>
        <w:t>When the symmetrical mode flag is true, only mvp_l0_flag, mvp_l1_flag and MVD0 are explicitly signaled. The reference indices for list-0 and list-1 are s</w:t>
      </w:r>
      <w:r w:rsidRPr="00FF4A4A">
        <w:rPr>
          <w:szCs w:val="22"/>
          <w:lang w:eastAsia="de-DE"/>
        </w:rPr>
        <w:t xml:space="preserve">et equal to the pair of reference pictures, respectively. </w:t>
      </w:r>
      <w:r w:rsidRPr="002D52B9">
        <w:rPr>
          <w:szCs w:val="22"/>
          <w:lang w:eastAsia="de-DE"/>
        </w:rPr>
        <w:t>MVD</w:t>
      </w:r>
      <w:r w:rsidRPr="004C1F81">
        <w:rPr>
          <w:szCs w:val="22"/>
          <w:lang w:eastAsia="de-DE"/>
        </w:rPr>
        <w:t>1</w:t>
      </w:r>
      <w:r w:rsidRPr="00EA46E8">
        <w:rPr>
          <w:szCs w:val="22"/>
          <w:lang w:eastAsia="de-DE"/>
        </w:rPr>
        <w:t xml:space="preserve"> is set</w:t>
      </w:r>
      <w:r w:rsidRPr="00D97438">
        <w:rPr>
          <w:szCs w:val="22"/>
          <w:lang w:eastAsia="de-DE"/>
        </w:rPr>
        <w:t xml:space="preserve"> equal</w:t>
      </w:r>
      <w:r w:rsidRPr="00686876">
        <w:rPr>
          <w:szCs w:val="22"/>
          <w:lang w:eastAsia="de-DE"/>
        </w:rPr>
        <w:t xml:space="preserve"> to </w:t>
      </w:r>
      <w:r w:rsidRPr="001B4D1A">
        <w:rPr>
          <w:szCs w:val="22"/>
          <w:lang w:eastAsia="de-DE"/>
        </w:rPr>
        <w:t>(</w:t>
      </w:r>
      <w:r w:rsidR="00E3627E" w:rsidRPr="005F7114">
        <w:rPr>
          <w:szCs w:val="22"/>
          <w:lang w:eastAsia="de-DE"/>
        </w:rPr>
        <w:t> </w:t>
      </w:r>
      <w:r w:rsidR="001303C4">
        <w:rPr>
          <w:szCs w:val="22"/>
          <w:lang w:eastAsia="de-DE"/>
        </w:rPr>
        <w:t>−</w:t>
      </w:r>
      <w:r w:rsidR="00E3627E" w:rsidRPr="007819D5">
        <w:rPr>
          <w:szCs w:val="22"/>
          <w:lang w:eastAsia="de-DE"/>
        </w:rPr>
        <w:t> </w:t>
      </w:r>
      <w:r w:rsidRPr="007819D5">
        <w:rPr>
          <w:szCs w:val="22"/>
          <w:lang w:eastAsia="de-DE"/>
        </w:rPr>
        <w:t>MVD0</w:t>
      </w:r>
      <w:r w:rsidR="00E3627E" w:rsidRPr="005754AA">
        <w:rPr>
          <w:szCs w:val="22"/>
          <w:lang w:eastAsia="de-DE"/>
        </w:rPr>
        <w:t> </w:t>
      </w:r>
      <w:r w:rsidRPr="005754AA">
        <w:rPr>
          <w:szCs w:val="22"/>
          <w:lang w:eastAsia="de-DE"/>
        </w:rPr>
        <w:t>)</w:t>
      </w:r>
      <w:r w:rsidRPr="00AF45EC">
        <w:rPr>
          <w:szCs w:val="22"/>
          <w:lang w:eastAsia="de-DE"/>
        </w:rPr>
        <w:t>. The final motion vectors are shown in below formula.</w:t>
      </w:r>
    </w:p>
    <w:p w14:paraId="4137E04B" w14:textId="728874A4" w:rsidR="00FB37A0" w:rsidRPr="00AF45EC" w:rsidRDefault="00F25D20" w:rsidP="00D5520A">
      <w:pPr>
        <w:jc w:val="right"/>
        <w:rPr>
          <w:szCs w:val="22"/>
          <w:lang w:eastAsia="de-DE"/>
        </w:rPr>
      </w:pPr>
      <m:oMath>
        <m:d>
          <m:dPr>
            <m:begChr m:val="{"/>
            <m:endChr m:val=""/>
            <m:ctrlPr>
              <w:rPr>
                <w:rFonts w:ascii="Cambria Math" w:hAnsi="Cambria Math"/>
                <w:szCs w:val="22"/>
                <w:lang w:eastAsia="de-DE"/>
              </w:rPr>
            </m:ctrlPr>
          </m:dPr>
          <m:e>
            <m:eqArr>
              <m:eqArrPr>
                <m:ctrlPr>
                  <w:rPr>
                    <w:rFonts w:ascii="Cambria Math" w:hAnsi="Cambria Math"/>
                    <w:szCs w:val="22"/>
                    <w:lang w:eastAsia="de-DE"/>
                  </w:rPr>
                </m:ctrlPr>
              </m:eqArrPr>
              <m:e>
                <m:sSub>
                  <m:sSubPr>
                    <m:ctrlPr>
                      <w:rPr>
                        <w:rFonts w:ascii="Cambria Math" w:hAnsi="Cambria Math"/>
                        <w:szCs w:val="22"/>
                        <w:lang w:eastAsia="de-DE"/>
                      </w:rPr>
                    </m:ctrlPr>
                  </m:sSubPr>
                  <m:e>
                    <m:d>
                      <m:dPr>
                        <m:ctrlPr>
                          <w:rPr>
                            <w:rFonts w:ascii="Cambria Math" w:hAnsi="Cambria Math"/>
                            <w:szCs w:val="22"/>
                            <w:lang w:eastAsia="de-DE"/>
                          </w:rPr>
                        </m:ctrlPr>
                      </m:dPr>
                      <m:e>
                        <m:sSub>
                          <m:sSubPr>
                            <m:ctrlPr>
                              <w:rPr>
                                <w:rFonts w:ascii="Cambria Math" w:hAnsi="Cambria Math"/>
                                <w:szCs w:val="22"/>
                                <w:lang w:eastAsia="de-DE"/>
                              </w:rPr>
                            </m:ctrlPr>
                          </m:sSubPr>
                          <m:e>
                            <m:r>
                              <w:rPr>
                                <w:rFonts w:ascii="Cambria Math" w:hAnsi="Cambria Math"/>
                                <w:szCs w:val="22"/>
                                <w:lang w:eastAsia="de-DE"/>
                              </w:rPr>
                              <m:t>mvx</m:t>
                            </m:r>
                          </m:e>
                          <m:sub>
                            <m:r>
                              <m:rPr>
                                <m:sty m:val="p"/>
                              </m:rPr>
                              <w:rPr>
                                <w:rFonts w:ascii="Cambria Math" w:hAnsi="Cambria Math"/>
                                <w:szCs w:val="22"/>
                                <w:lang w:eastAsia="de-DE"/>
                              </w:rPr>
                              <m:t>0</m:t>
                            </m:r>
                          </m:sub>
                        </m:sSub>
                        <m:r>
                          <m:rPr>
                            <m:sty m:val="p"/>
                          </m:rPr>
                          <w:rPr>
                            <w:rFonts w:ascii="Cambria Math" w:hAnsi="Cambria Math"/>
                            <w:szCs w:val="22"/>
                            <w:lang w:eastAsia="de-DE"/>
                          </w:rPr>
                          <m:t xml:space="preserve">, </m:t>
                        </m:r>
                        <m:sSub>
                          <m:sSubPr>
                            <m:ctrlPr>
                              <w:rPr>
                                <w:rFonts w:ascii="Cambria Math" w:hAnsi="Cambria Math"/>
                                <w:szCs w:val="22"/>
                                <w:lang w:eastAsia="de-DE"/>
                              </w:rPr>
                            </m:ctrlPr>
                          </m:sSubPr>
                          <m:e>
                            <m:r>
                              <w:rPr>
                                <w:rFonts w:ascii="Cambria Math" w:hAnsi="Cambria Math"/>
                                <w:szCs w:val="22"/>
                                <w:lang w:eastAsia="de-DE"/>
                              </w:rPr>
                              <m:t>mvy</m:t>
                            </m:r>
                          </m:e>
                          <m:sub>
                            <m:r>
                              <m:rPr>
                                <m:sty m:val="p"/>
                              </m:rPr>
                              <w:rPr>
                                <w:rFonts w:ascii="Cambria Math" w:hAnsi="Cambria Math"/>
                                <w:szCs w:val="22"/>
                                <w:lang w:eastAsia="de-DE"/>
                              </w:rPr>
                              <m:t>0</m:t>
                            </m:r>
                          </m:sub>
                        </m:sSub>
                      </m:e>
                    </m:d>
                    <m:r>
                      <m:rPr>
                        <m:sty m:val="p"/>
                      </m:rPr>
                      <w:rPr>
                        <w:rFonts w:ascii="Cambria Math" w:hAnsi="Cambria Math"/>
                        <w:szCs w:val="22"/>
                        <w:lang w:eastAsia="de-DE"/>
                      </w:rPr>
                      <m:t>=(</m:t>
                    </m:r>
                    <m:r>
                      <w:rPr>
                        <w:rFonts w:ascii="Cambria Math" w:hAnsi="Cambria Math"/>
                        <w:szCs w:val="22"/>
                        <w:lang w:eastAsia="de-DE"/>
                      </w:rPr>
                      <m:t>mvpx</m:t>
                    </m:r>
                  </m:e>
                  <m:sub>
                    <m:r>
                      <m:rPr>
                        <m:sty m:val="p"/>
                      </m:rPr>
                      <w:rPr>
                        <w:rFonts w:ascii="Cambria Math" w:hAnsi="Cambria Math"/>
                        <w:szCs w:val="22"/>
                        <w:lang w:eastAsia="de-DE"/>
                      </w:rPr>
                      <m:t>0</m:t>
                    </m:r>
                  </m:sub>
                </m:sSub>
                <m:r>
                  <m:rPr>
                    <m:sty m:val="p"/>
                  </m:rPr>
                  <w:rPr>
                    <w:rFonts w:ascii="Cambria Math" w:hAnsi="Cambria Math"/>
                    <w:szCs w:val="22"/>
                    <w:lang w:eastAsia="de-DE"/>
                  </w:rPr>
                  <m:t>+</m:t>
                </m:r>
                <m:sSub>
                  <m:sSubPr>
                    <m:ctrlPr>
                      <w:rPr>
                        <w:rFonts w:ascii="Cambria Math" w:hAnsi="Cambria Math"/>
                        <w:szCs w:val="22"/>
                        <w:lang w:eastAsia="de-DE"/>
                      </w:rPr>
                    </m:ctrlPr>
                  </m:sSubPr>
                  <m:e>
                    <m:r>
                      <w:rPr>
                        <w:rFonts w:ascii="Cambria Math" w:hAnsi="Cambria Math"/>
                        <w:szCs w:val="22"/>
                        <w:lang w:eastAsia="de-DE"/>
                      </w:rPr>
                      <m:t>mvdx</m:t>
                    </m:r>
                  </m:e>
                  <m:sub>
                    <m:r>
                      <m:rPr>
                        <m:sty m:val="p"/>
                      </m:rPr>
                      <w:rPr>
                        <w:rFonts w:ascii="Cambria Math" w:hAnsi="Cambria Math"/>
                        <w:szCs w:val="22"/>
                        <w:lang w:eastAsia="de-DE"/>
                      </w:rPr>
                      <m:t>0</m:t>
                    </m:r>
                  </m:sub>
                </m:sSub>
                <m:r>
                  <m:rPr>
                    <m:sty m:val="p"/>
                  </m:rPr>
                  <w:rPr>
                    <w:rFonts w:ascii="Cambria Math" w:hAnsi="Cambria Math"/>
                    <w:szCs w:val="22"/>
                    <w:lang w:eastAsia="de-DE"/>
                  </w:rPr>
                  <m:t>,</m:t>
                </m:r>
                <m:sSub>
                  <m:sSubPr>
                    <m:ctrlPr>
                      <w:rPr>
                        <w:rFonts w:ascii="Cambria Math" w:hAnsi="Cambria Math"/>
                        <w:szCs w:val="22"/>
                        <w:lang w:eastAsia="de-DE"/>
                      </w:rPr>
                    </m:ctrlPr>
                  </m:sSubPr>
                  <m:e>
                    <m:r>
                      <w:rPr>
                        <w:rFonts w:ascii="Cambria Math" w:hAnsi="Cambria Math"/>
                        <w:szCs w:val="22"/>
                        <w:lang w:eastAsia="de-DE"/>
                      </w:rPr>
                      <m:t>mvpy</m:t>
                    </m:r>
                  </m:e>
                  <m:sub>
                    <m:r>
                      <m:rPr>
                        <m:sty m:val="p"/>
                      </m:rPr>
                      <w:rPr>
                        <w:rFonts w:ascii="Cambria Math" w:hAnsi="Cambria Math"/>
                        <w:szCs w:val="22"/>
                        <w:lang w:eastAsia="de-DE"/>
                      </w:rPr>
                      <m:t>0</m:t>
                    </m:r>
                  </m:sub>
                </m:sSub>
                <m:r>
                  <m:rPr>
                    <m:sty m:val="p"/>
                  </m:rPr>
                  <w:rPr>
                    <w:rFonts w:ascii="Cambria Math" w:hAnsi="Cambria Math"/>
                    <w:szCs w:val="22"/>
                    <w:lang w:eastAsia="de-DE"/>
                  </w:rPr>
                  <m:t>+</m:t>
                </m:r>
                <m:sSub>
                  <m:sSubPr>
                    <m:ctrlPr>
                      <w:rPr>
                        <w:rFonts w:ascii="Cambria Math" w:hAnsi="Cambria Math"/>
                        <w:szCs w:val="22"/>
                        <w:lang w:eastAsia="de-DE"/>
                      </w:rPr>
                    </m:ctrlPr>
                  </m:sSubPr>
                  <m:e>
                    <m:r>
                      <w:rPr>
                        <w:rFonts w:ascii="Cambria Math" w:hAnsi="Cambria Math"/>
                        <w:szCs w:val="22"/>
                        <w:lang w:eastAsia="de-DE"/>
                      </w:rPr>
                      <m:t>mvdy</m:t>
                    </m:r>
                  </m:e>
                  <m:sub>
                    <m:r>
                      <m:rPr>
                        <m:sty m:val="p"/>
                      </m:rPr>
                      <w:rPr>
                        <w:rFonts w:ascii="Cambria Math" w:hAnsi="Cambria Math"/>
                        <w:szCs w:val="22"/>
                        <w:lang w:eastAsia="de-DE"/>
                      </w:rPr>
                      <m:t>0</m:t>
                    </m:r>
                  </m:sub>
                </m:sSub>
                <m:r>
                  <m:rPr>
                    <m:sty m:val="p"/>
                  </m:rPr>
                  <w:rPr>
                    <w:rFonts w:ascii="Cambria Math" w:hAnsi="Cambria Math"/>
                    <w:szCs w:val="22"/>
                    <w:lang w:eastAsia="de-DE"/>
                  </w:rPr>
                  <m:t xml:space="preserve">) </m:t>
                </m:r>
              </m:e>
              <m:e>
                <m:sSub>
                  <m:sSubPr>
                    <m:ctrlPr>
                      <w:rPr>
                        <w:rFonts w:ascii="Cambria Math" w:hAnsi="Cambria Math"/>
                        <w:szCs w:val="22"/>
                        <w:lang w:eastAsia="de-DE"/>
                      </w:rPr>
                    </m:ctrlPr>
                  </m:sSubPr>
                  <m:e>
                    <m:d>
                      <m:dPr>
                        <m:ctrlPr>
                          <w:rPr>
                            <w:rFonts w:ascii="Cambria Math" w:hAnsi="Cambria Math"/>
                            <w:szCs w:val="22"/>
                            <w:lang w:eastAsia="de-DE"/>
                          </w:rPr>
                        </m:ctrlPr>
                      </m:dPr>
                      <m:e>
                        <m:sSub>
                          <m:sSubPr>
                            <m:ctrlPr>
                              <w:rPr>
                                <w:rFonts w:ascii="Cambria Math" w:hAnsi="Cambria Math"/>
                                <w:szCs w:val="22"/>
                                <w:lang w:eastAsia="de-DE"/>
                              </w:rPr>
                            </m:ctrlPr>
                          </m:sSubPr>
                          <m:e>
                            <m:r>
                              <w:rPr>
                                <w:rFonts w:ascii="Cambria Math" w:hAnsi="Cambria Math"/>
                                <w:szCs w:val="22"/>
                                <w:lang w:eastAsia="de-DE"/>
                              </w:rPr>
                              <m:t>mvx</m:t>
                            </m:r>
                          </m:e>
                          <m:sub>
                            <m:r>
                              <m:rPr>
                                <m:sty m:val="p"/>
                              </m:rPr>
                              <w:rPr>
                                <w:rFonts w:ascii="Cambria Math" w:hAnsi="Cambria Math"/>
                                <w:szCs w:val="22"/>
                                <w:lang w:eastAsia="de-DE"/>
                              </w:rPr>
                              <m:t>1</m:t>
                            </m:r>
                          </m:sub>
                        </m:sSub>
                        <m:r>
                          <m:rPr>
                            <m:sty m:val="p"/>
                          </m:rPr>
                          <w:rPr>
                            <w:rFonts w:ascii="Cambria Math" w:hAnsi="Cambria Math"/>
                            <w:szCs w:val="22"/>
                            <w:lang w:eastAsia="de-DE"/>
                          </w:rPr>
                          <m:t xml:space="preserve">, </m:t>
                        </m:r>
                        <m:sSub>
                          <m:sSubPr>
                            <m:ctrlPr>
                              <w:rPr>
                                <w:rFonts w:ascii="Cambria Math" w:hAnsi="Cambria Math"/>
                                <w:szCs w:val="22"/>
                                <w:lang w:eastAsia="de-DE"/>
                              </w:rPr>
                            </m:ctrlPr>
                          </m:sSubPr>
                          <m:e>
                            <m:r>
                              <w:rPr>
                                <w:rFonts w:ascii="Cambria Math" w:hAnsi="Cambria Math"/>
                                <w:szCs w:val="22"/>
                                <w:lang w:eastAsia="de-DE"/>
                              </w:rPr>
                              <m:t>mvy</m:t>
                            </m:r>
                          </m:e>
                          <m:sub>
                            <m:r>
                              <m:rPr>
                                <m:sty m:val="p"/>
                              </m:rPr>
                              <w:rPr>
                                <w:rFonts w:ascii="Cambria Math" w:hAnsi="Cambria Math"/>
                                <w:szCs w:val="22"/>
                                <w:lang w:eastAsia="de-DE"/>
                              </w:rPr>
                              <m:t>1</m:t>
                            </m:r>
                          </m:sub>
                        </m:sSub>
                      </m:e>
                    </m:d>
                    <m:r>
                      <m:rPr>
                        <m:sty m:val="p"/>
                      </m:rPr>
                      <w:rPr>
                        <w:rFonts w:ascii="Cambria Math" w:hAnsi="Cambria Math"/>
                        <w:szCs w:val="22"/>
                        <w:lang w:eastAsia="de-DE"/>
                      </w:rPr>
                      <m:t>=(</m:t>
                    </m:r>
                    <m:r>
                      <w:rPr>
                        <w:rFonts w:ascii="Cambria Math" w:hAnsi="Cambria Math"/>
                        <w:szCs w:val="22"/>
                        <w:lang w:eastAsia="de-DE"/>
                      </w:rPr>
                      <m:t>mvpx</m:t>
                    </m:r>
                  </m:e>
                  <m:sub>
                    <m:r>
                      <m:rPr>
                        <m:sty m:val="p"/>
                      </m:rPr>
                      <w:rPr>
                        <w:rFonts w:ascii="Cambria Math" w:hAnsi="Cambria Math"/>
                        <w:szCs w:val="22"/>
                        <w:lang w:eastAsia="de-DE"/>
                      </w:rPr>
                      <m:t>1</m:t>
                    </m:r>
                  </m:sub>
                </m:sSub>
                <m:r>
                  <m:rPr>
                    <m:sty m:val="p"/>
                  </m:rPr>
                  <w:rPr>
                    <w:rFonts w:ascii="Cambria Math" w:hAnsi="Cambria Math"/>
                    <w:szCs w:val="22"/>
                    <w:lang w:eastAsia="de-DE"/>
                  </w:rPr>
                  <m:t>-</m:t>
                </m:r>
                <m:sSub>
                  <m:sSubPr>
                    <m:ctrlPr>
                      <w:rPr>
                        <w:rFonts w:ascii="Cambria Math" w:hAnsi="Cambria Math"/>
                        <w:szCs w:val="22"/>
                        <w:lang w:eastAsia="de-DE"/>
                      </w:rPr>
                    </m:ctrlPr>
                  </m:sSubPr>
                  <m:e>
                    <m:r>
                      <w:rPr>
                        <w:rFonts w:ascii="Cambria Math" w:hAnsi="Cambria Math"/>
                        <w:szCs w:val="22"/>
                        <w:lang w:eastAsia="de-DE"/>
                      </w:rPr>
                      <m:t>mvdx</m:t>
                    </m:r>
                  </m:e>
                  <m:sub>
                    <m:r>
                      <m:rPr>
                        <m:sty m:val="p"/>
                      </m:rPr>
                      <w:rPr>
                        <w:rFonts w:ascii="Cambria Math" w:hAnsi="Cambria Math"/>
                        <w:szCs w:val="22"/>
                        <w:lang w:eastAsia="de-DE"/>
                      </w:rPr>
                      <m:t>0</m:t>
                    </m:r>
                  </m:sub>
                </m:sSub>
                <m:r>
                  <m:rPr>
                    <m:sty m:val="p"/>
                  </m:rPr>
                  <w:rPr>
                    <w:rFonts w:ascii="Cambria Math" w:hAnsi="Cambria Math"/>
                    <w:szCs w:val="22"/>
                    <w:lang w:eastAsia="de-DE"/>
                  </w:rPr>
                  <m:t>,</m:t>
                </m:r>
                <m:sSub>
                  <m:sSubPr>
                    <m:ctrlPr>
                      <w:rPr>
                        <w:rFonts w:ascii="Cambria Math" w:hAnsi="Cambria Math"/>
                        <w:szCs w:val="22"/>
                        <w:lang w:eastAsia="de-DE"/>
                      </w:rPr>
                    </m:ctrlPr>
                  </m:sSubPr>
                  <m:e>
                    <m:r>
                      <w:rPr>
                        <w:rFonts w:ascii="Cambria Math" w:hAnsi="Cambria Math"/>
                        <w:szCs w:val="22"/>
                        <w:lang w:eastAsia="de-DE"/>
                      </w:rPr>
                      <m:t>mvpy</m:t>
                    </m:r>
                  </m:e>
                  <m:sub>
                    <m:r>
                      <m:rPr>
                        <m:sty m:val="p"/>
                      </m:rPr>
                      <w:rPr>
                        <w:rFonts w:ascii="Cambria Math" w:hAnsi="Cambria Math"/>
                        <w:szCs w:val="22"/>
                        <w:lang w:eastAsia="de-DE"/>
                      </w:rPr>
                      <m:t>1</m:t>
                    </m:r>
                  </m:sub>
                </m:sSub>
                <m:r>
                  <m:rPr>
                    <m:sty m:val="p"/>
                  </m:rPr>
                  <w:rPr>
                    <w:rFonts w:ascii="Cambria Math" w:hAnsi="Cambria Math"/>
                    <w:szCs w:val="22"/>
                    <w:lang w:eastAsia="de-DE"/>
                  </w:rPr>
                  <m:t>-</m:t>
                </m:r>
                <m:sSub>
                  <m:sSubPr>
                    <m:ctrlPr>
                      <w:rPr>
                        <w:rFonts w:ascii="Cambria Math" w:hAnsi="Cambria Math"/>
                        <w:szCs w:val="22"/>
                        <w:lang w:eastAsia="de-DE"/>
                      </w:rPr>
                    </m:ctrlPr>
                  </m:sSubPr>
                  <m:e>
                    <m:r>
                      <w:rPr>
                        <w:rFonts w:ascii="Cambria Math" w:hAnsi="Cambria Math"/>
                        <w:szCs w:val="22"/>
                        <w:lang w:eastAsia="de-DE"/>
                      </w:rPr>
                      <m:t>mvdy</m:t>
                    </m:r>
                  </m:e>
                  <m:sub>
                    <m:r>
                      <m:rPr>
                        <m:sty m:val="p"/>
                      </m:rPr>
                      <w:rPr>
                        <w:rFonts w:ascii="Cambria Math" w:hAnsi="Cambria Math"/>
                        <w:szCs w:val="22"/>
                        <w:lang w:eastAsia="de-DE"/>
                      </w:rPr>
                      <m:t>0</m:t>
                    </m:r>
                  </m:sub>
                </m:sSub>
                <m:r>
                  <m:rPr>
                    <m:sty m:val="p"/>
                  </m:rPr>
                  <w:rPr>
                    <w:rFonts w:ascii="Cambria Math" w:hAnsi="Cambria Math"/>
                    <w:szCs w:val="22"/>
                    <w:lang w:eastAsia="de-DE"/>
                  </w:rPr>
                  <m:t>)</m:t>
                </m:r>
              </m:e>
            </m:eqArr>
          </m:e>
        </m:d>
      </m:oMath>
      <w:r w:rsidR="00E3627E" w:rsidRPr="00AF45EC">
        <w:rPr>
          <w:szCs w:val="22"/>
          <w:lang w:eastAsia="de-DE"/>
        </w:rPr>
        <w:tab/>
      </w:r>
      <w:r w:rsidR="00E3627E" w:rsidRPr="00AF45EC">
        <w:rPr>
          <w:szCs w:val="22"/>
          <w:lang w:eastAsia="de-DE"/>
        </w:rPr>
        <w:tab/>
      </w:r>
      <w:r w:rsidR="00E3627E" w:rsidRPr="00AF45EC">
        <w:rPr>
          <w:szCs w:val="22"/>
          <w:lang w:eastAsia="de-DE"/>
        </w:rPr>
        <w:tab/>
      </w:r>
      <w:r w:rsidR="00E3627E" w:rsidRPr="00AF45EC">
        <w:rPr>
          <w:szCs w:val="22"/>
          <w:lang w:val="en-CA"/>
        </w:rPr>
        <w:t>(</w:t>
      </w:r>
      <w:r w:rsidR="00E3627E" w:rsidRPr="00AF45EC">
        <w:rPr>
          <w:rFonts w:eastAsia="Malgun Gothic"/>
          <w:szCs w:val="22"/>
          <w:lang w:val="en-CA" w:eastAsia="ko-KR"/>
        </w:rPr>
        <w:t>3-</w:t>
      </w:r>
      <w:r w:rsidR="00E3627E" w:rsidRPr="00AF45EC">
        <w:rPr>
          <w:noProof/>
          <w:szCs w:val="22"/>
          <w:lang w:val="en-CA"/>
        </w:rPr>
        <w:fldChar w:fldCharType="begin"/>
      </w:r>
      <w:r w:rsidR="00E3627E" w:rsidRPr="00AF45EC">
        <w:rPr>
          <w:noProof/>
          <w:szCs w:val="22"/>
          <w:lang w:val="en-CA"/>
        </w:rPr>
        <w:instrText xml:space="preserve"> SEQ Eq \* MERGEFORMAT </w:instrText>
      </w:r>
      <w:r w:rsidR="00E3627E" w:rsidRPr="00AF45EC">
        <w:rPr>
          <w:noProof/>
          <w:szCs w:val="22"/>
          <w:lang w:val="en-CA"/>
        </w:rPr>
        <w:fldChar w:fldCharType="separate"/>
      </w:r>
      <w:r w:rsidR="003A61E2">
        <w:rPr>
          <w:noProof/>
          <w:szCs w:val="22"/>
          <w:lang w:val="en-CA"/>
        </w:rPr>
        <w:t>14</w:t>
      </w:r>
      <w:r w:rsidR="00E3627E" w:rsidRPr="00AF45EC">
        <w:rPr>
          <w:noProof/>
          <w:szCs w:val="22"/>
          <w:lang w:val="en-CA"/>
        </w:rPr>
        <w:fldChar w:fldCharType="end"/>
      </w:r>
      <w:r w:rsidR="00E3627E" w:rsidRPr="00AF45EC">
        <w:rPr>
          <w:szCs w:val="22"/>
          <w:lang w:val="en-CA"/>
        </w:rPr>
        <w:t>)</w:t>
      </w:r>
    </w:p>
    <w:bookmarkStart w:id="214" w:name="_Hlk534239278"/>
    <w:p w14:paraId="1D288545" w14:textId="52A747BC" w:rsidR="00FB37A0" w:rsidRPr="008A3548" w:rsidRDefault="00FB37A0" w:rsidP="00D5520A">
      <w:pPr>
        <w:jc w:val="center"/>
        <w:rPr>
          <w:szCs w:val="22"/>
        </w:rPr>
      </w:pPr>
      <w:r w:rsidRPr="004F41F2">
        <w:rPr>
          <w:szCs w:val="22"/>
        </w:rPr>
        <w:object w:dxaOrig="9096" w:dyaOrig="3192" w14:anchorId="2F4501D4">
          <v:shape id="_x0000_i1031" type="#_x0000_t75" style="width:453.6pt;height:158.4pt" o:ole="">
            <v:imagedata r:id="rId52" o:title=""/>
          </v:shape>
          <o:OLEObject Type="Embed" ProgID="Visio.Drawing.15" ShapeID="_x0000_i1031" DrawAspect="Content" ObjectID="_1669464691" r:id="rId53"/>
        </w:object>
      </w:r>
      <w:bookmarkEnd w:id="214"/>
    </w:p>
    <w:p w14:paraId="6745BD71" w14:textId="2082C25A" w:rsidR="00FB37A0" w:rsidRPr="004F41F2" w:rsidRDefault="00B404AC" w:rsidP="009C5E4D">
      <w:pPr>
        <w:tabs>
          <w:tab w:val="clear" w:pos="360"/>
          <w:tab w:val="left" w:pos="420"/>
        </w:tabs>
        <w:jc w:val="center"/>
        <w:rPr>
          <w:szCs w:val="22"/>
        </w:rPr>
      </w:pPr>
      <w:r w:rsidRPr="00B404AC">
        <w:rPr>
          <w:b/>
          <w:sz w:val="20"/>
          <w:lang w:val="en-GB" w:eastAsia="ko-KR"/>
        </w:rPr>
        <w:t xml:space="preserve">Figure </w:t>
      </w:r>
      <w:r w:rsidRPr="00B404AC">
        <w:rPr>
          <w:b/>
          <w:sz w:val="20"/>
          <w:lang w:val="en-GB" w:eastAsia="ko-KR"/>
        </w:rPr>
        <w:fldChar w:fldCharType="begin"/>
      </w:r>
      <w:r w:rsidRPr="00B404AC">
        <w:rPr>
          <w:b/>
          <w:sz w:val="20"/>
          <w:lang w:val="en-GB" w:eastAsia="ko-KR"/>
        </w:rPr>
        <w:instrText xml:space="preserve"> SEQ Figure \* ARABIC </w:instrText>
      </w:r>
      <w:r w:rsidRPr="00B404AC">
        <w:rPr>
          <w:b/>
          <w:sz w:val="20"/>
          <w:lang w:val="en-GB" w:eastAsia="ko-KR"/>
        </w:rPr>
        <w:fldChar w:fldCharType="separate"/>
      </w:r>
      <w:r w:rsidR="003A61E2">
        <w:rPr>
          <w:b/>
          <w:noProof/>
          <w:sz w:val="20"/>
          <w:lang w:val="en-GB" w:eastAsia="ko-KR"/>
        </w:rPr>
        <w:t>26</w:t>
      </w:r>
      <w:r w:rsidRPr="00B404AC">
        <w:rPr>
          <w:b/>
          <w:sz w:val="20"/>
          <w:lang w:val="en-GB" w:eastAsia="ko-KR"/>
        </w:rPr>
        <w:fldChar w:fldCharType="end"/>
      </w:r>
      <w:r w:rsidRPr="00B404AC">
        <w:rPr>
          <w:b/>
          <w:sz w:val="20"/>
          <w:lang w:val="en-GB" w:eastAsia="ko-KR"/>
        </w:rPr>
        <w:t xml:space="preserve"> </w:t>
      </w:r>
      <w:r w:rsidRPr="00B404AC">
        <w:rPr>
          <w:b/>
          <w:sz w:val="20"/>
          <w:lang w:val="en-GB"/>
        </w:rPr>
        <w:t xml:space="preserve">– </w:t>
      </w:r>
      <w:r w:rsidR="00FB37A0" w:rsidRPr="00B404AC">
        <w:rPr>
          <w:b/>
          <w:sz w:val="20"/>
          <w:szCs w:val="22"/>
        </w:rPr>
        <w:t>Illustration for symmetrical</w:t>
      </w:r>
      <w:r w:rsidRPr="00B404AC">
        <w:rPr>
          <w:b/>
          <w:sz w:val="20"/>
          <w:szCs w:val="22"/>
        </w:rPr>
        <w:t xml:space="preserve"> MVD</w:t>
      </w:r>
      <w:r w:rsidR="00FB37A0" w:rsidRPr="00B404AC">
        <w:rPr>
          <w:b/>
          <w:sz w:val="20"/>
          <w:szCs w:val="22"/>
        </w:rPr>
        <w:t xml:space="preserve"> mode</w:t>
      </w:r>
    </w:p>
    <w:p w14:paraId="7DC956EA" w14:textId="7C466162" w:rsidR="009B1234" w:rsidRDefault="00FB37A0" w:rsidP="009C5E4D">
      <w:pPr>
        <w:jc w:val="both"/>
        <w:rPr>
          <w:rFonts w:eastAsiaTheme="minorEastAsia"/>
          <w:szCs w:val="22"/>
          <w:lang w:val="en-CA" w:eastAsia="ko-KR"/>
        </w:rPr>
      </w:pPr>
      <w:r w:rsidRPr="00E73888">
        <w:rPr>
          <w:szCs w:val="22"/>
          <w:lang w:val="en-CA"/>
        </w:rPr>
        <w:t xml:space="preserve">In </w:t>
      </w:r>
      <w:r>
        <w:rPr>
          <w:szCs w:val="22"/>
          <w:lang w:val="en-CA"/>
        </w:rPr>
        <w:t xml:space="preserve">the encoder, symmetric MVD motion estimation starts with initial MV evaluation. A set of </w:t>
      </w:r>
      <w:r w:rsidRPr="00E73888">
        <w:rPr>
          <w:szCs w:val="22"/>
          <w:lang w:val="en-CA"/>
        </w:rPr>
        <w:t xml:space="preserve">initial MV candidates </w:t>
      </w:r>
      <w:r>
        <w:rPr>
          <w:szCs w:val="22"/>
          <w:lang w:val="en-CA"/>
        </w:rPr>
        <w:t>comprising of the MV obtained from uni-prediction search, the MV obtained from bi-prediction search and the MVs from the AMVP list. T</w:t>
      </w:r>
      <w:r w:rsidRPr="00E73888">
        <w:rPr>
          <w:szCs w:val="22"/>
          <w:lang w:val="en-CA"/>
        </w:rPr>
        <w:t xml:space="preserve">he one with the lowest rate-distortion cost </w:t>
      </w:r>
      <w:r>
        <w:rPr>
          <w:szCs w:val="22"/>
          <w:lang w:val="en-CA"/>
        </w:rPr>
        <w:t xml:space="preserve">is chosen </w:t>
      </w:r>
      <w:r w:rsidRPr="00E73888">
        <w:rPr>
          <w:szCs w:val="22"/>
          <w:lang w:val="en-CA"/>
        </w:rPr>
        <w:t xml:space="preserve">to be the initial MV for the symmetric MVD </w:t>
      </w:r>
      <w:r>
        <w:rPr>
          <w:szCs w:val="22"/>
          <w:lang w:val="en-CA"/>
        </w:rPr>
        <w:t>motion search</w:t>
      </w:r>
      <w:r w:rsidRPr="00E73888">
        <w:rPr>
          <w:szCs w:val="22"/>
          <w:lang w:val="en-CA"/>
        </w:rPr>
        <w:t>.</w:t>
      </w:r>
    </w:p>
    <w:p w14:paraId="0D5BC158" w14:textId="6B02BABC" w:rsidR="00D339B9" w:rsidRDefault="00D339B9" w:rsidP="00CD45EA">
      <w:pPr>
        <w:pStyle w:val="Heading3"/>
        <w:spacing w:before="136"/>
        <w:rPr>
          <w:lang w:val="en-CA"/>
        </w:rPr>
      </w:pPr>
      <w:bookmarkStart w:id="215" w:name="_Toc58175121"/>
      <w:r>
        <w:rPr>
          <w:lang w:val="en-CA"/>
        </w:rPr>
        <w:t>Affine motion compensated prediction</w:t>
      </w:r>
      <w:bookmarkEnd w:id="215"/>
      <w:r>
        <w:rPr>
          <w:lang w:val="en-CA"/>
        </w:rPr>
        <w:t xml:space="preserve"> </w:t>
      </w:r>
    </w:p>
    <w:p w14:paraId="13206A79" w14:textId="683AF024" w:rsidR="002A3C52" w:rsidRPr="001B4D1A" w:rsidRDefault="002A3C52" w:rsidP="00CD45EA">
      <w:pPr>
        <w:spacing w:after="120"/>
        <w:jc w:val="both"/>
        <w:rPr>
          <w:szCs w:val="22"/>
          <w:lang w:val="en-CA"/>
        </w:rPr>
      </w:pPr>
      <w:bookmarkStart w:id="216" w:name="_Hlk33302790"/>
      <w:r w:rsidRPr="00A05952">
        <w:rPr>
          <w:szCs w:val="22"/>
          <w:lang w:val="en-CA"/>
        </w:rPr>
        <w:t>In HEVC, only translation motion model is applied for motion compensation prediction</w:t>
      </w:r>
      <w:bookmarkEnd w:id="216"/>
      <w:r w:rsidRPr="00A05952">
        <w:rPr>
          <w:szCs w:val="22"/>
          <w:lang w:val="en-CA"/>
        </w:rPr>
        <w:t xml:space="preserve"> (MCP). While in the real world, there are many kinds of motion, e.g. zoom in/out, rotation, perspective motions and </w:t>
      </w:r>
      <w:r w:rsidR="00917D3C">
        <w:rPr>
          <w:szCs w:val="22"/>
          <w:lang w:val="en-CA"/>
        </w:rPr>
        <w:t>t</w:t>
      </w:r>
      <w:r w:rsidRPr="00A05952">
        <w:rPr>
          <w:szCs w:val="22"/>
          <w:lang w:val="en-CA"/>
        </w:rPr>
        <w:t xml:space="preserve">he other </w:t>
      </w:r>
      <w:r w:rsidRPr="00AF45EC">
        <w:rPr>
          <w:szCs w:val="22"/>
          <w:lang w:val="en-CA"/>
        </w:rPr>
        <w:t xml:space="preserve">irregular motions. In </w:t>
      </w:r>
      <w:r w:rsidR="00876CEA">
        <w:rPr>
          <w:szCs w:val="22"/>
          <w:lang w:val="en-CA"/>
        </w:rPr>
        <w:t>VVC</w:t>
      </w:r>
      <w:r w:rsidRPr="00AF45EC">
        <w:rPr>
          <w:szCs w:val="22"/>
          <w:lang w:val="en-CA"/>
        </w:rPr>
        <w:t xml:space="preserve">, a </w:t>
      </w:r>
      <w:r w:rsidR="00917D3C" w:rsidRPr="00AF45EC">
        <w:rPr>
          <w:szCs w:val="22"/>
          <w:lang w:val="en-CA"/>
        </w:rPr>
        <w:t xml:space="preserve">block-based </w:t>
      </w:r>
      <w:r w:rsidRPr="00AF45EC">
        <w:rPr>
          <w:szCs w:val="22"/>
          <w:lang w:val="en-CA"/>
        </w:rPr>
        <w:t>affine transform motion compensation prediction is applied. As shown</w:t>
      </w:r>
      <w:r w:rsidR="00AF45EC" w:rsidRPr="00FF4A4A">
        <w:rPr>
          <w:szCs w:val="22"/>
          <w:lang w:val="en-CA"/>
        </w:rPr>
        <w:t xml:space="preserve"> </w:t>
      </w:r>
      <w:r w:rsidR="00AF45EC" w:rsidRPr="00AF45EC">
        <w:rPr>
          <w:szCs w:val="22"/>
          <w:lang w:val="en-CA"/>
        </w:rPr>
        <w:fldChar w:fldCharType="begin"/>
      </w:r>
      <w:r w:rsidR="00AF45EC" w:rsidRPr="00AF45EC">
        <w:rPr>
          <w:szCs w:val="22"/>
          <w:lang w:val="en-CA"/>
        </w:rPr>
        <w:instrText xml:space="preserve"> REF _Ref11069221 \h </w:instrText>
      </w:r>
      <w:r w:rsidR="00AF45EC" w:rsidRPr="00263A29">
        <w:rPr>
          <w:szCs w:val="22"/>
          <w:lang w:val="en-CA"/>
        </w:rPr>
        <w:instrText xml:space="preserve"> \* MERGEFORMAT </w:instrText>
      </w:r>
      <w:r w:rsidR="00AF45EC" w:rsidRPr="00AF45EC">
        <w:rPr>
          <w:szCs w:val="22"/>
          <w:lang w:val="en-CA"/>
        </w:rPr>
      </w:r>
      <w:r w:rsidR="00AF45EC" w:rsidRPr="00AF45EC">
        <w:rPr>
          <w:szCs w:val="22"/>
          <w:lang w:val="en-CA"/>
        </w:rPr>
        <w:fldChar w:fldCharType="separate"/>
      </w:r>
      <w:r w:rsidR="003A61E2" w:rsidRPr="003A61E2">
        <w:rPr>
          <w:iCs/>
          <w:szCs w:val="22"/>
          <w:rPrChange w:id="217" w:author="v1-jc1" w:date="2020-12-06T19:24:00Z">
            <w:rPr>
              <w:b/>
              <w:iCs/>
              <w:szCs w:val="22"/>
            </w:rPr>
          </w:rPrChange>
        </w:rPr>
        <w:t xml:space="preserve">Figure </w:t>
      </w:r>
      <w:r w:rsidR="003A61E2" w:rsidRPr="003A61E2">
        <w:rPr>
          <w:iCs/>
          <w:noProof/>
          <w:szCs w:val="22"/>
          <w:rPrChange w:id="218" w:author="v1-jc1" w:date="2020-12-06T19:24:00Z">
            <w:rPr>
              <w:b/>
              <w:iCs/>
              <w:noProof/>
              <w:szCs w:val="22"/>
            </w:rPr>
          </w:rPrChange>
        </w:rPr>
        <w:t>27</w:t>
      </w:r>
      <w:r w:rsidR="00AF45EC" w:rsidRPr="00AF45EC">
        <w:rPr>
          <w:szCs w:val="22"/>
          <w:lang w:val="en-CA"/>
        </w:rPr>
        <w:fldChar w:fldCharType="end"/>
      </w:r>
      <w:r w:rsidRPr="00AF45EC">
        <w:rPr>
          <w:szCs w:val="22"/>
          <w:lang w:val="en-CA"/>
        </w:rPr>
        <w:t xml:space="preserve">, the affine motion field of the block is described by </w:t>
      </w:r>
      <w:r w:rsidR="00AE3750" w:rsidRPr="00AF45EC">
        <w:rPr>
          <w:szCs w:val="22"/>
          <w:lang w:val="en-CA"/>
        </w:rPr>
        <w:t xml:space="preserve">motion information of </w:t>
      </w:r>
      <w:r w:rsidRPr="00AF45EC">
        <w:rPr>
          <w:szCs w:val="22"/>
          <w:lang w:val="en-CA"/>
        </w:rPr>
        <w:t>two</w:t>
      </w:r>
      <w:r w:rsidR="00EE0B21" w:rsidRPr="00AF45EC">
        <w:rPr>
          <w:szCs w:val="22"/>
          <w:lang w:val="en-CA"/>
        </w:rPr>
        <w:t xml:space="preserve"> control point (</w:t>
      </w:r>
      <w:r w:rsidR="00E20F79" w:rsidRPr="00AF45EC">
        <w:rPr>
          <w:szCs w:val="22"/>
          <w:lang w:val="en-CA"/>
        </w:rPr>
        <w:t>4-</w:t>
      </w:r>
      <w:r w:rsidR="00EE0B21" w:rsidRPr="00FF4A4A">
        <w:rPr>
          <w:szCs w:val="22"/>
          <w:lang w:val="en-CA"/>
        </w:rPr>
        <w:t>parameter)</w:t>
      </w:r>
      <w:r w:rsidRPr="00FF4A4A">
        <w:rPr>
          <w:szCs w:val="22"/>
          <w:lang w:val="en-CA"/>
        </w:rPr>
        <w:t xml:space="preserve"> </w:t>
      </w:r>
      <w:r w:rsidR="00917D3C" w:rsidRPr="002D52B9">
        <w:rPr>
          <w:szCs w:val="22"/>
          <w:lang w:val="en-CA"/>
        </w:rPr>
        <w:t xml:space="preserve">or three </w:t>
      </w:r>
      <w:r w:rsidRPr="004C1F81">
        <w:rPr>
          <w:szCs w:val="22"/>
          <w:lang w:val="en-CA"/>
        </w:rPr>
        <w:t>control point motion vectors</w:t>
      </w:r>
      <w:r w:rsidR="00EE0B21" w:rsidRPr="00EA46E8">
        <w:rPr>
          <w:szCs w:val="22"/>
          <w:lang w:val="en-CA"/>
        </w:rPr>
        <w:t xml:space="preserve"> (6</w:t>
      </w:r>
      <w:r w:rsidR="00E20F79" w:rsidRPr="00D97438">
        <w:rPr>
          <w:szCs w:val="22"/>
          <w:lang w:val="en-CA"/>
        </w:rPr>
        <w:t>-</w:t>
      </w:r>
      <w:r w:rsidR="00EE0B21" w:rsidRPr="00686876">
        <w:rPr>
          <w:szCs w:val="22"/>
          <w:lang w:val="en-CA"/>
        </w:rPr>
        <w:t>parameter)</w:t>
      </w:r>
      <w:r w:rsidRPr="001B4D1A">
        <w:rPr>
          <w:szCs w:val="22"/>
          <w:lang w:val="en-CA"/>
        </w:rPr>
        <w:t>.</w:t>
      </w:r>
    </w:p>
    <w:p w14:paraId="5DA16B10" w14:textId="7D8D6240" w:rsidR="002A3C52" w:rsidRDefault="00844FF6" w:rsidP="00CA7357">
      <w:pPr>
        <w:keepNext/>
        <w:jc w:val="center"/>
        <w:rPr>
          <w:szCs w:val="22"/>
          <w:lang w:val="en-CA"/>
        </w:rPr>
      </w:pPr>
      <w:r>
        <w:rPr>
          <w:noProof/>
          <w:szCs w:val="22"/>
          <w:lang w:eastAsia="zh-CN"/>
        </w:rPr>
        <w:lastRenderedPageBreak/>
        <w:drawing>
          <wp:inline distT="0" distB="0" distL="0" distR="0" wp14:anchorId="065C7EBD" wp14:editId="4FF66532">
            <wp:extent cx="5314950" cy="259210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16459" cy="2592840"/>
                    </a:xfrm>
                    <a:prstGeom prst="rect">
                      <a:avLst/>
                    </a:prstGeom>
                    <a:noFill/>
                    <a:ln>
                      <a:noFill/>
                    </a:ln>
                  </pic:spPr>
                </pic:pic>
              </a:graphicData>
            </a:graphic>
          </wp:inline>
        </w:drawing>
      </w:r>
    </w:p>
    <w:p w14:paraId="7F7B9D13" w14:textId="75892FCF" w:rsidR="00844FF6" w:rsidRPr="00844FF6" w:rsidRDefault="00844FF6" w:rsidP="000613EB">
      <w:pPr>
        <w:pStyle w:val="ListParagraph"/>
        <w:keepNext/>
        <w:numPr>
          <w:ilvl w:val="0"/>
          <w:numId w:val="19"/>
        </w:numPr>
        <w:spacing w:before="136"/>
        <w:jc w:val="center"/>
        <w:rPr>
          <w:b/>
          <w:sz w:val="22"/>
          <w:szCs w:val="22"/>
          <w:lang w:val="en-CA"/>
        </w:rPr>
      </w:pPr>
      <w:r w:rsidRPr="00844FF6">
        <w:rPr>
          <w:rFonts w:hint="eastAsia"/>
          <w:b/>
          <w:sz w:val="22"/>
          <w:szCs w:val="22"/>
          <w:lang w:val="en-CA"/>
        </w:rPr>
        <w:t xml:space="preserve">4 parameter </w:t>
      </w:r>
      <w:r w:rsidRPr="00844FF6">
        <w:rPr>
          <w:b/>
          <w:sz w:val="22"/>
          <w:szCs w:val="22"/>
          <w:lang w:val="en-CA"/>
        </w:rPr>
        <w:t xml:space="preserve">affine </w:t>
      </w:r>
      <w:r w:rsidRPr="00844FF6">
        <w:rPr>
          <w:rFonts w:hint="eastAsia"/>
          <w:b/>
          <w:sz w:val="22"/>
          <w:szCs w:val="22"/>
          <w:lang w:val="en-CA"/>
        </w:rPr>
        <w:t>model</w:t>
      </w:r>
      <w:r w:rsidRPr="00844FF6">
        <w:rPr>
          <w:b/>
          <w:sz w:val="22"/>
          <w:szCs w:val="22"/>
          <w:lang w:val="en-CA"/>
        </w:rPr>
        <w:t xml:space="preserve"> </w:t>
      </w:r>
      <w:r w:rsidRPr="00844FF6">
        <w:rPr>
          <w:b/>
          <w:sz w:val="22"/>
          <w:szCs w:val="22"/>
          <w:lang w:val="en-CA"/>
        </w:rPr>
        <w:tab/>
      </w:r>
      <w:r w:rsidRPr="00844FF6">
        <w:rPr>
          <w:b/>
          <w:sz w:val="22"/>
          <w:szCs w:val="22"/>
          <w:lang w:val="en-CA"/>
        </w:rPr>
        <w:tab/>
        <w:t xml:space="preserve"> (b) </w:t>
      </w:r>
      <w:r w:rsidRPr="00844FF6">
        <w:rPr>
          <w:rFonts w:hint="eastAsia"/>
          <w:b/>
          <w:sz w:val="22"/>
          <w:szCs w:val="22"/>
          <w:lang w:val="en-CA"/>
        </w:rPr>
        <w:t xml:space="preserve">6 parameter </w:t>
      </w:r>
      <w:r w:rsidRPr="00844FF6">
        <w:rPr>
          <w:b/>
          <w:sz w:val="22"/>
          <w:szCs w:val="22"/>
          <w:lang w:val="en-CA"/>
        </w:rPr>
        <w:t xml:space="preserve">affine </w:t>
      </w:r>
      <w:r w:rsidRPr="00844FF6">
        <w:rPr>
          <w:rFonts w:hint="eastAsia"/>
          <w:b/>
          <w:sz w:val="22"/>
          <w:szCs w:val="22"/>
          <w:lang w:val="en-CA"/>
        </w:rPr>
        <w:t>model</w:t>
      </w:r>
    </w:p>
    <w:p w14:paraId="14952D1E" w14:textId="25A23F91" w:rsidR="002A3C52" w:rsidRPr="00844FF6" w:rsidRDefault="00917D3C" w:rsidP="00CA7357">
      <w:pPr>
        <w:keepNext/>
        <w:keepLines/>
        <w:jc w:val="center"/>
        <w:rPr>
          <w:b/>
          <w:iCs/>
          <w:szCs w:val="22"/>
        </w:rPr>
      </w:pPr>
      <w:bookmarkStart w:id="219" w:name="_Ref11069221"/>
      <w:bookmarkStart w:id="220" w:name="_Ref525762774"/>
      <w:r w:rsidRPr="00844FF6">
        <w:rPr>
          <w:b/>
          <w:iCs/>
          <w:szCs w:val="22"/>
        </w:rPr>
        <w:t xml:space="preserve">Figure </w:t>
      </w:r>
      <w:r w:rsidR="00795046">
        <w:rPr>
          <w:b/>
          <w:iCs/>
          <w:szCs w:val="22"/>
        </w:rPr>
        <w:fldChar w:fldCharType="begin"/>
      </w:r>
      <w:r w:rsidR="00795046">
        <w:rPr>
          <w:b/>
          <w:iCs/>
          <w:szCs w:val="22"/>
        </w:rPr>
        <w:instrText xml:space="preserve"> SEQ Figure \* ARABIC </w:instrText>
      </w:r>
      <w:r w:rsidR="00795046">
        <w:rPr>
          <w:b/>
          <w:iCs/>
          <w:szCs w:val="22"/>
        </w:rPr>
        <w:fldChar w:fldCharType="separate"/>
      </w:r>
      <w:r w:rsidR="003A61E2">
        <w:rPr>
          <w:b/>
          <w:iCs/>
          <w:noProof/>
          <w:szCs w:val="22"/>
        </w:rPr>
        <w:t>27</w:t>
      </w:r>
      <w:r w:rsidR="00795046">
        <w:rPr>
          <w:b/>
          <w:iCs/>
          <w:szCs w:val="22"/>
        </w:rPr>
        <w:fldChar w:fldCharType="end"/>
      </w:r>
      <w:bookmarkEnd w:id="219"/>
      <w:bookmarkEnd w:id="220"/>
      <w:r w:rsidRPr="00844FF6">
        <w:rPr>
          <w:b/>
          <w:iCs/>
          <w:szCs w:val="22"/>
        </w:rPr>
        <w:t xml:space="preserve"> –</w:t>
      </w:r>
      <w:r w:rsidR="002A3C52" w:rsidRPr="00844FF6">
        <w:rPr>
          <w:b/>
          <w:iCs/>
          <w:szCs w:val="22"/>
        </w:rPr>
        <w:t xml:space="preserve"> </w:t>
      </w:r>
      <w:r w:rsidRPr="00844FF6">
        <w:rPr>
          <w:b/>
          <w:iCs/>
          <w:szCs w:val="22"/>
        </w:rPr>
        <w:t xml:space="preserve">control point based </w:t>
      </w:r>
      <w:r w:rsidR="002A3C52" w:rsidRPr="00844FF6">
        <w:rPr>
          <w:b/>
          <w:iCs/>
          <w:szCs w:val="22"/>
        </w:rPr>
        <w:t>affine motion model</w:t>
      </w:r>
    </w:p>
    <w:p w14:paraId="39F08561" w14:textId="1587C3CB" w:rsidR="002A3C52" w:rsidRPr="00A05952" w:rsidRDefault="00EE0B21" w:rsidP="00CD45EA">
      <w:pPr>
        <w:spacing w:after="120"/>
        <w:jc w:val="both"/>
        <w:rPr>
          <w:szCs w:val="22"/>
          <w:lang w:val="en-CA"/>
        </w:rPr>
      </w:pPr>
      <w:r>
        <w:rPr>
          <w:szCs w:val="22"/>
          <w:lang w:val="en-CA"/>
        </w:rPr>
        <w:t>For 4</w:t>
      </w:r>
      <w:r w:rsidR="00E20F79">
        <w:rPr>
          <w:szCs w:val="22"/>
          <w:lang w:val="en-CA"/>
        </w:rPr>
        <w:t>-</w:t>
      </w:r>
      <w:r>
        <w:rPr>
          <w:szCs w:val="22"/>
          <w:lang w:val="en-CA"/>
        </w:rPr>
        <w:t xml:space="preserve">parameter affine motion model, </w:t>
      </w:r>
      <w:r w:rsidR="002A3C52" w:rsidRPr="00A05952">
        <w:rPr>
          <w:szCs w:val="22"/>
          <w:lang w:val="en-CA"/>
        </w:rPr>
        <w:t xml:space="preserve">motion vector </w:t>
      </w:r>
      <w:r>
        <w:rPr>
          <w:szCs w:val="22"/>
          <w:lang w:val="en-CA"/>
        </w:rPr>
        <w:t>at sample location (</w:t>
      </w:r>
      <w:r w:rsidRPr="00EE0B21">
        <w:rPr>
          <w:i/>
          <w:szCs w:val="22"/>
          <w:lang w:val="en-CA"/>
        </w:rPr>
        <w:t>x, y</w:t>
      </w:r>
      <w:r>
        <w:rPr>
          <w:szCs w:val="22"/>
          <w:lang w:val="en-CA"/>
        </w:rPr>
        <w:t>) in</w:t>
      </w:r>
      <w:r w:rsidR="002A3C52" w:rsidRPr="00A05952">
        <w:rPr>
          <w:szCs w:val="22"/>
          <w:lang w:val="en-CA"/>
        </w:rPr>
        <w:t xml:space="preserve"> a block </w:t>
      </w:r>
      <w:r>
        <w:rPr>
          <w:szCs w:val="22"/>
          <w:lang w:val="en-CA"/>
        </w:rPr>
        <w:t>is</w:t>
      </w:r>
      <w:r w:rsidR="002A3C52" w:rsidRPr="00A05952">
        <w:rPr>
          <w:szCs w:val="22"/>
          <w:lang w:val="en-CA"/>
        </w:rPr>
        <w:t xml:space="preserve"> </w:t>
      </w:r>
      <w:r>
        <w:rPr>
          <w:szCs w:val="22"/>
          <w:lang w:val="en-CA"/>
        </w:rPr>
        <w:t>derived as</w:t>
      </w:r>
      <w:r w:rsidR="002A3C52" w:rsidRPr="00A05952">
        <w:rPr>
          <w:szCs w:val="22"/>
          <w:lang w:val="en-CA"/>
        </w:rPr>
        <w:t>:</w:t>
      </w:r>
    </w:p>
    <w:p w14:paraId="141D5D0F" w14:textId="46EE3D8B" w:rsidR="00EE0B21" w:rsidRDefault="00F25D20" w:rsidP="00CD45EA">
      <w:pPr>
        <w:spacing w:after="120"/>
        <w:jc w:val="right"/>
        <w:rPr>
          <w:szCs w:val="22"/>
          <w:lang w:val="en-CA"/>
        </w:rPr>
      </w:pPr>
      <m:oMath>
        <m:d>
          <m:dPr>
            <m:begChr m:val="{"/>
            <m:endChr m:val=""/>
            <m:ctrlPr>
              <w:rPr>
                <w:rFonts w:ascii="Cambria Math" w:hAnsi="Cambria Math"/>
                <w:i/>
                <w:szCs w:val="21"/>
                <w:lang w:val="en-CA" w:eastAsia="ko-KR"/>
              </w:rPr>
            </m:ctrlPr>
          </m:dPr>
          <m:e>
            <m:eqArr>
              <m:eqArrPr>
                <m:ctrlPr>
                  <w:rPr>
                    <w:rFonts w:ascii="Cambria Math" w:hAnsi="Cambria Math"/>
                    <w:i/>
                    <w:szCs w:val="21"/>
                    <w:lang w:val="en-CA" w:eastAsia="ko-KR"/>
                  </w:rPr>
                </m:ctrlPr>
              </m:eqArrPr>
              <m:e>
                <m:sSub>
                  <m:sSubPr>
                    <m:ctrlPr>
                      <w:rPr>
                        <w:rFonts w:ascii="Cambria Math" w:hAnsi="Cambria Math"/>
                        <w:i/>
                        <w:szCs w:val="21"/>
                        <w:lang w:val="en-CA"/>
                      </w:rPr>
                    </m:ctrlPr>
                  </m:sSubPr>
                  <m:e>
                    <m:r>
                      <w:rPr>
                        <w:rFonts w:ascii="Cambria Math" w:hAnsi="Cambria Math"/>
                        <w:szCs w:val="21"/>
                        <w:lang w:val="en-CA"/>
                      </w:rPr>
                      <m:t>mv</m:t>
                    </m:r>
                  </m:e>
                  <m:sub>
                    <m:r>
                      <w:rPr>
                        <w:rFonts w:ascii="Cambria Math" w:hAnsi="Cambria Math"/>
                        <w:szCs w:val="21"/>
                        <w:lang w:val="en-CA"/>
                      </w:rPr>
                      <m:t>x</m:t>
                    </m:r>
                  </m:sub>
                </m:sSub>
                <m:r>
                  <w:rPr>
                    <w:rFonts w:ascii="Cambria Math" w:hAnsi="Cambria Math"/>
                    <w:szCs w:val="21"/>
                    <w:lang w:val="en-CA"/>
                  </w:rPr>
                  <m:t>=</m:t>
                </m:r>
                <m:f>
                  <m:fPr>
                    <m:ctrlPr>
                      <w:rPr>
                        <w:rFonts w:ascii="Cambria Math" w:hAnsi="Cambria Math"/>
                        <w:i/>
                        <w:szCs w:val="21"/>
                        <w:lang w:val="en-CA"/>
                      </w:rPr>
                    </m:ctrlPr>
                  </m:fPr>
                  <m:num>
                    <m:r>
                      <w:rPr>
                        <w:rFonts w:ascii="Cambria Math" w:hAnsi="Cambria Math"/>
                        <w:szCs w:val="21"/>
                        <w:lang w:val="en-CA"/>
                      </w:rPr>
                      <m:t>m</m:t>
                    </m:r>
                    <m:sSub>
                      <m:sSubPr>
                        <m:ctrlPr>
                          <w:rPr>
                            <w:rFonts w:ascii="Cambria Math" w:hAnsi="Cambria Math"/>
                            <w:i/>
                            <w:szCs w:val="21"/>
                            <w:lang w:val="en-CA" w:eastAsia="ko-KR"/>
                          </w:rPr>
                        </m:ctrlPr>
                      </m:sSubPr>
                      <m:e>
                        <m:r>
                          <w:rPr>
                            <w:rFonts w:ascii="Cambria Math" w:hAnsi="Cambria Math"/>
                            <w:szCs w:val="21"/>
                            <w:lang w:val="en-CA"/>
                          </w:rPr>
                          <m:t>v</m:t>
                        </m:r>
                      </m:e>
                      <m:sub>
                        <m:r>
                          <w:rPr>
                            <w:rFonts w:ascii="Cambria Math" w:hAnsi="Cambria Math"/>
                            <w:szCs w:val="21"/>
                            <w:lang w:val="en-CA"/>
                          </w:rPr>
                          <m:t>1x</m:t>
                        </m:r>
                      </m:sub>
                    </m:sSub>
                    <m:r>
                      <w:rPr>
                        <w:rFonts w:ascii="Cambria Math" w:hAnsi="Cambria Math"/>
                        <w:szCs w:val="21"/>
                        <w:lang w:val="en-CA"/>
                      </w:rPr>
                      <m:t>-m</m:t>
                    </m:r>
                    <m:sSub>
                      <m:sSubPr>
                        <m:ctrlPr>
                          <w:rPr>
                            <w:rFonts w:ascii="Cambria Math" w:hAnsi="Cambria Math"/>
                            <w:i/>
                            <w:szCs w:val="21"/>
                            <w:lang w:val="en-CA" w:eastAsia="ko-KR"/>
                          </w:rPr>
                        </m:ctrlPr>
                      </m:sSubPr>
                      <m:e>
                        <m:r>
                          <w:rPr>
                            <w:rFonts w:ascii="Cambria Math" w:hAnsi="Cambria Math"/>
                            <w:szCs w:val="21"/>
                            <w:lang w:val="en-CA"/>
                          </w:rPr>
                          <m:t>v</m:t>
                        </m:r>
                      </m:e>
                      <m:sub>
                        <m:r>
                          <w:rPr>
                            <w:rFonts w:ascii="Cambria Math" w:hAnsi="Cambria Math"/>
                            <w:szCs w:val="21"/>
                            <w:lang w:val="en-CA"/>
                          </w:rPr>
                          <m:t>0x</m:t>
                        </m:r>
                      </m:sub>
                    </m:sSub>
                  </m:num>
                  <m:den>
                    <m:r>
                      <w:rPr>
                        <w:rFonts w:ascii="Cambria Math" w:hAnsi="Cambria Math"/>
                        <w:szCs w:val="21"/>
                        <w:lang w:val="en-CA"/>
                      </w:rPr>
                      <m:t>W</m:t>
                    </m:r>
                  </m:den>
                </m:f>
                <m:r>
                  <w:rPr>
                    <w:rFonts w:ascii="Cambria Math" w:hAnsi="Cambria Math"/>
                    <w:szCs w:val="21"/>
                    <w:lang w:val="en-CA"/>
                  </w:rPr>
                  <m:t>x+</m:t>
                </m:r>
                <m:f>
                  <m:fPr>
                    <m:ctrlPr>
                      <w:rPr>
                        <w:rFonts w:ascii="Cambria Math" w:hAnsi="Cambria Math"/>
                        <w:i/>
                        <w:szCs w:val="21"/>
                        <w:lang w:val="en-CA"/>
                      </w:rPr>
                    </m:ctrlPr>
                  </m:fPr>
                  <m:num>
                    <m:sSub>
                      <m:sSubPr>
                        <m:ctrlPr>
                          <w:rPr>
                            <w:rFonts w:ascii="Cambria Math" w:hAnsi="Cambria Math"/>
                            <w:i/>
                            <w:szCs w:val="21"/>
                            <w:lang w:val="en-CA" w:eastAsia="ko-KR"/>
                          </w:rPr>
                        </m:ctrlPr>
                      </m:sSubPr>
                      <m:e>
                        <m:r>
                          <w:rPr>
                            <w:rFonts w:ascii="Cambria Math" w:hAnsi="Cambria Math"/>
                            <w:szCs w:val="21"/>
                            <w:lang w:val="en-CA"/>
                          </w:rPr>
                          <m:t>mv</m:t>
                        </m:r>
                      </m:e>
                      <m:sub>
                        <m:r>
                          <w:rPr>
                            <w:rFonts w:ascii="Cambria Math" w:hAnsi="Cambria Math"/>
                            <w:szCs w:val="21"/>
                            <w:lang w:val="en-CA"/>
                          </w:rPr>
                          <m:t>1y</m:t>
                        </m:r>
                      </m:sub>
                    </m:sSub>
                    <m:r>
                      <w:rPr>
                        <w:rFonts w:ascii="Cambria Math" w:hAnsi="Cambria Math"/>
                        <w:szCs w:val="21"/>
                        <w:lang w:val="en-CA"/>
                      </w:rPr>
                      <m:t>-m</m:t>
                    </m:r>
                    <m:sSub>
                      <m:sSubPr>
                        <m:ctrlPr>
                          <w:rPr>
                            <w:rFonts w:ascii="Cambria Math" w:hAnsi="Cambria Math"/>
                            <w:i/>
                            <w:szCs w:val="21"/>
                            <w:lang w:val="en-CA" w:eastAsia="ko-KR"/>
                          </w:rPr>
                        </m:ctrlPr>
                      </m:sSubPr>
                      <m:e>
                        <m:r>
                          <w:rPr>
                            <w:rFonts w:ascii="Cambria Math" w:hAnsi="Cambria Math"/>
                            <w:szCs w:val="21"/>
                            <w:lang w:val="en-CA"/>
                          </w:rPr>
                          <m:t>v</m:t>
                        </m:r>
                      </m:e>
                      <m:sub>
                        <m:r>
                          <w:rPr>
                            <w:rFonts w:ascii="Cambria Math" w:hAnsi="Cambria Math"/>
                            <w:szCs w:val="21"/>
                            <w:lang w:val="en-CA"/>
                          </w:rPr>
                          <m:t>0y</m:t>
                        </m:r>
                      </m:sub>
                    </m:sSub>
                  </m:num>
                  <m:den>
                    <m:r>
                      <w:rPr>
                        <w:rFonts w:ascii="Cambria Math" w:hAnsi="Cambria Math"/>
                        <w:szCs w:val="21"/>
                        <w:lang w:val="en-CA"/>
                      </w:rPr>
                      <m:t>W</m:t>
                    </m:r>
                  </m:den>
                </m:f>
                <m:r>
                  <w:rPr>
                    <w:rFonts w:ascii="Cambria Math" w:hAnsi="Cambria Math"/>
                    <w:szCs w:val="21"/>
                    <w:lang w:val="en-CA"/>
                  </w:rPr>
                  <m:t>y+</m:t>
                </m:r>
                <m:sSub>
                  <m:sSubPr>
                    <m:ctrlPr>
                      <w:rPr>
                        <w:rFonts w:ascii="Cambria Math" w:hAnsi="Cambria Math"/>
                        <w:i/>
                        <w:szCs w:val="21"/>
                        <w:lang w:val="en-CA" w:eastAsia="ko-KR"/>
                      </w:rPr>
                    </m:ctrlPr>
                  </m:sSubPr>
                  <m:e>
                    <m:r>
                      <w:rPr>
                        <w:rFonts w:ascii="Cambria Math" w:hAnsi="Cambria Math"/>
                        <w:szCs w:val="21"/>
                        <w:lang w:val="en-CA"/>
                      </w:rPr>
                      <m:t>mv</m:t>
                    </m:r>
                  </m:e>
                  <m:sub>
                    <m:r>
                      <w:rPr>
                        <w:rFonts w:ascii="Cambria Math" w:hAnsi="Cambria Math"/>
                        <w:szCs w:val="21"/>
                        <w:lang w:val="en-CA"/>
                      </w:rPr>
                      <m:t>0x</m:t>
                    </m:r>
                  </m:sub>
                </m:sSub>
              </m:e>
              <m:e>
                <m:sSub>
                  <m:sSubPr>
                    <m:ctrlPr>
                      <w:rPr>
                        <w:rFonts w:ascii="Cambria Math" w:hAnsi="Cambria Math"/>
                        <w:i/>
                        <w:szCs w:val="21"/>
                        <w:lang w:val="en-CA"/>
                      </w:rPr>
                    </m:ctrlPr>
                  </m:sSubPr>
                  <m:e>
                    <m:r>
                      <w:rPr>
                        <w:rFonts w:ascii="Cambria Math" w:hAnsi="Cambria Math"/>
                        <w:szCs w:val="21"/>
                        <w:lang w:val="en-CA"/>
                      </w:rPr>
                      <m:t>mv</m:t>
                    </m:r>
                  </m:e>
                  <m:sub>
                    <m:r>
                      <w:rPr>
                        <w:rFonts w:ascii="Cambria Math" w:hAnsi="Cambria Math"/>
                        <w:szCs w:val="21"/>
                        <w:lang w:val="en-CA"/>
                      </w:rPr>
                      <m:t>y</m:t>
                    </m:r>
                  </m:sub>
                </m:sSub>
                <m:r>
                  <w:rPr>
                    <w:rFonts w:ascii="Cambria Math" w:hAnsi="Cambria Math"/>
                    <w:szCs w:val="21"/>
                    <w:lang w:val="en-CA"/>
                  </w:rPr>
                  <m:t>=</m:t>
                </m:r>
                <m:f>
                  <m:fPr>
                    <m:ctrlPr>
                      <w:rPr>
                        <w:rFonts w:ascii="Cambria Math" w:hAnsi="Cambria Math"/>
                        <w:i/>
                        <w:szCs w:val="21"/>
                        <w:lang w:val="en-CA"/>
                      </w:rPr>
                    </m:ctrlPr>
                  </m:fPr>
                  <m:num>
                    <m:sSub>
                      <m:sSubPr>
                        <m:ctrlPr>
                          <w:rPr>
                            <w:rFonts w:ascii="Cambria Math" w:hAnsi="Cambria Math"/>
                            <w:i/>
                            <w:szCs w:val="21"/>
                            <w:lang w:val="en-CA" w:eastAsia="ko-KR"/>
                          </w:rPr>
                        </m:ctrlPr>
                      </m:sSubPr>
                      <m:e>
                        <m:r>
                          <w:rPr>
                            <w:rFonts w:ascii="Cambria Math" w:hAnsi="Cambria Math"/>
                            <w:szCs w:val="21"/>
                            <w:lang w:val="en-CA"/>
                          </w:rPr>
                          <m:t>mv</m:t>
                        </m:r>
                      </m:e>
                      <m:sub>
                        <m:r>
                          <w:rPr>
                            <w:rFonts w:ascii="Cambria Math" w:hAnsi="Cambria Math"/>
                            <w:szCs w:val="21"/>
                            <w:lang w:val="en-CA"/>
                          </w:rPr>
                          <m:t>1y</m:t>
                        </m:r>
                      </m:sub>
                    </m:sSub>
                    <m:r>
                      <w:rPr>
                        <w:rFonts w:ascii="Cambria Math" w:hAnsi="Cambria Math"/>
                        <w:szCs w:val="21"/>
                        <w:lang w:val="en-CA"/>
                      </w:rPr>
                      <m:t>-</m:t>
                    </m:r>
                    <m:sSub>
                      <m:sSubPr>
                        <m:ctrlPr>
                          <w:rPr>
                            <w:rFonts w:ascii="Cambria Math" w:hAnsi="Cambria Math"/>
                            <w:i/>
                            <w:szCs w:val="21"/>
                            <w:lang w:val="en-CA" w:eastAsia="ko-KR"/>
                          </w:rPr>
                        </m:ctrlPr>
                      </m:sSubPr>
                      <m:e>
                        <m:r>
                          <w:rPr>
                            <w:rFonts w:ascii="Cambria Math" w:hAnsi="Cambria Math"/>
                            <w:szCs w:val="21"/>
                            <w:lang w:val="en-CA"/>
                          </w:rPr>
                          <m:t>mv</m:t>
                        </m:r>
                      </m:e>
                      <m:sub>
                        <m:r>
                          <w:rPr>
                            <w:rFonts w:ascii="Cambria Math" w:hAnsi="Cambria Math"/>
                            <w:szCs w:val="21"/>
                            <w:lang w:val="en-CA"/>
                          </w:rPr>
                          <m:t>0y</m:t>
                        </m:r>
                      </m:sub>
                    </m:sSub>
                  </m:num>
                  <m:den>
                    <m:r>
                      <w:rPr>
                        <w:rFonts w:ascii="Cambria Math" w:hAnsi="Cambria Math"/>
                        <w:szCs w:val="21"/>
                        <w:lang w:val="en-CA"/>
                      </w:rPr>
                      <m:t>W</m:t>
                    </m:r>
                  </m:den>
                </m:f>
                <m:r>
                  <w:rPr>
                    <w:rFonts w:ascii="Cambria Math" w:hAnsi="Cambria Math"/>
                    <w:szCs w:val="21"/>
                    <w:lang w:val="en-CA"/>
                  </w:rPr>
                  <m:t>x+</m:t>
                </m:r>
                <m:f>
                  <m:fPr>
                    <m:ctrlPr>
                      <w:rPr>
                        <w:rFonts w:ascii="Cambria Math" w:hAnsi="Cambria Math"/>
                        <w:i/>
                        <w:szCs w:val="21"/>
                        <w:lang w:val="en-CA"/>
                      </w:rPr>
                    </m:ctrlPr>
                  </m:fPr>
                  <m:num>
                    <m:sSub>
                      <m:sSubPr>
                        <m:ctrlPr>
                          <w:rPr>
                            <w:rFonts w:ascii="Cambria Math" w:hAnsi="Cambria Math"/>
                            <w:i/>
                            <w:szCs w:val="21"/>
                            <w:lang w:val="en-CA" w:eastAsia="ko-KR"/>
                          </w:rPr>
                        </m:ctrlPr>
                      </m:sSubPr>
                      <m:e>
                        <m:r>
                          <w:rPr>
                            <w:rFonts w:ascii="Cambria Math" w:hAnsi="Cambria Math"/>
                            <w:szCs w:val="21"/>
                            <w:lang w:val="en-CA"/>
                          </w:rPr>
                          <m:t>mv</m:t>
                        </m:r>
                      </m:e>
                      <m:sub>
                        <m:r>
                          <w:rPr>
                            <w:rFonts w:ascii="Cambria Math" w:hAnsi="Cambria Math"/>
                            <w:szCs w:val="21"/>
                            <w:lang w:val="en-CA"/>
                          </w:rPr>
                          <m:t>1y</m:t>
                        </m:r>
                      </m:sub>
                    </m:sSub>
                    <m:r>
                      <w:rPr>
                        <w:rFonts w:ascii="Cambria Math" w:hAnsi="Cambria Math"/>
                        <w:szCs w:val="21"/>
                        <w:lang w:val="en-CA"/>
                      </w:rPr>
                      <m:t>-</m:t>
                    </m:r>
                    <m:sSub>
                      <m:sSubPr>
                        <m:ctrlPr>
                          <w:rPr>
                            <w:rFonts w:ascii="Cambria Math" w:hAnsi="Cambria Math"/>
                            <w:i/>
                            <w:szCs w:val="21"/>
                            <w:lang w:val="en-CA" w:eastAsia="ko-KR"/>
                          </w:rPr>
                        </m:ctrlPr>
                      </m:sSubPr>
                      <m:e>
                        <m:r>
                          <w:rPr>
                            <w:rFonts w:ascii="Cambria Math" w:hAnsi="Cambria Math"/>
                            <w:szCs w:val="21"/>
                            <w:lang w:val="en-CA"/>
                          </w:rPr>
                          <m:t>mv</m:t>
                        </m:r>
                      </m:e>
                      <m:sub>
                        <m:r>
                          <w:rPr>
                            <w:rFonts w:ascii="Cambria Math" w:hAnsi="Cambria Math"/>
                            <w:szCs w:val="21"/>
                            <w:lang w:val="en-CA"/>
                          </w:rPr>
                          <m:t>0x</m:t>
                        </m:r>
                      </m:sub>
                    </m:sSub>
                  </m:num>
                  <m:den>
                    <m:r>
                      <w:rPr>
                        <w:rFonts w:ascii="Cambria Math" w:hAnsi="Cambria Math"/>
                        <w:szCs w:val="21"/>
                        <w:lang w:val="en-CA"/>
                      </w:rPr>
                      <m:t>W</m:t>
                    </m:r>
                  </m:den>
                </m:f>
                <m:r>
                  <w:rPr>
                    <w:rFonts w:ascii="Cambria Math" w:hAnsi="Cambria Math"/>
                    <w:szCs w:val="21"/>
                    <w:lang w:val="en-CA"/>
                  </w:rPr>
                  <m:t>y+</m:t>
                </m:r>
                <m:sSub>
                  <m:sSubPr>
                    <m:ctrlPr>
                      <w:rPr>
                        <w:rFonts w:ascii="Cambria Math" w:hAnsi="Cambria Math"/>
                        <w:i/>
                        <w:szCs w:val="21"/>
                        <w:lang w:val="en-CA" w:eastAsia="ko-KR"/>
                      </w:rPr>
                    </m:ctrlPr>
                  </m:sSubPr>
                  <m:e>
                    <m:r>
                      <w:rPr>
                        <w:rFonts w:ascii="Cambria Math" w:hAnsi="Cambria Math"/>
                        <w:szCs w:val="21"/>
                        <w:lang w:val="en-CA"/>
                      </w:rPr>
                      <m:t>mv</m:t>
                    </m:r>
                  </m:e>
                  <m:sub>
                    <m:r>
                      <w:rPr>
                        <w:rFonts w:ascii="Cambria Math" w:hAnsi="Cambria Math"/>
                        <w:szCs w:val="21"/>
                        <w:lang w:val="en-CA"/>
                      </w:rPr>
                      <m:t>0y</m:t>
                    </m:r>
                  </m:sub>
                </m:sSub>
              </m:e>
            </m:eqArr>
          </m:e>
        </m:d>
      </m:oMath>
      <w:r w:rsidR="00EE0B21" w:rsidRPr="00A05952">
        <w:rPr>
          <w:szCs w:val="22"/>
          <w:lang w:val="en-CA" w:eastAsia="zh-CN"/>
        </w:rPr>
        <w:tab/>
      </w:r>
      <w:r w:rsidR="00EE0B21" w:rsidRPr="00A05952">
        <w:rPr>
          <w:szCs w:val="22"/>
          <w:lang w:val="en-CA" w:eastAsia="zh-CN"/>
        </w:rPr>
        <w:tab/>
      </w:r>
      <w:r w:rsidR="00EE0B21">
        <w:rPr>
          <w:szCs w:val="22"/>
          <w:lang w:val="en-CA" w:eastAsia="zh-CN"/>
        </w:rPr>
        <w:tab/>
      </w:r>
      <w:r w:rsidR="00EE0B21" w:rsidRPr="00A05952">
        <w:rPr>
          <w:szCs w:val="22"/>
          <w:lang w:val="en-CA" w:eastAsia="zh-CN"/>
        </w:rPr>
        <w:tab/>
      </w:r>
      <w:r w:rsidR="00EE0B21" w:rsidRPr="005330A7">
        <w:rPr>
          <w:szCs w:val="22"/>
          <w:lang w:val="en-CA"/>
        </w:rPr>
        <w:t>(</w:t>
      </w:r>
      <w:r w:rsidR="00EE0B21" w:rsidRPr="005330A7">
        <w:rPr>
          <w:rFonts w:eastAsia="Malgun Gothic" w:hint="eastAsia"/>
          <w:szCs w:val="22"/>
          <w:lang w:val="en-CA" w:eastAsia="ko-KR"/>
        </w:rPr>
        <w:t>3</w:t>
      </w:r>
      <w:r w:rsidR="00EE0B21" w:rsidRPr="005330A7">
        <w:rPr>
          <w:rFonts w:eastAsia="Malgun Gothic"/>
          <w:szCs w:val="22"/>
          <w:lang w:val="en-CA" w:eastAsia="ko-KR"/>
        </w:rPr>
        <w:t>-</w:t>
      </w:r>
      <w:r w:rsidR="00EE0B21" w:rsidRPr="000F2223">
        <w:rPr>
          <w:noProof/>
          <w:szCs w:val="22"/>
          <w:lang w:val="en-CA"/>
        </w:rPr>
        <w:fldChar w:fldCharType="begin"/>
      </w:r>
      <w:r w:rsidR="00EE0B21" w:rsidRPr="005330A7">
        <w:rPr>
          <w:noProof/>
          <w:szCs w:val="22"/>
          <w:lang w:val="en-CA"/>
        </w:rPr>
        <w:instrText xml:space="preserve"> SEQ Eq \* MERGEFORMAT </w:instrText>
      </w:r>
      <w:r w:rsidR="00EE0B21" w:rsidRPr="000F2223">
        <w:rPr>
          <w:noProof/>
          <w:szCs w:val="22"/>
          <w:lang w:val="en-CA"/>
        </w:rPr>
        <w:fldChar w:fldCharType="separate"/>
      </w:r>
      <w:r w:rsidR="003A61E2">
        <w:rPr>
          <w:noProof/>
          <w:szCs w:val="22"/>
          <w:lang w:val="en-CA"/>
        </w:rPr>
        <w:t>15</w:t>
      </w:r>
      <w:r w:rsidR="00EE0B21" w:rsidRPr="000F2223">
        <w:rPr>
          <w:noProof/>
          <w:szCs w:val="22"/>
          <w:lang w:val="en-CA"/>
        </w:rPr>
        <w:fldChar w:fldCharType="end"/>
      </w:r>
      <w:r w:rsidR="00EE0B21" w:rsidRPr="005330A7">
        <w:rPr>
          <w:szCs w:val="22"/>
          <w:lang w:val="en-CA"/>
        </w:rPr>
        <w:t>)</w:t>
      </w:r>
    </w:p>
    <w:p w14:paraId="5A4CFAAD" w14:textId="1507BBA3" w:rsidR="00EE0B21" w:rsidRPr="00EE0B21" w:rsidRDefault="00EE0B21" w:rsidP="00CD45EA">
      <w:pPr>
        <w:spacing w:after="120"/>
        <w:jc w:val="both"/>
        <w:rPr>
          <w:szCs w:val="22"/>
          <w:lang w:val="en-CA" w:eastAsia="zh-CN"/>
        </w:rPr>
      </w:pPr>
      <w:r>
        <w:rPr>
          <w:szCs w:val="22"/>
          <w:lang w:val="en-CA"/>
        </w:rPr>
        <w:t>For 6</w:t>
      </w:r>
      <w:r w:rsidR="00E20F79">
        <w:rPr>
          <w:szCs w:val="22"/>
          <w:lang w:val="en-CA"/>
        </w:rPr>
        <w:t>-</w:t>
      </w:r>
      <w:r>
        <w:rPr>
          <w:szCs w:val="22"/>
          <w:lang w:val="en-CA"/>
        </w:rPr>
        <w:t xml:space="preserve">parameter affine motion model, </w:t>
      </w:r>
      <w:r w:rsidRPr="00A05952">
        <w:rPr>
          <w:szCs w:val="22"/>
          <w:lang w:val="en-CA"/>
        </w:rPr>
        <w:t xml:space="preserve">motion vector </w:t>
      </w:r>
      <w:r>
        <w:rPr>
          <w:szCs w:val="22"/>
          <w:lang w:val="en-CA"/>
        </w:rPr>
        <w:t>at sample location (</w:t>
      </w:r>
      <w:r w:rsidRPr="00EE0B21">
        <w:rPr>
          <w:i/>
          <w:szCs w:val="22"/>
          <w:lang w:val="en-CA"/>
        </w:rPr>
        <w:t>x, y</w:t>
      </w:r>
      <w:r>
        <w:rPr>
          <w:szCs w:val="22"/>
          <w:lang w:val="en-CA"/>
        </w:rPr>
        <w:t>) in</w:t>
      </w:r>
      <w:r w:rsidRPr="00A05952">
        <w:rPr>
          <w:szCs w:val="22"/>
          <w:lang w:val="en-CA"/>
        </w:rPr>
        <w:t xml:space="preserve"> a block </w:t>
      </w:r>
      <w:r>
        <w:rPr>
          <w:szCs w:val="22"/>
          <w:lang w:val="en-CA"/>
        </w:rPr>
        <w:t>is</w:t>
      </w:r>
      <w:r w:rsidRPr="00A05952">
        <w:rPr>
          <w:szCs w:val="22"/>
          <w:lang w:val="en-CA"/>
        </w:rPr>
        <w:t xml:space="preserve"> </w:t>
      </w:r>
      <w:r>
        <w:rPr>
          <w:szCs w:val="22"/>
          <w:lang w:val="en-CA"/>
        </w:rPr>
        <w:t>derived as</w:t>
      </w:r>
      <w:r w:rsidRPr="00A05952">
        <w:rPr>
          <w:szCs w:val="22"/>
          <w:lang w:val="en-CA"/>
        </w:rPr>
        <w:t>:</w:t>
      </w:r>
    </w:p>
    <w:p w14:paraId="39A41707" w14:textId="0D0D123F" w:rsidR="00EE0B21" w:rsidRPr="00EE0B21" w:rsidRDefault="00F25D20" w:rsidP="00CD45EA">
      <w:pPr>
        <w:spacing w:after="120"/>
        <w:jc w:val="right"/>
        <w:rPr>
          <w:szCs w:val="22"/>
          <w:lang w:val="en-CA"/>
        </w:rPr>
      </w:pPr>
      <m:oMath>
        <m:d>
          <m:dPr>
            <m:begChr m:val="{"/>
            <m:endChr m:val=""/>
            <m:ctrlPr>
              <w:rPr>
                <w:rFonts w:ascii="Cambria Math" w:hAnsi="Cambria Math"/>
                <w:i/>
                <w:szCs w:val="21"/>
                <w:lang w:val="en-CA" w:eastAsia="ko-KR"/>
              </w:rPr>
            </m:ctrlPr>
          </m:dPr>
          <m:e>
            <m:eqArr>
              <m:eqArrPr>
                <m:ctrlPr>
                  <w:rPr>
                    <w:rFonts w:ascii="Cambria Math" w:hAnsi="Cambria Math"/>
                    <w:i/>
                    <w:szCs w:val="21"/>
                    <w:lang w:val="en-CA" w:eastAsia="ko-KR"/>
                  </w:rPr>
                </m:ctrlPr>
              </m:eqArrPr>
              <m:e>
                <m:sSub>
                  <m:sSubPr>
                    <m:ctrlPr>
                      <w:rPr>
                        <w:rFonts w:ascii="Cambria Math" w:hAnsi="Cambria Math"/>
                        <w:i/>
                        <w:szCs w:val="21"/>
                        <w:lang w:val="en-CA"/>
                      </w:rPr>
                    </m:ctrlPr>
                  </m:sSubPr>
                  <m:e>
                    <m:r>
                      <w:rPr>
                        <w:rFonts w:ascii="Cambria Math" w:hAnsi="Cambria Math"/>
                        <w:szCs w:val="21"/>
                        <w:lang w:val="en-CA"/>
                      </w:rPr>
                      <m:t>mv</m:t>
                    </m:r>
                  </m:e>
                  <m:sub>
                    <m:r>
                      <w:rPr>
                        <w:rFonts w:ascii="Cambria Math" w:hAnsi="Cambria Math"/>
                        <w:szCs w:val="21"/>
                        <w:lang w:val="en-CA"/>
                      </w:rPr>
                      <m:t>x</m:t>
                    </m:r>
                  </m:sub>
                </m:sSub>
                <m:r>
                  <w:rPr>
                    <w:rFonts w:ascii="Cambria Math" w:hAnsi="Cambria Math"/>
                    <w:szCs w:val="21"/>
                    <w:lang w:val="en-CA"/>
                  </w:rPr>
                  <m:t>=</m:t>
                </m:r>
                <m:f>
                  <m:fPr>
                    <m:ctrlPr>
                      <w:rPr>
                        <w:rFonts w:ascii="Cambria Math" w:hAnsi="Cambria Math"/>
                        <w:i/>
                        <w:szCs w:val="21"/>
                        <w:lang w:val="en-CA"/>
                      </w:rPr>
                    </m:ctrlPr>
                  </m:fPr>
                  <m:num>
                    <m:r>
                      <w:rPr>
                        <w:rFonts w:ascii="Cambria Math" w:hAnsi="Cambria Math"/>
                        <w:szCs w:val="21"/>
                        <w:lang w:val="en-CA"/>
                      </w:rPr>
                      <m:t>m</m:t>
                    </m:r>
                    <m:sSub>
                      <m:sSubPr>
                        <m:ctrlPr>
                          <w:rPr>
                            <w:rFonts w:ascii="Cambria Math" w:hAnsi="Cambria Math"/>
                            <w:i/>
                            <w:szCs w:val="21"/>
                            <w:lang w:val="en-CA" w:eastAsia="ko-KR"/>
                          </w:rPr>
                        </m:ctrlPr>
                      </m:sSubPr>
                      <m:e>
                        <m:r>
                          <w:rPr>
                            <w:rFonts w:ascii="Cambria Math" w:hAnsi="Cambria Math"/>
                            <w:szCs w:val="21"/>
                            <w:lang w:val="en-CA"/>
                          </w:rPr>
                          <m:t>v</m:t>
                        </m:r>
                      </m:e>
                      <m:sub>
                        <m:r>
                          <w:rPr>
                            <w:rFonts w:ascii="Cambria Math" w:hAnsi="Cambria Math"/>
                            <w:szCs w:val="21"/>
                            <w:lang w:val="en-CA"/>
                          </w:rPr>
                          <m:t>1x</m:t>
                        </m:r>
                      </m:sub>
                    </m:sSub>
                    <m:r>
                      <w:rPr>
                        <w:rFonts w:ascii="Cambria Math" w:hAnsi="Cambria Math"/>
                        <w:szCs w:val="21"/>
                        <w:lang w:val="en-CA"/>
                      </w:rPr>
                      <m:t>-m</m:t>
                    </m:r>
                    <m:sSub>
                      <m:sSubPr>
                        <m:ctrlPr>
                          <w:rPr>
                            <w:rFonts w:ascii="Cambria Math" w:hAnsi="Cambria Math"/>
                            <w:i/>
                            <w:szCs w:val="21"/>
                            <w:lang w:val="en-CA" w:eastAsia="ko-KR"/>
                          </w:rPr>
                        </m:ctrlPr>
                      </m:sSubPr>
                      <m:e>
                        <m:r>
                          <w:rPr>
                            <w:rFonts w:ascii="Cambria Math" w:hAnsi="Cambria Math"/>
                            <w:szCs w:val="21"/>
                            <w:lang w:val="en-CA"/>
                          </w:rPr>
                          <m:t>v</m:t>
                        </m:r>
                      </m:e>
                      <m:sub>
                        <m:r>
                          <w:rPr>
                            <w:rFonts w:ascii="Cambria Math" w:hAnsi="Cambria Math"/>
                            <w:szCs w:val="21"/>
                            <w:lang w:val="en-CA"/>
                          </w:rPr>
                          <m:t>0x</m:t>
                        </m:r>
                      </m:sub>
                    </m:sSub>
                  </m:num>
                  <m:den>
                    <m:r>
                      <w:rPr>
                        <w:rFonts w:ascii="Cambria Math" w:hAnsi="Cambria Math"/>
                        <w:szCs w:val="21"/>
                        <w:lang w:val="en-CA"/>
                      </w:rPr>
                      <m:t>W</m:t>
                    </m:r>
                  </m:den>
                </m:f>
                <m:r>
                  <w:rPr>
                    <w:rFonts w:ascii="Cambria Math" w:hAnsi="Cambria Math"/>
                    <w:szCs w:val="21"/>
                    <w:lang w:val="en-CA"/>
                  </w:rPr>
                  <m:t>x+</m:t>
                </m:r>
                <m:f>
                  <m:fPr>
                    <m:ctrlPr>
                      <w:rPr>
                        <w:rFonts w:ascii="Cambria Math" w:hAnsi="Cambria Math"/>
                        <w:i/>
                        <w:szCs w:val="21"/>
                        <w:lang w:val="en-CA"/>
                      </w:rPr>
                    </m:ctrlPr>
                  </m:fPr>
                  <m:num>
                    <m:sSub>
                      <m:sSubPr>
                        <m:ctrlPr>
                          <w:rPr>
                            <w:rFonts w:ascii="Cambria Math" w:hAnsi="Cambria Math"/>
                            <w:i/>
                            <w:szCs w:val="21"/>
                            <w:lang w:val="en-CA" w:eastAsia="ko-KR"/>
                          </w:rPr>
                        </m:ctrlPr>
                      </m:sSubPr>
                      <m:e>
                        <m:r>
                          <w:rPr>
                            <w:rFonts w:ascii="Cambria Math" w:hAnsi="Cambria Math"/>
                            <w:szCs w:val="21"/>
                            <w:lang w:val="en-CA"/>
                          </w:rPr>
                          <m:t>mv</m:t>
                        </m:r>
                      </m:e>
                      <m:sub>
                        <m:r>
                          <w:rPr>
                            <w:rFonts w:ascii="Cambria Math" w:hAnsi="Cambria Math"/>
                            <w:szCs w:val="21"/>
                            <w:lang w:val="en-CA"/>
                          </w:rPr>
                          <m:t>2x</m:t>
                        </m:r>
                      </m:sub>
                    </m:sSub>
                    <m:r>
                      <w:rPr>
                        <w:rFonts w:ascii="Cambria Math" w:hAnsi="Cambria Math"/>
                        <w:szCs w:val="21"/>
                        <w:lang w:val="en-CA"/>
                      </w:rPr>
                      <m:t>-m</m:t>
                    </m:r>
                    <m:sSub>
                      <m:sSubPr>
                        <m:ctrlPr>
                          <w:rPr>
                            <w:rFonts w:ascii="Cambria Math" w:hAnsi="Cambria Math"/>
                            <w:i/>
                            <w:szCs w:val="21"/>
                            <w:lang w:val="en-CA" w:eastAsia="ko-KR"/>
                          </w:rPr>
                        </m:ctrlPr>
                      </m:sSubPr>
                      <m:e>
                        <m:r>
                          <w:rPr>
                            <w:rFonts w:ascii="Cambria Math" w:hAnsi="Cambria Math"/>
                            <w:szCs w:val="21"/>
                            <w:lang w:val="en-CA"/>
                          </w:rPr>
                          <m:t>v</m:t>
                        </m:r>
                      </m:e>
                      <m:sub>
                        <m:r>
                          <w:rPr>
                            <w:rFonts w:ascii="Cambria Math" w:hAnsi="Cambria Math"/>
                            <w:szCs w:val="21"/>
                            <w:lang w:val="en-CA"/>
                          </w:rPr>
                          <m:t>0x</m:t>
                        </m:r>
                      </m:sub>
                    </m:sSub>
                  </m:num>
                  <m:den>
                    <m:r>
                      <w:rPr>
                        <w:rFonts w:ascii="Cambria Math" w:hAnsi="Cambria Math"/>
                        <w:szCs w:val="21"/>
                        <w:lang w:val="en-CA"/>
                      </w:rPr>
                      <m:t>H</m:t>
                    </m:r>
                  </m:den>
                </m:f>
                <m:r>
                  <w:rPr>
                    <w:rFonts w:ascii="Cambria Math" w:hAnsi="Cambria Math"/>
                    <w:szCs w:val="21"/>
                    <w:lang w:val="en-CA"/>
                  </w:rPr>
                  <m:t>y+</m:t>
                </m:r>
                <m:sSub>
                  <m:sSubPr>
                    <m:ctrlPr>
                      <w:rPr>
                        <w:rFonts w:ascii="Cambria Math" w:hAnsi="Cambria Math"/>
                        <w:i/>
                        <w:szCs w:val="21"/>
                        <w:lang w:val="en-CA" w:eastAsia="ko-KR"/>
                      </w:rPr>
                    </m:ctrlPr>
                  </m:sSubPr>
                  <m:e>
                    <m:r>
                      <w:rPr>
                        <w:rFonts w:ascii="Cambria Math" w:hAnsi="Cambria Math"/>
                        <w:szCs w:val="21"/>
                        <w:lang w:val="en-CA"/>
                      </w:rPr>
                      <m:t>mv</m:t>
                    </m:r>
                  </m:e>
                  <m:sub>
                    <m:r>
                      <w:rPr>
                        <w:rFonts w:ascii="Cambria Math" w:hAnsi="Cambria Math"/>
                        <w:szCs w:val="21"/>
                        <w:lang w:val="en-CA"/>
                      </w:rPr>
                      <m:t>0x</m:t>
                    </m:r>
                  </m:sub>
                </m:sSub>
              </m:e>
              <m:e>
                <m:sSub>
                  <m:sSubPr>
                    <m:ctrlPr>
                      <w:rPr>
                        <w:rFonts w:ascii="Cambria Math" w:hAnsi="Cambria Math"/>
                        <w:i/>
                        <w:szCs w:val="21"/>
                        <w:lang w:val="en-CA"/>
                      </w:rPr>
                    </m:ctrlPr>
                  </m:sSubPr>
                  <m:e>
                    <m:r>
                      <w:rPr>
                        <w:rFonts w:ascii="Cambria Math" w:hAnsi="Cambria Math"/>
                        <w:szCs w:val="21"/>
                        <w:lang w:val="en-CA"/>
                      </w:rPr>
                      <m:t>mv</m:t>
                    </m:r>
                  </m:e>
                  <m:sub>
                    <m:r>
                      <w:rPr>
                        <w:rFonts w:ascii="Cambria Math" w:hAnsi="Cambria Math"/>
                        <w:szCs w:val="21"/>
                        <w:lang w:val="en-CA"/>
                      </w:rPr>
                      <m:t>y</m:t>
                    </m:r>
                  </m:sub>
                </m:sSub>
                <m:r>
                  <w:rPr>
                    <w:rFonts w:ascii="Cambria Math" w:hAnsi="Cambria Math"/>
                    <w:szCs w:val="21"/>
                    <w:lang w:val="en-CA"/>
                  </w:rPr>
                  <m:t>=</m:t>
                </m:r>
                <m:f>
                  <m:fPr>
                    <m:ctrlPr>
                      <w:rPr>
                        <w:rFonts w:ascii="Cambria Math" w:hAnsi="Cambria Math"/>
                        <w:i/>
                        <w:szCs w:val="21"/>
                        <w:lang w:val="en-CA"/>
                      </w:rPr>
                    </m:ctrlPr>
                  </m:fPr>
                  <m:num>
                    <m:sSub>
                      <m:sSubPr>
                        <m:ctrlPr>
                          <w:rPr>
                            <w:rFonts w:ascii="Cambria Math" w:hAnsi="Cambria Math"/>
                            <w:i/>
                            <w:szCs w:val="21"/>
                            <w:lang w:val="en-CA" w:eastAsia="ko-KR"/>
                          </w:rPr>
                        </m:ctrlPr>
                      </m:sSubPr>
                      <m:e>
                        <m:r>
                          <w:rPr>
                            <w:rFonts w:ascii="Cambria Math" w:hAnsi="Cambria Math"/>
                            <w:szCs w:val="21"/>
                            <w:lang w:val="en-CA"/>
                          </w:rPr>
                          <m:t>mv</m:t>
                        </m:r>
                      </m:e>
                      <m:sub>
                        <m:r>
                          <w:rPr>
                            <w:rFonts w:ascii="Cambria Math" w:hAnsi="Cambria Math"/>
                            <w:szCs w:val="21"/>
                            <w:lang w:val="en-CA"/>
                          </w:rPr>
                          <m:t>1y</m:t>
                        </m:r>
                      </m:sub>
                    </m:sSub>
                    <m:r>
                      <w:rPr>
                        <w:rFonts w:ascii="Cambria Math" w:hAnsi="Cambria Math"/>
                        <w:szCs w:val="21"/>
                        <w:lang w:val="en-CA"/>
                      </w:rPr>
                      <m:t>-m</m:t>
                    </m:r>
                    <m:sSub>
                      <m:sSubPr>
                        <m:ctrlPr>
                          <w:rPr>
                            <w:rFonts w:ascii="Cambria Math" w:hAnsi="Cambria Math"/>
                            <w:i/>
                            <w:szCs w:val="21"/>
                            <w:lang w:val="en-CA" w:eastAsia="ko-KR"/>
                          </w:rPr>
                        </m:ctrlPr>
                      </m:sSubPr>
                      <m:e>
                        <m:r>
                          <w:rPr>
                            <w:rFonts w:ascii="Cambria Math" w:hAnsi="Cambria Math"/>
                            <w:szCs w:val="21"/>
                            <w:lang w:val="en-CA"/>
                          </w:rPr>
                          <m:t>v</m:t>
                        </m:r>
                      </m:e>
                      <m:sub>
                        <m:r>
                          <w:rPr>
                            <w:rFonts w:ascii="Cambria Math" w:hAnsi="Cambria Math"/>
                            <w:szCs w:val="21"/>
                            <w:lang w:val="en-CA"/>
                          </w:rPr>
                          <m:t>0y</m:t>
                        </m:r>
                      </m:sub>
                    </m:sSub>
                  </m:num>
                  <m:den>
                    <m:r>
                      <w:rPr>
                        <w:rFonts w:ascii="Cambria Math" w:hAnsi="Cambria Math"/>
                        <w:szCs w:val="21"/>
                        <w:lang w:val="en-CA"/>
                      </w:rPr>
                      <m:t>W</m:t>
                    </m:r>
                  </m:den>
                </m:f>
                <m:r>
                  <w:rPr>
                    <w:rFonts w:ascii="Cambria Math" w:hAnsi="Cambria Math"/>
                    <w:szCs w:val="21"/>
                    <w:lang w:val="en-CA"/>
                  </w:rPr>
                  <m:t>x+</m:t>
                </m:r>
                <m:f>
                  <m:fPr>
                    <m:ctrlPr>
                      <w:rPr>
                        <w:rFonts w:ascii="Cambria Math" w:hAnsi="Cambria Math"/>
                        <w:i/>
                        <w:szCs w:val="21"/>
                        <w:lang w:val="en-CA"/>
                      </w:rPr>
                    </m:ctrlPr>
                  </m:fPr>
                  <m:num>
                    <m:sSub>
                      <m:sSubPr>
                        <m:ctrlPr>
                          <w:rPr>
                            <w:rFonts w:ascii="Cambria Math" w:hAnsi="Cambria Math"/>
                            <w:i/>
                            <w:szCs w:val="21"/>
                            <w:lang w:val="en-CA" w:eastAsia="ko-KR"/>
                          </w:rPr>
                        </m:ctrlPr>
                      </m:sSubPr>
                      <m:e>
                        <m:r>
                          <w:rPr>
                            <w:rFonts w:ascii="Cambria Math" w:hAnsi="Cambria Math"/>
                            <w:szCs w:val="21"/>
                            <w:lang w:val="en-CA"/>
                          </w:rPr>
                          <m:t>mv</m:t>
                        </m:r>
                      </m:e>
                      <m:sub>
                        <m:r>
                          <w:rPr>
                            <w:rFonts w:ascii="Cambria Math" w:hAnsi="Cambria Math"/>
                            <w:szCs w:val="21"/>
                            <w:lang w:val="en-CA"/>
                          </w:rPr>
                          <m:t>2y</m:t>
                        </m:r>
                      </m:sub>
                    </m:sSub>
                    <m:r>
                      <w:rPr>
                        <w:rFonts w:ascii="Cambria Math" w:hAnsi="Cambria Math"/>
                        <w:szCs w:val="21"/>
                        <w:lang w:val="en-CA"/>
                      </w:rPr>
                      <m:t>-</m:t>
                    </m:r>
                    <m:sSub>
                      <m:sSubPr>
                        <m:ctrlPr>
                          <w:rPr>
                            <w:rFonts w:ascii="Cambria Math" w:hAnsi="Cambria Math"/>
                            <w:i/>
                            <w:szCs w:val="21"/>
                            <w:lang w:val="en-CA" w:eastAsia="ko-KR"/>
                          </w:rPr>
                        </m:ctrlPr>
                      </m:sSubPr>
                      <m:e>
                        <m:r>
                          <w:rPr>
                            <w:rFonts w:ascii="Cambria Math" w:hAnsi="Cambria Math"/>
                            <w:szCs w:val="21"/>
                            <w:lang w:val="en-CA"/>
                          </w:rPr>
                          <m:t>mv</m:t>
                        </m:r>
                      </m:e>
                      <m:sub>
                        <m:r>
                          <w:rPr>
                            <w:rFonts w:ascii="Cambria Math" w:hAnsi="Cambria Math"/>
                            <w:szCs w:val="21"/>
                            <w:lang w:val="en-CA"/>
                          </w:rPr>
                          <m:t>0y</m:t>
                        </m:r>
                      </m:sub>
                    </m:sSub>
                  </m:num>
                  <m:den>
                    <m:r>
                      <w:rPr>
                        <w:rFonts w:ascii="Cambria Math" w:hAnsi="Cambria Math"/>
                        <w:szCs w:val="21"/>
                        <w:lang w:val="en-CA"/>
                      </w:rPr>
                      <m:t>H</m:t>
                    </m:r>
                  </m:den>
                </m:f>
                <m:r>
                  <w:rPr>
                    <w:rFonts w:ascii="Cambria Math" w:hAnsi="Cambria Math"/>
                    <w:szCs w:val="21"/>
                    <w:lang w:val="en-CA"/>
                  </w:rPr>
                  <m:t>y+</m:t>
                </m:r>
                <m:sSub>
                  <m:sSubPr>
                    <m:ctrlPr>
                      <w:rPr>
                        <w:rFonts w:ascii="Cambria Math" w:hAnsi="Cambria Math"/>
                        <w:i/>
                        <w:szCs w:val="21"/>
                        <w:lang w:val="en-CA" w:eastAsia="ko-KR"/>
                      </w:rPr>
                    </m:ctrlPr>
                  </m:sSubPr>
                  <m:e>
                    <m:r>
                      <w:rPr>
                        <w:rFonts w:ascii="Cambria Math" w:hAnsi="Cambria Math"/>
                        <w:szCs w:val="21"/>
                        <w:lang w:val="en-CA"/>
                      </w:rPr>
                      <m:t>mv</m:t>
                    </m:r>
                  </m:e>
                  <m:sub>
                    <m:r>
                      <w:rPr>
                        <w:rFonts w:ascii="Cambria Math" w:hAnsi="Cambria Math"/>
                        <w:szCs w:val="21"/>
                        <w:lang w:val="en-CA"/>
                      </w:rPr>
                      <m:t>0y</m:t>
                    </m:r>
                  </m:sub>
                </m:sSub>
              </m:e>
            </m:eqArr>
          </m:e>
        </m:d>
      </m:oMath>
      <w:r w:rsidR="00EE0B21" w:rsidRPr="00A05952">
        <w:rPr>
          <w:szCs w:val="22"/>
          <w:lang w:val="en-CA" w:eastAsia="zh-CN"/>
        </w:rPr>
        <w:tab/>
      </w:r>
      <w:r w:rsidR="00EE0B21" w:rsidRPr="00A05952">
        <w:rPr>
          <w:szCs w:val="22"/>
          <w:lang w:val="en-CA" w:eastAsia="zh-CN"/>
        </w:rPr>
        <w:tab/>
      </w:r>
      <w:r w:rsidR="00EE0B21">
        <w:rPr>
          <w:szCs w:val="22"/>
          <w:lang w:val="en-CA" w:eastAsia="zh-CN"/>
        </w:rPr>
        <w:tab/>
      </w:r>
      <w:r w:rsidR="00EE0B21" w:rsidRPr="00A05952">
        <w:rPr>
          <w:szCs w:val="22"/>
          <w:lang w:val="en-CA" w:eastAsia="zh-CN"/>
        </w:rPr>
        <w:tab/>
      </w:r>
      <w:r w:rsidR="00EE0B21" w:rsidRPr="005330A7">
        <w:rPr>
          <w:szCs w:val="22"/>
          <w:lang w:val="en-CA"/>
        </w:rPr>
        <w:t>(</w:t>
      </w:r>
      <w:r w:rsidR="00EE0B21" w:rsidRPr="005330A7">
        <w:rPr>
          <w:rFonts w:eastAsia="Malgun Gothic" w:hint="eastAsia"/>
          <w:szCs w:val="22"/>
          <w:lang w:val="en-CA" w:eastAsia="ko-KR"/>
        </w:rPr>
        <w:t>3</w:t>
      </w:r>
      <w:r w:rsidR="00EE0B21" w:rsidRPr="005330A7">
        <w:rPr>
          <w:rFonts w:eastAsia="Malgun Gothic"/>
          <w:szCs w:val="22"/>
          <w:lang w:val="en-CA" w:eastAsia="ko-KR"/>
        </w:rPr>
        <w:t>-</w:t>
      </w:r>
      <w:r w:rsidR="00EE0B21" w:rsidRPr="000F2223">
        <w:rPr>
          <w:noProof/>
          <w:szCs w:val="22"/>
          <w:lang w:val="en-CA"/>
        </w:rPr>
        <w:fldChar w:fldCharType="begin"/>
      </w:r>
      <w:r w:rsidR="00EE0B21" w:rsidRPr="005330A7">
        <w:rPr>
          <w:noProof/>
          <w:szCs w:val="22"/>
          <w:lang w:val="en-CA"/>
        </w:rPr>
        <w:instrText xml:space="preserve"> SEQ Eq \* MERGEFORMAT </w:instrText>
      </w:r>
      <w:r w:rsidR="00EE0B21" w:rsidRPr="000F2223">
        <w:rPr>
          <w:noProof/>
          <w:szCs w:val="22"/>
          <w:lang w:val="en-CA"/>
        </w:rPr>
        <w:fldChar w:fldCharType="separate"/>
      </w:r>
      <w:r w:rsidR="003A61E2">
        <w:rPr>
          <w:noProof/>
          <w:szCs w:val="22"/>
          <w:lang w:val="en-CA"/>
        </w:rPr>
        <w:t>16</w:t>
      </w:r>
      <w:r w:rsidR="00EE0B21" w:rsidRPr="000F2223">
        <w:rPr>
          <w:noProof/>
          <w:szCs w:val="22"/>
          <w:lang w:val="en-CA"/>
        </w:rPr>
        <w:fldChar w:fldCharType="end"/>
      </w:r>
      <w:r w:rsidR="00EE0B21" w:rsidRPr="005330A7">
        <w:rPr>
          <w:szCs w:val="22"/>
          <w:lang w:val="en-CA"/>
        </w:rPr>
        <w:t>)</w:t>
      </w:r>
    </w:p>
    <w:p w14:paraId="5136C3FF" w14:textId="4D37B24A" w:rsidR="002A3C52" w:rsidRPr="00A05952" w:rsidRDefault="002A3C52" w:rsidP="00CD45EA">
      <w:pPr>
        <w:spacing w:after="120"/>
        <w:jc w:val="both"/>
        <w:rPr>
          <w:szCs w:val="22"/>
          <w:lang w:val="en-CA"/>
        </w:rPr>
      </w:pPr>
      <w:r w:rsidRPr="00A05952">
        <w:rPr>
          <w:szCs w:val="22"/>
          <w:lang w:val="en-CA"/>
        </w:rPr>
        <w:t>Where (</w:t>
      </w:r>
      <w:r w:rsidR="001134BC">
        <w:rPr>
          <w:i/>
          <w:szCs w:val="22"/>
          <w:lang w:val="en-CA"/>
        </w:rPr>
        <w:t>mv</w:t>
      </w:r>
      <w:r w:rsidRPr="00A05952">
        <w:rPr>
          <w:i/>
          <w:szCs w:val="22"/>
          <w:vertAlign w:val="subscript"/>
          <w:lang w:val="en-CA"/>
        </w:rPr>
        <w:t>0x</w:t>
      </w:r>
      <w:r w:rsidRPr="00A05952">
        <w:rPr>
          <w:szCs w:val="22"/>
          <w:lang w:val="en-CA"/>
        </w:rPr>
        <w:t>, </w:t>
      </w:r>
      <w:r w:rsidR="001134BC">
        <w:rPr>
          <w:i/>
          <w:szCs w:val="22"/>
          <w:lang w:val="en-CA"/>
        </w:rPr>
        <w:t>mv</w:t>
      </w:r>
      <w:r w:rsidRPr="00A05952">
        <w:rPr>
          <w:i/>
          <w:szCs w:val="22"/>
          <w:vertAlign w:val="subscript"/>
          <w:lang w:val="en-CA"/>
        </w:rPr>
        <w:t>0y</w:t>
      </w:r>
      <w:r w:rsidRPr="00A05952">
        <w:rPr>
          <w:szCs w:val="22"/>
          <w:lang w:val="en-CA"/>
        </w:rPr>
        <w:t>) is motion vector of the top-left corner control point, (</w:t>
      </w:r>
      <w:r w:rsidR="001134BC">
        <w:rPr>
          <w:i/>
          <w:szCs w:val="22"/>
          <w:lang w:val="en-CA"/>
        </w:rPr>
        <w:t>mv</w:t>
      </w:r>
      <w:r w:rsidRPr="00A05952">
        <w:rPr>
          <w:i/>
          <w:szCs w:val="22"/>
          <w:vertAlign w:val="subscript"/>
          <w:lang w:val="en-CA"/>
        </w:rPr>
        <w:t>1x</w:t>
      </w:r>
      <w:r w:rsidRPr="00A05952">
        <w:rPr>
          <w:szCs w:val="22"/>
          <w:lang w:val="en-CA"/>
        </w:rPr>
        <w:t>, </w:t>
      </w:r>
      <w:r w:rsidR="001134BC">
        <w:rPr>
          <w:i/>
          <w:szCs w:val="22"/>
          <w:lang w:val="en-CA"/>
        </w:rPr>
        <w:t>mv</w:t>
      </w:r>
      <w:r w:rsidRPr="00A05952">
        <w:rPr>
          <w:i/>
          <w:szCs w:val="22"/>
          <w:vertAlign w:val="subscript"/>
          <w:lang w:val="en-CA"/>
        </w:rPr>
        <w:t>1y</w:t>
      </w:r>
      <w:r w:rsidRPr="00A05952">
        <w:rPr>
          <w:szCs w:val="22"/>
          <w:lang w:val="en-CA"/>
        </w:rPr>
        <w:t>) is motion vector of the top-right corner control point</w:t>
      </w:r>
      <w:r w:rsidR="00EE0B21">
        <w:rPr>
          <w:szCs w:val="22"/>
          <w:lang w:val="en-CA"/>
        </w:rPr>
        <w:t xml:space="preserve">, </w:t>
      </w:r>
      <w:r w:rsidR="00EE0B21" w:rsidRPr="00A05952">
        <w:rPr>
          <w:szCs w:val="22"/>
          <w:lang w:val="en-CA"/>
        </w:rPr>
        <w:t>and (</w:t>
      </w:r>
      <w:r w:rsidR="001134BC">
        <w:rPr>
          <w:i/>
          <w:szCs w:val="22"/>
          <w:lang w:val="en-CA"/>
        </w:rPr>
        <w:t>mv</w:t>
      </w:r>
      <w:r w:rsidR="00EE0B21">
        <w:rPr>
          <w:i/>
          <w:szCs w:val="22"/>
          <w:vertAlign w:val="subscript"/>
          <w:lang w:val="en-CA"/>
        </w:rPr>
        <w:t>2</w:t>
      </w:r>
      <w:r w:rsidR="00EE0B21" w:rsidRPr="00A05952">
        <w:rPr>
          <w:i/>
          <w:szCs w:val="22"/>
          <w:vertAlign w:val="subscript"/>
          <w:lang w:val="en-CA"/>
        </w:rPr>
        <w:t>x</w:t>
      </w:r>
      <w:r w:rsidR="00EE0B21" w:rsidRPr="00A05952">
        <w:rPr>
          <w:szCs w:val="22"/>
          <w:lang w:val="en-CA"/>
        </w:rPr>
        <w:t>, </w:t>
      </w:r>
      <w:r w:rsidR="001134BC">
        <w:rPr>
          <w:i/>
          <w:szCs w:val="22"/>
          <w:lang w:val="en-CA"/>
        </w:rPr>
        <w:t>mv</w:t>
      </w:r>
      <w:r w:rsidR="00EE0B21">
        <w:rPr>
          <w:i/>
          <w:szCs w:val="22"/>
          <w:vertAlign w:val="subscript"/>
          <w:lang w:val="en-CA"/>
        </w:rPr>
        <w:t>2</w:t>
      </w:r>
      <w:r w:rsidR="00EE0B21" w:rsidRPr="00A05952">
        <w:rPr>
          <w:i/>
          <w:szCs w:val="22"/>
          <w:vertAlign w:val="subscript"/>
          <w:lang w:val="en-CA"/>
        </w:rPr>
        <w:t>y</w:t>
      </w:r>
      <w:r w:rsidR="00EE0B21" w:rsidRPr="00A05952">
        <w:rPr>
          <w:szCs w:val="22"/>
          <w:lang w:val="en-CA"/>
        </w:rPr>
        <w:t xml:space="preserve">) is motion vector of the </w:t>
      </w:r>
      <w:r w:rsidR="00EE0B21">
        <w:rPr>
          <w:szCs w:val="22"/>
          <w:lang w:val="en-CA"/>
        </w:rPr>
        <w:t>bottom</w:t>
      </w:r>
      <w:r w:rsidR="00EE0B21" w:rsidRPr="00A05952">
        <w:rPr>
          <w:szCs w:val="22"/>
          <w:lang w:val="en-CA"/>
        </w:rPr>
        <w:t>-</w:t>
      </w:r>
      <w:r w:rsidR="00EE0B21">
        <w:rPr>
          <w:szCs w:val="22"/>
          <w:lang w:val="en-CA"/>
        </w:rPr>
        <w:t xml:space="preserve">left </w:t>
      </w:r>
      <w:r w:rsidR="00EE0B21" w:rsidRPr="00A05952">
        <w:rPr>
          <w:szCs w:val="22"/>
          <w:lang w:val="en-CA"/>
        </w:rPr>
        <w:t>corner control point</w:t>
      </w:r>
      <w:r w:rsidRPr="00A05952">
        <w:rPr>
          <w:szCs w:val="22"/>
          <w:lang w:val="en-CA"/>
        </w:rPr>
        <w:t>.</w:t>
      </w:r>
    </w:p>
    <w:p w14:paraId="3D09E441" w14:textId="10699450" w:rsidR="002A3C52" w:rsidRPr="00A05952" w:rsidRDefault="002A3C52" w:rsidP="00CD45EA">
      <w:pPr>
        <w:spacing w:after="120"/>
        <w:jc w:val="both"/>
        <w:rPr>
          <w:szCs w:val="22"/>
          <w:lang w:val="en-CA" w:eastAsia="zh-CN"/>
        </w:rPr>
      </w:pPr>
      <w:bookmarkStart w:id="221" w:name="_Hlk33304380"/>
      <w:r w:rsidRPr="00A05952">
        <w:rPr>
          <w:szCs w:val="22"/>
          <w:lang w:val="en-CA" w:eastAsia="zh-CN"/>
        </w:rPr>
        <w:t xml:space="preserve">In order to simplify the motion </w:t>
      </w:r>
      <w:r w:rsidRPr="00A05952">
        <w:rPr>
          <w:szCs w:val="22"/>
          <w:lang w:val="en-CA"/>
        </w:rPr>
        <w:t>compensation</w:t>
      </w:r>
      <w:r w:rsidRPr="00A05952">
        <w:rPr>
          <w:szCs w:val="22"/>
          <w:lang w:val="en-CA" w:eastAsia="zh-CN"/>
        </w:rPr>
        <w:t xml:space="preserve"> prediction, block based affine transform prediction is applied. To derive motion vector of each 4</w:t>
      </w:r>
      <w:r w:rsidRPr="00A05952">
        <w:rPr>
          <w:rFonts w:eastAsia="MS Mincho"/>
          <w:sz w:val="20"/>
          <w:szCs w:val="22"/>
          <w:lang w:val="en-CA"/>
        </w:rPr>
        <w:t>×</w:t>
      </w:r>
      <w:r w:rsidRPr="00A05952">
        <w:rPr>
          <w:szCs w:val="22"/>
          <w:lang w:val="en-CA" w:eastAsia="zh-CN"/>
        </w:rPr>
        <w:t xml:space="preserve">4 </w:t>
      </w:r>
      <w:r w:rsidR="005303F7">
        <w:rPr>
          <w:szCs w:val="22"/>
          <w:lang w:val="en-CA" w:eastAsia="zh-CN"/>
        </w:rPr>
        <w:t xml:space="preserve">luma </w:t>
      </w:r>
      <w:r w:rsidR="00591324">
        <w:rPr>
          <w:szCs w:val="22"/>
          <w:lang w:val="en-CA" w:eastAsia="zh-CN"/>
        </w:rPr>
        <w:t>subblock</w:t>
      </w:r>
      <w:r w:rsidRPr="00A05952">
        <w:rPr>
          <w:szCs w:val="22"/>
          <w:lang w:val="en-CA" w:eastAsia="zh-CN"/>
        </w:rPr>
        <w:t xml:space="preserve">, the motion vector of the center sample of each </w:t>
      </w:r>
      <w:r w:rsidR="00591324">
        <w:rPr>
          <w:szCs w:val="22"/>
          <w:lang w:val="en-CA" w:eastAsia="zh-CN"/>
        </w:rPr>
        <w:t>subblock</w:t>
      </w:r>
      <w:r w:rsidRPr="00A05952">
        <w:rPr>
          <w:szCs w:val="22"/>
          <w:lang w:val="en-CA" w:eastAsia="zh-CN"/>
        </w:rPr>
        <w:t>, as sho</w:t>
      </w:r>
      <w:r w:rsidRPr="00844FF6">
        <w:rPr>
          <w:szCs w:val="22"/>
          <w:lang w:val="en-CA" w:eastAsia="zh-CN"/>
        </w:rPr>
        <w:t>wn in</w:t>
      </w:r>
      <w:r w:rsidR="00AF45EC">
        <w:rPr>
          <w:szCs w:val="22"/>
          <w:lang w:val="en-CA"/>
        </w:rPr>
        <w:t xml:space="preserve"> </w:t>
      </w:r>
      <w:r w:rsidR="00AF45EC">
        <w:rPr>
          <w:szCs w:val="22"/>
          <w:lang w:val="en-CA"/>
        </w:rPr>
        <w:fldChar w:fldCharType="begin"/>
      </w:r>
      <w:r w:rsidR="00AF45EC">
        <w:rPr>
          <w:szCs w:val="22"/>
          <w:lang w:val="en-CA"/>
        </w:rPr>
        <w:instrText xml:space="preserve"> REF _Ref11069261 \h </w:instrText>
      </w:r>
      <w:r w:rsidR="00AF45EC">
        <w:rPr>
          <w:szCs w:val="22"/>
          <w:lang w:val="en-CA"/>
        </w:rPr>
      </w:r>
      <w:r w:rsidR="00AF45EC">
        <w:rPr>
          <w:szCs w:val="22"/>
          <w:lang w:val="en-CA"/>
        </w:rPr>
        <w:fldChar w:fldCharType="separate"/>
      </w:r>
      <w:r w:rsidR="003A61E2" w:rsidRPr="00844FF6">
        <w:rPr>
          <w:iCs/>
          <w:szCs w:val="22"/>
        </w:rPr>
        <w:t xml:space="preserve">Figure </w:t>
      </w:r>
      <w:r w:rsidR="003A61E2">
        <w:rPr>
          <w:iCs/>
          <w:noProof/>
          <w:szCs w:val="22"/>
        </w:rPr>
        <w:t>28</w:t>
      </w:r>
      <w:r w:rsidR="00AF45EC">
        <w:rPr>
          <w:szCs w:val="22"/>
          <w:lang w:val="en-CA"/>
        </w:rPr>
        <w:fldChar w:fldCharType="end"/>
      </w:r>
      <w:r w:rsidRPr="00844FF6">
        <w:rPr>
          <w:szCs w:val="22"/>
          <w:lang w:val="en-CA"/>
        </w:rPr>
        <w:t>,</w:t>
      </w:r>
      <w:r w:rsidRPr="00844FF6">
        <w:rPr>
          <w:szCs w:val="22"/>
          <w:lang w:val="en-CA" w:eastAsia="zh-CN"/>
        </w:rPr>
        <w:t xml:space="preserve"> is calcu</w:t>
      </w:r>
      <w:r w:rsidRPr="00A05952">
        <w:rPr>
          <w:szCs w:val="22"/>
          <w:lang w:val="en-CA" w:eastAsia="zh-CN"/>
        </w:rPr>
        <w:t xml:space="preserve">lated according to </w:t>
      </w:r>
      <w:r w:rsidR="00F5143E">
        <w:rPr>
          <w:szCs w:val="22"/>
          <w:lang w:val="en-CA" w:eastAsia="zh-CN"/>
        </w:rPr>
        <w:t>above equations</w:t>
      </w:r>
      <w:r w:rsidRPr="00A05952">
        <w:rPr>
          <w:szCs w:val="22"/>
          <w:lang w:val="en-CA" w:eastAsia="zh-CN"/>
        </w:rPr>
        <w:t xml:space="preserve">, and rounded to 1/16 fraction accuracy. Then the motion compensation interpolation filters are applied to generate the prediction of each </w:t>
      </w:r>
      <w:r w:rsidR="00591324">
        <w:rPr>
          <w:szCs w:val="22"/>
          <w:lang w:val="en-CA" w:eastAsia="zh-CN"/>
        </w:rPr>
        <w:t>subblock</w:t>
      </w:r>
      <w:r w:rsidRPr="00A05952">
        <w:rPr>
          <w:szCs w:val="22"/>
          <w:lang w:val="en-CA" w:eastAsia="zh-CN"/>
        </w:rPr>
        <w:t xml:space="preserve"> with derived motion vector.</w:t>
      </w:r>
      <w:r w:rsidR="005303F7">
        <w:rPr>
          <w:szCs w:val="22"/>
          <w:lang w:val="en-CA" w:eastAsia="zh-CN"/>
        </w:rPr>
        <w:t xml:space="preserve"> The </w:t>
      </w:r>
      <w:r w:rsidR="00591324">
        <w:rPr>
          <w:szCs w:val="22"/>
        </w:rPr>
        <w:t>subblock</w:t>
      </w:r>
      <w:r w:rsidR="005303F7">
        <w:rPr>
          <w:szCs w:val="22"/>
        </w:rPr>
        <w:t xml:space="preserve"> size of chroma-components is also set to be 4</w:t>
      </w:r>
      <w:r w:rsidR="005303F7" w:rsidRPr="00116A18">
        <w:rPr>
          <w:szCs w:val="22"/>
        </w:rPr>
        <w:t>×</w:t>
      </w:r>
      <w:r w:rsidR="005303F7">
        <w:rPr>
          <w:szCs w:val="22"/>
        </w:rPr>
        <w:t>4. The MV of a 4</w:t>
      </w:r>
      <w:r w:rsidR="005303F7" w:rsidRPr="00116A18">
        <w:rPr>
          <w:szCs w:val="22"/>
        </w:rPr>
        <w:t>×</w:t>
      </w:r>
      <w:r w:rsidR="005303F7">
        <w:rPr>
          <w:szCs w:val="22"/>
        </w:rPr>
        <w:t xml:space="preserve">4 chroma </w:t>
      </w:r>
      <w:r w:rsidR="00591324">
        <w:rPr>
          <w:szCs w:val="22"/>
        </w:rPr>
        <w:t>subblock</w:t>
      </w:r>
      <w:r w:rsidR="005303F7">
        <w:rPr>
          <w:szCs w:val="22"/>
        </w:rPr>
        <w:t xml:space="preserve"> is calculated as the average of the MVs </w:t>
      </w:r>
      <w:r w:rsidR="00FC6E21" w:rsidRPr="00AB7699">
        <w:t>of the top-left and bottom-right luma subblocks in the collocated 8x8 luma region</w:t>
      </w:r>
      <w:r w:rsidR="005303F7">
        <w:rPr>
          <w:szCs w:val="22"/>
        </w:rPr>
        <w:t>.</w:t>
      </w:r>
    </w:p>
    <w:bookmarkEnd w:id="221"/>
    <w:p w14:paraId="3F866A8E" w14:textId="77777777" w:rsidR="002A3C52" w:rsidRPr="00A05952" w:rsidRDefault="002A3C52" w:rsidP="00CA7357">
      <w:pPr>
        <w:keepNext/>
        <w:jc w:val="center"/>
        <w:rPr>
          <w:szCs w:val="22"/>
          <w:lang w:val="en-CA"/>
        </w:rPr>
      </w:pPr>
      <w:r w:rsidRPr="00A05952">
        <w:rPr>
          <w:noProof/>
          <w:szCs w:val="22"/>
          <w:lang w:eastAsia="zh-CN"/>
        </w:rPr>
        <w:lastRenderedPageBreak/>
        <w:drawing>
          <wp:inline distT="0" distB="0" distL="0" distR="0" wp14:anchorId="07C02D8E" wp14:editId="3A94FE97">
            <wp:extent cx="2194560" cy="2574925"/>
            <wp:effectExtent l="0" t="0" r="0" b="0"/>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94560" cy="2574925"/>
                    </a:xfrm>
                    <a:prstGeom prst="rect">
                      <a:avLst/>
                    </a:prstGeom>
                    <a:noFill/>
                    <a:ln>
                      <a:noFill/>
                    </a:ln>
                  </pic:spPr>
                </pic:pic>
              </a:graphicData>
            </a:graphic>
          </wp:inline>
        </w:drawing>
      </w:r>
    </w:p>
    <w:p w14:paraId="22B2945E" w14:textId="24A8C34F" w:rsidR="002A3C52" w:rsidRPr="00A05952" w:rsidRDefault="00844FF6" w:rsidP="00CD45EA">
      <w:pPr>
        <w:pStyle w:val="Caption"/>
        <w:keepLines/>
        <w:spacing w:before="136"/>
        <w:rPr>
          <w:sz w:val="22"/>
          <w:szCs w:val="22"/>
          <w:lang w:val="en-CA"/>
        </w:rPr>
      </w:pPr>
      <w:bookmarkStart w:id="222" w:name="_Ref11069261"/>
      <w:bookmarkStart w:id="223" w:name="_Ref525763631"/>
      <w:r w:rsidRPr="00844FF6">
        <w:rPr>
          <w:iCs/>
          <w:sz w:val="22"/>
          <w:szCs w:val="22"/>
        </w:rPr>
        <w:t xml:space="preserve">Figure </w:t>
      </w:r>
      <w:r w:rsidR="00795046">
        <w:rPr>
          <w:iCs/>
          <w:sz w:val="22"/>
          <w:szCs w:val="22"/>
        </w:rPr>
        <w:fldChar w:fldCharType="begin"/>
      </w:r>
      <w:r w:rsidR="00795046">
        <w:rPr>
          <w:iCs/>
          <w:sz w:val="22"/>
          <w:szCs w:val="22"/>
        </w:rPr>
        <w:instrText xml:space="preserve"> SEQ Figure \* ARABIC </w:instrText>
      </w:r>
      <w:r w:rsidR="00795046">
        <w:rPr>
          <w:iCs/>
          <w:sz w:val="22"/>
          <w:szCs w:val="22"/>
        </w:rPr>
        <w:fldChar w:fldCharType="separate"/>
      </w:r>
      <w:r w:rsidR="003A61E2">
        <w:rPr>
          <w:iCs/>
          <w:noProof/>
          <w:sz w:val="22"/>
          <w:szCs w:val="22"/>
        </w:rPr>
        <w:t>28</w:t>
      </w:r>
      <w:r w:rsidR="00795046">
        <w:rPr>
          <w:iCs/>
          <w:sz w:val="22"/>
          <w:szCs w:val="22"/>
        </w:rPr>
        <w:fldChar w:fldCharType="end"/>
      </w:r>
      <w:bookmarkEnd w:id="222"/>
      <w:bookmarkEnd w:id="223"/>
      <w:r w:rsidRPr="00844FF6">
        <w:rPr>
          <w:iCs/>
          <w:sz w:val="22"/>
          <w:szCs w:val="22"/>
        </w:rPr>
        <w:t xml:space="preserve"> –</w:t>
      </w:r>
      <w:r w:rsidR="002A3C52" w:rsidRPr="00A05952">
        <w:rPr>
          <w:sz w:val="22"/>
          <w:szCs w:val="22"/>
          <w:lang w:val="en-CA"/>
        </w:rPr>
        <w:t xml:space="preserve"> Affine MVF per </w:t>
      </w:r>
      <w:r w:rsidR="00591324">
        <w:rPr>
          <w:sz w:val="22"/>
          <w:szCs w:val="22"/>
          <w:lang w:val="en-CA"/>
        </w:rPr>
        <w:t>subblock</w:t>
      </w:r>
    </w:p>
    <w:p w14:paraId="70C8326E" w14:textId="522E7810" w:rsidR="002A3C52" w:rsidRPr="001E43E1" w:rsidRDefault="00B40390" w:rsidP="00CD45EA">
      <w:pPr>
        <w:spacing w:after="120"/>
        <w:jc w:val="both"/>
        <w:rPr>
          <w:szCs w:val="22"/>
          <w:lang w:val="en-CA" w:eastAsia="zh-CN"/>
        </w:rPr>
      </w:pPr>
      <w:r w:rsidRPr="001E43E1">
        <w:rPr>
          <w:szCs w:val="22"/>
          <w:lang w:val="en-CA" w:eastAsia="zh-CN"/>
        </w:rPr>
        <w:t xml:space="preserve">As done for translational </w:t>
      </w:r>
      <w:r w:rsidR="00971C15">
        <w:rPr>
          <w:szCs w:val="22"/>
          <w:lang w:val="en-CA" w:eastAsia="zh-CN"/>
        </w:rPr>
        <w:t>motion inter prediction</w:t>
      </w:r>
      <w:r w:rsidR="002A3C52" w:rsidRPr="001E43E1">
        <w:rPr>
          <w:szCs w:val="22"/>
          <w:lang w:val="en-CA" w:eastAsia="zh-CN"/>
        </w:rPr>
        <w:t xml:space="preserve">, there are </w:t>
      </w:r>
      <w:r w:rsidR="0072024C" w:rsidRPr="001E43E1">
        <w:rPr>
          <w:szCs w:val="22"/>
          <w:lang w:val="en-CA" w:eastAsia="zh-CN"/>
        </w:rPr>
        <w:t xml:space="preserve">also </w:t>
      </w:r>
      <w:r w:rsidR="002A3C52" w:rsidRPr="001E43E1">
        <w:rPr>
          <w:szCs w:val="22"/>
          <w:lang w:val="en-CA" w:eastAsia="zh-CN"/>
        </w:rPr>
        <w:t xml:space="preserve">two affine motion </w:t>
      </w:r>
      <w:r w:rsidR="00BC714F">
        <w:rPr>
          <w:szCs w:val="22"/>
          <w:lang w:val="en-CA" w:eastAsia="zh-CN"/>
        </w:rPr>
        <w:t xml:space="preserve">inter prediction </w:t>
      </w:r>
      <w:r w:rsidR="002A3C52" w:rsidRPr="001E43E1">
        <w:rPr>
          <w:szCs w:val="22"/>
          <w:lang w:val="en-CA" w:eastAsia="zh-CN"/>
        </w:rPr>
        <w:t xml:space="preserve">modes: </w:t>
      </w:r>
      <w:r w:rsidR="008C4531">
        <w:rPr>
          <w:szCs w:val="22"/>
          <w:lang w:val="en-CA" w:eastAsia="zh-CN"/>
        </w:rPr>
        <w:t>affine merge</w:t>
      </w:r>
      <w:r w:rsidR="002A3C52" w:rsidRPr="001E43E1">
        <w:rPr>
          <w:szCs w:val="22"/>
          <w:lang w:val="en-CA" w:eastAsia="zh-CN"/>
        </w:rPr>
        <w:t xml:space="preserve"> mode and </w:t>
      </w:r>
      <w:r w:rsidR="008C4531">
        <w:rPr>
          <w:szCs w:val="22"/>
          <w:lang w:val="en-CA" w:eastAsia="zh-CN"/>
        </w:rPr>
        <w:t>affine AMVP</w:t>
      </w:r>
      <w:r w:rsidR="002A3C52" w:rsidRPr="001E43E1">
        <w:rPr>
          <w:szCs w:val="22"/>
          <w:lang w:val="en-CA" w:eastAsia="zh-CN"/>
        </w:rPr>
        <w:t xml:space="preserve"> mode.</w:t>
      </w:r>
    </w:p>
    <w:p w14:paraId="3579EABE" w14:textId="49405A96" w:rsidR="004D3AD3" w:rsidRDefault="004D3AD3" w:rsidP="00CD45EA">
      <w:pPr>
        <w:pStyle w:val="Heading4"/>
        <w:spacing w:before="136"/>
        <w:rPr>
          <w:lang w:val="en-CA"/>
        </w:rPr>
      </w:pPr>
      <w:r>
        <w:rPr>
          <w:lang w:val="en-CA"/>
        </w:rPr>
        <w:t>Affine merge prediction</w:t>
      </w:r>
    </w:p>
    <w:p w14:paraId="5FB5DE48" w14:textId="48B23D16" w:rsidR="00DC16C8" w:rsidRPr="005303F7" w:rsidRDefault="00917D3C" w:rsidP="00CD45EA">
      <w:pPr>
        <w:spacing w:after="120"/>
        <w:jc w:val="both"/>
        <w:rPr>
          <w:szCs w:val="22"/>
          <w:lang w:val="en-CA" w:eastAsia="zh-CN"/>
        </w:rPr>
      </w:pPr>
      <w:r w:rsidRPr="001E43E1">
        <w:rPr>
          <w:szCs w:val="22"/>
          <w:lang w:val="en-CA" w:eastAsia="zh-CN"/>
        </w:rPr>
        <w:t>AF_MERGE mode can be applied fo</w:t>
      </w:r>
      <w:r w:rsidR="009500F7" w:rsidRPr="001E43E1">
        <w:rPr>
          <w:szCs w:val="22"/>
          <w:lang w:val="en-CA" w:eastAsia="zh-CN"/>
        </w:rPr>
        <w:t>r</w:t>
      </w:r>
      <w:r w:rsidRPr="001E43E1">
        <w:rPr>
          <w:szCs w:val="22"/>
          <w:lang w:val="en-CA" w:eastAsia="zh-CN"/>
        </w:rPr>
        <w:t xml:space="preserve"> CUs with both width and height larger than or equal to 8</w:t>
      </w:r>
      <w:r w:rsidR="0072024C" w:rsidRPr="001E43E1">
        <w:rPr>
          <w:szCs w:val="22"/>
          <w:lang w:val="en-CA" w:eastAsia="zh-CN"/>
        </w:rPr>
        <w:t>. I</w:t>
      </w:r>
      <w:r w:rsidR="0072024C" w:rsidRPr="00FA7302">
        <w:rPr>
          <w:szCs w:val="22"/>
          <w:lang w:val="en-CA" w:eastAsia="zh-CN"/>
        </w:rPr>
        <w:t xml:space="preserve">n this mode </w:t>
      </w:r>
      <w:r w:rsidR="001130E7" w:rsidRPr="00FA7302">
        <w:rPr>
          <w:szCs w:val="22"/>
          <w:lang w:val="en-CA" w:eastAsia="zh-CN"/>
        </w:rPr>
        <w:t xml:space="preserve">the CPMVs of the current </w:t>
      </w:r>
      <w:r w:rsidR="00D17729" w:rsidRPr="00FA7302">
        <w:rPr>
          <w:szCs w:val="22"/>
          <w:lang w:val="en-CA" w:eastAsia="zh-CN"/>
        </w:rPr>
        <w:t>CU is generated based on the motion information of the spatial neighborin</w:t>
      </w:r>
      <w:r w:rsidR="009500F7" w:rsidRPr="00FA7302">
        <w:rPr>
          <w:szCs w:val="22"/>
          <w:lang w:val="en-CA" w:eastAsia="zh-CN"/>
        </w:rPr>
        <w:t>g</w:t>
      </w:r>
      <w:r w:rsidR="00D17729" w:rsidRPr="00FA7302">
        <w:rPr>
          <w:szCs w:val="22"/>
          <w:lang w:val="en-CA" w:eastAsia="zh-CN"/>
        </w:rPr>
        <w:t xml:space="preserve"> </w:t>
      </w:r>
      <w:r w:rsidR="00D17729" w:rsidRPr="004D3AD3">
        <w:rPr>
          <w:szCs w:val="22"/>
          <w:lang w:val="en-CA" w:eastAsia="zh-CN"/>
        </w:rPr>
        <w:t>CUs</w:t>
      </w:r>
      <w:r w:rsidR="002A3C52" w:rsidRPr="004D3AD3">
        <w:rPr>
          <w:szCs w:val="22"/>
          <w:lang w:val="en-CA" w:eastAsia="zh-CN"/>
        </w:rPr>
        <w:t xml:space="preserve">. </w:t>
      </w:r>
      <w:r w:rsidR="00B40390" w:rsidRPr="004D3AD3">
        <w:rPr>
          <w:szCs w:val="22"/>
          <w:lang w:val="en-CA" w:eastAsia="zh-CN"/>
        </w:rPr>
        <w:t xml:space="preserve">. </w:t>
      </w:r>
      <w:r w:rsidR="00DC16C8" w:rsidRPr="004D3AD3">
        <w:rPr>
          <w:szCs w:val="22"/>
          <w:lang w:val="en-CA" w:eastAsia="zh-CN"/>
        </w:rPr>
        <w:t>There can be up to five CPMVP candidates and an</w:t>
      </w:r>
      <w:r w:rsidR="00D17729" w:rsidRPr="004D3AD3">
        <w:rPr>
          <w:szCs w:val="22"/>
          <w:lang w:val="en-CA" w:eastAsia="zh-CN"/>
        </w:rPr>
        <w:t xml:space="preserve"> index is signalled to indicate the one to be used for the current CU</w:t>
      </w:r>
      <w:r w:rsidR="00DC16C8" w:rsidRPr="00C4434A">
        <w:rPr>
          <w:szCs w:val="22"/>
          <w:lang w:val="en-CA" w:eastAsia="zh-CN"/>
        </w:rPr>
        <w:t xml:space="preserve">. </w:t>
      </w:r>
      <w:r w:rsidR="00D17729" w:rsidRPr="00C4434A">
        <w:rPr>
          <w:szCs w:val="22"/>
          <w:lang w:val="en-CA" w:eastAsia="zh-CN"/>
        </w:rPr>
        <w:t>T</w:t>
      </w:r>
      <w:r w:rsidR="00DC16C8" w:rsidRPr="002E610B">
        <w:rPr>
          <w:szCs w:val="22"/>
          <w:lang w:val="en-CA" w:eastAsia="zh-CN"/>
        </w:rPr>
        <w:t xml:space="preserve">he following three types of CPVM candidate </w:t>
      </w:r>
      <w:r w:rsidR="00D17729" w:rsidRPr="002E610B">
        <w:rPr>
          <w:szCs w:val="22"/>
          <w:lang w:val="en-CA" w:eastAsia="zh-CN"/>
        </w:rPr>
        <w:t xml:space="preserve">are used to form the affine </w:t>
      </w:r>
      <w:r w:rsidR="00D17729" w:rsidRPr="005303F7">
        <w:rPr>
          <w:szCs w:val="22"/>
          <w:lang w:val="en-CA" w:eastAsia="zh-CN"/>
        </w:rPr>
        <w:t>merge candidate list</w:t>
      </w:r>
      <w:r w:rsidR="00DC16C8" w:rsidRPr="005303F7">
        <w:rPr>
          <w:szCs w:val="22"/>
          <w:lang w:val="en-CA" w:eastAsia="zh-CN"/>
        </w:rPr>
        <w:t>:</w:t>
      </w:r>
    </w:p>
    <w:p w14:paraId="5F1D5DA0" w14:textId="01A8C865" w:rsidR="00DC16C8" w:rsidRPr="00D113C4" w:rsidRDefault="001E43E1" w:rsidP="000613EB">
      <w:pPr>
        <w:pStyle w:val="ListParagraph"/>
        <w:numPr>
          <w:ilvl w:val="0"/>
          <w:numId w:val="34"/>
        </w:numPr>
        <w:spacing w:before="136" w:after="120"/>
        <w:rPr>
          <w:sz w:val="22"/>
          <w:szCs w:val="22"/>
          <w:lang w:val="en-CA" w:eastAsia="zh-CN"/>
        </w:rPr>
      </w:pPr>
      <w:r>
        <w:rPr>
          <w:rFonts w:eastAsia="SimSun"/>
          <w:sz w:val="22"/>
          <w:szCs w:val="22"/>
          <w:lang w:val="en-CA" w:eastAsia="zh-CN"/>
        </w:rPr>
        <w:t xml:space="preserve">Inherited </w:t>
      </w:r>
      <w:r w:rsidR="00AA7D36">
        <w:rPr>
          <w:rFonts w:eastAsia="SimSun"/>
          <w:sz w:val="22"/>
          <w:szCs w:val="22"/>
          <w:lang w:val="en-CA" w:eastAsia="zh-CN"/>
        </w:rPr>
        <w:t>affine merge candidate</w:t>
      </w:r>
      <w:r w:rsidR="008C2AE2">
        <w:rPr>
          <w:rFonts w:eastAsia="SimSun"/>
          <w:sz w:val="22"/>
          <w:szCs w:val="22"/>
          <w:lang w:val="en-CA" w:eastAsia="zh-CN"/>
        </w:rPr>
        <w:t>s</w:t>
      </w:r>
      <w:r>
        <w:rPr>
          <w:rFonts w:eastAsia="SimSun"/>
          <w:sz w:val="22"/>
          <w:szCs w:val="22"/>
          <w:lang w:val="en-CA" w:eastAsia="zh-CN"/>
        </w:rPr>
        <w:t xml:space="preserve"> </w:t>
      </w:r>
      <w:r w:rsidR="00FA7302">
        <w:rPr>
          <w:rFonts w:eastAsia="SimSun"/>
          <w:sz w:val="22"/>
          <w:szCs w:val="22"/>
          <w:lang w:val="en-CA" w:eastAsia="zh-CN"/>
        </w:rPr>
        <w:t xml:space="preserve">that </w:t>
      </w:r>
      <w:r w:rsidR="00DC16C8" w:rsidRPr="00D113C4">
        <w:rPr>
          <w:rFonts w:eastAsia="SimSun"/>
          <w:sz w:val="22"/>
          <w:szCs w:val="22"/>
          <w:lang w:val="en-CA" w:eastAsia="zh-CN"/>
        </w:rPr>
        <w:t>extrapolated from the CPMVs of the neighbou</w:t>
      </w:r>
      <w:r w:rsidR="009500F7" w:rsidRPr="00D113C4">
        <w:rPr>
          <w:rFonts w:eastAsia="SimSun"/>
          <w:sz w:val="22"/>
          <w:szCs w:val="22"/>
          <w:lang w:val="en-CA" w:eastAsia="zh-CN"/>
        </w:rPr>
        <w:t>r</w:t>
      </w:r>
      <w:r w:rsidR="00DC16C8" w:rsidRPr="00D113C4">
        <w:rPr>
          <w:rFonts w:eastAsia="SimSun"/>
          <w:sz w:val="22"/>
          <w:szCs w:val="22"/>
          <w:lang w:val="en-CA" w:eastAsia="zh-CN"/>
        </w:rPr>
        <w:t xml:space="preserve"> </w:t>
      </w:r>
      <w:r w:rsidR="00D17729" w:rsidRPr="00D113C4">
        <w:rPr>
          <w:rFonts w:eastAsia="SimSun"/>
          <w:sz w:val="22"/>
          <w:szCs w:val="22"/>
          <w:lang w:val="en-CA" w:eastAsia="zh-CN"/>
        </w:rPr>
        <w:t>CUs</w:t>
      </w:r>
    </w:p>
    <w:p w14:paraId="049DAB6E" w14:textId="357D5C2D" w:rsidR="00DC16C8" w:rsidRPr="00D113C4" w:rsidRDefault="008C2AE2" w:rsidP="000613EB">
      <w:pPr>
        <w:pStyle w:val="ListParagraph"/>
        <w:numPr>
          <w:ilvl w:val="0"/>
          <w:numId w:val="34"/>
        </w:numPr>
        <w:spacing w:before="136" w:after="120"/>
        <w:rPr>
          <w:sz w:val="22"/>
          <w:szCs w:val="22"/>
          <w:lang w:val="en-CA" w:eastAsia="zh-CN"/>
        </w:rPr>
      </w:pPr>
      <w:r>
        <w:rPr>
          <w:rFonts w:eastAsia="SimSun"/>
          <w:sz w:val="22"/>
          <w:szCs w:val="22"/>
          <w:lang w:val="en-CA" w:eastAsia="zh-CN"/>
        </w:rPr>
        <w:t>Constructed affine merge candidates</w:t>
      </w:r>
      <w:r w:rsidRPr="002A00D1">
        <w:rPr>
          <w:sz w:val="22"/>
          <w:szCs w:val="22"/>
          <w:lang w:val="en-CA" w:eastAsia="zh-CN"/>
        </w:rPr>
        <w:t xml:space="preserve"> CPMV</w:t>
      </w:r>
      <w:r>
        <w:rPr>
          <w:sz w:val="22"/>
          <w:szCs w:val="22"/>
          <w:lang w:val="en-CA" w:eastAsia="zh-CN"/>
        </w:rPr>
        <w:t>P</w:t>
      </w:r>
      <w:r w:rsidRPr="002A00D1">
        <w:rPr>
          <w:sz w:val="22"/>
          <w:szCs w:val="22"/>
          <w:lang w:val="en-CA" w:eastAsia="zh-CN"/>
        </w:rPr>
        <w:t xml:space="preserve">s </w:t>
      </w:r>
      <w:r>
        <w:rPr>
          <w:sz w:val="22"/>
          <w:szCs w:val="22"/>
          <w:lang w:val="en-CA" w:eastAsia="zh-CN"/>
        </w:rPr>
        <w:t xml:space="preserve">that are derived </w:t>
      </w:r>
      <w:r w:rsidRPr="002A00D1">
        <w:rPr>
          <w:sz w:val="22"/>
          <w:szCs w:val="22"/>
          <w:lang w:val="en-CA" w:eastAsia="zh-CN"/>
        </w:rPr>
        <w:t>using the translational MVs of the neighbou</w:t>
      </w:r>
      <w:r w:rsidR="009500F7" w:rsidRPr="002A00D1">
        <w:rPr>
          <w:sz w:val="22"/>
          <w:szCs w:val="22"/>
          <w:lang w:val="en-CA" w:eastAsia="zh-CN"/>
        </w:rPr>
        <w:t>r</w:t>
      </w:r>
      <w:r w:rsidRPr="002A00D1">
        <w:rPr>
          <w:sz w:val="22"/>
          <w:szCs w:val="22"/>
          <w:lang w:val="en-CA" w:eastAsia="zh-CN"/>
        </w:rPr>
        <w:t xml:space="preserve"> CUs</w:t>
      </w:r>
    </w:p>
    <w:p w14:paraId="2FC64872" w14:textId="5EC8B1BB" w:rsidR="00DC16C8" w:rsidRPr="00D113C4" w:rsidRDefault="00DC16C8" w:rsidP="000613EB">
      <w:pPr>
        <w:pStyle w:val="ListParagraph"/>
        <w:numPr>
          <w:ilvl w:val="0"/>
          <w:numId w:val="34"/>
        </w:numPr>
        <w:spacing w:before="136" w:after="120"/>
        <w:rPr>
          <w:sz w:val="22"/>
          <w:szCs w:val="22"/>
          <w:lang w:val="en-CA" w:eastAsia="zh-CN"/>
        </w:rPr>
      </w:pPr>
      <w:r w:rsidRPr="00D113C4">
        <w:rPr>
          <w:sz w:val="22"/>
          <w:szCs w:val="22"/>
          <w:lang w:val="en-CA" w:eastAsia="zh-CN"/>
        </w:rPr>
        <w:t>Zero MVs</w:t>
      </w:r>
    </w:p>
    <w:p w14:paraId="037EDB78" w14:textId="5ECCFF05" w:rsidR="00B7498B" w:rsidRDefault="00F06357" w:rsidP="00CD45EA">
      <w:pPr>
        <w:spacing w:after="120"/>
        <w:jc w:val="both"/>
        <w:rPr>
          <w:szCs w:val="22"/>
          <w:lang w:val="en-CA" w:eastAsia="zh-CN"/>
        </w:rPr>
      </w:pPr>
      <w:r>
        <w:rPr>
          <w:lang w:val="en-CA" w:eastAsia="ko-KR"/>
        </w:rPr>
        <w:t xml:space="preserve">In </w:t>
      </w:r>
      <w:r w:rsidR="00674839">
        <w:rPr>
          <w:lang w:val="en-CA" w:eastAsia="ko-KR"/>
        </w:rPr>
        <w:t>VVC</w:t>
      </w:r>
      <w:r>
        <w:rPr>
          <w:lang w:val="en-CA" w:eastAsia="ko-KR"/>
        </w:rPr>
        <w:t xml:space="preserve">, there are </w:t>
      </w:r>
      <w:r w:rsidRPr="00E36B40">
        <w:rPr>
          <w:lang w:val="en-CA" w:eastAsia="ko-KR"/>
        </w:rPr>
        <w:t>maximum two inherited affine candidates</w:t>
      </w:r>
      <w:r>
        <w:rPr>
          <w:lang w:val="en-CA" w:eastAsia="ko-KR"/>
        </w:rPr>
        <w:t>, which</w:t>
      </w:r>
      <w:r w:rsidRPr="00E36B40">
        <w:rPr>
          <w:lang w:val="en-CA" w:eastAsia="ko-KR"/>
        </w:rPr>
        <w:t xml:space="preserve"> are </w:t>
      </w:r>
      <w:r w:rsidRPr="00D113C4">
        <w:rPr>
          <w:szCs w:val="22"/>
          <w:lang w:val="en-CA" w:eastAsia="zh-CN"/>
        </w:rPr>
        <w:t>derived</w:t>
      </w:r>
      <w:r w:rsidRPr="00E36B40">
        <w:rPr>
          <w:lang w:val="en-CA" w:eastAsia="ko-KR"/>
        </w:rPr>
        <w:t xml:space="preserve"> from affine motion model of the neighboring blocks</w:t>
      </w:r>
      <w:r>
        <w:rPr>
          <w:lang w:val="en-CA" w:eastAsia="ko-KR"/>
        </w:rPr>
        <w:t>, one from left neighborin</w:t>
      </w:r>
      <w:r w:rsidR="009500F7">
        <w:rPr>
          <w:lang w:val="en-CA" w:eastAsia="ko-KR"/>
        </w:rPr>
        <w:t>g</w:t>
      </w:r>
      <w:r>
        <w:rPr>
          <w:lang w:val="en-CA" w:eastAsia="ko-KR"/>
        </w:rPr>
        <w:t xml:space="preserve"> CUs and one from above neighborin</w:t>
      </w:r>
      <w:r w:rsidR="009500F7">
        <w:rPr>
          <w:lang w:val="en-CA" w:eastAsia="ko-KR"/>
        </w:rPr>
        <w:t>g</w:t>
      </w:r>
      <w:r>
        <w:rPr>
          <w:lang w:val="en-CA" w:eastAsia="ko-KR"/>
        </w:rPr>
        <w:t xml:space="preserve"> CUs. </w:t>
      </w:r>
      <w:r>
        <w:rPr>
          <w:szCs w:val="22"/>
          <w:lang w:val="en-CA" w:eastAsia="zh-CN"/>
        </w:rPr>
        <w:t>T</w:t>
      </w:r>
      <w:r w:rsidRPr="00A05952">
        <w:rPr>
          <w:szCs w:val="22"/>
          <w:lang w:val="en-CA" w:eastAsia="zh-CN"/>
        </w:rPr>
        <w:t>he candidate block</w:t>
      </w:r>
      <w:r>
        <w:rPr>
          <w:szCs w:val="22"/>
          <w:lang w:val="en-CA" w:eastAsia="zh-CN"/>
        </w:rPr>
        <w:t>s</w:t>
      </w:r>
      <w:r w:rsidRPr="00A05952">
        <w:rPr>
          <w:szCs w:val="22"/>
          <w:lang w:val="en-CA" w:eastAsia="zh-CN"/>
        </w:rPr>
        <w:t xml:space="preserve"> </w:t>
      </w:r>
      <w:r>
        <w:rPr>
          <w:szCs w:val="22"/>
          <w:lang w:val="en-CA" w:eastAsia="zh-CN"/>
        </w:rPr>
        <w:t xml:space="preserve">are </w:t>
      </w:r>
      <w:r w:rsidRPr="00A05952">
        <w:rPr>
          <w:szCs w:val="22"/>
          <w:lang w:val="en-CA" w:eastAsia="zh-CN"/>
        </w:rPr>
        <w:t>sh</w:t>
      </w:r>
      <w:r w:rsidRPr="00C660AE">
        <w:rPr>
          <w:szCs w:val="22"/>
          <w:lang w:val="en-CA" w:eastAsia="zh-CN"/>
        </w:rPr>
        <w:t>own in</w:t>
      </w:r>
      <w:r w:rsidR="00AF45EC">
        <w:rPr>
          <w:szCs w:val="22"/>
          <w:lang w:val="en-CA" w:eastAsia="zh-CN"/>
        </w:rPr>
        <w:t xml:space="preserve"> </w:t>
      </w:r>
      <w:r w:rsidR="00AF45EC">
        <w:rPr>
          <w:szCs w:val="22"/>
          <w:lang w:val="en-CA" w:eastAsia="zh-CN"/>
        </w:rPr>
        <w:fldChar w:fldCharType="begin"/>
      </w:r>
      <w:r w:rsidR="00AF45EC">
        <w:rPr>
          <w:szCs w:val="22"/>
          <w:lang w:val="en-CA" w:eastAsia="zh-CN"/>
        </w:rPr>
        <w:instrText xml:space="preserve"> REF _Ref11069284 \h </w:instrText>
      </w:r>
      <w:r w:rsidR="00AF45EC">
        <w:rPr>
          <w:szCs w:val="22"/>
          <w:lang w:val="en-CA" w:eastAsia="zh-CN"/>
        </w:rPr>
      </w:r>
      <w:r w:rsidR="00AF45EC">
        <w:rPr>
          <w:szCs w:val="22"/>
          <w:lang w:val="en-CA" w:eastAsia="zh-CN"/>
        </w:rPr>
        <w:fldChar w:fldCharType="separate"/>
      </w:r>
      <w:r w:rsidR="003A61E2" w:rsidRPr="00F56819">
        <w:rPr>
          <w:iCs/>
          <w:szCs w:val="22"/>
        </w:rPr>
        <w:t xml:space="preserve">Figure </w:t>
      </w:r>
      <w:r w:rsidR="003A61E2">
        <w:rPr>
          <w:iCs/>
          <w:noProof/>
          <w:szCs w:val="22"/>
        </w:rPr>
        <w:t>29</w:t>
      </w:r>
      <w:r w:rsidR="00AF45EC">
        <w:rPr>
          <w:szCs w:val="22"/>
          <w:lang w:val="en-CA" w:eastAsia="zh-CN"/>
        </w:rPr>
        <w:fldChar w:fldCharType="end"/>
      </w:r>
      <w:r w:rsidRPr="00C660AE">
        <w:rPr>
          <w:szCs w:val="22"/>
          <w:lang w:val="en-CA" w:eastAsia="zh-CN"/>
        </w:rPr>
        <w:t>.</w:t>
      </w:r>
      <w:r>
        <w:rPr>
          <w:szCs w:val="22"/>
          <w:lang w:val="en-CA" w:eastAsia="zh-CN"/>
        </w:rPr>
        <w:t xml:space="preserve"> </w:t>
      </w:r>
      <w:r>
        <w:rPr>
          <w:lang w:val="en-CA"/>
        </w:rPr>
        <w:t>For the left predictor, the scan order is A</w:t>
      </w:r>
      <w:r w:rsidR="000E1F01">
        <w:rPr>
          <w:lang w:val="en-CA"/>
        </w:rPr>
        <w:t>0</w:t>
      </w:r>
      <w:r>
        <w:rPr>
          <w:lang w:val="en-CA"/>
        </w:rPr>
        <w:t>-&gt;</w:t>
      </w:r>
      <w:r w:rsidR="000E1F01">
        <w:rPr>
          <w:lang w:val="en-CA"/>
        </w:rPr>
        <w:t>A1</w:t>
      </w:r>
      <w:r>
        <w:rPr>
          <w:lang w:val="en-CA"/>
        </w:rPr>
        <w:t>, and for the above predictor, the scan order is B</w:t>
      </w:r>
      <w:r w:rsidR="000E1F01">
        <w:rPr>
          <w:lang w:val="en-CA"/>
        </w:rPr>
        <w:t>0</w:t>
      </w:r>
      <w:r>
        <w:rPr>
          <w:lang w:val="en-CA"/>
        </w:rPr>
        <w:t>-&gt;</w:t>
      </w:r>
      <w:r w:rsidR="000E1F01">
        <w:rPr>
          <w:lang w:val="en-CA"/>
        </w:rPr>
        <w:t>B1-&gt;B2</w:t>
      </w:r>
      <w:r>
        <w:rPr>
          <w:lang w:val="en-CA"/>
        </w:rPr>
        <w:t xml:space="preserve">. Only the first inherited candidate from each side is selected. No pruning check is performed between two inherited candidates. When a neighboring affine CU is identified, its control point motion </w:t>
      </w:r>
      <w:r w:rsidR="00131994">
        <w:rPr>
          <w:lang w:val="en-CA"/>
        </w:rPr>
        <w:t xml:space="preserve">vectors are </w:t>
      </w:r>
      <w:r>
        <w:rPr>
          <w:lang w:val="en-CA"/>
        </w:rPr>
        <w:t>u</w:t>
      </w:r>
      <w:r w:rsidR="00131994">
        <w:rPr>
          <w:lang w:val="en-CA"/>
        </w:rPr>
        <w:t>s</w:t>
      </w:r>
      <w:r>
        <w:rPr>
          <w:lang w:val="en-CA"/>
        </w:rPr>
        <w:t xml:space="preserve">ed to </w:t>
      </w:r>
      <w:r w:rsidR="00131994">
        <w:rPr>
          <w:lang w:val="en-CA"/>
        </w:rPr>
        <w:t>derived the CPMVP candidate in the affine merge list of the current CU.</w:t>
      </w:r>
      <w:r>
        <w:rPr>
          <w:lang w:val="en-CA"/>
        </w:rPr>
        <w:t xml:space="preserve"> </w:t>
      </w:r>
      <w:r w:rsidR="00131994">
        <w:rPr>
          <w:szCs w:val="22"/>
          <w:lang w:val="en-CA" w:eastAsia="zh-CN"/>
        </w:rPr>
        <w:t>A</w:t>
      </w:r>
      <w:r w:rsidR="002A3C52" w:rsidRPr="00C660AE">
        <w:rPr>
          <w:szCs w:val="22"/>
          <w:lang w:val="en-CA" w:eastAsia="zh-CN"/>
        </w:rPr>
        <w:t>s shown in</w:t>
      </w:r>
      <w:r w:rsidR="007D583D">
        <w:rPr>
          <w:szCs w:val="22"/>
          <w:lang w:val="en-CA" w:eastAsia="zh-CN"/>
        </w:rPr>
        <w:t xml:space="preserve"> </w:t>
      </w:r>
      <w:r w:rsidR="002A3C52" w:rsidRPr="00C660AE">
        <w:rPr>
          <w:szCs w:val="22"/>
          <w:lang w:val="en-CA" w:eastAsia="zh-CN"/>
        </w:rPr>
        <w:t xml:space="preserve">, </w:t>
      </w:r>
      <w:r w:rsidR="00131994">
        <w:rPr>
          <w:szCs w:val="22"/>
          <w:lang w:val="en-CA" w:eastAsia="zh-CN"/>
        </w:rPr>
        <w:t xml:space="preserve">if </w:t>
      </w:r>
      <w:r w:rsidR="00131994" w:rsidRPr="00C660AE">
        <w:rPr>
          <w:szCs w:val="22"/>
          <w:lang w:val="en-CA" w:eastAsia="zh-CN"/>
        </w:rPr>
        <w:t>the neighbour left bottom block A is coded in affine mode</w:t>
      </w:r>
      <w:r w:rsidR="00131994">
        <w:rPr>
          <w:szCs w:val="22"/>
          <w:lang w:val="en-CA" w:eastAsia="zh-CN"/>
        </w:rPr>
        <w:t>,</w:t>
      </w:r>
      <w:r w:rsidR="00131994" w:rsidRPr="00C660AE">
        <w:rPr>
          <w:szCs w:val="22"/>
          <w:lang w:val="en-CA" w:eastAsia="zh-CN"/>
        </w:rPr>
        <w:t xml:space="preserve"> </w:t>
      </w:r>
      <w:r w:rsidR="002A3C52" w:rsidRPr="00C660AE">
        <w:rPr>
          <w:szCs w:val="22"/>
          <w:lang w:val="en-CA" w:eastAsia="zh-CN"/>
        </w:rPr>
        <w:t>the motion vectors</w:t>
      </w:r>
      <m:oMath>
        <m:r>
          <m:rPr>
            <m:sty m:val="p"/>
          </m:rPr>
          <w:rPr>
            <w:rFonts w:ascii="Cambria Math" w:hAnsi="Cambria Math"/>
            <w:lang w:val="en-CA" w:eastAsia="zh-CN"/>
          </w:rPr>
          <m:t xml:space="preserve"> </m:t>
        </m:r>
        <m:sSub>
          <m:sSubPr>
            <m:ctrlPr>
              <w:rPr>
                <w:rFonts w:ascii="Cambria Math" w:hAnsi="Cambria Math"/>
                <w:lang w:val="en-CA" w:eastAsia="zh-CN"/>
              </w:rPr>
            </m:ctrlPr>
          </m:sSubPr>
          <m:e>
            <m:r>
              <m:rPr>
                <m:sty m:val="p"/>
              </m:rPr>
              <w:rPr>
                <w:rFonts w:ascii="Cambria Math" w:hAnsi="Cambria Math"/>
                <w:lang w:val="en-CA" w:eastAsia="zh-CN"/>
              </w:rPr>
              <m:t>v</m:t>
            </m:r>
          </m:e>
          <m:sub>
            <m:r>
              <m:rPr>
                <m:sty m:val="p"/>
              </m:rPr>
              <w:rPr>
                <w:rFonts w:ascii="Cambria Math" w:hAnsi="Cambria Math"/>
                <w:lang w:val="en-CA" w:eastAsia="zh-CN"/>
              </w:rPr>
              <m:t>2</m:t>
            </m:r>
          </m:sub>
        </m:sSub>
      </m:oMath>
      <w:r w:rsidR="002A3C52" w:rsidRPr="00C660AE">
        <w:rPr>
          <w:szCs w:val="22"/>
          <w:lang w:val="en-CA" w:eastAsia="zh-CN"/>
        </w:rPr>
        <w:t xml:space="preserve"> , </w:t>
      </w:r>
      <m:oMath>
        <m:sSub>
          <m:sSubPr>
            <m:ctrlPr>
              <w:rPr>
                <w:rFonts w:ascii="Cambria Math" w:hAnsi="Cambria Math"/>
                <w:lang w:val="en-CA" w:eastAsia="zh-CN"/>
              </w:rPr>
            </m:ctrlPr>
          </m:sSubPr>
          <m:e>
            <m:r>
              <m:rPr>
                <m:sty m:val="p"/>
              </m:rPr>
              <w:rPr>
                <w:rFonts w:ascii="Cambria Math" w:hAnsi="Cambria Math"/>
                <w:lang w:val="en-CA" w:eastAsia="zh-CN"/>
              </w:rPr>
              <m:t>v</m:t>
            </m:r>
          </m:e>
          <m:sub>
            <m:r>
              <m:rPr>
                <m:sty m:val="p"/>
              </m:rPr>
              <w:rPr>
                <w:rFonts w:ascii="Cambria Math" w:hAnsi="Cambria Math"/>
                <w:lang w:val="en-CA" w:eastAsia="zh-CN"/>
              </w:rPr>
              <m:t>3</m:t>
            </m:r>
          </m:sub>
        </m:sSub>
      </m:oMath>
      <w:r w:rsidR="002A3C52" w:rsidRPr="00C660AE">
        <w:rPr>
          <w:szCs w:val="22"/>
          <w:lang w:val="en-CA" w:eastAsia="zh-CN"/>
        </w:rPr>
        <w:t xml:space="preserve"> and </w:t>
      </w:r>
      <m:oMath>
        <m:sSub>
          <m:sSubPr>
            <m:ctrlPr>
              <w:rPr>
                <w:rFonts w:ascii="Cambria Math" w:hAnsi="Cambria Math"/>
                <w:lang w:val="en-CA" w:eastAsia="zh-CN"/>
              </w:rPr>
            </m:ctrlPr>
          </m:sSubPr>
          <m:e>
            <m:r>
              <m:rPr>
                <m:sty m:val="p"/>
              </m:rPr>
              <w:rPr>
                <w:rFonts w:ascii="Cambria Math" w:hAnsi="Cambria Math"/>
                <w:lang w:val="en-CA" w:eastAsia="zh-CN"/>
              </w:rPr>
              <m:t>v</m:t>
            </m:r>
          </m:e>
          <m:sub>
            <m:r>
              <m:rPr>
                <m:sty m:val="p"/>
              </m:rPr>
              <w:rPr>
                <w:rFonts w:ascii="Cambria Math" w:hAnsi="Cambria Math"/>
                <w:lang w:val="en-CA" w:eastAsia="zh-CN"/>
              </w:rPr>
              <m:t>4</m:t>
            </m:r>
          </m:sub>
        </m:sSub>
      </m:oMath>
      <w:r w:rsidR="002A3C52" w:rsidRPr="00C660AE">
        <w:rPr>
          <w:szCs w:val="22"/>
          <w:lang w:val="en-CA" w:eastAsia="zh-CN"/>
        </w:rPr>
        <w:t xml:space="preserve"> of the top left corner, above right corner and left bottom corner of the </w:t>
      </w:r>
      <w:r w:rsidR="002A3C52" w:rsidRPr="00A05952">
        <w:rPr>
          <w:szCs w:val="22"/>
          <w:lang w:val="en-CA" w:eastAsia="zh-CN"/>
        </w:rPr>
        <w:t xml:space="preserve">CU which contains the block A are </w:t>
      </w:r>
      <w:r w:rsidR="00C660AE">
        <w:rPr>
          <w:szCs w:val="22"/>
          <w:lang w:val="en-CA" w:eastAsia="zh-CN"/>
        </w:rPr>
        <w:t>attained</w:t>
      </w:r>
      <w:r w:rsidR="002A3C52" w:rsidRPr="00A05952">
        <w:rPr>
          <w:szCs w:val="22"/>
          <w:lang w:val="en-CA" w:eastAsia="zh-CN"/>
        </w:rPr>
        <w:t xml:space="preserve">. </w:t>
      </w:r>
      <w:r w:rsidR="001130E7">
        <w:rPr>
          <w:szCs w:val="22"/>
          <w:lang w:val="en-CA" w:eastAsia="zh-CN"/>
        </w:rPr>
        <w:t xml:space="preserve">When block A is coded with 4-parameter affine model, </w:t>
      </w:r>
      <w:r w:rsidR="001130E7" w:rsidRPr="00A05952">
        <w:rPr>
          <w:szCs w:val="22"/>
          <w:lang w:val="en-CA" w:eastAsia="zh-CN"/>
        </w:rPr>
        <w:t xml:space="preserve">the </w:t>
      </w:r>
      <w:r w:rsidR="001130E7">
        <w:rPr>
          <w:szCs w:val="22"/>
          <w:lang w:val="en-CA" w:eastAsia="zh-CN"/>
        </w:rPr>
        <w:t xml:space="preserve">two CPMVs of the current CU are </w:t>
      </w:r>
      <w:r w:rsidR="001130E7" w:rsidRPr="00A05952">
        <w:rPr>
          <w:szCs w:val="22"/>
          <w:lang w:val="en-CA" w:eastAsia="zh-CN"/>
        </w:rPr>
        <w:t xml:space="preserve">calculated according to </w:t>
      </w:r>
      <m:oMath>
        <m:sSub>
          <m:sSubPr>
            <m:ctrlPr>
              <w:rPr>
                <w:rFonts w:ascii="Cambria Math" w:hAnsi="Cambria Math"/>
                <w:lang w:val="en-CA" w:eastAsia="zh-CN"/>
              </w:rPr>
            </m:ctrlPr>
          </m:sSubPr>
          <m:e>
            <m:r>
              <m:rPr>
                <m:sty m:val="p"/>
              </m:rPr>
              <w:rPr>
                <w:rFonts w:ascii="Cambria Math" w:hAnsi="Cambria Math"/>
                <w:lang w:val="en-CA" w:eastAsia="zh-CN"/>
              </w:rPr>
              <m:t>v</m:t>
            </m:r>
          </m:e>
          <m:sub>
            <m:r>
              <m:rPr>
                <m:sty m:val="p"/>
              </m:rPr>
              <w:rPr>
                <w:rFonts w:ascii="Cambria Math" w:hAnsi="Cambria Math"/>
                <w:lang w:val="en-CA" w:eastAsia="zh-CN"/>
              </w:rPr>
              <m:t>2</m:t>
            </m:r>
          </m:sub>
        </m:sSub>
      </m:oMath>
      <w:r w:rsidR="001130E7" w:rsidRPr="00A05952">
        <w:rPr>
          <w:szCs w:val="22"/>
          <w:lang w:val="en-CA" w:eastAsia="zh-CN"/>
        </w:rPr>
        <w:t xml:space="preserve">, </w:t>
      </w:r>
      <w:r w:rsidR="001130E7">
        <w:rPr>
          <w:szCs w:val="22"/>
          <w:lang w:val="en-CA" w:eastAsia="zh-CN"/>
        </w:rPr>
        <w:t xml:space="preserve">and </w:t>
      </w:r>
      <m:oMath>
        <m:sSub>
          <m:sSubPr>
            <m:ctrlPr>
              <w:rPr>
                <w:rFonts w:ascii="Cambria Math" w:hAnsi="Cambria Math"/>
                <w:lang w:val="en-CA" w:eastAsia="zh-CN"/>
              </w:rPr>
            </m:ctrlPr>
          </m:sSubPr>
          <m:e>
            <m:r>
              <m:rPr>
                <m:sty m:val="p"/>
              </m:rPr>
              <w:rPr>
                <w:rFonts w:ascii="Cambria Math" w:hAnsi="Cambria Math"/>
                <w:lang w:val="en-CA" w:eastAsia="zh-CN"/>
              </w:rPr>
              <m:t>v</m:t>
            </m:r>
          </m:e>
          <m:sub>
            <m:r>
              <m:rPr>
                <m:sty m:val="p"/>
              </m:rPr>
              <w:rPr>
                <w:rFonts w:ascii="Cambria Math" w:hAnsi="Cambria Math"/>
                <w:lang w:val="en-CA" w:eastAsia="zh-CN"/>
              </w:rPr>
              <m:t>3</m:t>
            </m:r>
          </m:sub>
        </m:sSub>
      </m:oMath>
      <w:r w:rsidR="001130E7">
        <w:rPr>
          <w:szCs w:val="22"/>
          <w:lang w:val="en-CA" w:eastAsia="zh-CN"/>
        </w:rPr>
        <w:t xml:space="preserve">. In case that block A is coded with 6-parameter affine model, </w:t>
      </w:r>
      <w:r w:rsidR="002A3C52" w:rsidRPr="00A05952">
        <w:rPr>
          <w:szCs w:val="22"/>
          <w:lang w:val="en-CA" w:eastAsia="zh-CN"/>
        </w:rPr>
        <w:t xml:space="preserve">the </w:t>
      </w:r>
      <w:r w:rsidR="001130E7">
        <w:rPr>
          <w:szCs w:val="22"/>
          <w:lang w:val="en-CA" w:eastAsia="zh-CN"/>
        </w:rPr>
        <w:t xml:space="preserve">three CPMVs of the current CU are </w:t>
      </w:r>
      <w:r w:rsidR="002A3C52" w:rsidRPr="00A05952">
        <w:rPr>
          <w:szCs w:val="22"/>
          <w:lang w:val="en-CA" w:eastAsia="zh-CN"/>
        </w:rPr>
        <w:t xml:space="preserve">calculated according to </w:t>
      </w:r>
      <m:oMath>
        <m:sSub>
          <m:sSubPr>
            <m:ctrlPr>
              <w:rPr>
                <w:rFonts w:ascii="Cambria Math" w:hAnsi="Cambria Math"/>
                <w:lang w:val="en-CA" w:eastAsia="zh-CN"/>
              </w:rPr>
            </m:ctrlPr>
          </m:sSubPr>
          <m:e>
            <m:r>
              <m:rPr>
                <m:sty m:val="p"/>
              </m:rPr>
              <w:rPr>
                <w:rFonts w:ascii="Cambria Math" w:hAnsi="Cambria Math"/>
                <w:lang w:val="en-CA" w:eastAsia="zh-CN"/>
              </w:rPr>
              <m:t>v</m:t>
            </m:r>
          </m:e>
          <m:sub>
            <m:r>
              <m:rPr>
                <m:sty m:val="p"/>
              </m:rPr>
              <w:rPr>
                <w:rFonts w:ascii="Cambria Math" w:hAnsi="Cambria Math"/>
                <w:lang w:val="en-CA" w:eastAsia="zh-CN"/>
              </w:rPr>
              <m:t>2</m:t>
            </m:r>
          </m:sub>
        </m:sSub>
      </m:oMath>
      <w:r w:rsidR="002A3C52" w:rsidRPr="00A05952">
        <w:rPr>
          <w:szCs w:val="22"/>
          <w:lang w:val="en-CA" w:eastAsia="zh-CN"/>
        </w:rPr>
        <w:t xml:space="preserve"> , </w:t>
      </w:r>
      <m:oMath>
        <m:sSub>
          <m:sSubPr>
            <m:ctrlPr>
              <w:rPr>
                <w:rFonts w:ascii="Cambria Math" w:hAnsi="Cambria Math"/>
                <w:lang w:val="en-CA" w:eastAsia="zh-CN"/>
              </w:rPr>
            </m:ctrlPr>
          </m:sSubPr>
          <m:e>
            <m:r>
              <m:rPr>
                <m:sty m:val="p"/>
              </m:rPr>
              <w:rPr>
                <w:rFonts w:ascii="Cambria Math" w:hAnsi="Cambria Math"/>
                <w:lang w:val="en-CA" w:eastAsia="zh-CN"/>
              </w:rPr>
              <m:t>v</m:t>
            </m:r>
          </m:e>
          <m:sub>
            <m:r>
              <m:rPr>
                <m:sty m:val="p"/>
              </m:rPr>
              <w:rPr>
                <w:rFonts w:ascii="Cambria Math" w:hAnsi="Cambria Math"/>
                <w:lang w:val="en-CA" w:eastAsia="zh-CN"/>
              </w:rPr>
              <m:t>3</m:t>
            </m:r>
          </m:sub>
        </m:sSub>
      </m:oMath>
      <w:r w:rsidR="002A3C52" w:rsidRPr="00A05952">
        <w:rPr>
          <w:szCs w:val="22"/>
          <w:lang w:val="en-CA" w:eastAsia="zh-CN"/>
        </w:rPr>
        <w:t xml:space="preserve"> and </w:t>
      </w:r>
      <m:oMath>
        <m:sSub>
          <m:sSubPr>
            <m:ctrlPr>
              <w:rPr>
                <w:rFonts w:ascii="Cambria Math" w:hAnsi="Cambria Math"/>
                <w:lang w:val="en-CA" w:eastAsia="zh-CN"/>
              </w:rPr>
            </m:ctrlPr>
          </m:sSubPr>
          <m:e>
            <m:r>
              <m:rPr>
                <m:sty m:val="p"/>
              </m:rPr>
              <w:rPr>
                <w:rFonts w:ascii="Cambria Math" w:hAnsi="Cambria Math"/>
                <w:lang w:val="en-CA" w:eastAsia="zh-CN"/>
              </w:rPr>
              <m:t>v</m:t>
            </m:r>
          </m:e>
          <m:sub>
            <m:r>
              <m:rPr>
                <m:sty m:val="p"/>
              </m:rPr>
              <w:rPr>
                <w:rFonts w:ascii="Cambria Math" w:hAnsi="Cambria Math"/>
                <w:lang w:val="en-CA" w:eastAsia="zh-CN"/>
              </w:rPr>
              <m:t>4</m:t>
            </m:r>
          </m:sub>
        </m:sSub>
      </m:oMath>
      <w:r w:rsidR="002A3C52" w:rsidRPr="00A05952">
        <w:rPr>
          <w:szCs w:val="22"/>
          <w:lang w:val="en-CA" w:eastAsia="zh-CN"/>
        </w:rPr>
        <w:t xml:space="preserve">. </w:t>
      </w:r>
    </w:p>
    <w:p w14:paraId="7FE6291D" w14:textId="038F5FA6" w:rsidR="00B7498B" w:rsidRPr="00E20F79" w:rsidRDefault="00B7498B" w:rsidP="00CA7357">
      <w:pPr>
        <w:keepNext/>
        <w:keepLines/>
        <w:jc w:val="center"/>
        <w:rPr>
          <w:lang w:val="en-CA" w:eastAsia="zh-CN"/>
        </w:rPr>
      </w:pPr>
      <w:r w:rsidRPr="00195DB5">
        <w:object w:dxaOrig="3315" w:dyaOrig="3323" w14:anchorId="4E752A57">
          <v:shape id="_x0000_i1032" type="#_x0000_t75" style="width:151.2pt;height:151.2pt" o:ole="">
            <v:imagedata r:id="rId47" o:title=""/>
          </v:shape>
          <o:OLEObject Type="Embed" ProgID="Visio.Drawing.11" ShapeID="_x0000_i1032" DrawAspect="Content" ObjectID="_1669464692" r:id="rId56"/>
        </w:object>
      </w:r>
    </w:p>
    <w:p w14:paraId="3BC431C0" w14:textId="7F821DB2" w:rsidR="00B7498B" w:rsidRPr="00F56819" w:rsidRDefault="00B7498B" w:rsidP="00CD45EA">
      <w:pPr>
        <w:pStyle w:val="Caption"/>
        <w:keepLines/>
        <w:spacing w:before="136"/>
        <w:rPr>
          <w:sz w:val="22"/>
          <w:szCs w:val="22"/>
          <w:lang w:val="en-CA" w:eastAsia="zh-CN"/>
        </w:rPr>
      </w:pPr>
      <w:bookmarkStart w:id="224" w:name="_Ref11069284"/>
      <w:bookmarkStart w:id="225" w:name="_Ref531556996"/>
      <w:r w:rsidRPr="00F56819">
        <w:rPr>
          <w:iCs/>
          <w:sz w:val="22"/>
          <w:szCs w:val="22"/>
        </w:rPr>
        <w:t xml:space="preserve">Figure </w:t>
      </w:r>
      <w:r w:rsidR="00795046">
        <w:rPr>
          <w:iCs/>
          <w:sz w:val="22"/>
          <w:szCs w:val="22"/>
        </w:rPr>
        <w:fldChar w:fldCharType="begin"/>
      </w:r>
      <w:r w:rsidR="00795046">
        <w:rPr>
          <w:iCs/>
          <w:sz w:val="22"/>
          <w:szCs w:val="22"/>
        </w:rPr>
        <w:instrText xml:space="preserve"> SEQ Figure \* ARABIC </w:instrText>
      </w:r>
      <w:r w:rsidR="00795046">
        <w:rPr>
          <w:iCs/>
          <w:sz w:val="22"/>
          <w:szCs w:val="22"/>
        </w:rPr>
        <w:fldChar w:fldCharType="separate"/>
      </w:r>
      <w:r w:rsidR="003A61E2">
        <w:rPr>
          <w:iCs/>
          <w:noProof/>
          <w:sz w:val="22"/>
          <w:szCs w:val="22"/>
        </w:rPr>
        <w:t>29</w:t>
      </w:r>
      <w:r w:rsidR="00795046">
        <w:rPr>
          <w:iCs/>
          <w:sz w:val="22"/>
          <w:szCs w:val="22"/>
        </w:rPr>
        <w:fldChar w:fldCharType="end"/>
      </w:r>
      <w:bookmarkEnd w:id="224"/>
      <w:bookmarkEnd w:id="225"/>
      <w:r w:rsidRPr="00F56819">
        <w:rPr>
          <w:iCs/>
          <w:sz w:val="22"/>
          <w:szCs w:val="22"/>
        </w:rPr>
        <w:t xml:space="preserve"> –</w:t>
      </w:r>
      <w:r w:rsidR="005E6119">
        <w:rPr>
          <w:iCs/>
          <w:sz w:val="22"/>
          <w:szCs w:val="22"/>
        </w:rPr>
        <w:t xml:space="preserve"> </w:t>
      </w:r>
      <w:r w:rsidRPr="00F75F38">
        <w:rPr>
          <w:iCs/>
          <w:sz w:val="22"/>
          <w:szCs w:val="22"/>
        </w:rPr>
        <w:t>Locations of inherited affine motion predictors</w:t>
      </w:r>
    </w:p>
    <w:p w14:paraId="39D47E69" w14:textId="5D317992" w:rsidR="00B7498B" w:rsidRDefault="00FF159E" w:rsidP="00CD45EA">
      <w:pPr>
        <w:spacing w:after="120"/>
        <w:jc w:val="center"/>
        <w:rPr>
          <w:lang w:val="en-CA"/>
        </w:rPr>
      </w:pPr>
      <w:r w:rsidRPr="00A05952">
        <w:rPr>
          <w:noProof/>
          <w:szCs w:val="22"/>
          <w:lang w:eastAsia="zh-CN"/>
        </w:rPr>
        <w:drawing>
          <wp:anchor distT="0" distB="0" distL="114300" distR="114300" simplePos="0" relativeHeight="251659264" behindDoc="0" locked="0" layoutInCell="1" allowOverlap="1" wp14:anchorId="6C50B2C4" wp14:editId="117C05C8">
            <wp:simplePos x="0" y="0"/>
            <wp:positionH relativeFrom="margin">
              <wp:align>center</wp:align>
            </wp:positionH>
            <wp:positionV relativeFrom="paragraph">
              <wp:posOffset>37262</wp:posOffset>
            </wp:positionV>
            <wp:extent cx="2743343" cy="2127250"/>
            <wp:effectExtent l="0" t="0" r="0" b="0"/>
            <wp:wrapSquare wrapText="bothSides"/>
            <wp:docPr id="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43343" cy="2127250"/>
                    </a:xfrm>
                    <a:prstGeom prst="rect">
                      <a:avLst/>
                    </a:prstGeom>
                    <a:noFill/>
                    <a:ln>
                      <a:noFill/>
                    </a:ln>
                  </pic:spPr>
                </pic:pic>
              </a:graphicData>
            </a:graphic>
          </wp:anchor>
        </w:drawing>
      </w:r>
      <w:r w:rsidR="00F56819">
        <w:rPr>
          <w:lang w:val="en-CA" w:eastAsia="zh-CN"/>
        </w:rPr>
        <w:br w:type="textWrapping" w:clear="all"/>
      </w:r>
      <w:r w:rsidR="00F56819" w:rsidRPr="00D113C4">
        <w:rPr>
          <w:b/>
          <w:iCs/>
          <w:szCs w:val="22"/>
        </w:rPr>
        <w:t xml:space="preserve">Figure </w:t>
      </w:r>
      <w:r w:rsidR="00795046">
        <w:rPr>
          <w:b/>
          <w:iCs/>
          <w:szCs w:val="22"/>
        </w:rPr>
        <w:fldChar w:fldCharType="begin"/>
      </w:r>
      <w:r w:rsidR="00795046">
        <w:rPr>
          <w:b/>
          <w:iCs/>
          <w:szCs w:val="22"/>
        </w:rPr>
        <w:instrText xml:space="preserve"> SEQ Figure \* ARABIC </w:instrText>
      </w:r>
      <w:r w:rsidR="00795046">
        <w:rPr>
          <w:b/>
          <w:iCs/>
          <w:szCs w:val="22"/>
        </w:rPr>
        <w:fldChar w:fldCharType="separate"/>
      </w:r>
      <w:r w:rsidR="003A61E2">
        <w:rPr>
          <w:b/>
          <w:iCs/>
          <w:noProof/>
          <w:szCs w:val="22"/>
        </w:rPr>
        <w:t>30</w:t>
      </w:r>
      <w:r w:rsidR="00795046">
        <w:rPr>
          <w:b/>
          <w:iCs/>
          <w:szCs w:val="22"/>
        </w:rPr>
        <w:fldChar w:fldCharType="end"/>
      </w:r>
      <w:r w:rsidR="00F56819" w:rsidRPr="00D113C4">
        <w:rPr>
          <w:b/>
          <w:iCs/>
          <w:szCs w:val="22"/>
        </w:rPr>
        <w:t xml:space="preserve"> –</w:t>
      </w:r>
      <w:r w:rsidR="00F56819">
        <w:rPr>
          <w:b/>
          <w:iCs/>
          <w:szCs w:val="22"/>
        </w:rPr>
        <w:t xml:space="preserve"> </w:t>
      </w:r>
      <w:r w:rsidR="00F56819">
        <w:rPr>
          <w:b/>
          <w:iCs/>
          <w:szCs w:val="22"/>
          <w:lang w:val="en-CA"/>
        </w:rPr>
        <w:t>Control point motion vector inheritance</w:t>
      </w:r>
    </w:p>
    <w:p w14:paraId="1BA718C6" w14:textId="7C17E9CB" w:rsidR="007900A7" w:rsidRPr="00680195" w:rsidRDefault="007900A7" w:rsidP="00CA7357">
      <w:pPr>
        <w:jc w:val="both"/>
        <w:rPr>
          <w:lang w:val="en-CA"/>
        </w:rPr>
      </w:pPr>
      <w:r w:rsidRPr="00680195">
        <w:rPr>
          <w:lang w:val="en-CA"/>
        </w:rPr>
        <w:t xml:space="preserve">Constructed affine candidate means the candidate is constructed by combining the neighbor </w:t>
      </w:r>
      <w:r>
        <w:rPr>
          <w:lang w:val="en-CA"/>
        </w:rPr>
        <w:t xml:space="preserve">translational </w:t>
      </w:r>
      <w:r w:rsidRPr="00680195">
        <w:rPr>
          <w:lang w:val="en-CA"/>
        </w:rPr>
        <w:t>motion information of each control point.</w:t>
      </w:r>
      <w:r>
        <w:rPr>
          <w:lang w:val="en-CA"/>
        </w:rPr>
        <w:t xml:space="preserve"> </w:t>
      </w:r>
      <w:r w:rsidRPr="00680195">
        <w:rPr>
          <w:lang w:val="en-CA"/>
        </w:rPr>
        <w:t>The motion information for th</w:t>
      </w:r>
      <w:r w:rsidRPr="00AF45EC">
        <w:rPr>
          <w:lang w:val="en-CA"/>
        </w:rPr>
        <w:t>e control points is derived from the specified spatial neighbors and temporal neighbor shown in</w:t>
      </w:r>
      <w:r w:rsidR="00AF45EC" w:rsidRPr="00FF4A4A">
        <w:rPr>
          <w:lang w:val="en-CA"/>
        </w:rPr>
        <w:t xml:space="preserve"> </w:t>
      </w:r>
      <w:r w:rsidR="00AF45EC" w:rsidRPr="00AF45EC">
        <w:rPr>
          <w:lang w:val="en-CA"/>
        </w:rPr>
        <w:fldChar w:fldCharType="begin"/>
      </w:r>
      <w:r w:rsidR="00AF45EC" w:rsidRPr="00AF45EC">
        <w:rPr>
          <w:lang w:val="en-CA"/>
        </w:rPr>
        <w:instrText xml:space="preserve"> REF _Ref11069329 \h </w:instrText>
      </w:r>
      <w:r w:rsidR="00AF45EC" w:rsidRPr="00263A29">
        <w:rPr>
          <w:lang w:val="en-CA"/>
        </w:rPr>
        <w:instrText xml:space="preserve"> \* MERGEFORMAT </w:instrText>
      </w:r>
      <w:r w:rsidR="00AF45EC" w:rsidRPr="00AF45EC">
        <w:rPr>
          <w:lang w:val="en-CA"/>
        </w:rPr>
      </w:r>
      <w:r w:rsidR="00AF45EC" w:rsidRPr="00AF45EC">
        <w:rPr>
          <w:lang w:val="en-CA"/>
        </w:rPr>
        <w:fldChar w:fldCharType="separate"/>
      </w:r>
      <w:r w:rsidR="003A61E2" w:rsidRPr="003A61E2">
        <w:rPr>
          <w:iCs/>
          <w:szCs w:val="22"/>
          <w:rPrChange w:id="226" w:author="v1-jc1" w:date="2020-12-06T19:24:00Z">
            <w:rPr>
              <w:b/>
              <w:iCs/>
              <w:szCs w:val="22"/>
            </w:rPr>
          </w:rPrChange>
        </w:rPr>
        <w:t xml:space="preserve">Figure </w:t>
      </w:r>
      <w:r w:rsidR="003A61E2" w:rsidRPr="003A61E2">
        <w:rPr>
          <w:iCs/>
          <w:noProof/>
          <w:szCs w:val="22"/>
          <w:rPrChange w:id="227" w:author="v1-jc1" w:date="2020-12-06T19:24:00Z">
            <w:rPr>
              <w:b/>
              <w:iCs/>
              <w:noProof/>
              <w:szCs w:val="22"/>
            </w:rPr>
          </w:rPrChange>
        </w:rPr>
        <w:t>31</w:t>
      </w:r>
      <w:r w:rsidR="00AF45EC" w:rsidRPr="00AF45EC">
        <w:rPr>
          <w:lang w:val="en-CA"/>
        </w:rPr>
        <w:fldChar w:fldCharType="end"/>
      </w:r>
      <w:r w:rsidRPr="00AF45EC">
        <w:rPr>
          <w:lang w:val="en-CA"/>
        </w:rPr>
        <w:t>. CPMV</w:t>
      </w:r>
      <w:r w:rsidRPr="00FF4A4A">
        <w:rPr>
          <w:vertAlign w:val="subscript"/>
          <w:lang w:val="en-CA"/>
        </w:rPr>
        <w:t>k</w:t>
      </w:r>
      <w:r w:rsidRPr="00FF4A4A">
        <w:rPr>
          <w:lang w:val="en-CA"/>
        </w:rPr>
        <w:t xml:space="preserve"> (k=1, 2, 3, 4) represents the k-th control point. For CP</w:t>
      </w:r>
      <w:r w:rsidRPr="002D52B9">
        <w:rPr>
          <w:lang w:val="en-CA"/>
        </w:rPr>
        <w:t>MV</w:t>
      </w:r>
      <w:r w:rsidRPr="004C1F81">
        <w:rPr>
          <w:vertAlign w:val="subscript"/>
          <w:lang w:val="en-CA"/>
        </w:rPr>
        <w:t>1</w:t>
      </w:r>
      <w:r w:rsidRPr="00EA46E8">
        <w:rPr>
          <w:lang w:val="en-CA"/>
        </w:rPr>
        <w:t>, the B2-&gt;B3-&gt;A2</w:t>
      </w:r>
      <w:r w:rsidRPr="00D97438">
        <w:rPr>
          <w:lang w:val="en-CA"/>
        </w:rPr>
        <w:t xml:space="preserve"> blocks are checked and the MV of the first available block is used. </w:t>
      </w:r>
      <w:r w:rsidRPr="00686876">
        <w:rPr>
          <w:lang w:val="en-CA"/>
        </w:rPr>
        <w:t>For CP</w:t>
      </w:r>
      <w:r w:rsidRPr="001B4D1A">
        <w:rPr>
          <w:lang w:val="en-CA"/>
        </w:rPr>
        <w:t>MV</w:t>
      </w:r>
      <w:r w:rsidRPr="005F7114">
        <w:rPr>
          <w:vertAlign w:val="subscript"/>
          <w:lang w:val="en-CA"/>
        </w:rPr>
        <w:t>2</w:t>
      </w:r>
      <w:r w:rsidRPr="009C62B2">
        <w:rPr>
          <w:lang w:val="en-CA"/>
        </w:rPr>
        <w:t>, the B1-&gt;B0</w:t>
      </w:r>
      <w:r w:rsidRPr="007819D5">
        <w:rPr>
          <w:lang w:val="en-CA"/>
        </w:rPr>
        <w:t xml:space="preserve"> blocks are checked and for CP</w:t>
      </w:r>
      <w:r w:rsidRPr="005754AA">
        <w:rPr>
          <w:lang w:val="en-CA"/>
        </w:rPr>
        <w:t>MV</w:t>
      </w:r>
      <w:r w:rsidRPr="005754AA">
        <w:rPr>
          <w:vertAlign w:val="subscript"/>
          <w:lang w:val="en-CA"/>
        </w:rPr>
        <w:t>3</w:t>
      </w:r>
      <w:r w:rsidRPr="00680195">
        <w:rPr>
          <w:lang w:val="en-CA"/>
        </w:rPr>
        <w:t>, the A1-&gt;A0</w:t>
      </w:r>
      <w:r>
        <w:rPr>
          <w:lang w:val="en-CA"/>
        </w:rPr>
        <w:t xml:space="preserve"> blocks are checked. </w:t>
      </w:r>
      <w:r w:rsidRPr="00680195">
        <w:rPr>
          <w:lang w:val="en-CA"/>
        </w:rPr>
        <w:t>For T</w:t>
      </w:r>
      <w:r>
        <w:rPr>
          <w:lang w:val="en-CA"/>
        </w:rPr>
        <w:t>MVP</w:t>
      </w:r>
      <w:r w:rsidRPr="00680195">
        <w:rPr>
          <w:lang w:val="en-CA"/>
        </w:rPr>
        <w:t xml:space="preserve"> is used</w:t>
      </w:r>
      <w:r>
        <w:rPr>
          <w:lang w:val="en-CA"/>
        </w:rPr>
        <w:t xml:space="preserve"> as </w:t>
      </w:r>
      <w:r w:rsidRPr="00680195">
        <w:rPr>
          <w:lang w:val="en-CA"/>
        </w:rPr>
        <w:t>CP</w:t>
      </w:r>
      <w:r>
        <w:rPr>
          <w:lang w:val="en-CA"/>
        </w:rPr>
        <w:t>MV</w:t>
      </w:r>
      <w:r>
        <w:rPr>
          <w:vertAlign w:val="subscript"/>
          <w:lang w:val="en-CA"/>
        </w:rPr>
        <w:t>4</w:t>
      </w:r>
      <w:r>
        <w:rPr>
          <w:lang w:val="en-CA"/>
        </w:rPr>
        <w:t xml:space="preserve"> if it’s available.</w:t>
      </w:r>
    </w:p>
    <w:p w14:paraId="746E1588" w14:textId="77777777" w:rsidR="007900A7" w:rsidRPr="00040F13" w:rsidRDefault="007900A7" w:rsidP="00D5520A">
      <w:pPr>
        <w:jc w:val="both"/>
        <w:rPr>
          <w:lang w:val="en-CA"/>
        </w:rPr>
      </w:pPr>
      <w:r>
        <w:rPr>
          <w:lang w:val="en-CA"/>
        </w:rPr>
        <w:t xml:space="preserve">After MVs of four control points are attained, </w:t>
      </w:r>
      <w:r w:rsidRPr="00680195">
        <w:rPr>
          <w:lang w:val="en-CA"/>
        </w:rPr>
        <w:t xml:space="preserve">affine </w:t>
      </w:r>
      <w:r>
        <w:rPr>
          <w:lang w:val="en-CA"/>
        </w:rPr>
        <w:t xml:space="preserve">merge </w:t>
      </w:r>
      <w:r w:rsidRPr="00680195">
        <w:rPr>
          <w:lang w:val="en-CA"/>
        </w:rPr>
        <w:t>candidate</w:t>
      </w:r>
      <w:r>
        <w:rPr>
          <w:lang w:val="en-CA"/>
        </w:rPr>
        <w:t>s are c</w:t>
      </w:r>
      <w:r w:rsidRPr="00680195">
        <w:rPr>
          <w:lang w:val="en-CA"/>
        </w:rPr>
        <w:t xml:space="preserve">onstructed </w:t>
      </w:r>
      <w:r>
        <w:rPr>
          <w:lang w:val="en-CA"/>
        </w:rPr>
        <w:t xml:space="preserve">based on those motion information. </w:t>
      </w:r>
      <w:r w:rsidRPr="00040F13">
        <w:rPr>
          <w:lang w:val="en-CA"/>
        </w:rPr>
        <w:t xml:space="preserve">The </w:t>
      </w:r>
      <w:r>
        <w:rPr>
          <w:lang w:val="en-CA"/>
        </w:rPr>
        <w:t xml:space="preserve">following </w:t>
      </w:r>
      <w:r w:rsidRPr="00040F13">
        <w:rPr>
          <w:lang w:val="en-CA"/>
        </w:rPr>
        <w:t xml:space="preserve">combinations of </w:t>
      </w:r>
      <w:r>
        <w:rPr>
          <w:lang w:val="en-CA"/>
        </w:rPr>
        <w:t xml:space="preserve">control point MVs are used to </w:t>
      </w:r>
      <w:r w:rsidRPr="00040F13">
        <w:rPr>
          <w:lang w:val="en-CA"/>
        </w:rPr>
        <w:t>construct</w:t>
      </w:r>
      <w:r>
        <w:rPr>
          <w:lang w:val="en-CA"/>
        </w:rPr>
        <w:t xml:space="preserve"> in order</w:t>
      </w:r>
      <w:r w:rsidRPr="00040F13">
        <w:rPr>
          <w:lang w:val="en-CA"/>
        </w:rPr>
        <w:t>:</w:t>
      </w:r>
    </w:p>
    <w:p w14:paraId="3E3CE5B0" w14:textId="77777777" w:rsidR="007900A7" w:rsidRPr="002A00D1" w:rsidRDefault="007900A7" w:rsidP="009C5E4D">
      <w:pPr>
        <w:jc w:val="both"/>
        <w:rPr>
          <w:lang w:val="en-CA"/>
        </w:rPr>
      </w:pPr>
      <w:r w:rsidRPr="00040F13">
        <w:rPr>
          <w:lang w:val="en-CA"/>
        </w:rPr>
        <w:t>{CP</w:t>
      </w:r>
      <w:r>
        <w:rPr>
          <w:lang w:val="en-CA"/>
        </w:rPr>
        <w:t>MV</w:t>
      </w:r>
      <w:r w:rsidRPr="002A00D1">
        <w:rPr>
          <w:vertAlign w:val="subscript"/>
          <w:lang w:val="en-CA"/>
        </w:rPr>
        <w:t>1</w:t>
      </w:r>
      <w:r w:rsidRPr="00040F13">
        <w:rPr>
          <w:lang w:val="en-CA"/>
        </w:rPr>
        <w:t>, CP</w:t>
      </w:r>
      <w:r>
        <w:rPr>
          <w:lang w:val="en-CA"/>
        </w:rPr>
        <w:t>MV</w:t>
      </w:r>
      <w:r>
        <w:rPr>
          <w:vertAlign w:val="subscript"/>
          <w:lang w:val="en-CA"/>
        </w:rPr>
        <w:t>2</w:t>
      </w:r>
      <w:r w:rsidRPr="00040F13">
        <w:rPr>
          <w:lang w:val="en-CA"/>
        </w:rPr>
        <w:t>, CP</w:t>
      </w:r>
      <w:r>
        <w:rPr>
          <w:lang w:val="en-CA"/>
        </w:rPr>
        <w:t>MV</w:t>
      </w:r>
      <w:r>
        <w:rPr>
          <w:vertAlign w:val="subscript"/>
          <w:lang w:val="en-CA"/>
        </w:rPr>
        <w:t>3</w:t>
      </w:r>
      <w:r w:rsidRPr="00040F13">
        <w:rPr>
          <w:lang w:val="en-CA"/>
        </w:rPr>
        <w:t>}, {CP</w:t>
      </w:r>
      <w:r>
        <w:rPr>
          <w:lang w:val="en-CA"/>
        </w:rPr>
        <w:t>MV</w:t>
      </w:r>
      <w:r w:rsidRPr="002A00D1">
        <w:rPr>
          <w:vertAlign w:val="subscript"/>
          <w:lang w:val="en-CA"/>
        </w:rPr>
        <w:t>1</w:t>
      </w:r>
      <w:r w:rsidRPr="00040F13">
        <w:rPr>
          <w:lang w:val="en-CA"/>
        </w:rPr>
        <w:t>, CP</w:t>
      </w:r>
      <w:r>
        <w:rPr>
          <w:lang w:val="en-CA"/>
        </w:rPr>
        <w:t>MV</w:t>
      </w:r>
      <w:r>
        <w:rPr>
          <w:vertAlign w:val="subscript"/>
          <w:lang w:val="en-CA"/>
        </w:rPr>
        <w:t>2</w:t>
      </w:r>
      <w:r w:rsidRPr="00040F13">
        <w:rPr>
          <w:lang w:val="en-CA"/>
        </w:rPr>
        <w:t>, CP</w:t>
      </w:r>
      <w:r>
        <w:rPr>
          <w:lang w:val="en-CA"/>
        </w:rPr>
        <w:t>MV</w:t>
      </w:r>
      <w:r>
        <w:rPr>
          <w:vertAlign w:val="subscript"/>
          <w:lang w:val="en-CA"/>
        </w:rPr>
        <w:t>4</w:t>
      </w:r>
      <w:r w:rsidRPr="00040F13">
        <w:rPr>
          <w:lang w:val="en-CA"/>
        </w:rPr>
        <w:t>}, {CP</w:t>
      </w:r>
      <w:r>
        <w:rPr>
          <w:lang w:val="en-CA"/>
        </w:rPr>
        <w:t>MV</w:t>
      </w:r>
      <w:r w:rsidRPr="002A00D1">
        <w:rPr>
          <w:vertAlign w:val="subscript"/>
          <w:lang w:val="en-CA"/>
        </w:rPr>
        <w:t>1</w:t>
      </w:r>
      <w:r w:rsidRPr="00040F13">
        <w:rPr>
          <w:lang w:val="en-CA"/>
        </w:rPr>
        <w:t>, CP</w:t>
      </w:r>
      <w:r>
        <w:rPr>
          <w:lang w:val="en-CA"/>
        </w:rPr>
        <w:t>MV</w:t>
      </w:r>
      <w:r>
        <w:rPr>
          <w:vertAlign w:val="subscript"/>
          <w:lang w:val="en-CA"/>
        </w:rPr>
        <w:t>3</w:t>
      </w:r>
      <w:r w:rsidRPr="00040F13">
        <w:rPr>
          <w:lang w:val="en-CA"/>
        </w:rPr>
        <w:t>, CP</w:t>
      </w:r>
      <w:r>
        <w:rPr>
          <w:lang w:val="en-CA"/>
        </w:rPr>
        <w:t>MV</w:t>
      </w:r>
      <w:r>
        <w:rPr>
          <w:vertAlign w:val="subscript"/>
          <w:lang w:val="en-CA"/>
        </w:rPr>
        <w:t>4</w:t>
      </w:r>
      <w:r>
        <w:rPr>
          <w:lang w:val="en-CA"/>
        </w:rPr>
        <w:t>},</w:t>
      </w:r>
      <w:r>
        <w:rPr>
          <w:lang w:val="en-CA"/>
        </w:rPr>
        <w:br/>
      </w:r>
      <w:r w:rsidRPr="00040F13">
        <w:rPr>
          <w:lang w:val="en-CA"/>
        </w:rPr>
        <w:t>{CP</w:t>
      </w:r>
      <w:r>
        <w:rPr>
          <w:lang w:val="en-CA"/>
        </w:rPr>
        <w:t>MV</w:t>
      </w:r>
      <w:r>
        <w:rPr>
          <w:vertAlign w:val="subscript"/>
          <w:lang w:val="en-CA"/>
        </w:rPr>
        <w:t>2</w:t>
      </w:r>
      <w:r w:rsidRPr="00040F13">
        <w:rPr>
          <w:lang w:val="en-CA"/>
        </w:rPr>
        <w:t>, CP</w:t>
      </w:r>
      <w:r>
        <w:rPr>
          <w:lang w:val="en-CA"/>
        </w:rPr>
        <w:t>MV</w:t>
      </w:r>
      <w:r>
        <w:rPr>
          <w:vertAlign w:val="subscript"/>
          <w:lang w:val="en-CA"/>
        </w:rPr>
        <w:t>3</w:t>
      </w:r>
      <w:r w:rsidRPr="00040F13">
        <w:rPr>
          <w:lang w:val="en-CA"/>
        </w:rPr>
        <w:t>, CP</w:t>
      </w:r>
      <w:r>
        <w:rPr>
          <w:lang w:val="en-CA"/>
        </w:rPr>
        <w:t>MV</w:t>
      </w:r>
      <w:r>
        <w:rPr>
          <w:vertAlign w:val="subscript"/>
          <w:lang w:val="en-CA"/>
        </w:rPr>
        <w:t>4</w:t>
      </w:r>
      <w:r w:rsidRPr="00040F13">
        <w:rPr>
          <w:lang w:val="en-CA"/>
        </w:rPr>
        <w:t>}, {</w:t>
      </w:r>
      <w:r w:rsidRPr="009631CE">
        <w:rPr>
          <w:lang w:val="en-CA"/>
        </w:rPr>
        <w:t xml:space="preserve"> </w:t>
      </w:r>
      <w:r w:rsidRPr="00040F13">
        <w:rPr>
          <w:lang w:val="en-CA"/>
        </w:rPr>
        <w:t>CP</w:t>
      </w:r>
      <w:r>
        <w:rPr>
          <w:lang w:val="en-CA"/>
        </w:rPr>
        <w:t>MV</w:t>
      </w:r>
      <w:r w:rsidRPr="002A00D1">
        <w:rPr>
          <w:vertAlign w:val="subscript"/>
          <w:lang w:val="en-CA"/>
        </w:rPr>
        <w:t>1</w:t>
      </w:r>
      <w:r w:rsidRPr="00040F13">
        <w:rPr>
          <w:lang w:val="en-CA"/>
        </w:rPr>
        <w:t>, CP</w:t>
      </w:r>
      <w:r>
        <w:rPr>
          <w:lang w:val="en-CA"/>
        </w:rPr>
        <w:t>MV</w:t>
      </w:r>
      <w:r>
        <w:rPr>
          <w:vertAlign w:val="subscript"/>
          <w:lang w:val="en-CA"/>
        </w:rPr>
        <w:t>2</w:t>
      </w:r>
      <w:r w:rsidRPr="00040F13">
        <w:rPr>
          <w:lang w:val="en-CA"/>
        </w:rPr>
        <w:t>}, {</w:t>
      </w:r>
      <w:r w:rsidRPr="009631CE">
        <w:rPr>
          <w:lang w:val="en-CA"/>
        </w:rPr>
        <w:t xml:space="preserve"> </w:t>
      </w:r>
      <w:r w:rsidRPr="00040F13">
        <w:rPr>
          <w:lang w:val="en-CA"/>
        </w:rPr>
        <w:t>CP</w:t>
      </w:r>
      <w:r>
        <w:rPr>
          <w:lang w:val="en-CA"/>
        </w:rPr>
        <w:t>MV</w:t>
      </w:r>
      <w:r w:rsidRPr="002A00D1">
        <w:rPr>
          <w:vertAlign w:val="subscript"/>
          <w:lang w:val="en-CA"/>
        </w:rPr>
        <w:t>1</w:t>
      </w:r>
      <w:r w:rsidRPr="00040F13">
        <w:rPr>
          <w:lang w:val="en-CA"/>
        </w:rPr>
        <w:t>, CP</w:t>
      </w:r>
      <w:r>
        <w:rPr>
          <w:lang w:val="en-CA"/>
        </w:rPr>
        <w:t>MV</w:t>
      </w:r>
      <w:r>
        <w:rPr>
          <w:vertAlign w:val="subscript"/>
          <w:lang w:val="en-CA"/>
        </w:rPr>
        <w:t>3</w:t>
      </w:r>
      <w:r w:rsidRPr="00040F13">
        <w:rPr>
          <w:lang w:val="en-CA"/>
        </w:rPr>
        <w:t>}</w:t>
      </w:r>
    </w:p>
    <w:p w14:paraId="41445E57" w14:textId="77777777" w:rsidR="007900A7" w:rsidRPr="002A00D1" w:rsidRDefault="007900A7" w:rsidP="009C5E4D">
      <w:pPr>
        <w:tabs>
          <w:tab w:val="clear" w:pos="360"/>
        </w:tabs>
        <w:jc w:val="both"/>
        <w:rPr>
          <w:lang w:val="en-CA"/>
        </w:rPr>
      </w:pPr>
      <w:r>
        <w:rPr>
          <w:lang w:val="en-CA"/>
        </w:rPr>
        <w:t>The combination of 3 CPMVs constructs a 6-parameter affine merge candidate and the combination of 2 CPMVs constructs a 4-parameter affine merge candidate. To avoid motion scaling process, if</w:t>
      </w:r>
      <w:r w:rsidRPr="00040F13">
        <w:rPr>
          <w:lang w:val="en-CA"/>
        </w:rPr>
        <w:t xml:space="preserve"> the reference indices of control points are different, the </w:t>
      </w:r>
      <w:r>
        <w:rPr>
          <w:lang w:val="en-CA"/>
        </w:rPr>
        <w:t>related combination of control point MVs</w:t>
      </w:r>
      <w:r w:rsidRPr="00040F13">
        <w:rPr>
          <w:lang w:val="en-CA"/>
        </w:rPr>
        <w:t xml:space="preserve"> is discarded.</w:t>
      </w:r>
    </w:p>
    <w:p w14:paraId="76E3FB6E" w14:textId="47E66D74" w:rsidR="007900A7" w:rsidRDefault="007900A7" w:rsidP="009C5E4D">
      <w:pPr>
        <w:jc w:val="center"/>
      </w:pPr>
      <w:r>
        <w:object w:dxaOrig="3151" w:dyaOrig="3151" w14:anchorId="3EE2BE30">
          <v:shape id="_x0000_i1033" type="#_x0000_t75" style="width:223.2pt;height:223.2pt" o:ole="">
            <v:imagedata r:id="rId58" o:title=""/>
          </v:shape>
          <o:OLEObject Type="Embed" ProgID="Visio.Drawing.15" ShapeID="_x0000_i1033" DrawAspect="Content" ObjectID="_1669464693" r:id="rId59"/>
        </w:object>
      </w:r>
      <w:r w:rsidR="00AF3FCF">
        <w:t xml:space="preserve"> </w:t>
      </w:r>
    </w:p>
    <w:p w14:paraId="2331A446" w14:textId="408792AF" w:rsidR="007900A7" w:rsidRDefault="007900A7" w:rsidP="009C5E4D">
      <w:pPr>
        <w:jc w:val="center"/>
        <w:rPr>
          <w:b/>
          <w:iCs/>
          <w:szCs w:val="22"/>
          <w:lang w:val="en-CA"/>
        </w:rPr>
      </w:pPr>
      <w:bookmarkStart w:id="228" w:name="_Ref531551294"/>
      <w:bookmarkStart w:id="229" w:name="_Ref11069329"/>
      <w:r w:rsidRPr="002A00D1">
        <w:rPr>
          <w:b/>
          <w:iCs/>
          <w:szCs w:val="22"/>
        </w:rPr>
        <w:t xml:space="preserve">Figure </w:t>
      </w:r>
      <w:r w:rsidR="00795046">
        <w:rPr>
          <w:b/>
          <w:iCs/>
          <w:szCs w:val="22"/>
        </w:rPr>
        <w:fldChar w:fldCharType="begin"/>
      </w:r>
      <w:r w:rsidR="00795046">
        <w:rPr>
          <w:b/>
          <w:iCs/>
          <w:szCs w:val="22"/>
        </w:rPr>
        <w:instrText xml:space="preserve"> SEQ Figure \* ARABIC </w:instrText>
      </w:r>
      <w:r w:rsidR="00795046">
        <w:rPr>
          <w:b/>
          <w:iCs/>
          <w:szCs w:val="22"/>
        </w:rPr>
        <w:fldChar w:fldCharType="separate"/>
      </w:r>
      <w:r w:rsidR="003A61E2">
        <w:rPr>
          <w:b/>
          <w:iCs/>
          <w:noProof/>
          <w:szCs w:val="22"/>
        </w:rPr>
        <w:t>31</w:t>
      </w:r>
      <w:r w:rsidR="00795046">
        <w:rPr>
          <w:b/>
          <w:iCs/>
          <w:szCs w:val="22"/>
        </w:rPr>
        <w:fldChar w:fldCharType="end"/>
      </w:r>
      <w:bookmarkEnd w:id="228"/>
      <w:bookmarkEnd w:id="229"/>
      <w:r w:rsidRPr="002A00D1">
        <w:rPr>
          <w:b/>
          <w:iCs/>
          <w:szCs w:val="22"/>
        </w:rPr>
        <w:t xml:space="preserve"> –</w:t>
      </w:r>
      <w:r w:rsidRPr="0098418B">
        <w:rPr>
          <w:b/>
          <w:iCs/>
          <w:szCs w:val="22"/>
        </w:rPr>
        <w:t xml:space="preserve">Locations of </w:t>
      </w:r>
      <w:r w:rsidRPr="0098418B">
        <w:rPr>
          <w:b/>
          <w:iCs/>
          <w:szCs w:val="22"/>
          <w:lang w:val="en-CA"/>
        </w:rPr>
        <w:t xml:space="preserve">Candidates position for </w:t>
      </w:r>
      <w:r>
        <w:rPr>
          <w:b/>
          <w:iCs/>
          <w:szCs w:val="22"/>
          <w:lang w:val="en-CA"/>
        </w:rPr>
        <w:t xml:space="preserve">constructed </w:t>
      </w:r>
      <w:r w:rsidRPr="0098418B">
        <w:rPr>
          <w:b/>
          <w:iCs/>
          <w:szCs w:val="22"/>
          <w:lang w:val="en-CA"/>
        </w:rPr>
        <w:t>affine merge mode</w:t>
      </w:r>
    </w:p>
    <w:p w14:paraId="2DC90D9E" w14:textId="7734B0A3" w:rsidR="004C6246" w:rsidRPr="004C6246" w:rsidRDefault="004C6246" w:rsidP="00CD45EA">
      <w:pPr>
        <w:spacing w:after="120"/>
        <w:rPr>
          <w:lang w:val="en-CA" w:eastAsia="zh-CN"/>
        </w:rPr>
      </w:pPr>
      <w:r>
        <w:rPr>
          <w:szCs w:val="22"/>
          <w:lang w:val="en-CA" w:eastAsia="zh-CN"/>
        </w:rPr>
        <w:t xml:space="preserve">After </w:t>
      </w:r>
      <w:r w:rsidRPr="0083006C">
        <w:rPr>
          <w:lang w:val="en-CA"/>
        </w:rPr>
        <w:t xml:space="preserve">inherited affine </w:t>
      </w:r>
      <w:r>
        <w:rPr>
          <w:lang w:val="en-CA"/>
        </w:rPr>
        <w:t>merge candidates and c</w:t>
      </w:r>
      <w:r w:rsidRPr="00680195">
        <w:rPr>
          <w:lang w:val="en-CA"/>
        </w:rPr>
        <w:t xml:space="preserve">onstructed </w:t>
      </w:r>
      <w:r>
        <w:rPr>
          <w:lang w:val="en-CA"/>
        </w:rPr>
        <w:t xml:space="preserve">affine merge </w:t>
      </w:r>
      <w:r w:rsidRPr="00680195">
        <w:rPr>
          <w:lang w:val="en-CA"/>
        </w:rPr>
        <w:t>candidate</w:t>
      </w:r>
      <w:r>
        <w:rPr>
          <w:lang w:val="en-CA"/>
        </w:rPr>
        <w:t xml:space="preserve"> are checked</w:t>
      </w:r>
      <w:r>
        <w:rPr>
          <w:szCs w:val="22"/>
          <w:lang w:val="en-CA" w:eastAsia="zh-CN"/>
        </w:rPr>
        <w:t xml:space="preserve">, if the list </w:t>
      </w:r>
      <w:r w:rsidR="005E6119">
        <w:rPr>
          <w:szCs w:val="22"/>
          <w:lang w:eastAsia="zh-CN"/>
        </w:rPr>
        <w:t xml:space="preserve">is still </w:t>
      </w:r>
      <w:r>
        <w:rPr>
          <w:szCs w:val="22"/>
          <w:lang w:val="en-CA" w:eastAsia="zh-CN"/>
        </w:rPr>
        <w:t>not full, z</w:t>
      </w:r>
      <w:r w:rsidRPr="002F1457">
        <w:rPr>
          <w:szCs w:val="22"/>
          <w:lang w:val="en-CA" w:eastAsia="zh-CN"/>
        </w:rPr>
        <w:t>ero MVs</w:t>
      </w:r>
      <w:r>
        <w:rPr>
          <w:szCs w:val="22"/>
          <w:lang w:val="en-CA" w:eastAsia="zh-CN"/>
        </w:rPr>
        <w:t xml:space="preserve"> are inserted to</w:t>
      </w:r>
      <w:r w:rsidR="005E6119">
        <w:rPr>
          <w:szCs w:val="22"/>
          <w:lang w:val="en-CA" w:eastAsia="zh-CN"/>
        </w:rPr>
        <w:t xml:space="preserve"> the end of</w:t>
      </w:r>
      <w:r>
        <w:rPr>
          <w:szCs w:val="22"/>
          <w:lang w:val="en-CA" w:eastAsia="zh-CN"/>
        </w:rPr>
        <w:t xml:space="preserve"> the list.</w:t>
      </w:r>
    </w:p>
    <w:p w14:paraId="4277C7E7" w14:textId="77777777" w:rsidR="007900A7" w:rsidRDefault="007900A7" w:rsidP="00CD45EA">
      <w:pPr>
        <w:pStyle w:val="Heading4"/>
        <w:spacing w:before="136"/>
        <w:rPr>
          <w:lang w:val="en-CA"/>
        </w:rPr>
      </w:pPr>
      <w:r>
        <w:rPr>
          <w:lang w:val="en-CA"/>
        </w:rPr>
        <w:t>Affine AMVP prediction</w:t>
      </w:r>
    </w:p>
    <w:p w14:paraId="083CC4C9" w14:textId="05D75949" w:rsidR="007900A7" w:rsidRPr="00A7523B" w:rsidRDefault="007900A7" w:rsidP="00CD45EA">
      <w:pPr>
        <w:spacing w:after="120"/>
        <w:jc w:val="both"/>
        <w:rPr>
          <w:szCs w:val="22"/>
          <w:lang w:val="en-CA" w:eastAsia="zh-CN"/>
        </w:rPr>
      </w:pPr>
      <w:r>
        <w:rPr>
          <w:szCs w:val="22"/>
          <w:lang w:val="en-CA" w:eastAsia="zh-CN"/>
        </w:rPr>
        <w:t>Affine AMVP</w:t>
      </w:r>
      <w:r w:rsidRPr="00A05952">
        <w:rPr>
          <w:szCs w:val="22"/>
          <w:lang w:val="en-CA" w:eastAsia="zh-CN"/>
        </w:rPr>
        <w:t xml:space="preserve"> mode can be applied </w:t>
      </w:r>
      <w:r>
        <w:rPr>
          <w:szCs w:val="22"/>
          <w:lang w:val="en-CA" w:eastAsia="zh-CN"/>
        </w:rPr>
        <w:t>f</w:t>
      </w:r>
      <w:r w:rsidRPr="00A05952">
        <w:rPr>
          <w:szCs w:val="22"/>
          <w:lang w:val="en-CA" w:eastAsia="zh-CN"/>
        </w:rPr>
        <w:t>o</w:t>
      </w:r>
      <w:r w:rsidR="009500F7" w:rsidRPr="00A05952">
        <w:rPr>
          <w:szCs w:val="22"/>
          <w:lang w:val="en-CA" w:eastAsia="zh-CN"/>
        </w:rPr>
        <w:t>r</w:t>
      </w:r>
      <w:r w:rsidRPr="00A05952">
        <w:rPr>
          <w:szCs w:val="22"/>
          <w:lang w:val="en-CA" w:eastAsia="zh-CN"/>
        </w:rPr>
        <w:t xml:space="preserve"> CUs with both width and height larger than </w:t>
      </w:r>
      <w:r>
        <w:rPr>
          <w:szCs w:val="22"/>
          <w:lang w:val="en-CA" w:eastAsia="zh-CN"/>
        </w:rPr>
        <w:t>or equal to 16</w:t>
      </w:r>
      <w:r w:rsidRPr="00A05952">
        <w:rPr>
          <w:szCs w:val="22"/>
          <w:lang w:val="en-CA" w:eastAsia="zh-CN"/>
        </w:rPr>
        <w:t xml:space="preserve">. An affine flag in CU level is signalled in the bitstream to indicate whether </w:t>
      </w:r>
      <w:r>
        <w:rPr>
          <w:szCs w:val="22"/>
          <w:lang w:val="en-CA" w:eastAsia="zh-CN"/>
        </w:rPr>
        <w:t>affine AMVP</w:t>
      </w:r>
      <w:r w:rsidRPr="00A05952">
        <w:rPr>
          <w:szCs w:val="22"/>
          <w:lang w:val="en-CA" w:eastAsia="zh-CN"/>
        </w:rPr>
        <w:t xml:space="preserve"> mode is used</w:t>
      </w:r>
      <w:r>
        <w:rPr>
          <w:szCs w:val="22"/>
          <w:lang w:val="en-CA" w:eastAsia="zh-CN"/>
        </w:rPr>
        <w:t xml:space="preserve"> and then another flag is </w:t>
      </w:r>
      <w:r w:rsidR="00510FA5">
        <w:rPr>
          <w:szCs w:val="22"/>
          <w:lang w:val="en-CA" w:eastAsia="zh-CN"/>
        </w:rPr>
        <w:t>signalled</w:t>
      </w:r>
      <w:r>
        <w:rPr>
          <w:szCs w:val="22"/>
          <w:lang w:val="en-CA" w:eastAsia="zh-CN"/>
        </w:rPr>
        <w:t xml:space="preserve"> to indicate whether 4-parameter affine or 6-parameter affine</w:t>
      </w:r>
      <w:r w:rsidRPr="00A05952">
        <w:rPr>
          <w:szCs w:val="22"/>
          <w:lang w:val="en-CA" w:eastAsia="zh-CN"/>
        </w:rPr>
        <w:t>. In</w:t>
      </w:r>
      <w:r>
        <w:rPr>
          <w:szCs w:val="22"/>
          <w:lang w:val="en-CA" w:eastAsia="zh-CN"/>
        </w:rPr>
        <w:t xml:space="preserve"> this mode,</w:t>
      </w:r>
      <w:r w:rsidRPr="002B3507">
        <w:rPr>
          <w:szCs w:val="22"/>
          <w:lang w:val="en-CA" w:eastAsia="zh-CN"/>
        </w:rPr>
        <w:t xml:space="preserve"> </w:t>
      </w:r>
      <w:r w:rsidRPr="00A05952">
        <w:rPr>
          <w:szCs w:val="22"/>
          <w:lang w:val="en-CA" w:eastAsia="zh-CN"/>
        </w:rPr>
        <w:t>the difference of the CPMV</w:t>
      </w:r>
      <w:r>
        <w:rPr>
          <w:szCs w:val="22"/>
          <w:lang w:val="en-CA" w:eastAsia="zh-CN"/>
        </w:rPr>
        <w:t>s</w:t>
      </w:r>
      <w:r w:rsidRPr="00A05952">
        <w:rPr>
          <w:szCs w:val="22"/>
          <w:lang w:val="en-CA" w:eastAsia="zh-CN"/>
        </w:rPr>
        <w:t xml:space="preserve"> </w:t>
      </w:r>
      <w:r>
        <w:rPr>
          <w:szCs w:val="22"/>
          <w:lang w:val="en-CA" w:eastAsia="zh-CN"/>
        </w:rPr>
        <w:t xml:space="preserve">of current CU </w:t>
      </w:r>
      <w:r w:rsidRPr="00A05952">
        <w:rPr>
          <w:szCs w:val="22"/>
          <w:lang w:val="en-CA" w:eastAsia="zh-CN"/>
        </w:rPr>
        <w:t xml:space="preserve">and </w:t>
      </w:r>
      <w:r>
        <w:rPr>
          <w:szCs w:val="22"/>
          <w:lang w:val="en-CA" w:eastAsia="zh-CN"/>
        </w:rPr>
        <w:t xml:space="preserve">their predictors </w:t>
      </w:r>
      <w:r w:rsidRPr="00A05952">
        <w:rPr>
          <w:szCs w:val="22"/>
          <w:lang w:val="en-CA" w:eastAsia="zh-CN"/>
        </w:rPr>
        <w:t>CPMVP</w:t>
      </w:r>
      <w:r>
        <w:rPr>
          <w:szCs w:val="22"/>
          <w:lang w:val="en-CA" w:eastAsia="zh-CN"/>
        </w:rPr>
        <w:t>s</w:t>
      </w:r>
      <w:r w:rsidRPr="00A05952">
        <w:rPr>
          <w:szCs w:val="22"/>
          <w:lang w:val="en-CA" w:eastAsia="zh-CN"/>
        </w:rPr>
        <w:t xml:space="preserve"> </w:t>
      </w:r>
      <w:r>
        <w:rPr>
          <w:szCs w:val="22"/>
          <w:lang w:val="en-CA" w:eastAsia="zh-CN"/>
        </w:rPr>
        <w:t>is</w:t>
      </w:r>
      <w:r w:rsidRPr="00A05952">
        <w:rPr>
          <w:szCs w:val="22"/>
          <w:lang w:val="en-CA" w:eastAsia="zh-CN"/>
        </w:rPr>
        <w:t xml:space="preserve"> signalled in the bitstream.</w:t>
      </w:r>
      <w:r>
        <w:rPr>
          <w:szCs w:val="22"/>
          <w:lang w:val="en-CA" w:eastAsia="zh-CN"/>
        </w:rPr>
        <w:t xml:space="preserve"> The affine AVMP candidate </w:t>
      </w:r>
      <w:r w:rsidRPr="00A05952">
        <w:rPr>
          <w:szCs w:val="22"/>
          <w:lang w:val="en-CA" w:eastAsia="zh-CN"/>
        </w:rPr>
        <w:t xml:space="preserve">list </w:t>
      </w:r>
      <w:r>
        <w:rPr>
          <w:szCs w:val="22"/>
          <w:lang w:val="en-CA" w:eastAsia="zh-CN"/>
        </w:rPr>
        <w:t xml:space="preserve">size </w:t>
      </w:r>
      <w:r w:rsidRPr="00A05952">
        <w:rPr>
          <w:szCs w:val="22"/>
          <w:lang w:val="en-CA" w:eastAsia="zh-CN"/>
        </w:rPr>
        <w:t>is 2</w:t>
      </w:r>
      <w:r>
        <w:rPr>
          <w:szCs w:val="22"/>
          <w:lang w:val="en-CA" w:eastAsia="zh-CN"/>
        </w:rPr>
        <w:t xml:space="preserve"> and it is generated by using the following four types of CPVM </w:t>
      </w:r>
      <w:r w:rsidRPr="00FA027A">
        <w:rPr>
          <w:szCs w:val="22"/>
          <w:lang w:val="en-CA" w:eastAsia="zh-CN"/>
        </w:rPr>
        <w:t>candidate in order:</w:t>
      </w:r>
    </w:p>
    <w:p w14:paraId="1E55FAA9" w14:textId="3908A4AB" w:rsidR="007900A7" w:rsidRPr="004B2941" w:rsidRDefault="007900A7" w:rsidP="000613EB">
      <w:pPr>
        <w:pStyle w:val="ListParagraph"/>
        <w:numPr>
          <w:ilvl w:val="0"/>
          <w:numId w:val="53"/>
        </w:numPr>
        <w:spacing w:before="136" w:after="120"/>
        <w:rPr>
          <w:sz w:val="22"/>
          <w:szCs w:val="22"/>
          <w:lang w:val="en-CA" w:eastAsia="zh-CN"/>
        </w:rPr>
      </w:pPr>
      <w:r w:rsidRPr="005A58DF">
        <w:rPr>
          <w:rFonts w:eastAsia="SimSun"/>
          <w:sz w:val="22"/>
          <w:szCs w:val="22"/>
          <w:lang w:val="en-CA" w:eastAsia="zh-CN"/>
        </w:rPr>
        <w:t>Inherited affine AMVP</w:t>
      </w:r>
      <w:r w:rsidRPr="00E25B94">
        <w:rPr>
          <w:rFonts w:eastAsia="SimSun"/>
          <w:sz w:val="22"/>
          <w:szCs w:val="22"/>
          <w:lang w:val="en-CA" w:eastAsia="zh-CN"/>
        </w:rPr>
        <w:t xml:space="preserve"> candidates that </w:t>
      </w:r>
      <w:r w:rsidRPr="004B2941">
        <w:rPr>
          <w:rFonts w:eastAsia="SimSun"/>
          <w:sz w:val="22"/>
          <w:szCs w:val="22"/>
          <w:lang w:val="en-CA" w:eastAsia="zh-CN"/>
        </w:rPr>
        <w:t>extrapolated from the CPMVs of the neighbou</w:t>
      </w:r>
      <w:r w:rsidR="009500F7" w:rsidRPr="004B2941">
        <w:rPr>
          <w:rFonts w:eastAsia="SimSun"/>
          <w:sz w:val="22"/>
          <w:szCs w:val="22"/>
          <w:lang w:val="en-CA" w:eastAsia="zh-CN"/>
        </w:rPr>
        <w:t>r</w:t>
      </w:r>
      <w:r w:rsidRPr="004B2941">
        <w:rPr>
          <w:rFonts w:eastAsia="SimSun"/>
          <w:sz w:val="22"/>
          <w:szCs w:val="22"/>
          <w:lang w:val="en-CA" w:eastAsia="zh-CN"/>
        </w:rPr>
        <w:t xml:space="preserve"> CUs</w:t>
      </w:r>
    </w:p>
    <w:p w14:paraId="637DDC3D" w14:textId="21C0A374" w:rsidR="007900A7" w:rsidRPr="00FA027A" w:rsidRDefault="007900A7" w:rsidP="000613EB">
      <w:pPr>
        <w:pStyle w:val="ListParagraph"/>
        <w:numPr>
          <w:ilvl w:val="0"/>
          <w:numId w:val="53"/>
        </w:numPr>
        <w:spacing w:before="136" w:after="120"/>
        <w:rPr>
          <w:sz w:val="22"/>
          <w:szCs w:val="22"/>
          <w:lang w:val="en-CA" w:eastAsia="zh-CN"/>
        </w:rPr>
      </w:pPr>
      <w:r w:rsidRPr="00FA027A">
        <w:rPr>
          <w:rFonts w:eastAsia="SimSun"/>
          <w:sz w:val="22"/>
          <w:szCs w:val="22"/>
          <w:lang w:val="en-CA" w:eastAsia="zh-CN"/>
        </w:rPr>
        <w:t>Constructed affine AMVP candidates</w:t>
      </w:r>
      <w:r w:rsidRPr="00FA027A">
        <w:rPr>
          <w:sz w:val="22"/>
          <w:szCs w:val="22"/>
          <w:lang w:val="en-CA" w:eastAsia="zh-CN"/>
        </w:rPr>
        <w:t xml:space="preserve"> CPMVPs that are derived using the translational MVs of the neighbou</w:t>
      </w:r>
      <w:r w:rsidR="009500F7" w:rsidRPr="00FA027A">
        <w:rPr>
          <w:sz w:val="22"/>
          <w:szCs w:val="22"/>
          <w:lang w:val="en-CA" w:eastAsia="zh-CN"/>
        </w:rPr>
        <w:t>r</w:t>
      </w:r>
      <w:r w:rsidRPr="00FA027A">
        <w:rPr>
          <w:sz w:val="22"/>
          <w:szCs w:val="22"/>
          <w:lang w:val="en-CA" w:eastAsia="zh-CN"/>
        </w:rPr>
        <w:t xml:space="preserve"> CUs</w:t>
      </w:r>
    </w:p>
    <w:p w14:paraId="6E770EDD" w14:textId="0CD6AC03" w:rsidR="007900A7" w:rsidRPr="000613EB" w:rsidRDefault="007900A7" w:rsidP="000613EB">
      <w:pPr>
        <w:pStyle w:val="ListParagraph"/>
        <w:numPr>
          <w:ilvl w:val="0"/>
          <w:numId w:val="53"/>
        </w:numPr>
        <w:spacing w:before="136" w:after="120"/>
        <w:rPr>
          <w:sz w:val="22"/>
          <w:lang w:val="en-CA"/>
        </w:rPr>
      </w:pPr>
      <w:r w:rsidRPr="000613EB">
        <w:rPr>
          <w:sz w:val="22"/>
          <w:lang w:val="en-CA"/>
        </w:rPr>
        <w:t>Translational MVs from neighborin</w:t>
      </w:r>
      <w:r w:rsidR="009500F7" w:rsidRPr="000613EB">
        <w:rPr>
          <w:sz w:val="22"/>
          <w:lang w:val="en-CA"/>
        </w:rPr>
        <w:t>g</w:t>
      </w:r>
      <w:r w:rsidRPr="000613EB">
        <w:rPr>
          <w:sz w:val="22"/>
          <w:lang w:val="en-CA"/>
        </w:rPr>
        <w:t xml:space="preserve"> CUs</w:t>
      </w:r>
    </w:p>
    <w:p w14:paraId="6882140B" w14:textId="18400746" w:rsidR="007900A7" w:rsidRPr="000613EB" w:rsidRDefault="007900A7" w:rsidP="000613EB">
      <w:pPr>
        <w:pStyle w:val="ListParagraph"/>
        <w:numPr>
          <w:ilvl w:val="0"/>
          <w:numId w:val="53"/>
        </w:numPr>
        <w:spacing w:before="136" w:after="120"/>
        <w:rPr>
          <w:sz w:val="22"/>
          <w:lang w:val="en-CA"/>
        </w:rPr>
      </w:pPr>
      <w:r w:rsidRPr="00FA027A">
        <w:rPr>
          <w:sz w:val="22"/>
          <w:szCs w:val="22"/>
          <w:lang w:val="en-CA" w:eastAsia="zh-CN"/>
        </w:rPr>
        <w:t>Zero MVs</w:t>
      </w:r>
    </w:p>
    <w:p w14:paraId="6147C93A" w14:textId="77777777" w:rsidR="007900A7" w:rsidRDefault="007900A7" w:rsidP="00CD45EA">
      <w:pPr>
        <w:spacing w:after="120"/>
        <w:jc w:val="both"/>
        <w:rPr>
          <w:lang w:val="en-CA"/>
        </w:rPr>
      </w:pPr>
      <w:r w:rsidRPr="0083006C">
        <w:rPr>
          <w:lang w:val="en-CA"/>
        </w:rPr>
        <w:t xml:space="preserve">The checking order of inherited affine </w:t>
      </w:r>
      <w:r>
        <w:rPr>
          <w:lang w:val="en-CA"/>
        </w:rPr>
        <w:t>AMVP candidates is</w:t>
      </w:r>
      <w:r w:rsidRPr="0083006C">
        <w:rPr>
          <w:lang w:val="en-CA"/>
        </w:rPr>
        <w:t xml:space="preserve"> </w:t>
      </w:r>
      <w:r>
        <w:rPr>
          <w:lang w:val="en-CA"/>
        </w:rPr>
        <w:t xml:space="preserve">same </w:t>
      </w:r>
      <w:r w:rsidRPr="0083006C">
        <w:rPr>
          <w:lang w:val="en-CA"/>
        </w:rPr>
        <w:t xml:space="preserve">to the checking order of </w:t>
      </w:r>
      <w:r>
        <w:rPr>
          <w:lang w:val="en-CA"/>
        </w:rPr>
        <w:t>inherited affine merge candidates</w:t>
      </w:r>
      <w:r w:rsidRPr="0083006C">
        <w:rPr>
          <w:lang w:val="en-CA"/>
        </w:rPr>
        <w:t>.</w:t>
      </w:r>
      <w:r>
        <w:rPr>
          <w:lang w:val="en-CA"/>
        </w:rPr>
        <w:t xml:space="preserve"> The only difference is that, for AVMP candidate, only the affine CU that has</w:t>
      </w:r>
      <w:r w:rsidRPr="0083006C">
        <w:rPr>
          <w:lang w:val="en-CA"/>
        </w:rPr>
        <w:t xml:space="preserve"> the same reference picture as in current block</w:t>
      </w:r>
      <w:r>
        <w:rPr>
          <w:lang w:val="en-CA"/>
        </w:rPr>
        <w:t xml:space="preserve"> is considered</w:t>
      </w:r>
      <w:r w:rsidRPr="0083006C">
        <w:rPr>
          <w:lang w:val="en-CA"/>
        </w:rPr>
        <w:t>. No pruning process is applied when inserting an</w:t>
      </w:r>
      <w:r>
        <w:rPr>
          <w:lang w:val="en-CA"/>
        </w:rPr>
        <w:t xml:space="preserve"> </w:t>
      </w:r>
      <w:r w:rsidRPr="0083006C">
        <w:rPr>
          <w:lang w:val="en-CA"/>
        </w:rPr>
        <w:t>inherited affine motion predictor into the candidate list.</w:t>
      </w:r>
    </w:p>
    <w:p w14:paraId="6ED446E2" w14:textId="5A02BC3F" w:rsidR="007900A7" w:rsidRPr="00510694" w:rsidRDefault="007900A7" w:rsidP="00CD45EA">
      <w:pPr>
        <w:spacing w:after="120"/>
        <w:jc w:val="both"/>
        <w:rPr>
          <w:szCs w:val="22"/>
          <w:lang w:val="en-CA"/>
        </w:rPr>
      </w:pPr>
      <w:r w:rsidRPr="00680195">
        <w:rPr>
          <w:lang w:val="en-CA"/>
        </w:rPr>
        <w:t xml:space="preserve">Constructed </w:t>
      </w:r>
      <w:r>
        <w:rPr>
          <w:lang w:val="en-CA"/>
        </w:rPr>
        <w:t>AMVP</w:t>
      </w:r>
      <w:r w:rsidRPr="00680195">
        <w:rPr>
          <w:lang w:val="en-CA"/>
        </w:rPr>
        <w:t xml:space="preserve"> candidate </w:t>
      </w:r>
      <w:r>
        <w:rPr>
          <w:lang w:val="en-CA"/>
        </w:rPr>
        <w:t xml:space="preserve">is </w:t>
      </w:r>
      <w:r w:rsidRPr="00680195">
        <w:rPr>
          <w:lang w:val="en-CA"/>
        </w:rPr>
        <w:t xml:space="preserve">derived from the specified spatial neighbors </w:t>
      </w:r>
      <w:r w:rsidRPr="0047620A">
        <w:rPr>
          <w:lang w:val="en-CA"/>
        </w:rPr>
        <w:t>shown in</w:t>
      </w:r>
      <w:r w:rsidR="0047620A" w:rsidRPr="0047620A">
        <w:rPr>
          <w:lang w:val="en-CA"/>
        </w:rPr>
        <w:t xml:space="preserve"> </w:t>
      </w:r>
      <w:r w:rsidR="0047620A" w:rsidRPr="0047620A">
        <w:rPr>
          <w:lang w:val="en-CA"/>
        </w:rPr>
        <w:fldChar w:fldCharType="begin"/>
      </w:r>
      <w:r w:rsidR="0047620A" w:rsidRPr="0047620A">
        <w:rPr>
          <w:lang w:val="en-CA"/>
        </w:rPr>
        <w:instrText xml:space="preserve"> REF _Ref11069329 \h  \* MERGEFORMAT </w:instrText>
      </w:r>
      <w:r w:rsidR="0047620A" w:rsidRPr="0047620A">
        <w:rPr>
          <w:lang w:val="en-CA"/>
        </w:rPr>
      </w:r>
      <w:r w:rsidR="0047620A" w:rsidRPr="0047620A">
        <w:rPr>
          <w:lang w:val="en-CA"/>
        </w:rPr>
        <w:fldChar w:fldCharType="separate"/>
      </w:r>
      <w:r w:rsidR="003A61E2" w:rsidRPr="003A61E2">
        <w:rPr>
          <w:iCs/>
          <w:szCs w:val="22"/>
          <w:rPrChange w:id="230" w:author="v1-jc1" w:date="2020-12-06T19:24:00Z">
            <w:rPr>
              <w:b/>
              <w:iCs/>
              <w:szCs w:val="22"/>
            </w:rPr>
          </w:rPrChange>
        </w:rPr>
        <w:t xml:space="preserve">Figure </w:t>
      </w:r>
      <w:r w:rsidR="003A61E2" w:rsidRPr="003A61E2">
        <w:rPr>
          <w:iCs/>
          <w:noProof/>
          <w:szCs w:val="22"/>
          <w:rPrChange w:id="231" w:author="v1-jc1" w:date="2020-12-06T19:24:00Z">
            <w:rPr>
              <w:b/>
              <w:iCs/>
              <w:noProof/>
              <w:szCs w:val="22"/>
            </w:rPr>
          </w:rPrChange>
        </w:rPr>
        <w:t>31</w:t>
      </w:r>
      <w:r w:rsidR="0047620A" w:rsidRPr="0047620A">
        <w:rPr>
          <w:lang w:val="en-CA"/>
        </w:rPr>
        <w:fldChar w:fldCharType="end"/>
      </w:r>
      <w:r w:rsidRPr="00680195">
        <w:rPr>
          <w:lang w:val="en-CA"/>
        </w:rPr>
        <w:t xml:space="preserve">. </w:t>
      </w:r>
      <w:r>
        <w:rPr>
          <w:lang w:val="en-CA"/>
        </w:rPr>
        <w:t xml:space="preserve">The same checking order is used as done in affine merge candidate construction. In addition, reference picture index of the neighboring block is also checked. The first block in the checking order </w:t>
      </w:r>
      <w:r w:rsidRPr="00DD2C9C">
        <w:t>that</w:t>
      </w:r>
      <w:r>
        <w:t xml:space="preserve"> is inter coded and has the same reference picture as in curren</w:t>
      </w:r>
      <w:r w:rsidR="009500F7">
        <w:t>t</w:t>
      </w:r>
      <w:r>
        <w:t xml:space="preserve"> CUs is used.</w:t>
      </w:r>
      <w:r w:rsidR="002F1457">
        <w:t xml:space="preserve"> There is only one </w:t>
      </w:r>
      <w:r w:rsidR="00FA3B27">
        <w:rPr>
          <w:lang w:val="en-CA"/>
        </w:rPr>
        <w:t xml:space="preserve">When the current CU is coded with </w:t>
      </w:r>
      <w:r w:rsidR="00FA3B27">
        <w:rPr>
          <w:szCs w:val="22"/>
          <w:lang w:val="en-CA" w:eastAsia="zh-CN"/>
        </w:rPr>
        <w:t>4-parameter affine mode</w:t>
      </w:r>
      <w:r w:rsidR="00FA3B27">
        <w:rPr>
          <w:lang w:val="en-CA"/>
        </w:rPr>
        <w:t xml:space="preserve">, </w:t>
      </w:r>
      <w:r w:rsidR="002F1457">
        <w:rPr>
          <w:lang w:val="en-CA"/>
        </w:rPr>
        <w:t>and</w:t>
      </w:r>
      <w:r w:rsidR="00FA3B27">
        <w:rPr>
          <w:lang w:val="en-CA"/>
        </w:rPr>
        <w:t xml:space="preserve"> </w:t>
      </w:r>
      <m:oMath>
        <m:sSubSup>
          <m:sSubSupPr>
            <m:ctrlPr>
              <w:rPr>
                <w:rFonts w:ascii="Cambria Math" w:hAnsi="Cambria Math" w:cs="SimSun"/>
                <w:sz w:val="24"/>
                <w:szCs w:val="24"/>
                <w:lang w:val="en-CA"/>
              </w:rPr>
            </m:ctrlPr>
          </m:sSubSupPr>
          <m:e>
            <m:r>
              <w:rPr>
                <w:rFonts w:ascii="Cambria Math" w:hAnsi="Cambria Math"/>
                <w:lang w:val="en-CA"/>
              </w:rPr>
              <m:t>mv</m:t>
            </m:r>
          </m:e>
          <m:sub>
            <m:r>
              <m:rPr>
                <m:sty m:val="p"/>
              </m:rPr>
              <w:rPr>
                <w:rFonts w:ascii="Cambria Math" w:hAnsi="Cambria Math"/>
                <w:lang w:val="en-CA"/>
              </w:rPr>
              <m:t>0</m:t>
            </m:r>
          </m:sub>
          <m:sup/>
        </m:sSubSup>
      </m:oMath>
      <w:r w:rsidR="00FA3B27">
        <w:rPr>
          <w:lang w:val="en-CA"/>
        </w:rPr>
        <w:t xml:space="preserve"> and</w:t>
      </w:r>
      <w:r w:rsidR="00FA3B27">
        <w:t xml:space="preserve"> </w:t>
      </w:r>
      <m:oMath>
        <m:sSubSup>
          <m:sSubSupPr>
            <m:ctrlPr>
              <w:rPr>
                <w:rFonts w:ascii="Cambria Math" w:hAnsi="Cambria Math" w:cs="SimSun"/>
                <w:sz w:val="24"/>
                <w:szCs w:val="24"/>
                <w:lang w:val="en-CA"/>
              </w:rPr>
            </m:ctrlPr>
          </m:sSubSupPr>
          <m:e>
            <m:r>
              <w:rPr>
                <w:rFonts w:ascii="Cambria Math" w:hAnsi="Cambria Math"/>
                <w:lang w:val="en-CA"/>
              </w:rPr>
              <m:t>mv</m:t>
            </m:r>
          </m:e>
          <m:sub>
            <m:r>
              <m:rPr>
                <m:sty m:val="p"/>
              </m:rPr>
              <w:rPr>
                <w:rFonts w:ascii="Cambria Math" w:hAnsi="Cambria Math"/>
                <w:lang w:val="en-CA"/>
              </w:rPr>
              <m:t>1</m:t>
            </m:r>
          </m:sub>
          <m:sup/>
        </m:sSubSup>
      </m:oMath>
      <w:r w:rsidR="00FA3B27">
        <w:rPr>
          <w:lang w:val="en-CA"/>
        </w:rPr>
        <w:t xml:space="preserve">are both availlalbe, </w:t>
      </w:r>
      <w:r w:rsidR="002F1457">
        <w:rPr>
          <w:lang w:val="en-CA"/>
        </w:rPr>
        <w:t>they are</w:t>
      </w:r>
      <w:r w:rsidR="00FA3B27">
        <w:rPr>
          <w:lang w:val="en-CA"/>
        </w:rPr>
        <w:t xml:space="preserve"> </w:t>
      </w:r>
      <w:r w:rsidR="002F1457">
        <w:rPr>
          <w:lang w:val="en-CA"/>
        </w:rPr>
        <w:t xml:space="preserve">added as one candidate in </w:t>
      </w:r>
      <w:r w:rsidR="00FA3B27">
        <w:rPr>
          <w:lang w:val="en-CA"/>
        </w:rPr>
        <w:t xml:space="preserve">the affine AMVP list. When the current CU is coded with </w:t>
      </w:r>
      <w:r w:rsidR="00FA3B27">
        <w:rPr>
          <w:szCs w:val="22"/>
          <w:lang w:val="en-CA" w:eastAsia="zh-CN"/>
        </w:rPr>
        <w:t>6-parameter affine mode</w:t>
      </w:r>
      <w:r w:rsidR="00FA3B27">
        <w:rPr>
          <w:lang w:val="en-CA"/>
        </w:rPr>
        <w:t xml:space="preserve">, </w:t>
      </w:r>
      <w:r w:rsidR="002F1457">
        <w:rPr>
          <w:lang w:val="en-CA"/>
        </w:rPr>
        <w:t>and</w:t>
      </w:r>
      <w:r>
        <w:rPr>
          <w:lang w:val="en-CA"/>
        </w:rPr>
        <w:t xml:space="preserve"> all three CPMVs are </w:t>
      </w:r>
      <w:r w:rsidR="002F1457">
        <w:rPr>
          <w:lang w:val="en-CA"/>
        </w:rPr>
        <w:t>available</w:t>
      </w:r>
      <w:r>
        <w:rPr>
          <w:lang w:val="en-CA"/>
        </w:rPr>
        <w:t xml:space="preserve">, </w:t>
      </w:r>
      <w:r w:rsidR="002F1457">
        <w:rPr>
          <w:lang w:val="en-CA"/>
        </w:rPr>
        <w:t xml:space="preserve">they are added as one candidate in </w:t>
      </w:r>
      <w:r>
        <w:rPr>
          <w:lang w:val="en-CA"/>
        </w:rPr>
        <w:t>the affine AMVP list</w:t>
      </w:r>
      <w:r w:rsidR="002F1457">
        <w:rPr>
          <w:szCs w:val="22"/>
          <w:lang w:val="en-CA"/>
        </w:rPr>
        <w:t xml:space="preserve">. Otherwise, constructed </w:t>
      </w:r>
      <w:r w:rsidR="002F1457">
        <w:rPr>
          <w:lang w:val="en-CA"/>
        </w:rPr>
        <w:t>AMVP</w:t>
      </w:r>
      <w:r w:rsidR="002F1457" w:rsidRPr="00680195">
        <w:rPr>
          <w:lang w:val="en-CA"/>
        </w:rPr>
        <w:t xml:space="preserve"> candidate</w:t>
      </w:r>
      <w:r w:rsidR="002F1457">
        <w:rPr>
          <w:lang w:val="en-CA"/>
        </w:rPr>
        <w:t xml:space="preserve"> is set as unavailable.</w:t>
      </w:r>
    </w:p>
    <w:p w14:paraId="60B04F60" w14:textId="53A18AF4" w:rsidR="007900A7" w:rsidRPr="007900A7" w:rsidRDefault="007900A7" w:rsidP="000613EB">
      <w:pPr>
        <w:spacing w:after="120"/>
        <w:jc w:val="both"/>
        <w:rPr>
          <w:szCs w:val="22"/>
          <w:lang w:val="en-CA" w:eastAsia="zh-CN"/>
        </w:rPr>
      </w:pPr>
      <w:r>
        <w:rPr>
          <w:szCs w:val="22"/>
          <w:lang w:val="en-CA" w:eastAsia="zh-CN"/>
        </w:rPr>
        <w:t>If affine AMVP list candidates is still less than 2</w:t>
      </w:r>
      <w:r w:rsidR="002F1457">
        <w:rPr>
          <w:szCs w:val="22"/>
          <w:lang w:val="en-CA" w:eastAsia="zh-CN"/>
        </w:rPr>
        <w:t xml:space="preserve"> after </w:t>
      </w:r>
      <w:r w:rsidR="00A7523B">
        <w:rPr>
          <w:szCs w:val="22"/>
          <w:lang w:val="en-CA" w:eastAsia="zh-CN"/>
        </w:rPr>
        <w:t xml:space="preserve">valid </w:t>
      </w:r>
      <w:r w:rsidR="002F1457" w:rsidRPr="0083006C">
        <w:rPr>
          <w:lang w:val="en-CA"/>
        </w:rPr>
        <w:t xml:space="preserve">inherited affine </w:t>
      </w:r>
      <w:r w:rsidR="002F1457">
        <w:rPr>
          <w:lang w:val="en-CA"/>
        </w:rPr>
        <w:t xml:space="preserve">AMVP candidates and </w:t>
      </w:r>
      <w:r w:rsidR="00A7523B">
        <w:rPr>
          <w:lang w:val="en-CA"/>
        </w:rPr>
        <w:t>c</w:t>
      </w:r>
      <w:r w:rsidR="002F1457" w:rsidRPr="00680195">
        <w:rPr>
          <w:lang w:val="en-CA"/>
        </w:rPr>
        <w:t xml:space="preserve">onstructed </w:t>
      </w:r>
      <w:r w:rsidR="002F1457">
        <w:rPr>
          <w:lang w:val="en-CA"/>
        </w:rPr>
        <w:t>AMVP</w:t>
      </w:r>
      <w:r w:rsidR="002F1457" w:rsidRPr="00680195">
        <w:rPr>
          <w:lang w:val="en-CA"/>
        </w:rPr>
        <w:t xml:space="preserve"> candidate</w:t>
      </w:r>
      <w:r w:rsidR="002F1457">
        <w:rPr>
          <w:lang w:val="en-CA"/>
        </w:rPr>
        <w:t xml:space="preserve"> are </w:t>
      </w:r>
      <w:r w:rsidR="00A7523B">
        <w:rPr>
          <w:lang w:val="en-CA"/>
        </w:rPr>
        <w:t>inserted</w:t>
      </w:r>
      <w:r>
        <w:rPr>
          <w:szCs w:val="22"/>
          <w:lang w:val="en-CA" w:eastAsia="zh-CN"/>
        </w:rPr>
        <w:t xml:space="preserve">, </w:t>
      </w:r>
      <m:oMath>
        <m:sSubSup>
          <m:sSubSupPr>
            <m:ctrlPr>
              <w:rPr>
                <w:rFonts w:ascii="Cambria Math" w:hAnsi="Cambria Math"/>
                <w:lang w:val="en-CA"/>
              </w:rPr>
            </m:ctrlPr>
          </m:sSubSupPr>
          <m:e>
            <m:r>
              <w:rPr>
                <w:rFonts w:ascii="Cambria Math" w:hAnsi="Cambria Math"/>
                <w:lang w:val="en-CA"/>
              </w:rPr>
              <m:t>mv</m:t>
            </m:r>
          </m:e>
          <m:sub>
            <m:r>
              <m:rPr>
                <m:sty m:val="p"/>
              </m:rPr>
              <w:rPr>
                <w:rFonts w:ascii="Cambria Math" w:hAnsi="Cambria Math"/>
                <w:lang w:val="en-CA"/>
              </w:rPr>
              <m:t>0</m:t>
            </m:r>
          </m:sub>
          <m:sup/>
        </m:sSubSup>
      </m:oMath>
      <w:r>
        <w:t xml:space="preserve">, </w:t>
      </w:r>
      <m:oMath>
        <m:sSubSup>
          <m:sSubSupPr>
            <m:ctrlPr>
              <w:rPr>
                <w:rFonts w:ascii="Cambria Math" w:hAnsi="Cambria Math"/>
                <w:lang w:val="en-CA"/>
              </w:rPr>
            </m:ctrlPr>
          </m:sSubSupPr>
          <m:e>
            <m:r>
              <w:rPr>
                <w:rFonts w:ascii="Cambria Math" w:hAnsi="Cambria Math"/>
                <w:lang w:val="en-CA"/>
              </w:rPr>
              <m:t>mv</m:t>
            </m:r>
          </m:e>
          <m:sub>
            <m:r>
              <m:rPr>
                <m:sty m:val="p"/>
              </m:rPr>
              <w:rPr>
                <w:rFonts w:ascii="Cambria Math" w:hAnsi="Cambria Math"/>
                <w:lang w:val="en-CA"/>
              </w:rPr>
              <m:t>1</m:t>
            </m:r>
          </m:sub>
          <m:sup/>
        </m:sSubSup>
      </m:oMath>
      <w:r>
        <w:t xml:space="preserve"> and </w:t>
      </w:r>
      <m:oMath>
        <m:sSubSup>
          <m:sSubSupPr>
            <m:ctrlPr>
              <w:rPr>
                <w:rFonts w:ascii="Cambria Math" w:hAnsi="Cambria Math"/>
                <w:lang w:val="en-CA"/>
              </w:rPr>
            </m:ctrlPr>
          </m:sSubSupPr>
          <m:e>
            <m:r>
              <w:rPr>
                <w:rFonts w:ascii="Cambria Math" w:hAnsi="Cambria Math"/>
                <w:lang w:val="en-CA"/>
              </w:rPr>
              <m:t>mv</m:t>
            </m:r>
          </m:e>
          <m:sub>
            <m:r>
              <m:rPr>
                <m:sty m:val="p"/>
              </m:rPr>
              <w:rPr>
                <w:rFonts w:ascii="Cambria Math" w:hAnsi="Cambria Math"/>
                <w:lang w:val="en-CA"/>
              </w:rPr>
              <m:t>2</m:t>
            </m:r>
          </m:sub>
          <m:sup/>
        </m:sSubSup>
      </m:oMath>
      <w:r>
        <w:rPr>
          <w:rFonts w:hint="eastAsia"/>
          <w:lang w:val="en-CA"/>
        </w:rPr>
        <w:t>will be added</w:t>
      </w:r>
      <w:r>
        <w:rPr>
          <w:lang w:val="en-CA"/>
        </w:rPr>
        <w:t>,</w:t>
      </w:r>
      <w:r>
        <w:rPr>
          <w:rFonts w:hint="eastAsia"/>
          <w:lang w:val="en-CA"/>
        </w:rPr>
        <w:t xml:space="preserve"> in order</w:t>
      </w:r>
      <w:r>
        <w:rPr>
          <w:lang w:val="en-CA"/>
        </w:rPr>
        <w:t>,</w:t>
      </w:r>
      <w:r>
        <w:rPr>
          <w:rFonts w:hint="eastAsia"/>
          <w:lang w:val="en-CA"/>
        </w:rPr>
        <w:t xml:space="preserve"> </w:t>
      </w:r>
      <w:r w:rsidR="002F1457">
        <w:rPr>
          <w:lang w:val="en-CA"/>
        </w:rPr>
        <w:t xml:space="preserve">as </w:t>
      </w:r>
      <w:r>
        <w:rPr>
          <w:szCs w:val="22"/>
          <w:lang w:val="en-CA" w:eastAsia="zh-CN"/>
        </w:rPr>
        <w:t>the t</w:t>
      </w:r>
      <w:r w:rsidRPr="007900A7">
        <w:rPr>
          <w:rFonts w:hint="eastAsia"/>
          <w:szCs w:val="22"/>
          <w:lang w:val="en-CA" w:eastAsia="zh-CN"/>
        </w:rPr>
        <w:t>ranslational MV</w:t>
      </w:r>
      <w:r w:rsidRPr="007900A7">
        <w:rPr>
          <w:szCs w:val="22"/>
          <w:lang w:val="en-CA" w:eastAsia="zh-CN"/>
        </w:rPr>
        <w:t>s</w:t>
      </w:r>
      <w:r>
        <w:rPr>
          <w:rFonts w:hint="eastAsia"/>
          <w:szCs w:val="22"/>
          <w:lang w:val="en-CA" w:eastAsia="zh-CN"/>
        </w:rPr>
        <w:t xml:space="preserve"> to predict all control point MVs of the current </w:t>
      </w:r>
      <w:r>
        <w:rPr>
          <w:szCs w:val="22"/>
          <w:lang w:val="en-CA" w:eastAsia="zh-CN"/>
        </w:rPr>
        <w:t>CU, when available.</w:t>
      </w:r>
      <w:r w:rsidR="002F1457">
        <w:rPr>
          <w:szCs w:val="22"/>
          <w:lang w:val="en-CA" w:eastAsia="zh-CN"/>
        </w:rPr>
        <w:t xml:space="preserve"> Finally, z</w:t>
      </w:r>
      <w:r w:rsidR="002F1457" w:rsidRPr="002F1457">
        <w:rPr>
          <w:szCs w:val="22"/>
          <w:lang w:val="en-CA" w:eastAsia="zh-CN"/>
        </w:rPr>
        <w:t>ero MVs</w:t>
      </w:r>
      <w:r w:rsidR="002F1457">
        <w:rPr>
          <w:szCs w:val="22"/>
          <w:lang w:val="en-CA" w:eastAsia="zh-CN"/>
        </w:rPr>
        <w:t xml:space="preserve"> are used to fill the affine AMVP list if it is still not full.</w:t>
      </w:r>
    </w:p>
    <w:p w14:paraId="09BB6ED6" w14:textId="45EDDE9A" w:rsidR="00AD73A9" w:rsidRPr="002F1457" w:rsidRDefault="00AD73A9" w:rsidP="00CD45EA">
      <w:pPr>
        <w:spacing w:after="120"/>
        <w:jc w:val="both"/>
        <w:rPr>
          <w:szCs w:val="22"/>
          <w:lang w:val="en-CA" w:eastAsia="zh-CN"/>
        </w:rPr>
      </w:pPr>
    </w:p>
    <w:p w14:paraId="226D3783" w14:textId="17F2BF8E" w:rsidR="004D3AD3" w:rsidRDefault="004D3AD3" w:rsidP="00CD45EA">
      <w:pPr>
        <w:pStyle w:val="Heading4"/>
        <w:spacing w:before="136"/>
        <w:rPr>
          <w:lang w:val="en-CA"/>
        </w:rPr>
      </w:pPr>
      <w:r>
        <w:rPr>
          <w:lang w:val="en-CA"/>
        </w:rPr>
        <w:lastRenderedPageBreak/>
        <w:t>Affine motion information storage</w:t>
      </w:r>
    </w:p>
    <w:p w14:paraId="43EE87AC" w14:textId="7E2C0353" w:rsidR="00260E74" w:rsidRDefault="00C122A7" w:rsidP="00CD45EA">
      <w:pPr>
        <w:spacing w:after="120"/>
        <w:jc w:val="both"/>
        <w:rPr>
          <w:lang w:val="en-CA"/>
        </w:rPr>
      </w:pPr>
      <w:r>
        <w:t xml:space="preserve">In </w:t>
      </w:r>
      <w:r w:rsidR="00C10EC8">
        <w:t>VVC</w:t>
      </w:r>
      <w:r>
        <w:t>, t</w:t>
      </w:r>
      <w:r w:rsidR="001E43E1" w:rsidRPr="00C122A7">
        <w:t xml:space="preserve">he CPMVs </w:t>
      </w:r>
      <w:r>
        <w:t>of affin</w:t>
      </w:r>
      <w:r w:rsidR="009500F7">
        <w:t>e</w:t>
      </w:r>
      <w:r>
        <w:t xml:space="preserve"> CUs </w:t>
      </w:r>
      <w:r w:rsidR="001E43E1" w:rsidRPr="00C122A7">
        <w:t xml:space="preserve">are stored in a separate buffer. The </w:t>
      </w:r>
      <w:r>
        <w:t xml:space="preserve">stored </w:t>
      </w:r>
      <w:r w:rsidR="001E43E1" w:rsidRPr="00C122A7">
        <w:t xml:space="preserve">CPMVs are only used </w:t>
      </w:r>
      <w:r w:rsidR="00260E74">
        <w:t xml:space="preserve">to generate the inherited CPMVPs in </w:t>
      </w:r>
      <w:r w:rsidR="001E43E1" w:rsidRPr="00C122A7">
        <w:t xml:space="preserve">affine </w:t>
      </w:r>
      <w:r w:rsidR="00260E74">
        <w:t xml:space="preserve">merge mode and affine AMVP mode for </w:t>
      </w:r>
      <w:r>
        <w:t>the lately code</w:t>
      </w:r>
      <w:r w:rsidR="009500F7">
        <w:t>d</w:t>
      </w:r>
      <w:r>
        <w:t xml:space="preserve"> CUs</w:t>
      </w:r>
      <w:r w:rsidR="001E43E1" w:rsidRPr="00C122A7">
        <w:t xml:space="preserve">. The </w:t>
      </w:r>
      <w:r w:rsidR="00591324">
        <w:t>subblock</w:t>
      </w:r>
      <w:r w:rsidR="001E43E1" w:rsidRPr="00C122A7">
        <w:t xml:space="preserve"> MVs </w:t>
      </w:r>
      <w:r>
        <w:t xml:space="preserve">derived from CPMVs </w:t>
      </w:r>
      <w:r w:rsidR="001E43E1" w:rsidRPr="00C122A7">
        <w:t xml:space="preserve">are used for motion compensation, </w:t>
      </w:r>
      <w:r>
        <w:t xml:space="preserve">MV derivation of </w:t>
      </w:r>
      <w:r w:rsidR="001E43E1" w:rsidRPr="00C122A7">
        <w:rPr>
          <w:lang w:val="en-CA"/>
        </w:rPr>
        <w:t xml:space="preserve">merge/AMVP list </w:t>
      </w:r>
      <w:r>
        <w:rPr>
          <w:lang w:val="en-CA"/>
        </w:rPr>
        <w:t>of translational MVs and</w:t>
      </w:r>
      <w:r w:rsidR="001E43E1" w:rsidRPr="00C122A7">
        <w:rPr>
          <w:lang w:val="en-CA"/>
        </w:rPr>
        <w:t xml:space="preserve"> de-blocking</w:t>
      </w:r>
      <w:r w:rsidR="005303F7">
        <w:rPr>
          <w:lang w:val="en-CA"/>
        </w:rPr>
        <w:t>.</w:t>
      </w:r>
    </w:p>
    <w:p w14:paraId="4C39D04E" w14:textId="368E0AFA" w:rsidR="001E43E1" w:rsidRDefault="00F02392" w:rsidP="00CD45EA">
      <w:pPr>
        <w:spacing w:after="120"/>
        <w:jc w:val="both"/>
      </w:pPr>
      <w:r>
        <w:rPr>
          <w:szCs w:val="24"/>
          <w:lang w:eastAsia="zh-CN"/>
        </w:rPr>
        <w:t xml:space="preserve">To </w:t>
      </w:r>
      <w:r w:rsidR="005303F7">
        <w:rPr>
          <w:szCs w:val="24"/>
          <w:lang w:eastAsia="zh-CN"/>
        </w:rPr>
        <w:t>avoid</w:t>
      </w:r>
      <w:r>
        <w:rPr>
          <w:szCs w:val="24"/>
          <w:lang w:eastAsia="zh-CN"/>
        </w:rPr>
        <w:t xml:space="preserve"> the picture line buffer for the additional CPMVs, a</w:t>
      </w:r>
      <w:r w:rsidR="001E43E1" w:rsidRPr="002A00D1">
        <w:rPr>
          <w:szCs w:val="24"/>
          <w:lang w:eastAsia="zh-CN"/>
        </w:rPr>
        <w:t xml:space="preserve">ffine motion data inheritance from </w:t>
      </w:r>
      <w:r>
        <w:rPr>
          <w:szCs w:val="24"/>
          <w:lang w:eastAsia="zh-CN"/>
        </w:rPr>
        <w:t>th</w:t>
      </w:r>
      <w:r w:rsidR="009500F7">
        <w:rPr>
          <w:szCs w:val="24"/>
          <w:lang w:eastAsia="zh-CN"/>
        </w:rPr>
        <w:t>e</w:t>
      </w:r>
      <w:r>
        <w:rPr>
          <w:szCs w:val="24"/>
          <w:lang w:eastAsia="zh-CN"/>
        </w:rPr>
        <w:t xml:space="preserve"> CUs from </w:t>
      </w:r>
      <w:r w:rsidR="001E43E1" w:rsidRPr="002A00D1">
        <w:rPr>
          <w:szCs w:val="24"/>
          <w:lang w:eastAsia="zh-CN"/>
        </w:rPr>
        <w:t>above CTU</w:t>
      </w:r>
      <w:r>
        <w:rPr>
          <w:szCs w:val="24"/>
          <w:lang w:eastAsia="zh-CN"/>
        </w:rPr>
        <w:t xml:space="preserve"> is treated differently to the inheritance from the normal neighborin</w:t>
      </w:r>
      <w:r w:rsidR="009500F7">
        <w:rPr>
          <w:szCs w:val="24"/>
          <w:lang w:eastAsia="zh-CN"/>
        </w:rPr>
        <w:t>g</w:t>
      </w:r>
      <w:r>
        <w:rPr>
          <w:szCs w:val="24"/>
          <w:lang w:eastAsia="zh-CN"/>
        </w:rPr>
        <w:t xml:space="preserve"> CUs</w:t>
      </w:r>
      <w:r w:rsidR="001E43E1" w:rsidRPr="002A00D1">
        <w:rPr>
          <w:szCs w:val="24"/>
          <w:lang w:eastAsia="zh-CN"/>
        </w:rPr>
        <w:t xml:space="preserve">. If the candidate CU for affine motion data inheritance is in the above CTU line, the bottom-left and bottom-right </w:t>
      </w:r>
      <w:r w:rsidR="00591324">
        <w:rPr>
          <w:szCs w:val="24"/>
          <w:lang w:eastAsia="zh-CN"/>
        </w:rPr>
        <w:t>subblock</w:t>
      </w:r>
      <w:r w:rsidR="001E43E1" w:rsidRPr="002A00D1">
        <w:rPr>
          <w:szCs w:val="24"/>
          <w:lang w:eastAsia="zh-CN"/>
        </w:rPr>
        <w:t xml:space="preserve"> MVs in the line buffer instead of the CPMVs are used for the affine MVP derivation. In this way, the CPMVs are only stored in local buffer. If the candidate CU is 6-parameter affine coded, the affine model is degraded to 4-parameter model.</w:t>
      </w:r>
      <w:r w:rsidR="00C4434A">
        <w:rPr>
          <w:szCs w:val="24"/>
          <w:lang w:eastAsia="zh-CN"/>
        </w:rPr>
        <w:t xml:space="preserve"> </w:t>
      </w:r>
      <w:r w:rsidR="001E43E1">
        <w:t>As shown in</w:t>
      </w:r>
      <w:r w:rsidR="002E610B">
        <w:t xml:space="preserve"> </w:t>
      </w:r>
      <w:r w:rsidR="002E610B">
        <w:fldChar w:fldCharType="begin"/>
      </w:r>
      <w:r w:rsidR="002E610B">
        <w:instrText xml:space="preserve"> REF _Ref531376369 \h </w:instrText>
      </w:r>
      <w:r w:rsidR="002E610B">
        <w:fldChar w:fldCharType="separate"/>
      </w:r>
      <w:r w:rsidR="003A61E2" w:rsidRPr="00D113C4">
        <w:rPr>
          <w:szCs w:val="22"/>
          <w:lang w:val="en-CA" w:eastAsia="zh-CN"/>
        </w:rPr>
        <w:t xml:space="preserve">Figure </w:t>
      </w:r>
      <w:r w:rsidR="003A61E2">
        <w:rPr>
          <w:noProof/>
          <w:szCs w:val="22"/>
          <w:lang w:val="en-CA" w:eastAsia="zh-CN"/>
        </w:rPr>
        <w:t>32</w:t>
      </w:r>
      <w:r w:rsidR="002E610B">
        <w:fldChar w:fldCharType="end"/>
      </w:r>
      <w:r w:rsidR="001E43E1" w:rsidRPr="0004387F">
        <w:t xml:space="preserve">, along the top CTU boundary, the bottom-left and bottom right </w:t>
      </w:r>
      <w:r w:rsidR="00591324">
        <w:t>subblock</w:t>
      </w:r>
      <w:r w:rsidR="001E43E1" w:rsidRPr="0004387F">
        <w:t xml:space="preserve"> motion vectors of a </w:t>
      </w:r>
      <w:r w:rsidR="001E43E1">
        <w:t>C</w:t>
      </w:r>
      <w:r w:rsidR="001E43E1" w:rsidRPr="0004387F">
        <w:t xml:space="preserve">U are used for </w:t>
      </w:r>
      <w:r w:rsidR="001E43E1">
        <w:t xml:space="preserve">affine inheritance of </w:t>
      </w:r>
      <w:r w:rsidR="002E610B">
        <w:t>th</w:t>
      </w:r>
      <w:r w:rsidR="009500F7">
        <w:t>e</w:t>
      </w:r>
      <w:r w:rsidR="002E610B">
        <w:t xml:space="preserve"> </w:t>
      </w:r>
      <w:r w:rsidR="001E43E1">
        <w:t>CUs in bottom CTUs</w:t>
      </w:r>
      <w:r w:rsidR="001E43E1" w:rsidRPr="00736790">
        <w:t>.</w:t>
      </w:r>
    </w:p>
    <w:p w14:paraId="60F92869" w14:textId="77777777" w:rsidR="001E43E1" w:rsidRDefault="001E43E1" w:rsidP="00CA7357">
      <w:pPr>
        <w:keepNext/>
        <w:keepLines/>
        <w:rPr>
          <w:szCs w:val="22"/>
          <w:lang w:val="en-CA"/>
        </w:rPr>
      </w:pPr>
      <w:r w:rsidRPr="00C1784E">
        <w:rPr>
          <w:noProof/>
          <w:szCs w:val="22"/>
          <w:lang w:eastAsia="zh-CN"/>
        </w:rPr>
        <w:drawing>
          <wp:inline distT="0" distB="0" distL="0" distR="0" wp14:anchorId="59BC6E58" wp14:editId="2CE2105E">
            <wp:extent cx="5943600" cy="3138467"/>
            <wp:effectExtent l="0" t="0" r="0" b="5080"/>
            <wp:docPr id="43" name="图片 34" descr="C:\Users\c00355679\Desktop\propos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00355679\Desktop\proposal.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138467"/>
                    </a:xfrm>
                    <a:prstGeom prst="rect">
                      <a:avLst/>
                    </a:prstGeom>
                    <a:noFill/>
                    <a:ln>
                      <a:noFill/>
                    </a:ln>
                  </pic:spPr>
                </pic:pic>
              </a:graphicData>
            </a:graphic>
          </wp:inline>
        </w:drawing>
      </w:r>
    </w:p>
    <w:p w14:paraId="51902972" w14:textId="02BFC61C" w:rsidR="001E43E1" w:rsidRDefault="002E610B" w:rsidP="00CD45EA">
      <w:pPr>
        <w:pStyle w:val="Caption"/>
        <w:keepLines/>
        <w:spacing w:before="136"/>
        <w:rPr>
          <w:sz w:val="22"/>
          <w:szCs w:val="22"/>
          <w:lang w:val="en-CA" w:eastAsia="zh-CN"/>
        </w:rPr>
      </w:pPr>
      <w:bookmarkStart w:id="232" w:name="_Ref531376369"/>
      <w:r w:rsidRPr="00D113C4">
        <w:rPr>
          <w:sz w:val="22"/>
          <w:szCs w:val="22"/>
          <w:lang w:val="en-CA" w:eastAsia="zh-CN"/>
        </w:rPr>
        <w:t xml:space="preserve">Figure </w:t>
      </w:r>
      <w:r w:rsidR="00795046">
        <w:rPr>
          <w:sz w:val="22"/>
          <w:szCs w:val="22"/>
          <w:lang w:val="en-CA" w:eastAsia="zh-CN"/>
        </w:rPr>
        <w:fldChar w:fldCharType="begin"/>
      </w:r>
      <w:r w:rsidR="00795046">
        <w:rPr>
          <w:sz w:val="22"/>
          <w:szCs w:val="22"/>
          <w:lang w:val="en-CA" w:eastAsia="zh-CN"/>
        </w:rPr>
        <w:instrText xml:space="preserve"> SEQ Figure \* ARABIC </w:instrText>
      </w:r>
      <w:r w:rsidR="00795046">
        <w:rPr>
          <w:sz w:val="22"/>
          <w:szCs w:val="22"/>
          <w:lang w:val="en-CA" w:eastAsia="zh-CN"/>
        </w:rPr>
        <w:fldChar w:fldCharType="separate"/>
      </w:r>
      <w:r w:rsidR="003A61E2">
        <w:rPr>
          <w:noProof/>
          <w:sz w:val="22"/>
          <w:szCs w:val="22"/>
          <w:lang w:val="en-CA" w:eastAsia="zh-CN"/>
        </w:rPr>
        <w:t>32</w:t>
      </w:r>
      <w:r w:rsidR="00795046">
        <w:rPr>
          <w:sz w:val="22"/>
          <w:szCs w:val="22"/>
          <w:lang w:val="en-CA" w:eastAsia="zh-CN"/>
        </w:rPr>
        <w:fldChar w:fldCharType="end"/>
      </w:r>
      <w:bookmarkEnd w:id="232"/>
      <w:r w:rsidRPr="00D113C4">
        <w:rPr>
          <w:sz w:val="22"/>
          <w:szCs w:val="22"/>
          <w:lang w:val="en-CA" w:eastAsia="zh-CN"/>
        </w:rPr>
        <w:t xml:space="preserve"> –</w:t>
      </w:r>
      <w:r w:rsidRPr="00A05952">
        <w:rPr>
          <w:sz w:val="22"/>
          <w:szCs w:val="22"/>
          <w:lang w:val="en-CA" w:eastAsia="zh-CN"/>
        </w:rPr>
        <w:t xml:space="preserve"> </w:t>
      </w:r>
      <w:r w:rsidR="001E43E1" w:rsidRPr="00D113C4">
        <w:rPr>
          <w:sz w:val="22"/>
          <w:szCs w:val="22"/>
          <w:lang w:val="en-CA" w:eastAsia="zh-CN"/>
        </w:rPr>
        <w:t>Illustration of motion vector usage for proposed combined method</w:t>
      </w:r>
    </w:p>
    <w:p w14:paraId="02B35752" w14:textId="77777777" w:rsidR="00C43654" w:rsidRDefault="00C43654" w:rsidP="00CD45EA">
      <w:pPr>
        <w:pStyle w:val="Heading4"/>
        <w:spacing w:before="136"/>
        <w:rPr>
          <w:lang w:val="en-CA"/>
        </w:rPr>
      </w:pPr>
      <w:r>
        <w:rPr>
          <w:szCs w:val="22"/>
          <w:lang w:val="en-CA"/>
        </w:rPr>
        <w:t>Prediction refinement with optical flow for affine mode</w:t>
      </w:r>
    </w:p>
    <w:p w14:paraId="3529A873" w14:textId="011158C7" w:rsidR="00C43654" w:rsidRPr="00457C3D" w:rsidRDefault="00591324" w:rsidP="00CA7357">
      <w:pPr>
        <w:jc w:val="both"/>
        <w:rPr>
          <w:szCs w:val="22"/>
        </w:rPr>
      </w:pPr>
      <w:r>
        <w:rPr>
          <w:lang w:val="en-CA"/>
        </w:rPr>
        <w:t>Subblock</w:t>
      </w:r>
      <w:r w:rsidR="00C43654">
        <w:rPr>
          <w:lang w:val="en-CA"/>
        </w:rPr>
        <w:t xml:space="preserve"> based affine motion compensation can save memory access bandwidth and reduce computation complexity compared to pixel based motion compensation</w:t>
      </w:r>
      <w:r w:rsidR="00FF159E">
        <w:rPr>
          <w:lang w:val="en-CA"/>
        </w:rPr>
        <w:t>,</w:t>
      </w:r>
      <w:r w:rsidR="00C43654">
        <w:rPr>
          <w:lang w:val="en-CA"/>
        </w:rPr>
        <w:t xml:space="preserve"> at the cost of prediction accuracy</w:t>
      </w:r>
      <w:r w:rsidR="00FF159E">
        <w:rPr>
          <w:lang w:val="en-CA"/>
        </w:rPr>
        <w:t xml:space="preserve"> penalty</w:t>
      </w:r>
      <w:r w:rsidR="00C43654">
        <w:rPr>
          <w:lang w:val="en-CA"/>
        </w:rPr>
        <w:t xml:space="preserve">. </w:t>
      </w:r>
      <w:r w:rsidR="00C43654" w:rsidRPr="002535E6">
        <w:rPr>
          <w:lang w:val="en-CA"/>
        </w:rPr>
        <w:t xml:space="preserve">To achieve a finer granularity of motion compensation, </w:t>
      </w:r>
      <w:r w:rsidR="00C43654">
        <w:rPr>
          <w:lang w:val="en-CA"/>
        </w:rPr>
        <w:t>prediction refinement with optical flow (PROF) is</w:t>
      </w:r>
      <w:r w:rsidR="00C43654" w:rsidRPr="000D2705">
        <w:rPr>
          <w:lang w:val="en-CA"/>
        </w:rPr>
        <w:t xml:space="preserve"> </w:t>
      </w:r>
      <w:r w:rsidR="00FF159E">
        <w:rPr>
          <w:lang w:val="en-CA"/>
        </w:rPr>
        <w:t xml:space="preserve">used </w:t>
      </w:r>
      <w:r w:rsidR="00C43654" w:rsidRPr="000D2705">
        <w:rPr>
          <w:lang w:val="en-CA"/>
        </w:rPr>
        <w:t xml:space="preserve">to </w:t>
      </w:r>
      <w:r w:rsidR="00C43654">
        <w:rPr>
          <w:lang w:val="en-CA"/>
        </w:rPr>
        <w:t>refine</w:t>
      </w:r>
      <w:r w:rsidR="00C43654" w:rsidRPr="000D2705">
        <w:rPr>
          <w:lang w:val="en-CA"/>
        </w:rPr>
        <w:t xml:space="preserve"> the </w:t>
      </w:r>
      <w:r>
        <w:rPr>
          <w:lang w:val="en-CA"/>
        </w:rPr>
        <w:t>subblock</w:t>
      </w:r>
      <w:r w:rsidR="00C43654">
        <w:rPr>
          <w:lang w:val="en-CA"/>
        </w:rPr>
        <w:t xml:space="preserve"> </w:t>
      </w:r>
      <w:r w:rsidR="00C43654" w:rsidRPr="000D2705">
        <w:rPr>
          <w:lang w:val="en-CA"/>
        </w:rPr>
        <w:t xml:space="preserve">based affine motion compensated prediction </w:t>
      </w:r>
      <w:r w:rsidR="00C43654">
        <w:rPr>
          <w:lang w:val="en-CA"/>
        </w:rPr>
        <w:t>without increasing the memory access bandwidth for motion compensation</w:t>
      </w:r>
      <w:r w:rsidR="00FF159E">
        <w:rPr>
          <w:lang w:val="en-CA"/>
        </w:rPr>
        <w:t>.</w:t>
      </w:r>
      <w:r w:rsidR="00C43654" w:rsidRPr="000D2705">
        <w:rPr>
          <w:lang w:val="en-CA"/>
        </w:rPr>
        <w:t xml:space="preserve"> </w:t>
      </w:r>
      <w:r w:rsidR="00FF159E">
        <w:rPr>
          <w:lang w:val="en-CA"/>
        </w:rPr>
        <w:t xml:space="preserve">In </w:t>
      </w:r>
      <w:r w:rsidR="00C10EC8">
        <w:rPr>
          <w:lang w:val="en-CA"/>
        </w:rPr>
        <w:t>VVC</w:t>
      </w:r>
      <w:r w:rsidR="00FF159E">
        <w:rPr>
          <w:lang w:val="en-CA"/>
        </w:rPr>
        <w:t>, a</w:t>
      </w:r>
      <w:r w:rsidR="00C43654" w:rsidRPr="000D2705">
        <w:rPr>
          <w:lang w:val="en-CA"/>
        </w:rPr>
        <w:t xml:space="preserve">fter the </w:t>
      </w:r>
      <w:r>
        <w:rPr>
          <w:lang w:val="en-CA"/>
        </w:rPr>
        <w:t>subblock</w:t>
      </w:r>
      <w:r w:rsidR="00C43654">
        <w:rPr>
          <w:lang w:val="en-CA"/>
        </w:rPr>
        <w:t xml:space="preserve"> </w:t>
      </w:r>
      <w:r w:rsidR="00C43654" w:rsidRPr="000D2705">
        <w:rPr>
          <w:lang w:val="en-CA"/>
        </w:rPr>
        <w:t xml:space="preserve">based affine motion compensation is performed, </w:t>
      </w:r>
      <w:r w:rsidR="00C43654">
        <w:rPr>
          <w:lang w:val="en-CA"/>
        </w:rPr>
        <w:t>luma prediction sample</w:t>
      </w:r>
      <w:r w:rsidR="00C43654" w:rsidRPr="000D2705">
        <w:rPr>
          <w:lang w:val="en-CA"/>
        </w:rPr>
        <w:t xml:space="preserve"> is refined by adding a difference derived by the optical flow equation.</w:t>
      </w:r>
      <w:r w:rsidR="00C43654">
        <w:rPr>
          <w:lang w:val="en-CA"/>
        </w:rPr>
        <w:t xml:space="preserve"> </w:t>
      </w:r>
      <w:r w:rsidR="00C43654" w:rsidRPr="00457C3D">
        <w:rPr>
          <w:szCs w:val="22"/>
        </w:rPr>
        <w:t xml:space="preserve">The </w:t>
      </w:r>
      <w:r w:rsidR="00C43654">
        <w:rPr>
          <w:szCs w:val="22"/>
        </w:rPr>
        <w:t>PROF is described as following four steps</w:t>
      </w:r>
      <w:r w:rsidR="00FF159E">
        <w:rPr>
          <w:szCs w:val="22"/>
        </w:rPr>
        <w:t>:</w:t>
      </w:r>
    </w:p>
    <w:p w14:paraId="1A301E72" w14:textId="33375F55" w:rsidR="00C43654" w:rsidRPr="00C074EF" w:rsidRDefault="00C43654" w:rsidP="00D5520A">
      <w:pPr>
        <w:jc w:val="both"/>
        <w:rPr>
          <w:szCs w:val="22"/>
        </w:rPr>
      </w:pPr>
      <w:r>
        <w:rPr>
          <w:szCs w:val="22"/>
        </w:rPr>
        <w:t>Step 1) T</w:t>
      </w:r>
      <w:r w:rsidRPr="00C074EF">
        <w:rPr>
          <w:szCs w:val="22"/>
        </w:rPr>
        <w:t xml:space="preserve">he </w:t>
      </w:r>
      <w:r w:rsidR="00591324">
        <w:rPr>
          <w:szCs w:val="22"/>
        </w:rPr>
        <w:t>subblock</w:t>
      </w:r>
      <w:r>
        <w:rPr>
          <w:szCs w:val="22"/>
        </w:rPr>
        <w:t>-</w:t>
      </w:r>
      <w:r w:rsidRPr="00C074EF">
        <w:rPr>
          <w:szCs w:val="22"/>
        </w:rPr>
        <w:t xml:space="preserve">based affine motion compensation is performed to generate </w:t>
      </w:r>
      <w:r w:rsidR="00591324">
        <w:rPr>
          <w:szCs w:val="22"/>
        </w:rPr>
        <w:t>subblock</w:t>
      </w:r>
      <w:r>
        <w:rPr>
          <w:szCs w:val="22"/>
        </w:rPr>
        <w:t xml:space="preserve"> </w:t>
      </w:r>
      <w:r w:rsidRPr="00C074EF">
        <w:rPr>
          <w:szCs w:val="22"/>
        </w:rPr>
        <w:t>prediction</w:t>
      </w:r>
      <w:r>
        <w:rPr>
          <w:szCs w:val="22"/>
        </w:rPr>
        <w:t xml:space="preserve"> </w:t>
      </w:r>
      <m:oMath>
        <m:r>
          <w:rPr>
            <w:rFonts w:ascii="Cambria Math" w:hAnsi="Cambria Math"/>
            <w:szCs w:val="22"/>
          </w:rPr>
          <m:t>I</m:t>
        </m:r>
        <m:d>
          <m:dPr>
            <m:ctrlPr>
              <w:rPr>
                <w:rFonts w:ascii="Cambria Math" w:hAnsi="Cambria Math"/>
                <w:i/>
                <w:szCs w:val="22"/>
              </w:rPr>
            </m:ctrlPr>
          </m:dPr>
          <m:e>
            <m:r>
              <w:rPr>
                <w:rFonts w:ascii="Cambria Math" w:hAnsi="Cambria Math"/>
                <w:szCs w:val="22"/>
              </w:rPr>
              <m:t>i, j</m:t>
            </m:r>
          </m:e>
        </m:d>
      </m:oMath>
      <w:r w:rsidRPr="00C074EF">
        <w:rPr>
          <w:szCs w:val="22"/>
        </w:rPr>
        <w:t>.</w:t>
      </w:r>
    </w:p>
    <w:p w14:paraId="430CBDA7" w14:textId="318903B6" w:rsidR="00C43654" w:rsidRDefault="00C43654" w:rsidP="00D5520A">
      <w:pPr>
        <w:jc w:val="both"/>
        <w:rPr>
          <w:szCs w:val="22"/>
        </w:rPr>
      </w:pPr>
      <w:r>
        <w:rPr>
          <w:szCs w:val="22"/>
        </w:rPr>
        <w:t>Step2)</w:t>
      </w:r>
      <w:r w:rsidRPr="00C074EF">
        <w:rPr>
          <w:szCs w:val="22"/>
        </w:rPr>
        <w:t xml:space="preserve"> </w:t>
      </w:r>
      <w:r>
        <w:rPr>
          <w:szCs w:val="22"/>
        </w:rPr>
        <w:t>T</w:t>
      </w:r>
      <w:r w:rsidRPr="00C074EF">
        <w:rPr>
          <w:szCs w:val="22"/>
        </w:rPr>
        <w:t xml:space="preserve">he spatial gradients </w:t>
      </w: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(i,j)</m:t>
        </m:r>
      </m:oMath>
      <w:r>
        <w:t xml:space="preserve"> and </w:t>
      </w:r>
      <m:oMath>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(i,j)</m:t>
        </m:r>
      </m:oMath>
      <w:r>
        <w:t xml:space="preserve"> </w:t>
      </w:r>
      <w:r w:rsidRPr="00C074EF">
        <w:rPr>
          <w:szCs w:val="22"/>
        </w:rPr>
        <w:t xml:space="preserve">of the </w:t>
      </w:r>
      <w:r w:rsidR="00591324">
        <w:rPr>
          <w:szCs w:val="22"/>
        </w:rPr>
        <w:t>subblock</w:t>
      </w:r>
      <w:r w:rsidRPr="00C074EF">
        <w:rPr>
          <w:szCs w:val="22"/>
        </w:rPr>
        <w:t xml:space="preserve"> prediction are calculated at each sample location using a 3-tap filter [</w:t>
      </w:r>
      <w:r w:rsidR="002C3203">
        <w:rPr>
          <w:szCs w:val="22"/>
        </w:rPr>
        <w:t>−</w:t>
      </w:r>
      <w:r w:rsidRPr="00C074EF">
        <w:rPr>
          <w:szCs w:val="22"/>
        </w:rPr>
        <w:t>1, 0, 1]</w:t>
      </w:r>
      <w:r>
        <w:rPr>
          <w:szCs w:val="22"/>
        </w:rPr>
        <w:t>. The gradient calculation is exactly the same as gradient calculation in BDOF.</w:t>
      </w:r>
    </w:p>
    <w:p w14:paraId="5AD47905" w14:textId="4ADDB724" w:rsidR="00C43654" w:rsidRPr="00E507D0" w:rsidRDefault="00F25D20" w:rsidP="009C5E4D">
      <w:pPr>
        <w:jc w:val="right"/>
        <w:rPr>
          <w:szCs w:val="22"/>
        </w:rPr>
      </w:pPr>
      <m:oMath>
        <m:sSub>
          <m:sSubPr>
            <m:ctrlPr>
              <w:rPr>
                <w:rFonts w:ascii="Cambria Math" w:hAnsi="Cambria Math"/>
                <w:i/>
                <w:szCs w:val="22"/>
              </w:rPr>
            </m:ctrlPr>
          </m:sSubPr>
          <m:e>
            <m:r>
              <w:rPr>
                <w:rFonts w:ascii="Cambria Math" w:hAnsi="Cambria Math"/>
                <w:szCs w:val="22"/>
              </w:rPr>
              <m:t>g</m:t>
            </m:r>
          </m:e>
          <m:sub>
            <m:r>
              <w:rPr>
                <w:rFonts w:ascii="Cambria Math" w:hAnsi="Cambria Math"/>
                <w:szCs w:val="22"/>
              </w:rPr>
              <m:t>x</m:t>
            </m:r>
          </m:sub>
        </m:sSub>
        <m:d>
          <m:dPr>
            <m:ctrlPr>
              <w:rPr>
                <w:rFonts w:ascii="Cambria Math" w:hAnsi="Cambria Math"/>
                <w:i/>
                <w:szCs w:val="22"/>
              </w:rPr>
            </m:ctrlPr>
          </m:dPr>
          <m:e>
            <m:r>
              <w:rPr>
                <w:rFonts w:ascii="Cambria Math" w:hAnsi="Cambria Math"/>
                <w:szCs w:val="22"/>
              </w:rPr>
              <m:t>i, j</m:t>
            </m:r>
          </m:e>
        </m:d>
        <m:r>
          <w:rPr>
            <w:rFonts w:ascii="Cambria Math" w:hAnsi="Cambria Math"/>
            <w:szCs w:val="22"/>
          </w:rPr>
          <m:t>=</m:t>
        </m:r>
        <m:d>
          <m:dPr>
            <m:ctrlPr>
              <w:rPr>
                <w:rFonts w:ascii="Cambria Math" w:hAnsi="Cambria Math"/>
                <w:i/>
                <w:szCs w:val="22"/>
              </w:rPr>
            </m:ctrlPr>
          </m:dPr>
          <m:e>
            <m:r>
              <w:rPr>
                <w:rFonts w:ascii="Cambria Math" w:hAnsi="Cambria Math"/>
                <w:szCs w:val="22"/>
              </w:rPr>
              <m:t>I</m:t>
            </m:r>
            <m:d>
              <m:dPr>
                <m:ctrlPr>
                  <w:rPr>
                    <w:rFonts w:ascii="Cambria Math" w:hAnsi="Cambria Math"/>
                    <w:i/>
                    <w:szCs w:val="22"/>
                  </w:rPr>
                </m:ctrlPr>
              </m:dPr>
              <m:e>
                <m:r>
                  <w:rPr>
                    <w:rFonts w:ascii="Cambria Math" w:hAnsi="Cambria Math"/>
                    <w:szCs w:val="22"/>
                  </w:rPr>
                  <m:t>i+1, j</m:t>
                </m:r>
              </m:e>
            </m:d>
            <m:r>
              <w:rPr>
                <w:rFonts w:ascii="Cambria Math" w:hAnsi="Cambria Math"/>
                <w:szCs w:val="22"/>
              </w:rPr>
              <m:t>≫shift1</m:t>
            </m:r>
          </m:e>
        </m:d>
        <m:r>
          <w:rPr>
            <w:rFonts w:ascii="Cambria Math" w:hAnsi="Cambria Math"/>
            <w:szCs w:val="22"/>
          </w:rPr>
          <m:t>-(I</m:t>
        </m:r>
        <m:d>
          <m:dPr>
            <m:ctrlPr>
              <w:rPr>
                <w:rFonts w:ascii="Cambria Math" w:hAnsi="Cambria Math"/>
                <w:i/>
                <w:szCs w:val="22"/>
              </w:rPr>
            </m:ctrlPr>
          </m:dPr>
          <m:e>
            <m:r>
              <w:rPr>
                <w:rFonts w:ascii="Cambria Math" w:hAnsi="Cambria Math"/>
                <w:szCs w:val="22"/>
              </w:rPr>
              <m:t xml:space="preserve">i-1, </m:t>
            </m:r>
            <m:r>
              <w:rPr>
                <w:rFonts w:ascii="Cambria Math" w:hAnsi="Cambria Math" w:cs="Cambria Math"/>
                <w:szCs w:val="22"/>
              </w:rPr>
              <m:t>j</m:t>
            </m:r>
          </m:e>
        </m:d>
        <m:r>
          <w:rPr>
            <w:rFonts w:ascii="Cambria Math" w:hAnsi="Cambria Math"/>
            <w:szCs w:val="22"/>
          </w:rPr>
          <m:t>≫shift1)</m:t>
        </m:r>
      </m:oMath>
      <w:r w:rsidR="00D8492E">
        <w:rPr>
          <w:szCs w:val="22"/>
          <w:lang w:val="en-CA"/>
        </w:rPr>
        <w:tab/>
      </w:r>
      <w:r w:rsidR="00D8492E">
        <w:rPr>
          <w:szCs w:val="22"/>
          <w:lang w:val="en-CA"/>
        </w:rPr>
        <w:tab/>
      </w:r>
      <w:r w:rsidR="00D8492E">
        <w:rPr>
          <w:szCs w:val="22"/>
          <w:lang w:val="en-CA"/>
        </w:rPr>
        <w:tab/>
      </w:r>
      <w:r w:rsidR="00D8492E" w:rsidRPr="005330A7">
        <w:rPr>
          <w:szCs w:val="22"/>
          <w:lang w:val="en-CA"/>
        </w:rPr>
        <w:t>(</w:t>
      </w:r>
      <w:r w:rsidR="00D8492E" w:rsidRPr="005330A7">
        <w:rPr>
          <w:rFonts w:eastAsia="Malgun Gothic" w:hint="eastAsia"/>
          <w:szCs w:val="22"/>
          <w:lang w:val="en-CA" w:eastAsia="ko-KR"/>
        </w:rPr>
        <w:t>3</w:t>
      </w:r>
      <w:r w:rsidR="00D8492E" w:rsidRPr="005330A7">
        <w:rPr>
          <w:rFonts w:eastAsia="Malgun Gothic"/>
          <w:szCs w:val="22"/>
          <w:lang w:val="en-CA" w:eastAsia="ko-KR"/>
        </w:rPr>
        <w:t>-</w:t>
      </w:r>
      <w:r w:rsidR="00D8492E" w:rsidRPr="000F2223">
        <w:rPr>
          <w:noProof/>
          <w:szCs w:val="22"/>
          <w:lang w:val="en-CA"/>
        </w:rPr>
        <w:fldChar w:fldCharType="begin"/>
      </w:r>
      <w:r w:rsidR="00D8492E" w:rsidRPr="005330A7">
        <w:rPr>
          <w:noProof/>
          <w:szCs w:val="22"/>
          <w:lang w:val="en-CA"/>
        </w:rPr>
        <w:instrText xml:space="preserve"> SEQ Eq \* MERGEFORMAT </w:instrText>
      </w:r>
      <w:r w:rsidR="00D8492E" w:rsidRPr="000F2223">
        <w:rPr>
          <w:noProof/>
          <w:szCs w:val="22"/>
          <w:lang w:val="en-CA"/>
        </w:rPr>
        <w:fldChar w:fldCharType="separate"/>
      </w:r>
      <w:r w:rsidR="003A61E2">
        <w:rPr>
          <w:noProof/>
          <w:szCs w:val="22"/>
          <w:lang w:val="en-CA"/>
        </w:rPr>
        <w:t>17</w:t>
      </w:r>
      <w:r w:rsidR="00D8492E" w:rsidRPr="000F2223">
        <w:rPr>
          <w:noProof/>
          <w:szCs w:val="22"/>
          <w:lang w:val="en-CA"/>
        </w:rPr>
        <w:fldChar w:fldCharType="end"/>
      </w:r>
      <w:r w:rsidR="00D8492E" w:rsidRPr="005330A7">
        <w:rPr>
          <w:szCs w:val="22"/>
          <w:lang w:val="en-CA"/>
        </w:rPr>
        <w:t>)</w:t>
      </w:r>
    </w:p>
    <w:p w14:paraId="2433AE5A" w14:textId="25F24C88" w:rsidR="00C43654" w:rsidRPr="00064434" w:rsidRDefault="00F25D20" w:rsidP="009C5E4D">
      <w:pPr>
        <w:jc w:val="right"/>
        <w:rPr>
          <w:szCs w:val="22"/>
        </w:rPr>
      </w:pPr>
      <m:oMath>
        <m:sSub>
          <m:sSubPr>
            <m:ctrlPr>
              <w:rPr>
                <w:rFonts w:ascii="Cambria Math" w:hAnsi="Cambria Math"/>
                <w:i/>
                <w:szCs w:val="22"/>
              </w:rPr>
            </m:ctrlPr>
          </m:sSubPr>
          <m:e>
            <m:r>
              <w:rPr>
                <w:rFonts w:ascii="Cambria Math" w:hAnsi="Cambria Math"/>
                <w:szCs w:val="22"/>
              </w:rPr>
              <m:t>g</m:t>
            </m:r>
          </m:e>
          <m:sub>
            <m:r>
              <w:rPr>
                <w:rFonts w:ascii="Cambria Math" w:hAnsi="Cambria Math"/>
                <w:szCs w:val="22"/>
              </w:rPr>
              <m:t>y</m:t>
            </m:r>
          </m:sub>
        </m:sSub>
        <m:d>
          <m:dPr>
            <m:ctrlPr>
              <w:rPr>
                <w:rFonts w:ascii="Cambria Math" w:hAnsi="Cambria Math"/>
                <w:i/>
                <w:szCs w:val="22"/>
              </w:rPr>
            </m:ctrlPr>
          </m:dPr>
          <m:e>
            <m:r>
              <w:rPr>
                <w:rFonts w:ascii="Cambria Math" w:hAnsi="Cambria Math"/>
                <w:szCs w:val="22"/>
              </w:rPr>
              <m:t>i, j</m:t>
            </m:r>
          </m:e>
        </m:d>
        <m:r>
          <w:rPr>
            <w:rFonts w:ascii="Cambria Math" w:hAnsi="Cambria Math"/>
            <w:szCs w:val="22"/>
          </w:rPr>
          <m:t>=(I</m:t>
        </m:r>
        <m:d>
          <m:dPr>
            <m:ctrlPr>
              <w:rPr>
                <w:rFonts w:ascii="Cambria Math" w:hAnsi="Cambria Math"/>
                <w:i/>
                <w:szCs w:val="22"/>
              </w:rPr>
            </m:ctrlPr>
          </m:dPr>
          <m:e>
            <m:r>
              <w:rPr>
                <w:rFonts w:ascii="Cambria Math" w:hAnsi="Cambria Math"/>
                <w:szCs w:val="22"/>
              </w:rPr>
              <m:t>i, j+1</m:t>
            </m:r>
          </m:e>
        </m:d>
        <m:r>
          <w:rPr>
            <w:rFonts w:ascii="Cambria Math" w:hAnsi="Cambria Math"/>
            <w:szCs w:val="22"/>
          </w:rPr>
          <m:t>≫shift1)-(I</m:t>
        </m:r>
        <m:d>
          <m:dPr>
            <m:ctrlPr>
              <w:rPr>
                <w:rFonts w:ascii="Cambria Math" w:hAnsi="Cambria Math"/>
                <w:i/>
                <w:szCs w:val="22"/>
              </w:rPr>
            </m:ctrlPr>
          </m:dPr>
          <m:e>
            <m:r>
              <w:rPr>
                <w:rFonts w:ascii="Cambria Math" w:hAnsi="Cambria Math"/>
                <w:szCs w:val="22"/>
              </w:rPr>
              <m:t>i, j-1</m:t>
            </m:r>
          </m:e>
        </m:d>
        <m:r>
          <w:rPr>
            <w:rFonts w:ascii="Cambria Math" w:hAnsi="Cambria Math"/>
            <w:szCs w:val="22"/>
          </w:rPr>
          <m:t>≫shift1)</m:t>
        </m:r>
      </m:oMath>
      <w:r w:rsidR="00D8492E">
        <w:rPr>
          <w:szCs w:val="22"/>
          <w:lang w:val="en-CA"/>
        </w:rPr>
        <w:tab/>
      </w:r>
      <w:r w:rsidR="00D8492E">
        <w:rPr>
          <w:szCs w:val="22"/>
          <w:lang w:val="en-CA"/>
        </w:rPr>
        <w:tab/>
      </w:r>
      <w:r w:rsidR="00D8492E">
        <w:rPr>
          <w:szCs w:val="22"/>
          <w:lang w:val="en-CA"/>
        </w:rPr>
        <w:tab/>
      </w:r>
      <w:r w:rsidR="00D8492E" w:rsidRPr="005330A7">
        <w:rPr>
          <w:szCs w:val="22"/>
          <w:lang w:val="en-CA"/>
        </w:rPr>
        <w:t>(</w:t>
      </w:r>
      <w:r w:rsidR="00D8492E" w:rsidRPr="005330A7">
        <w:rPr>
          <w:rFonts w:eastAsia="Malgun Gothic" w:hint="eastAsia"/>
          <w:szCs w:val="22"/>
          <w:lang w:val="en-CA" w:eastAsia="ko-KR"/>
        </w:rPr>
        <w:t>3</w:t>
      </w:r>
      <w:r w:rsidR="00D8492E" w:rsidRPr="005330A7">
        <w:rPr>
          <w:rFonts w:eastAsia="Malgun Gothic"/>
          <w:szCs w:val="22"/>
          <w:lang w:val="en-CA" w:eastAsia="ko-KR"/>
        </w:rPr>
        <w:t>-</w:t>
      </w:r>
      <w:r w:rsidR="00D8492E" w:rsidRPr="000F2223">
        <w:rPr>
          <w:noProof/>
          <w:szCs w:val="22"/>
          <w:lang w:val="en-CA"/>
        </w:rPr>
        <w:fldChar w:fldCharType="begin"/>
      </w:r>
      <w:r w:rsidR="00D8492E" w:rsidRPr="005330A7">
        <w:rPr>
          <w:noProof/>
          <w:szCs w:val="22"/>
          <w:lang w:val="en-CA"/>
        </w:rPr>
        <w:instrText xml:space="preserve"> SEQ Eq \* MERGEFORMAT </w:instrText>
      </w:r>
      <w:r w:rsidR="00D8492E" w:rsidRPr="000F2223">
        <w:rPr>
          <w:noProof/>
          <w:szCs w:val="22"/>
          <w:lang w:val="en-CA"/>
        </w:rPr>
        <w:fldChar w:fldCharType="separate"/>
      </w:r>
      <w:r w:rsidR="003A61E2">
        <w:rPr>
          <w:noProof/>
          <w:szCs w:val="22"/>
          <w:lang w:val="en-CA"/>
        </w:rPr>
        <w:t>18</w:t>
      </w:r>
      <w:r w:rsidR="00D8492E" w:rsidRPr="000F2223">
        <w:rPr>
          <w:noProof/>
          <w:szCs w:val="22"/>
          <w:lang w:val="en-CA"/>
        </w:rPr>
        <w:fldChar w:fldCharType="end"/>
      </w:r>
      <w:r w:rsidR="00D8492E" w:rsidRPr="005330A7">
        <w:rPr>
          <w:szCs w:val="22"/>
          <w:lang w:val="en-CA"/>
        </w:rPr>
        <w:t>)</w:t>
      </w:r>
    </w:p>
    <w:p w14:paraId="6DB47DFF" w14:textId="2BD103D2" w:rsidR="00C43654" w:rsidRPr="00E507D0" w:rsidRDefault="00C43654" w:rsidP="009C5E4D">
      <w:pPr>
        <w:jc w:val="both"/>
        <w:rPr>
          <w:szCs w:val="22"/>
        </w:rPr>
      </w:pPr>
      <m:oMath>
        <m:r>
          <w:rPr>
            <w:rFonts w:ascii="Cambria Math" w:hAnsi="Cambria Math"/>
            <w:szCs w:val="22"/>
          </w:rPr>
          <w:lastRenderedPageBreak/>
          <m:t>shift1</m:t>
        </m:r>
      </m:oMath>
      <w:r>
        <w:rPr>
          <w:szCs w:val="22"/>
        </w:rPr>
        <w:t xml:space="preserve"> is used to control the gradient’s precision. The </w:t>
      </w:r>
      <w:r w:rsidR="00591324">
        <w:rPr>
          <w:szCs w:val="22"/>
        </w:rPr>
        <w:t>subblock</w:t>
      </w:r>
      <w:r>
        <w:rPr>
          <w:szCs w:val="22"/>
        </w:rPr>
        <w:t xml:space="preserve"> (i.e. 4x4) prediction is extended by one </w:t>
      </w:r>
      <w:r w:rsidR="002B0376">
        <w:rPr>
          <w:szCs w:val="22"/>
        </w:rPr>
        <w:t>sample</w:t>
      </w:r>
      <w:r>
        <w:rPr>
          <w:szCs w:val="22"/>
        </w:rPr>
        <w:t xml:space="preserve"> on each side for the gradient calculation. To avoid additional memory bandwidth and additional interpolation</w:t>
      </w:r>
      <w:r w:rsidR="002B0376">
        <w:rPr>
          <w:szCs w:val="22"/>
        </w:rPr>
        <w:t xml:space="preserve"> computation</w:t>
      </w:r>
      <w:r>
        <w:rPr>
          <w:szCs w:val="22"/>
        </w:rPr>
        <w:t xml:space="preserve">, those extended </w:t>
      </w:r>
      <w:r w:rsidR="002B0376">
        <w:rPr>
          <w:szCs w:val="22"/>
        </w:rPr>
        <w:t>samples</w:t>
      </w:r>
      <w:r>
        <w:rPr>
          <w:szCs w:val="22"/>
        </w:rPr>
        <w:t xml:space="preserve"> on the extended borders are copied from the nearest integer pixel position in the reference picture.</w:t>
      </w:r>
    </w:p>
    <w:p w14:paraId="40528E88" w14:textId="0EAF01DC" w:rsidR="00C43654" w:rsidRDefault="00C43654" w:rsidP="00AF3FCF">
      <w:pPr>
        <w:jc w:val="both"/>
        <w:rPr>
          <w:szCs w:val="22"/>
        </w:rPr>
      </w:pPr>
      <w:r>
        <w:rPr>
          <w:szCs w:val="22"/>
        </w:rPr>
        <w:t>Step 3)</w:t>
      </w:r>
      <w:r w:rsidRPr="00C074EF">
        <w:rPr>
          <w:szCs w:val="22"/>
        </w:rPr>
        <w:t xml:space="preserve"> </w:t>
      </w:r>
      <w:r>
        <w:rPr>
          <w:szCs w:val="22"/>
        </w:rPr>
        <w:t>T</w:t>
      </w:r>
      <w:r w:rsidRPr="00C074EF">
        <w:rPr>
          <w:szCs w:val="22"/>
        </w:rPr>
        <w:t xml:space="preserve">he </w:t>
      </w:r>
      <w:r>
        <w:rPr>
          <w:szCs w:val="22"/>
        </w:rPr>
        <w:t>luma prediction</w:t>
      </w:r>
      <w:r w:rsidRPr="00C074EF">
        <w:rPr>
          <w:szCs w:val="22"/>
        </w:rPr>
        <w:t xml:space="preserve"> </w:t>
      </w:r>
      <w:r>
        <w:rPr>
          <w:szCs w:val="22"/>
        </w:rPr>
        <w:t xml:space="preserve">refinement </w:t>
      </w:r>
      <w:r w:rsidRPr="00C074EF">
        <w:rPr>
          <w:szCs w:val="22"/>
        </w:rPr>
        <w:t xml:space="preserve">is calculated by the </w:t>
      </w:r>
      <w:r w:rsidR="0043136F">
        <w:rPr>
          <w:szCs w:val="22"/>
        </w:rPr>
        <w:t xml:space="preserve">following </w:t>
      </w:r>
      <w:r w:rsidRPr="00C074EF">
        <w:rPr>
          <w:szCs w:val="22"/>
        </w:rPr>
        <w:t>optical flow equation.</w:t>
      </w:r>
    </w:p>
    <w:p w14:paraId="3A32CAA7" w14:textId="40A15E7B" w:rsidR="00C43654" w:rsidRPr="00C074EF" w:rsidRDefault="00C43654" w:rsidP="00AF3FCF">
      <w:pPr>
        <w:jc w:val="right"/>
        <w:rPr>
          <w:szCs w:val="22"/>
        </w:rPr>
      </w:pPr>
      <m:oMath>
        <m:r>
          <m:rPr>
            <m:sty m:val="p"/>
          </m:rPr>
          <w:rPr>
            <w:rFonts w:ascii="Cambria Math" w:hAnsi="Cambria Math"/>
          </w:rPr>
          <m:t>Δ</m:t>
        </m:r>
        <m:r>
          <w:rPr>
            <w:rFonts w:ascii="Cambria Math" w:hAnsi="Cambria Math"/>
          </w:rPr>
          <m:t xml:space="preserve">I(i,j)= </m:t>
        </m:r>
        <m:sSub>
          <m:sSubPr>
            <m:ctrlPr>
              <w:rPr>
                <w:rFonts w:ascii="Cambria Math" w:hAnsi="Cambria Math"/>
                <w:i/>
              </w:rPr>
            </m:ctrlPr>
          </m:sSubPr>
          <m:e>
            <m:r>
              <w:rPr>
                <w:rFonts w:ascii="Cambria Math" w:hAnsi="Cambria Math"/>
              </w:rPr>
              <m:t>g</m:t>
            </m:r>
          </m:e>
          <m:sub>
            <m:r>
              <w:rPr>
                <w:rFonts w:ascii="Cambria Math" w:hAnsi="Cambria Math"/>
              </w:rPr>
              <m:t>x</m:t>
            </m:r>
          </m:sub>
        </m:sSub>
        <m:d>
          <m:dPr>
            <m:ctrlPr>
              <w:rPr>
                <w:rFonts w:ascii="Cambria Math" w:hAnsi="Cambria Math"/>
                <w:i/>
              </w:rPr>
            </m:ctrlPr>
          </m:dPr>
          <m:e>
            <m:r>
              <w:rPr>
                <w:rFonts w:ascii="Cambria Math" w:hAnsi="Cambria Math"/>
              </w:rPr>
              <m:t>i,j</m:t>
            </m:r>
          </m:e>
        </m:d>
        <m:r>
          <w:rPr>
            <w:rFonts w:ascii="Cambria Math" w:hAnsi="Cambria Math"/>
          </w:rPr>
          <m:t>*</m:t>
        </m:r>
        <m:r>
          <m:rPr>
            <m:sty m:val="p"/>
          </m:rPr>
          <w:rPr>
            <w:rFonts w:ascii="Cambria Math" w:hAnsi="Cambria Math"/>
            <w:szCs w:val="22"/>
            <w:lang w:val="en-CA"/>
          </w:rPr>
          <m:t>Δ</m:t>
        </m:r>
        <m:sSub>
          <m:sSubPr>
            <m:ctrlPr>
              <w:rPr>
                <w:rFonts w:ascii="Cambria Math" w:hAnsi="Cambria Math"/>
                <w:i/>
                <w:szCs w:val="22"/>
                <w:lang w:val="en-CA"/>
              </w:rPr>
            </m:ctrlPr>
          </m:sSubPr>
          <m:e>
            <m:r>
              <w:rPr>
                <w:rFonts w:ascii="Cambria Math" w:hAnsi="Cambria Math"/>
                <w:szCs w:val="22"/>
                <w:lang w:val="en-CA"/>
              </w:rPr>
              <m:t>v</m:t>
            </m:r>
          </m:e>
          <m:sub>
            <m:r>
              <w:rPr>
                <w:rFonts w:ascii="Cambria Math" w:hAnsi="Cambria Math"/>
                <w:szCs w:val="22"/>
                <w:lang w:val="en-CA"/>
              </w:rPr>
              <m:t>x</m:t>
            </m:r>
          </m:sub>
        </m:sSub>
        <m:r>
          <w:rPr>
            <w:rFonts w:ascii="Cambria Math" w:hAnsi="Cambria Math"/>
            <w:szCs w:val="22"/>
            <w:lang w:val="en-CA"/>
          </w:rPr>
          <m:t>(i,j)</m:t>
        </m:r>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r>
              <w:rPr>
                <w:rFonts w:ascii="Cambria Math" w:hAnsi="Cambria Math"/>
              </w:rPr>
              <m:t>i,j</m:t>
            </m:r>
          </m:e>
        </m:d>
        <m:r>
          <w:rPr>
            <w:rFonts w:ascii="Cambria Math" w:hAnsi="Cambria Math"/>
          </w:rPr>
          <m:t>*</m:t>
        </m:r>
        <m:r>
          <m:rPr>
            <m:sty m:val="p"/>
          </m:rPr>
          <w:rPr>
            <w:rFonts w:ascii="Cambria Math" w:hAnsi="Cambria Math"/>
            <w:szCs w:val="22"/>
            <w:lang w:val="en-CA"/>
          </w:rPr>
          <m:t>Δ</m:t>
        </m:r>
        <m:sSub>
          <m:sSubPr>
            <m:ctrlPr>
              <w:rPr>
                <w:rFonts w:ascii="Cambria Math" w:hAnsi="Cambria Math"/>
                <w:i/>
                <w:szCs w:val="22"/>
                <w:lang w:val="en-CA"/>
              </w:rPr>
            </m:ctrlPr>
          </m:sSubPr>
          <m:e>
            <m:r>
              <w:rPr>
                <w:rFonts w:ascii="Cambria Math" w:hAnsi="Cambria Math"/>
                <w:szCs w:val="22"/>
                <w:lang w:val="en-CA"/>
              </w:rPr>
              <m:t>v</m:t>
            </m:r>
          </m:e>
          <m:sub>
            <m:r>
              <w:rPr>
                <w:rFonts w:ascii="Cambria Math" w:hAnsi="Cambria Math"/>
                <w:szCs w:val="22"/>
                <w:lang w:val="en-CA"/>
              </w:rPr>
              <m:t>y</m:t>
            </m:r>
          </m:sub>
        </m:sSub>
        <m:r>
          <w:rPr>
            <w:rFonts w:ascii="Cambria Math" w:hAnsi="Cambria Math"/>
            <w:szCs w:val="22"/>
            <w:lang w:val="en-CA"/>
          </w:rPr>
          <m:t>(i,j)</m:t>
        </m:r>
      </m:oMath>
      <w:r w:rsidR="0043136F">
        <w:rPr>
          <w:szCs w:val="22"/>
          <w:lang w:val="en-CA"/>
        </w:rPr>
        <w:tab/>
      </w:r>
      <w:r w:rsidR="0043136F">
        <w:rPr>
          <w:szCs w:val="22"/>
          <w:lang w:val="en-CA"/>
        </w:rPr>
        <w:tab/>
      </w:r>
      <w:r w:rsidR="0043136F">
        <w:rPr>
          <w:szCs w:val="22"/>
          <w:lang w:val="en-CA"/>
        </w:rPr>
        <w:tab/>
      </w:r>
      <w:r w:rsidR="0043136F" w:rsidRPr="005330A7">
        <w:rPr>
          <w:szCs w:val="22"/>
          <w:lang w:val="en-CA"/>
        </w:rPr>
        <w:t>(</w:t>
      </w:r>
      <w:r w:rsidR="0043136F" w:rsidRPr="005330A7">
        <w:rPr>
          <w:rFonts w:eastAsia="Malgun Gothic" w:hint="eastAsia"/>
          <w:szCs w:val="22"/>
          <w:lang w:val="en-CA" w:eastAsia="ko-KR"/>
        </w:rPr>
        <w:t>3</w:t>
      </w:r>
      <w:r w:rsidR="0043136F" w:rsidRPr="005330A7">
        <w:rPr>
          <w:rFonts w:eastAsia="Malgun Gothic"/>
          <w:szCs w:val="22"/>
          <w:lang w:val="en-CA" w:eastAsia="ko-KR"/>
        </w:rPr>
        <w:t>-</w:t>
      </w:r>
      <w:r w:rsidR="0043136F" w:rsidRPr="000F2223">
        <w:rPr>
          <w:noProof/>
          <w:szCs w:val="22"/>
          <w:lang w:val="en-CA"/>
        </w:rPr>
        <w:fldChar w:fldCharType="begin"/>
      </w:r>
      <w:r w:rsidR="0043136F" w:rsidRPr="005330A7">
        <w:rPr>
          <w:noProof/>
          <w:szCs w:val="22"/>
          <w:lang w:val="en-CA"/>
        </w:rPr>
        <w:instrText xml:space="preserve"> SEQ Eq \* MERGEFORMAT </w:instrText>
      </w:r>
      <w:r w:rsidR="0043136F" w:rsidRPr="000F2223">
        <w:rPr>
          <w:noProof/>
          <w:szCs w:val="22"/>
          <w:lang w:val="en-CA"/>
        </w:rPr>
        <w:fldChar w:fldCharType="separate"/>
      </w:r>
      <w:r w:rsidR="003A61E2">
        <w:rPr>
          <w:noProof/>
          <w:szCs w:val="22"/>
          <w:lang w:val="en-CA"/>
        </w:rPr>
        <w:t>19</w:t>
      </w:r>
      <w:r w:rsidR="0043136F" w:rsidRPr="000F2223">
        <w:rPr>
          <w:noProof/>
          <w:szCs w:val="22"/>
          <w:lang w:val="en-CA"/>
        </w:rPr>
        <w:fldChar w:fldCharType="end"/>
      </w:r>
      <w:r w:rsidR="0043136F" w:rsidRPr="005330A7">
        <w:rPr>
          <w:szCs w:val="22"/>
          <w:lang w:val="en-CA"/>
        </w:rPr>
        <w:t>)</w:t>
      </w:r>
    </w:p>
    <w:p w14:paraId="49953AF0" w14:textId="1A01D3ED" w:rsidR="00C43654" w:rsidRDefault="00C43654" w:rsidP="00AF3FCF">
      <w:pPr>
        <w:jc w:val="both"/>
        <w:rPr>
          <w:szCs w:val="22"/>
          <w:lang w:val="en-CA"/>
        </w:rPr>
      </w:pPr>
      <w:r w:rsidRPr="00457C3D">
        <w:rPr>
          <w:szCs w:val="22"/>
        </w:rPr>
        <w:t xml:space="preserve">where the </w:t>
      </w:r>
      <m:oMath>
        <m:r>
          <m:rPr>
            <m:sty m:val="p"/>
          </m:rPr>
          <w:rPr>
            <w:rFonts w:ascii="Cambria Math" w:hAnsi="Cambria Math"/>
            <w:szCs w:val="22"/>
            <w:lang w:val="en-CA"/>
          </w:rPr>
          <m:t>Δ</m:t>
        </m:r>
        <m:r>
          <w:rPr>
            <w:rFonts w:ascii="Cambria Math" w:hAnsi="Cambria Math"/>
            <w:szCs w:val="22"/>
            <w:lang w:val="en-CA"/>
          </w:rPr>
          <m:t>v(i,j)</m:t>
        </m:r>
      </m:oMath>
      <w:r w:rsidRPr="00457C3D">
        <w:rPr>
          <w:szCs w:val="22"/>
        </w:rPr>
        <w:t xml:space="preserve"> is the difference between </w:t>
      </w:r>
      <w:r w:rsidR="00584341">
        <w:rPr>
          <w:szCs w:val="22"/>
          <w:lang w:val="en-CA"/>
        </w:rPr>
        <w:t>sample</w:t>
      </w:r>
      <w:r>
        <w:rPr>
          <w:szCs w:val="22"/>
          <w:lang w:val="en-CA"/>
        </w:rPr>
        <w:t xml:space="preserve"> </w:t>
      </w:r>
      <w:r>
        <w:rPr>
          <w:szCs w:val="22"/>
        </w:rPr>
        <w:t xml:space="preserve">MV computed for sample location </w:t>
      </w:r>
      <m:oMath>
        <m:r>
          <w:rPr>
            <w:rFonts w:ascii="Cambria Math" w:hAnsi="Cambria Math"/>
            <w:szCs w:val="22"/>
            <w:lang w:val="en-CA"/>
          </w:rPr>
          <m:t>(i,j)</m:t>
        </m:r>
      </m:oMath>
      <w:r>
        <w:rPr>
          <w:szCs w:val="22"/>
        </w:rPr>
        <w:t xml:space="preserve">, denoted by </w:t>
      </w:r>
      <m:oMath>
        <m:r>
          <w:rPr>
            <w:rFonts w:ascii="Cambria Math" w:hAnsi="Cambria Math"/>
            <w:szCs w:val="22"/>
            <w:lang w:val="en-CA"/>
          </w:rPr>
          <m:t>v</m:t>
        </m:r>
        <m:d>
          <m:dPr>
            <m:ctrlPr>
              <w:rPr>
                <w:rFonts w:ascii="Cambria Math" w:hAnsi="Cambria Math"/>
                <w:i/>
                <w:szCs w:val="22"/>
                <w:lang w:val="en-CA"/>
              </w:rPr>
            </m:ctrlPr>
          </m:dPr>
          <m:e>
            <m:r>
              <w:rPr>
                <w:rFonts w:ascii="Cambria Math" w:hAnsi="Cambria Math"/>
                <w:szCs w:val="22"/>
                <w:lang w:val="en-CA"/>
              </w:rPr>
              <m:t>i,j</m:t>
            </m:r>
          </m:e>
        </m:d>
      </m:oMath>
      <w:r>
        <w:rPr>
          <w:szCs w:val="22"/>
          <w:lang w:val="en-CA"/>
        </w:rPr>
        <w:t xml:space="preserve">, </w:t>
      </w:r>
      <w:r w:rsidRPr="00457C3D">
        <w:rPr>
          <w:szCs w:val="22"/>
        </w:rPr>
        <w:t>and the</w:t>
      </w:r>
      <w:r>
        <w:rPr>
          <w:szCs w:val="22"/>
        </w:rPr>
        <w:t xml:space="preserve"> </w:t>
      </w:r>
      <w:r w:rsidR="00591324">
        <w:rPr>
          <w:szCs w:val="22"/>
        </w:rPr>
        <w:t>subblock</w:t>
      </w:r>
      <w:r w:rsidRPr="00457C3D">
        <w:rPr>
          <w:szCs w:val="22"/>
        </w:rPr>
        <w:t xml:space="preserve"> MV</w:t>
      </w:r>
      <w:r>
        <w:rPr>
          <w:szCs w:val="22"/>
        </w:rPr>
        <w:t xml:space="preserve"> of the </w:t>
      </w:r>
      <w:r w:rsidR="00591324">
        <w:rPr>
          <w:szCs w:val="22"/>
        </w:rPr>
        <w:t>subblock</w:t>
      </w:r>
      <w:r>
        <w:rPr>
          <w:szCs w:val="22"/>
        </w:rPr>
        <w:t xml:space="preserve"> to which </w:t>
      </w:r>
      <w:r w:rsidR="00584341">
        <w:rPr>
          <w:szCs w:val="22"/>
        </w:rPr>
        <w:t>sample</w:t>
      </w:r>
      <m:oMath>
        <m:r>
          <w:rPr>
            <w:rFonts w:ascii="Cambria Math" w:hAnsi="Cambria Math"/>
            <w:szCs w:val="22"/>
            <w:lang w:val="en-CA"/>
          </w:rPr>
          <m:t xml:space="preserve"> (i,j)</m:t>
        </m:r>
      </m:oMath>
      <w:r>
        <w:rPr>
          <w:szCs w:val="22"/>
          <w:lang w:val="en-CA"/>
        </w:rPr>
        <w:t xml:space="preserve"> belongs, as shown in </w:t>
      </w:r>
      <w:r>
        <w:rPr>
          <w:szCs w:val="22"/>
          <w:lang w:val="en-CA"/>
        </w:rPr>
        <w:fldChar w:fldCharType="begin"/>
      </w:r>
      <w:r>
        <w:rPr>
          <w:szCs w:val="22"/>
          <w:lang w:val="en-CA"/>
        </w:rPr>
        <w:instrText xml:space="preserve"> REF _Ref16963678 \h </w:instrText>
      </w:r>
      <w:r>
        <w:rPr>
          <w:szCs w:val="22"/>
          <w:lang w:val="en-CA"/>
        </w:rPr>
      </w:r>
      <w:r>
        <w:rPr>
          <w:szCs w:val="22"/>
          <w:lang w:val="en-CA"/>
        </w:rPr>
        <w:fldChar w:fldCharType="separate"/>
      </w:r>
      <w:r w:rsidR="003A61E2" w:rsidRPr="00D113C4">
        <w:rPr>
          <w:szCs w:val="22"/>
          <w:lang w:val="en-CA" w:eastAsia="zh-CN"/>
        </w:rPr>
        <w:t xml:space="preserve">Figure </w:t>
      </w:r>
      <w:r w:rsidR="003A61E2">
        <w:rPr>
          <w:noProof/>
          <w:szCs w:val="22"/>
          <w:lang w:val="en-CA" w:eastAsia="zh-CN"/>
        </w:rPr>
        <w:t>33</w:t>
      </w:r>
      <w:r>
        <w:rPr>
          <w:szCs w:val="22"/>
          <w:lang w:val="en-CA"/>
        </w:rPr>
        <w:fldChar w:fldCharType="end"/>
      </w:r>
      <w:r w:rsidRPr="00616047">
        <w:rPr>
          <w:szCs w:val="22"/>
          <w:lang w:val="en-CA"/>
        </w:rPr>
        <w:t>.</w:t>
      </w:r>
      <w:r w:rsidRPr="00266ED4">
        <w:rPr>
          <w:szCs w:val="22"/>
          <w:lang w:val="en-CA"/>
        </w:rPr>
        <w:t xml:space="preserve"> </w:t>
      </w:r>
      <w:r w:rsidR="00CA3BF9">
        <w:rPr>
          <w:szCs w:val="22"/>
          <w:lang w:val="en-CA"/>
        </w:rPr>
        <w:t xml:space="preserve">The </w:t>
      </w:r>
      <m:oMath>
        <m:r>
          <m:rPr>
            <m:sty m:val="p"/>
          </m:rPr>
          <w:rPr>
            <w:rFonts w:ascii="Cambria Math" w:hAnsi="Cambria Math"/>
            <w:szCs w:val="22"/>
            <w:lang w:val="en-CA"/>
          </w:rPr>
          <m:t>Δ</m:t>
        </m:r>
        <m:r>
          <w:rPr>
            <w:rFonts w:ascii="Cambria Math" w:hAnsi="Cambria Math"/>
            <w:szCs w:val="22"/>
            <w:lang w:val="en-CA"/>
          </w:rPr>
          <m:t>v(i,j)</m:t>
        </m:r>
      </m:oMath>
      <w:r w:rsidR="00CA3BF9">
        <w:rPr>
          <w:szCs w:val="22"/>
          <w:lang w:val="en-CA"/>
        </w:rPr>
        <w:t xml:space="preserve"> is quantized in the unit of 1/32 luam sample precision.</w:t>
      </w:r>
    </w:p>
    <w:p w14:paraId="7D02F3F5" w14:textId="77777777" w:rsidR="00C43654" w:rsidRDefault="00C43654" w:rsidP="00AF3FCF">
      <w:pPr>
        <w:jc w:val="center"/>
      </w:pPr>
      <w:r>
        <w:rPr>
          <w:noProof/>
          <w:lang w:eastAsia="zh-CN"/>
        </w:rPr>
        <w:drawing>
          <wp:inline distT="0" distB="0" distL="0" distR="0" wp14:anchorId="5636F08F" wp14:editId="14B77ACA">
            <wp:extent cx="4580890" cy="27330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80890" cy="2733040"/>
                    </a:xfrm>
                    <a:prstGeom prst="rect">
                      <a:avLst/>
                    </a:prstGeom>
                    <a:noFill/>
                  </pic:spPr>
                </pic:pic>
              </a:graphicData>
            </a:graphic>
          </wp:inline>
        </w:drawing>
      </w:r>
    </w:p>
    <w:p w14:paraId="7555F7FC" w14:textId="3C564B4C" w:rsidR="00C43654" w:rsidRDefault="00C43654" w:rsidP="00CD45EA">
      <w:pPr>
        <w:pStyle w:val="Caption"/>
        <w:keepLines/>
        <w:spacing w:before="136"/>
        <w:rPr>
          <w:sz w:val="22"/>
          <w:szCs w:val="22"/>
          <w:lang w:val="en-CA" w:eastAsia="zh-CN"/>
        </w:rPr>
      </w:pPr>
      <w:bookmarkStart w:id="233" w:name="_Ref16963678"/>
      <w:r w:rsidRPr="00D113C4">
        <w:rPr>
          <w:sz w:val="22"/>
          <w:szCs w:val="22"/>
          <w:lang w:val="en-CA" w:eastAsia="zh-CN"/>
        </w:rPr>
        <w:t xml:space="preserve">Figure </w:t>
      </w:r>
      <w:r>
        <w:rPr>
          <w:sz w:val="22"/>
          <w:szCs w:val="22"/>
          <w:lang w:val="en-CA" w:eastAsia="zh-CN"/>
        </w:rPr>
        <w:fldChar w:fldCharType="begin"/>
      </w:r>
      <w:r>
        <w:rPr>
          <w:sz w:val="22"/>
          <w:szCs w:val="22"/>
          <w:lang w:val="en-CA" w:eastAsia="zh-CN"/>
        </w:rPr>
        <w:instrText xml:space="preserve"> SEQ Figure \* ARABIC </w:instrText>
      </w:r>
      <w:r>
        <w:rPr>
          <w:sz w:val="22"/>
          <w:szCs w:val="22"/>
          <w:lang w:val="en-CA" w:eastAsia="zh-CN"/>
        </w:rPr>
        <w:fldChar w:fldCharType="separate"/>
      </w:r>
      <w:r w:rsidR="003A61E2">
        <w:rPr>
          <w:noProof/>
          <w:sz w:val="22"/>
          <w:szCs w:val="22"/>
          <w:lang w:val="en-CA" w:eastAsia="zh-CN"/>
        </w:rPr>
        <w:t>33</w:t>
      </w:r>
      <w:r>
        <w:rPr>
          <w:sz w:val="22"/>
          <w:szCs w:val="22"/>
          <w:lang w:val="en-CA" w:eastAsia="zh-CN"/>
        </w:rPr>
        <w:fldChar w:fldCharType="end"/>
      </w:r>
      <w:bookmarkEnd w:id="233"/>
      <w:r w:rsidRPr="00D113C4">
        <w:rPr>
          <w:sz w:val="22"/>
          <w:szCs w:val="22"/>
          <w:lang w:val="en-CA" w:eastAsia="zh-CN"/>
        </w:rPr>
        <w:t xml:space="preserve"> –</w:t>
      </w:r>
      <w:r w:rsidRPr="00A05952">
        <w:rPr>
          <w:sz w:val="22"/>
          <w:szCs w:val="22"/>
          <w:lang w:val="en-CA" w:eastAsia="zh-CN"/>
        </w:rPr>
        <w:t xml:space="preserve"> </w:t>
      </w:r>
      <w:r w:rsidR="00591324">
        <w:rPr>
          <w:sz w:val="19"/>
        </w:rPr>
        <w:t>Subblock</w:t>
      </w:r>
      <w:r w:rsidRPr="00616047">
        <w:rPr>
          <w:sz w:val="19"/>
        </w:rPr>
        <w:t xml:space="preserve"> MV </w:t>
      </w:r>
      <w:r>
        <w:rPr>
          <w:sz w:val="19"/>
        </w:rPr>
        <w:t>V</w:t>
      </w:r>
      <w:r w:rsidRPr="00525C7C">
        <w:rPr>
          <w:sz w:val="19"/>
          <w:vertAlign w:val="subscript"/>
        </w:rPr>
        <w:t>SB</w:t>
      </w:r>
      <w:r>
        <w:rPr>
          <w:sz w:val="19"/>
        </w:rPr>
        <w:t xml:space="preserve"> </w:t>
      </w:r>
      <w:r w:rsidRPr="00616047">
        <w:rPr>
          <w:sz w:val="19"/>
        </w:rPr>
        <w:t xml:space="preserve">and pixel </w:t>
      </w:r>
      <m:oMath>
        <m:r>
          <m:rPr>
            <m:sty m:val="b"/>
          </m:rPr>
          <w:rPr>
            <w:rFonts w:ascii="Cambria Math" w:hAnsi="Cambria Math"/>
            <w:szCs w:val="22"/>
            <w:lang w:val="en-CA"/>
          </w:rPr>
          <m:t>Δ</m:t>
        </m:r>
        <m:r>
          <m:rPr>
            <m:sty m:val="bi"/>
          </m:rPr>
          <w:rPr>
            <w:rFonts w:ascii="Cambria Math" w:hAnsi="Cambria Math"/>
            <w:szCs w:val="22"/>
            <w:lang w:val="en-CA"/>
          </w:rPr>
          <m:t>v(i,j)</m:t>
        </m:r>
      </m:oMath>
      <w:r w:rsidRPr="00616047">
        <w:rPr>
          <w:szCs w:val="22"/>
          <w:lang w:val="en-CA"/>
        </w:rPr>
        <w:t xml:space="preserve"> (red arrow)</w:t>
      </w:r>
    </w:p>
    <w:p w14:paraId="7E1773A8" w14:textId="096F98CE" w:rsidR="00C43654" w:rsidRDefault="00C43654" w:rsidP="00CA7357">
      <w:pPr>
        <w:jc w:val="both"/>
        <w:rPr>
          <w:szCs w:val="22"/>
          <w:lang w:val="en-CA"/>
        </w:rPr>
      </w:pPr>
      <w:r>
        <w:rPr>
          <w:szCs w:val="22"/>
          <w:lang w:val="en-CA"/>
        </w:rPr>
        <w:t xml:space="preserve">Since the affine model parameters and the </w:t>
      </w:r>
      <w:r w:rsidR="00584341">
        <w:rPr>
          <w:szCs w:val="22"/>
          <w:lang w:val="en-CA"/>
        </w:rPr>
        <w:t>sample</w:t>
      </w:r>
      <w:r>
        <w:rPr>
          <w:szCs w:val="22"/>
          <w:lang w:val="en-CA"/>
        </w:rPr>
        <w:t xml:space="preserve"> location relative to the </w:t>
      </w:r>
      <w:r w:rsidR="00591324">
        <w:rPr>
          <w:szCs w:val="22"/>
          <w:lang w:val="en-CA"/>
        </w:rPr>
        <w:t>subblock</w:t>
      </w:r>
      <w:r>
        <w:rPr>
          <w:szCs w:val="22"/>
          <w:lang w:val="en-CA"/>
        </w:rPr>
        <w:t xml:space="preserve"> center are not changed from </w:t>
      </w:r>
      <w:r w:rsidR="00591324">
        <w:rPr>
          <w:szCs w:val="22"/>
          <w:lang w:val="en-CA"/>
        </w:rPr>
        <w:t>subblock</w:t>
      </w:r>
      <w:r>
        <w:rPr>
          <w:szCs w:val="22"/>
          <w:lang w:val="en-CA"/>
        </w:rPr>
        <w:t xml:space="preserve"> to </w:t>
      </w:r>
      <w:r w:rsidR="00591324">
        <w:rPr>
          <w:szCs w:val="22"/>
          <w:lang w:val="en-CA"/>
        </w:rPr>
        <w:t>subblock</w:t>
      </w:r>
      <w:r>
        <w:rPr>
          <w:szCs w:val="22"/>
          <w:lang w:val="en-CA"/>
        </w:rPr>
        <w:t xml:space="preserve">, </w:t>
      </w:r>
      <m:oMath>
        <m:r>
          <m:rPr>
            <m:sty m:val="p"/>
          </m:rPr>
          <w:rPr>
            <w:rFonts w:ascii="Cambria Math" w:hAnsi="Cambria Math"/>
            <w:szCs w:val="22"/>
            <w:lang w:val="en-CA"/>
          </w:rPr>
          <m:t>Δ</m:t>
        </m:r>
        <m:r>
          <w:rPr>
            <w:rFonts w:ascii="Cambria Math" w:hAnsi="Cambria Math"/>
            <w:szCs w:val="22"/>
            <w:lang w:val="en-CA"/>
          </w:rPr>
          <m:t>v</m:t>
        </m:r>
        <m:d>
          <m:dPr>
            <m:ctrlPr>
              <w:rPr>
                <w:rFonts w:ascii="Cambria Math" w:hAnsi="Cambria Math"/>
                <w:i/>
                <w:szCs w:val="22"/>
                <w:lang w:val="en-CA"/>
              </w:rPr>
            </m:ctrlPr>
          </m:dPr>
          <m:e>
            <m:r>
              <w:rPr>
                <w:rFonts w:ascii="Cambria Math" w:hAnsi="Cambria Math"/>
                <w:szCs w:val="22"/>
                <w:lang w:val="en-CA"/>
              </w:rPr>
              <m:t>i,j</m:t>
            </m:r>
          </m:e>
        </m:d>
      </m:oMath>
      <w:r>
        <w:rPr>
          <w:szCs w:val="22"/>
          <w:lang w:val="en-CA"/>
        </w:rPr>
        <w:t xml:space="preserve"> can be calculated for the first </w:t>
      </w:r>
      <w:r w:rsidR="00591324">
        <w:rPr>
          <w:szCs w:val="22"/>
          <w:lang w:val="en-CA"/>
        </w:rPr>
        <w:t>subblock</w:t>
      </w:r>
      <w:r>
        <w:rPr>
          <w:szCs w:val="22"/>
          <w:lang w:val="en-CA"/>
        </w:rPr>
        <w:t xml:space="preserve">, and reused for other </w:t>
      </w:r>
      <w:r w:rsidR="00591324">
        <w:rPr>
          <w:szCs w:val="22"/>
          <w:lang w:val="en-CA"/>
        </w:rPr>
        <w:t>subblock</w:t>
      </w:r>
      <w:r>
        <w:rPr>
          <w:szCs w:val="22"/>
          <w:lang w:val="en-CA"/>
        </w:rPr>
        <w:t xml:space="preserve">s in the same CU. Let </w:t>
      </w:r>
      <m:oMath>
        <m:r>
          <w:rPr>
            <w:rFonts w:ascii="Cambria Math" w:hAnsi="Cambria Math"/>
            <w:szCs w:val="22"/>
            <w:lang w:val="en-CA"/>
          </w:rPr>
          <m:t>dx(i,j)</m:t>
        </m:r>
      </m:oMath>
      <w:r>
        <w:rPr>
          <w:szCs w:val="22"/>
          <w:lang w:val="en-CA"/>
        </w:rPr>
        <w:t xml:space="preserve"> and </w:t>
      </w:r>
      <m:oMath>
        <m:r>
          <w:rPr>
            <w:rFonts w:ascii="Cambria Math" w:hAnsi="Cambria Math"/>
            <w:szCs w:val="22"/>
            <w:lang w:val="en-CA"/>
          </w:rPr>
          <m:t>dy(i,j)</m:t>
        </m:r>
      </m:oMath>
      <w:r>
        <w:rPr>
          <w:szCs w:val="22"/>
          <w:lang w:val="en-CA"/>
        </w:rPr>
        <w:t xml:space="preserve"> be the horizontal and vertical offset from the </w:t>
      </w:r>
      <w:r w:rsidR="00F461DF">
        <w:rPr>
          <w:szCs w:val="22"/>
          <w:lang w:val="en-CA"/>
        </w:rPr>
        <w:t>sample</w:t>
      </w:r>
      <w:r>
        <w:rPr>
          <w:szCs w:val="22"/>
          <w:lang w:val="en-CA"/>
        </w:rPr>
        <w:t xml:space="preserve"> location </w:t>
      </w:r>
      <m:oMath>
        <m:d>
          <m:dPr>
            <m:ctrlPr>
              <w:rPr>
                <w:rFonts w:ascii="Cambria Math" w:hAnsi="Cambria Math"/>
                <w:i/>
                <w:szCs w:val="22"/>
                <w:lang w:val="en-CA"/>
              </w:rPr>
            </m:ctrlPr>
          </m:dPr>
          <m:e>
            <m:r>
              <w:rPr>
                <w:rFonts w:ascii="Cambria Math" w:hAnsi="Cambria Math"/>
                <w:szCs w:val="22"/>
                <w:lang w:val="en-CA"/>
              </w:rPr>
              <m:t>i,j</m:t>
            </m:r>
          </m:e>
        </m:d>
        <m:r>
          <w:rPr>
            <w:rFonts w:ascii="Cambria Math" w:hAnsi="Cambria Math"/>
            <w:szCs w:val="22"/>
            <w:lang w:val="en-CA"/>
          </w:rPr>
          <m:t xml:space="preserve"> </m:t>
        </m:r>
      </m:oMath>
      <w:r>
        <w:rPr>
          <w:szCs w:val="22"/>
          <w:lang w:val="en-CA"/>
        </w:rPr>
        <w:t xml:space="preserve">to the center of the </w:t>
      </w:r>
      <w:r w:rsidR="00591324">
        <w:rPr>
          <w:szCs w:val="22"/>
          <w:lang w:val="en-CA"/>
        </w:rPr>
        <w:t>subblock</w:t>
      </w:r>
      <w:r>
        <w:rPr>
          <w:szCs w:val="22"/>
          <w:lang w:val="en-CA"/>
        </w:rPr>
        <w:t xml:space="preserve"> </w:t>
      </w:r>
      <m:oMath>
        <m:d>
          <m:dPr>
            <m:ctrlPr>
              <w:rPr>
                <w:rFonts w:ascii="Cambria Math" w:hAnsi="Cambria Math"/>
                <w:i/>
                <w:szCs w:val="22"/>
                <w:lang w:val="en-CA"/>
              </w:rPr>
            </m:ctrlPr>
          </m:dPr>
          <m:e>
            <m:sSub>
              <m:sSubPr>
                <m:ctrlPr>
                  <w:rPr>
                    <w:rFonts w:ascii="Cambria Math" w:hAnsi="Cambria Math"/>
                    <w:i/>
                    <w:szCs w:val="22"/>
                    <w:lang w:val="en-CA"/>
                  </w:rPr>
                </m:ctrlPr>
              </m:sSubPr>
              <m:e>
                <m:r>
                  <w:rPr>
                    <w:rFonts w:ascii="Cambria Math" w:hAnsi="Cambria Math"/>
                    <w:szCs w:val="22"/>
                    <w:lang w:val="en-CA"/>
                  </w:rPr>
                  <m:t>x</m:t>
                </m:r>
              </m:e>
              <m:sub>
                <m:r>
                  <w:rPr>
                    <w:rFonts w:ascii="Cambria Math" w:hAnsi="Cambria Math"/>
                    <w:szCs w:val="22"/>
                    <w:lang w:val="en-CA"/>
                  </w:rPr>
                  <m:t>SB</m:t>
                </m:r>
              </m:sub>
            </m:sSub>
            <m:r>
              <w:rPr>
                <w:rFonts w:ascii="Cambria Math" w:hAnsi="Cambria Math"/>
                <w:szCs w:val="22"/>
                <w:lang w:val="en-CA"/>
              </w:rPr>
              <m:t>,</m:t>
            </m:r>
            <m:sSub>
              <m:sSubPr>
                <m:ctrlPr>
                  <w:rPr>
                    <w:rFonts w:ascii="Cambria Math" w:hAnsi="Cambria Math"/>
                    <w:i/>
                    <w:szCs w:val="22"/>
                    <w:lang w:val="en-CA"/>
                  </w:rPr>
                </m:ctrlPr>
              </m:sSubPr>
              <m:e>
                <m:r>
                  <w:rPr>
                    <w:rFonts w:ascii="Cambria Math" w:hAnsi="Cambria Math"/>
                    <w:szCs w:val="22"/>
                    <w:lang w:val="en-CA"/>
                  </w:rPr>
                  <m:t>y</m:t>
                </m:r>
              </m:e>
              <m:sub>
                <m:r>
                  <w:rPr>
                    <w:rFonts w:ascii="Cambria Math" w:hAnsi="Cambria Math"/>
                    <w:szCs w:val="22"/>
                    <w:lang w:val="en-CA"/>
                  </w:rPr>
                  <m:t>SB</m:t>
                </m:r>
              </m:sub>
            </m:sSub>
          </m:e>
        </m:d>
      </m:oMath>
      <w:r>
        <w:rPr>
          <w:szCs w:val="22"/>
          <w:lang w:val="en-CA"/>
        </w:rPr>
        <w:t xml:space="preserve">, </w:t>
      </w:r>
      <m:oMath>
        <m:r>
          <m:rPr>
            <m:sty m:val="p"/>
          </m:rPr>
          <w:rPr>
            <w:rFonts w:ascii="Cambria Math" w:hAnsi="Cambria Math"/>
            <w:szCs w:val="22"/>
            <w:lang w:val="en-CA"/>
          </w:rPr>
          <m:t>Δ</m:t>
        </m:r>
        <m:r>
          <w:rPr>
            <w:rFonts w:ascii="Cambria Math" w:hAnsi="Cambria Math"/>
            <w:szCs w:val="22"/>
            <w:lang w:val="en-CA"/>
          </w:rPr>
          <m:t>v</m:t>
        </m:r>
        <m:d>
          <m:dPr>
            <m:ctrlPr>
              <w:rPr>
                <w:rFonts w:ascii="Cambria Math" w:hAnsi="Cambria Math"/>
                <w:i/>
                <w:szCs w:val="22"/>
                <w:lang w:val="en-CA"/>
              </w:rPr>
            </m:ctrlPr>
          </m:dPr>
          <m:e>
            <m:r>
              <w:rPr>
                <w:rFonts w:ascii="Cambria Math" w:hAnsi="Cambria Math"/>
                <w:szCs w:val="22"/>
                <w:lang w:val="en-CA"/>
              </w:rPr>
              <m:t>x,y</m:t>
            </m:r>
          </m:e>
        </m:d>
      </m:oMath>
      <w:r w:rsidRPr="00616047">
        <w:rPr>
          <w:szCs w:val="22"/>
          <w:lang w:val="en-CA"/>
        </w:rPr>
        <w:t xml:space="preserve"> </w:t>
      </w:r>
      <w:r>
        <w:rPr>
          <w:szCs w:val="22"/>
          <w:lang w:val="en-CA"/>
        </w:rPr>
        <w:t>can be derived by the following equation,</w:t>
      </w:r>
    </w:p>
    <w:p w14:paraId="64BCF0A3" w14:textId="62788587" w:rsidR="00C43654" w:rsidRDefault="00F25D20" w:rsidP="00D5520A">
      <w:pPr>
        <w:jc w:val="right"/>
        <w:rPr>
          <w:szCs w:val="22"/>
          <w:lang w:val="en-CA"/>
        </w:rPr>
      </w:pPr>
      <m:oMath>
        <m:d>
          <m:dPr>
            <m:begChr m:val="{"/>
            <m:endChr m:val=""/>
            <m:ctrlPr>
              <w:rPr>
                <w:rFonts w:ascii="Cambria Math" w:hAnsi="Cambria Math"/>
                <w:i/>
                <w:szCs w:val="22"/>
                <w:lang w:val="en-CA"/>
              </w:rPr>
            </m:ctrlPr>
          </m:dPr>
          <m:e>
            <m:eqArr>
              <m:eqArrPr>
                <m:ctrlPr>
                  <w:rPr>
                    <w:rFonts w:ascii="Cambria Math" w:hAnsi="Cambria Math"/>
                    <w:i/>
                    <w:szCs w:val="22"/>
                    <w:lang w:val="en-CA"/>
                  </w:rPr>
                </m:ctrlPr>
              </m:eqArrPr>
              <m:e>
                <m:r>
                  <m:rPr>
                    <m:sty m:val="p"/>
                  </m:rPr>
                  <w:rPr>
                    <w:rFonts w:ascii="Cambria Math" w:hAnsi="Cambria Math"/>
                    <w:szCs w:val="22"/>
                    <w:lang w:val="en-CA"/>
                  </w:rPr>
                  <m:t>dx</m:t>
                </m:r>
                <m:d>
                  <m:dPr>
                    <m:ctrlPr>
                      <w:rPr>
                        <w:rFonts w:ascii="Cambria Math" w:hAnsi="Cambria Math"/>
                        <w:i/>
                        <w:szCs w:val="22"/>
                        <w:lang w:val="en-CA"/>
                      </w:rPr>
                    </m:ctrlPr>
                  </m:dPr>
                  <m:e>
                    <m:r>
                      <w:rPr>
                        <w:rFonts w:ascii="Cambria Math" w:hAnsi="Cambria Math"/>
                        <w:szCs w:val="22"/>
                        <w:lang w:val="en-CA"/>
                      </w:rPr>
                      <m:t>i,j</m:t>
                    </m:r>
                  </m:e>
                </m:d>
                <m:r>
                  <w:rPr>
                    <w:rFonts w:ascii="Cambria Math" w:hAnsi="Cambria Math"/>
                    <w:szCs w:val="22"/>
                    <w:lang w:val="en-CA"/>
                  </w:rPr>
                  <m:t>=i-</m:t>
                </m:r>
                <m:sSub>
                  <m:sSubPr>
                    <m:ctrlPr>
                      <w:rPr>
                        <w:rFonts w:ascii="Cambria Math" w:hAnsi="Cambria Math"/>
                        <w:i/>
                        <w:szCs w:val="22"/>
                        <w:lang w:val="en-CA"/>
                      </w:rPr>
                    </m:ctrlPr>
                  </m:sSubPr>
                  <m:e>
                    <m:r>
                      <w:rPr>
                        <w:rFonts w:ascii="Cambria Math" w:hAnsi="Cambria Math"/>
                        <w:szCs w:val="22"/>
                        <w:lang w:val="en-CA"/>
                      </w:rPr>
                      <m:t>x</m:t>
                    </m:r>
                  </m:e>
                  <m:sub>
                    <m:r>
                      <w:rPr>
                        <w:rFonts w:ascii="Cambria Math" w:hAnsi="Cambria Math"/>
                        <w:szCs w:val="22"/>
                        <w:lang w:val="en-CA"/>
                      </w:rPr>
                      <m:t>SB</m:t>
                    </m:r>
                  </m:sub>
                </m:sSub>
              </m:e>
              <m:e>
                <m:r>
                  <m:rPr>
                    <m:sty m:val="p"/>
                  </m:rPr>
                  <w:rPr>
                    <w:rFonts w:ascii="Cambria Math" w:hAnsi="Cambria Math"/>
                    <w:szCs w:val="22"/>
                    <w:lang w:val="en-CA"/>
                  </w:rPr>
                  <m:t>dy</m:t>
                </m:r>
                <m:d>
                  <m:dPr>
                    <m:ctrlPr>
                      <w:rPr>
                        <w:rFonts w:ascii="Cambria Math" w:hAnsi="Cambria Math"/>
                        <w:i/>
                        <w:szCs w:val="22"/>
                        <w:lang w:val="en-CA"/>
                      </w:rPr>
                    </m:ctrlPr>
                  </m:dPr>
                  <m:e>
                    <m:r>
                      <w:rPr>
                        <w:rFonts w:ascii="Cambria Math" w:hAnsi="Cambria Math"/>
                        <w:szCs w:val="22"/>
                        <w:lang w:val="en-CA"/>
                      </w:rPr>
                      <m:t>i, j</m:t>
                    </m:r>
                  </m:e>
                </m:d>
                <m:r>
                  <w:rPr>
                    <w:rFonts w:ascii="Cambria Math" w:hAnsi="Cambria Math"/>
                    <w:szCs w:val="22"/>
                    <w:lang w:val="en-CA"/>
                  </w:rPr>
                  <m:t>=j-</m:t>
                </m:r>
                <m:sSub>
                  <m:sSubPr>
                    <m:ctrlPr>
                      <w:rPr>
                        <w:rFonts w:ascii="Cambria Math" w:hAnsi="Cambria Math"/>
                        <w:i/>
                        <w:szCs w:val="22"/>
                        <w:lang w:val="en-CA"/>
                      </w:rPr>
                    </m:ctrlPr>
                  </m:sSubPr>
                  <m:e>
                    <m:r>
                      <w:rPr>
                        <w:rFonts w:ascii="Cambria Math" w:hAnsi="Cambria Math"/>
                        <w:szCs w:val="22"/>
                        <w:lang w:val="en-CA"/>
                      </w:rPr>
                      <m:t>y</m:t>
                    </m:r>
                  </m:e>
                  <m:sub>
                    <m:r>
                      <w:rPr>
                        <w:rFonts w:ascii="Cambria Math" w:hAnsi="Cambria Math"/>
                        <w:szCs w:val="22"/>
                        <w:lang w:val="en-CA"/>
                      </w:rPr>
                      <m:t>SB</m:t>
                    </m:r>
                  </m:sub>
                </m:sSub>
              </m:e>
            </m:eqArr>
          </m:e>
        </m:d>
      </m:oMath>
      <w:r w:rsidR="00EB7E6C">
        <w:rPr>
          <w:szCs w:val="22"/>
          <w:lang w:val="en-CA"/>
        </w:rPr>
        <w:tab/>
      </w:r>
      <w:r w:rsidR="00EB7E6C">
        <w:rPr>
          <w:szCs w:val="22"/>
          <w:lang w:val="en-CA"/>
        </w:rPr>
        <w:tab/>
      </w:r>
      <w:r w:rsidR="00EB7E6C">
        <w:rPr>
          <w:szCs w:val="22"/>
          <w:lang w:val="en-CA"/>
        </w:rPr>
        <w:tab/>
      </w:r>
      <w:r w:rsidR="00854989">
        <w:rPr>
          <w:szCs w:val="22"/>
          <w:lang w:val="en-CA"/>
        </w:rPr>
        <w:tab/>
      </w:r>
      <w:r w:rsidR="00EB7E6C">
        <w:rPr>
          <w:szCs w:val="22"/>
          <w:lang w:val="en-CA"/>
        </w:rPr>
        <w:tab/>
      </w:r>
      <w:r w:rsidR="00EB7E6C">
        <w:rPr>
          <w:szCs w:val="22"/>
          <w:lang w:val="en-CA"/>
        </w:rPr>
        <w:tab/>
      </w:r>
      <w:r w:rsidR="00EB7E6C" w:rsidRPr="005330A7">
        <w:rPr>
          <w:szCs w:val="22"/>
          <w:lang w:val="en-CA"/>
        </w:rPr>
        <w:t>(</w:t>
      </w:r>
      <w:r w:rsidR="00EB7E6C" w:rsidRPr="005330A7">
        <w:rPr>
          <w:rFonts w:eastAsia="Malgun Gothic" w:hint="eastAsia"/>
          <w:szCs w:val="22"/>
          <w:lang w:val="en-CA" w:eastAsia="ko-KR"/>
        </w:rPr>
        <w:t>3</w:t>
      </w:r>
      <w:r w:rsidR="00EB7E6C" w:rsidRPr="005330A7">
        <w:rPr>
          <w:rFonts w:eastAsia="Malgun Gothic"/>
          <w:szCs w:val="22"/>
          <w:lang w:val="en-CA" w:eastAsia="ko-KR"/>
        </w:rPr>
        <w:t>-</w:t>
      </w:r>
      <w:r w:rsidR="00EB7E6C" w:rsidRPr="000F2223">
        <w:rPr>
          <w:noProof/>
          <w:szCs w:val="22"/>
          <w:lang w:val="en-CA"/>
        </w:rPr>
        <w:fldChar w:fldCharType="begin"/>
      </w:r>
      <w:r w:rsidR="00EB7E6C" w:rsidRPr="005330A7">
        <w:rPr>
          <w:noProof/>
          <w:szCs w:val="22"/>
          <w:lang w:val="en-CA"/>
        </w:rPr>
        <w:instrText xml:space="preserve"> SEQ Eq \* MERGEFORMAT </w:instrText>
      </w:r>
      <w:r w:rsidR="00EB7E6C" w:rsidRPr="000F2223">
        <w:rPr>
          <w:noProof/>
          <w:szCs w:val="22"/>
          <w:lang w:val="en-CA"/>
        </w:rPr>
        <w:fldChar w:fldCharType="separate"/>
      </w:r>
      <w:r w:rsidR="003A61E2">
        <w:rPr>
          <w:noProof/>
          <w:szCs w:val="22"/>
          <w:lang w:val="en-CA"/>
        </w:rPr>
        <w:t>20</w:t>
      </w:r>
      <w:r w:rsidR="00EB7E6C" w:rsidRPr="000F2223">
        <w:rPr>
          <w:noProof/>
          <w:szCs w:val="22"/>
          <w:lang w:val="en-CA"/>
        </w:rPr>
        <w:fldChar w:fldCharType="end"/>
      </w:r>
      <w:r w:rsidR="00EB7E6C" w:rsidRPr="005330A7">
        <w:rPr>
          <w:szCs w:val="22"/>
          <w:lang w:val="en-CA"/>
        </w:rPr>
        <w:t>)</w:t>
      </w:r>
    </w:p>
    <w:p w14:paraId="3F6879C0" w14:textId="64D142B6" w:rsidR="00C43654" w:rsidRDefault="00F25D20" w:rsidP="009C5E4D">
      <w:pPr>
        <w:jc w:val="right"/>
        <w:rPr>
          <w:szCs w:val="22"/>
          <w:lang w:val="en-CA"/>
        </w:rPr>
      </w:pPr>
      <m:oMath>
        <m:d>
          <m:dPr>
            <m:begChr m:val="{"/>
            <m:endChr m:val=""/>
            <m:ctrlPr>
              <w:rPr>
                <w:rFonts w:ascii="Cambria Math" w:hAnsi="Cambria Math"/>
                <w:i/>
                <w:szCs w:val="22"/>
                <w:lang w:val="en-CA"/>
              </w:rPr>
            </m:ctrlPr>
          </m:dPr>
          <m:e>
            <m:eqArr>
              <m:eqArrPr>
                <m:ctrlPr>
                  <w:rPr>
                    <w:rFonts w:ascii="Cambria Math" w:hAnsi="Cambria Math"/>
                    <w:i/>
                    <w:szCs w:val="22"/>
                    <w:lang w:val="en-CA"/>
                  </w:rPr>
                </m:ctrlPr>
              </m:eqArrPr>
              <m:e>
                <m:r>
                  <m:rPr>
                    <m:sty m:val="p"/>
                  </m:rPr>
                  <w:rPr>
                    <w:rFonts w:ascii="Cambria Math" w:hAnsi="Cambria Math"/>
                    <w:szCs w:val="22"/>
                    <w:lang w:val="en-CA"/>
                  </w:rPr>
                  <m:t>Δ</m:t>
                </m:r>
                <m:sSub>
                  <m:sSubPr>
                    <m:ctrlPr>
                      <w:rPr>
                        <w:rFonts w:ascii="Cambria Math" w:hAnsi="Cambria Math"/>
                        <w:i/>
                        <w:szCs w:val="22"/>
                        <w:lang w:val="en-CA"/>
                      </w:rPr>
                    </m:ctrlPr>
                  </m:sSubPr>
                  <m:e>
                    <m:r>
                      <w:rPr>
                        <w:rFonts w:ascii="Cambria Math" w:hAnsi="Cambria Math"/>
                        <w:szCs w:val="22"/>
                        <w:lang w:val="en-CA"/>
                      </w:rPr>
                      <m:t>v</m:t>
                    </m:r>
                  </m:e>
                  <m:sub>
                    <m:r>
                      <w:rPr>
                        <w:rFonts w:ascii="Cambria Math" w:hAnsi="Cambria Math"/>
                        <w:szCs w:val="22"/>
                        <w:lang w:val="en-CA"/>
                      </w:rPr>
                      <m:t>x</m:t>
                    </m:r>
                  </m:sub>
                </m:sSub>
                <m:d>
                  <m:dPr>
                    <m:ctrlPr>
                      <w:rPr>
                        <w:rFonts w:ascii="Cambria Math" w:hAnsi="Cambria Math"/>
                        <w:i/>
                        <w:szCs w:val="22"/>
                        <w:lang w:val="en-CA"/>
                      </w:rPr>
                    </m:ctrlPr>
                  </m:dPr>
                  <m:e>
                    <m:r>
                      <w:rPr>
                        <w:rFonts w:ascii="Cambria Math" w:hAnsi="Cambria Math"/>
                        <w:szCs w:val="22"/>
                        <w:lang w:val="en-CA"/>
                      </w:rPr>
                      <m:t>i,j</m:t>
                    </m:r>
                  </m:e>
                </m:d>
                <m:r>
                  <w:rPr>
                    <w:rFonts w:ascii="Cambria Math" w:hAnsi="Cambria Math"/>
                    <w:szCs w:val="22"/>
                    <w:lang w:val="en-CA"/>
                  </w:rPr>
                  <m:t>=C*dx(i,j)+D*dy(i,j)</m:t>
                </m:r>
              </m:e>
              <m:e>
                <m:r>
                  <m:rPr>
                    <m:sty m:val="p"/>
                  </m:rPr>
                  <w:rPr>
                    <w:rFonts w:ascii="Cambria Math" w:hAnsi="Cambria Math"/>
                    <w:szCs w:val="22"/>
                    <w:lang w:val="en-CA"/>
                  </w:rPr>
                  <m:t>Δ</m:t>
                </m:r>
                <m:sSub>
                  <m:sSubPr>
                    <m:ctrlPr>
                      <w:rPr>
                        <w:rFonts w:ascii="Cambria Math" w:hAnsi="Cambria Math"/>
                        <w:i/>
                        <w:szCs w:val="22"/>
                        <w:lang w:val="en-CA"/>
                      </w:rPr>
                    </m:ctrlPr>
                  </m:sSubPr>
                  <m:e>
                    <m:r>
                      <w:rPr>
                        <w:rFonts w:ascii="Cambria Math" w:hAnsi="Cambria Math"/>
                        <w:szCs w:val="22"/>
                        <w:lang w:val="en-CA"/>
                      </w:rPr>
                      <m:t>v</m:t>
                    </m:r>
                  </m:e>
                  <m:sub>
                    <m:r>
                      <w:rPr>
                        <w:rFonts w:ascii="Cambria Math" w:hAnsi="Cambria Math"/>
                        <w:szCs w:val="22"/>
                        <w:lang w:val="en-CA"/>
                      </w:rPr>
                      <m:t>y</m:t>
                    </m:r>
                  </m:sub>
                </m:sSub>
                <m:r>
                  <w:rPr>
                    <w:rFonts w:ascii="Cambria Math" w:hAnsi="Cambria Math"/>
                    <w:szCs w:val="22"/>
                    <w:lang w:val="en-CA"/>
                  </w:rPr>
                  <m:t>(i, j)=E*dx(i,j)+F*dy(i,j)</m:t>
                </m:r>
              </m:e>
            </m:eqArr>
          </m:e>
        </m:d>
      </m:oMath>
      <w:r w:rsidR="00EB7E6C">
        <w:rPr>
          <w:szCs w:val="22"/>
          <w:lang w:val="en-CA"/>
        </w:rPr>
        <w:tab/>
      </w:r>
      <w:r w:rsidR="00EB7E6C">
        <w:rPr>
          <w:szCs w:val="22"/>
          <w:lang w:val="en-CA"/>
        </w:rPr>
        <w:tab/>
      </w:r>
      <w:r w:rsidR="00854989">
        <w:rPr>
          <w:szCs w:val="22"/>
          <w:lang w:val="en-CA"/>
        </w:rPr>
        <w:tab/>
      </w:r>
      <w:r w:rsidR="00EB7E6C">
        <w:rPr>
          <w:szCs w:val="22"/>
          <w:lang w:val="en-CA"/>
        </w:rPr>
        <w:tab/>
      </w:r>
      <w:r w:rsidR="00EB7E6C" w:rsidRPr="005330A7">
        <w:rPr>
          <w:szCs w:val="22"/>
          <w:lang w:val="en-CA"/>
        </w:rPr>
        <w:t>(</w:t>
      </w:r>
      <w:r w:rsidR="00EB7E6C" w:rsidRPr="005330A7">
        <w:rPr>
          <w:rFonts w:eastAsia="Malgun Gothic" w:hint="eastAsia"/>
          <w:szCs w:val="22"/>
          <w:lang w:val="en-CA" w:eastAsia="ko-KR"/>
        </w:rPr>
        <w:t>3</w:t>
      </w:r>
      <w:r w:rsidR="00EB7E6C" w:rsidRPr="005330A7">
        <w:rPr>
          <w:rFonts w:eastAsia="Malgun Gothic"/>
          <w:szCs w:val="22"/>
          <w:lang w:val="en-CA" w:eastAsia="ko-KR"/>
        </w:rPr>
        <w:t>-</w:t>
      </w:r>
      <w:r w:rsidR="00EB7E6C" w:rsidRPr="000F2223">
        <w:rPr>
          <w:noProof/>
          <w:szCs w:val="22"/>
          <w:lang w:val="en-CA"/>
        </w:rPr>
        <w:fldChar w:fldCharType="begin"/>
      </w:r>
      <w:r w:rsidR="00EB7E6C" w:rsidRPr="005330A7">
        <w:rPr>
          <w:noProof/>
          <w:szCs w:val="22"/>
          <w:lang w:val="en-CA"/>
        </w:rPr>
        <w:instrText xml:space="preserve"> SEQ Eq \* MERGEFORMAT </w:instrText>
      </w:r>
      <w:r w:rsidR="00EB7E6C" w:rsidRPr="000F2223">
        <w:rPr>
          <w:noProof/>
          <w:szCs w:val="22"/>
          <w:lang w:val="en-CA"/>
        </w:rPr>
        <w:fldChar w:fldCharType="separate"/>
      </w:r>
      <w:r w:rsidR="003A61E2">
        <w:rPr>
          <w:noProof/>
          <w:szCs w:val="22"/>
          <w:lang w:val="en-CA"/>
        </w:rPr>
        <w:t>21</w:t>
      </w:r>
      <w:r w:rsidR="00EB7E6C" w:rsidRPr="000F2223">
        <w:rPr>
          <w:noProof/>
          <w:szCs w:val="22"/>
          <w:lang w:val="en-CA"/>
        </w:rPr>
        <w:fldChar w:fldCharType="end"/>
      </w:r>
      <w:r w:rsidR="00EB7E6C" w:rsidRPr="005330A7">
        <w:rPr>
          <w:szCs w:val="22"/>
          <w:lang w:val="en-CA"/>
        </w:rPr>
        <w:t>)</w:t>
      </w:r>
    </w:p>
    <w:p w14:paraId="2613A11B" w14:textId="562F1D93" w:rsidR="00C43654" w:rsidRDefault="00C43654" w:rsidP="009C5E4D">
      <w:pPr>
        <w:jc w:val="both"/>
        <w:rPr>
          <w:szCs w:val="22"/>
          <w:lang w:val="en-CA"/>
        </w:rPr>
      </w:pPr>
      <w:r>
        <w:rPr>
          <w:szCs w:val="22"/>
          <w:lang w:val="en-CA"/>
        </w:rPr>
        <w:t xml:space="preserve">In order to keep accuracy, the enter of the </w:t>
      </w:r>
      <w:r w:rsidR="00591324">
        <w:rPr>
          <w:szCs w:val="22"/>
          <w:lang w:val="en-CA"/>
        </w:rPr>
        <w:t>subblock</w:t>
      </w:r>
      <w:r>
        <w:rPr>
          <w:szCs w:val="22"/>
          <w:lang w:val="en-CA"/>
        </w:rPr>
        <w:t xml:space="preserve"> </w:t>
      </w:r>
      <m:oMath>
        <m:d>
          <m:dPr>
            <m:ctrlPr>
              <w:rPr>
                <w:rFonts w:ascii="Cambria Math" w:hAnsi="Cambria Math"/>
                <w:i/>
                <w:szCs w:val="22"/>
                <w:lang w:val="en-CA"/>
              </w:rPr>
            </m:ctrlPr>
          </m:dPr>
          <m:e>
            <m:sSub>
              <m:sSubPr>
                <m:ctrlPr>
                  <w:rPr>
                    <w:rFonts w:ascii="Cambria Math" w:hAnsi="Cambria Math"/>
                    <w:i/>
                    <w:szCs w:val="22"/>
                    <w:lang w:val="en-CA"/>
                  </w:rPr>
                </m:ctrlPr>
              </m:sSubPr>
              <m:e>
                <m:r>
                  <w:rPr>
                    <w:rFonts w:ascii="Cambria Math" w:hAnsi="Cambria Math"/>
                    <w:szCs w:val="22"/>
                    <w:lang w:val="en-CA"/>
                  </w:rPr>
                  <m:t>x</m:t>
                </m:r>
              </m:e>
              <m:sub>
                <m:r>
                  <w:rPr>
                    <w:rFonts w:ascii="Cambria Math" w:hAnsi="Cambria Math"/>
                    <w:szCs w:val="22"/>
                    <w:lang w:val="en-CA"/>
                  </w:rPr>
                  <m:t>SB</m:t>
                </m:r>
              </m:sub>
            </m:sSub>
            <m:r>
              <w:rPr>
                <w:rFonts w:ascii="Cambria Math" w:hAnsi="Cambria Math"/>
                <w:szCs w:val="22"/>
                <w:lang w:val="en-CA"/>
              </w:rPr>
              <m:t>,</m:t>
            </m:r>
            <m:sSub>
              <m:sSubPr>
                <m:ctrlPr>
                  <w:rPr>
                    <w:rFonts w:ascii="Cambria Math" w:hAnsi="Cambria Math"/>
                    <w:i/>
                    <w:szCs w:val="22"/>
                    <w:lang w:val="en-CA"/>
                  </w:rPr>
                </m:ctrlPr>
              </m:sSubPr>
              <m:e>
                <m:r>
                  <w:rPr>
                    <w:rFonts w:ascii="Cambria Math" w:hAnsi="Cambria Math"/>
                    <w:szCs w:val="22"/>
                    <w:lang w:val="en-CA"/>
                  </w:rPr>
                  <m:t>y</m:t>
                </m:r>
              </m:e>
              <m:sub>
                <m:r>
                  <w:rPr>
                    <w:rFonts w:ascii="Cambria Math" w:hAnsi="Cambria Math"/>
                    <w:szCs w:val="22"/>
                    <w:lang w:val="en-CA"/>
                  </w:rPr>
                  <m:t>SB</m:t>
                </m:r>
              </m:sub>
            </m:sSub>
          </m:e>
        </m:d>
      </m:oMath>
      <w:r>
        <w:rPr>
          <w:szCs w:val="22"/>
          <w:lang w:val="en-CA"/>
        </w:rPr>
        <w:t xml:space="preserve"> is calculated as (</w:t>
      </w:r>
      <w:r w:rsidR="002C3203">
        <w:rPr>
          <w:szCs w:val="22"/>
          <w:lang w:val="en-CA"/>
        </w:rPr>
        <w:t> </w:t>
      </w:r>
      <w:r>
        <w:rPr>
          <w:szCs w:val="22"/>
          <w:lang w:val="en-CA"/>
        </w:rPr>
        <w:t>(</w:t>
      </w:r>
      <w:r w:rsidR="002C3203">
        <w:rPr>
          <w:szCs w:val="22"/>
          <w:lang w:val="en-CA"/>
        </w:rPr>
        <w:t> </w:t>
      </w:r>
      <w:r>
        <w:rPr>
          <w:szCs w:val="22"/>
          <w:lang w:val="en-CA"/>
        </w:rPr>
        <w:t>W</w:t>
      </w:r>
      <w:r>
        <w:rPr>
          <w:szCs w:val="22"/>
          <w:vertAlign w:val="subscript"/>
          <w:lang w:val="en-CA"/>
        </w:rPr>
        <w:t>SB</w:t>
      </w:r>
      <w:r w:rsidR="002C3203">
        <w:rPr>
          <w:szCs w:val="22"/>
          <w:vertAlign w:val="subscript"/>
          <w:lang w:val="en-CA"/>
        </w:rPr>
        <w:t> </w:t>
      </w:r>
      <w:r w:rsidR="001303C4">
        <w:rPr>
          <w:szCs w:val="22"/>
          <w:lang w:val="en-CA"/>
        </w:rPr>
        <w:t>−</w:t>
      </w:r>
      <w:r w:rsidR="002C3203">
        <w:rPr>
          <w:szCs w:val="22"/>
          <w:lang w:val="en-CA"/>
        </w:rPr>
        <w:t> </w:t>
      </w:r>
      <w:r>
        <w:rPr>
          <w:szCs w:val="22"/>
          <w:lang w:val="en-CA"/>
        </w:rPr>
        <w:t>1</w:t>
      </w:r>
      <w:r w:rsidR="002C3203">
        <w:rPr>
          <w:szCs w:val="22"/>
          <w:lang w:val="en-CA"/>
        </w:rPr>
        <w:t> </w:t>
      </w:r>
      <w:r>
        <w:rPr>
          <w:szCs w:val="22"/>
          <w:lang w:val="en-CA"/>
        </w:rPr>
        <w:t>)/2,</w:t>
      </w:r>
      <w:r w:rsidR="00191E00">
        <w:rPr>
          <w:szCs w:val="22"/>
          <w:lang w:val="en-CA"/>
        </w:rPr>
        <w:t> </w:t>
      </w:r>
      <w:r>
        <w:rPr>
          <w:szCs w:val="22"/>
          <w:lang w:val="en-CA"/>
        </w:rPr>
        <w:t>(</w:t>
      </w:r>
      <w:r w:rsidR="00191E00">
        <w:rPr>
          <w:szCs w:val="22"/>
          <w:lang w:val="en-CA"/>
        </w:rPr>
        <w:t> </w:t>
      </w:r>
      <w:r>
        <w:rPr>
          <w:szCs w:val="22"/>
          <w:lang w:val="en-CA"/>
        </w:rPr>
        <w:t>H</w:t>
      </w:r>
      <w:r>
        <w:rPr>
          <w:szCs w:val="22"/>
          <w:vertAlign w:val="subscript"/>
          <w:lang w:val="en-CA"/>
        </w:rPr>
        <w:t>SB</w:t>
      </w:r>
      <w:r w:rsidR="00191E00">
        <w:rPr>
          <w:szCs w:val="22"/>
          <w:vertAlign w:val="subscript"/>
          <w:lang w:val="en-CA"/>
        </w:rPr>
        <w:t> </w:t>
      </w:r>
      <w:r w:rsidR="001303C4">
        <w:rPr>
          <w:szCs w:val="22"/>
          <w:lang w:val="en-CA"/>
        </w:rPr>
        <w:t>−</w:t>
      </w:r>
      <w:r w:rsidR="00191E00">
        <w:rPr>
          <w:szCs w:val="22"/>
          <w:lang w:val="en-CA"/>
        </w:rPr>
        <w:t> </w:t>
      </w:r>
      <w:r>
        <w:rPr>
          <w:szCs w:val="22"/>
          <w:lang w:val="en-CA"/>
        </w:rPr>
        <w:t>1</w:t>
      </w:r>
      <w:r w:rsidR="00191E00">
        <w:rPr>
          <w:szCs w:val="22"/>
          <w:lang w:val="en-CA"/>
        </w:rPr>
        <w:t> </w:t>
      </w:r>
      <w:r>
        <w:rPr>
          <w:szCs w:val="22"/>
          <w:lang w:val="en-CA"/>
        </w:rPr>
        <w:t>)</w:t>
      </w:r>
      <w:r w:rsidR="00191E00">
        <w:rPr>
          <w:szCs w:val="22"/>
          <w:lang w:val="en-CA"/>
        </w:rPr>
        <w:t> </w:t>
      </w:r>
      <w:r>
        <w:rPr>
          <w:szCs w:val="22"/>
          <w:lang w:val="en-CA"/>
        </w:rPr>
        <w:t>/</w:t>
      </w:r>
      <w:r w:rsidR="00191E00">
        <w:rPr>
          <w:szCs w:val="22"/>
          <w:lang w:val="en-CA"/>
        </w:rPr>
        <w:t> </w:t>
      </w:r>
      <w:r>
        <w:rPr>
          <w:szCs w:val="22"/>
          <w:lang w:val="en-CA"/>
        </w:rPr>
        <w:t>2</w:t>
      </w:r>
      <w:r w:rsidR="00191E00">
        <w:rPr>
          <w:szCs w:val="22"/>
          <w:lang w:val="en-CA"/>
        </w:rPr>
        <w:t> </w:t>
      </w:r>
      <w:r>
        <w:rPr>
          <w:szCs w:val="22"/>
          <w:lang w:val="en-CA"/>
        </w:rPr>
        <w:t>), where W</w:t>
      </w:r>
      <w:r>
        <w:rPr>
          <w:szCs w:val="22"/>
          <w:vertAlign w:val="subscript"/>
          <w:lang w:val="en-CA"/>
        </w:rPr>
        <w:t>SB</w:t>
      </w:r>
      <w:r w:rsidRPr="0058093B">
        <w:rPr>
          <w:szCs w:val="22"/>
          <w:lang w:val="en-CA"/>
        </w:rPr>
        <w:t xml:space="preserve"> and </w:t>
      </w:r>
      <w:r>
        <w:rPr>
          <w:szCs w:val="22"/>
          <w:lang w:val="en-CA"/>
        </w:rPr>
        <w:t>H</w:t>
      </w:r>
      <w:r>
        <w:rPr>
          <w:szCs w:val="22"/>
          <w:vertAlign w:val="subscript"/>
          <w:lang w:val="en-CA"/>
        </w:rPr>
        <w:t>SB</w:t>
      </w:r>
      <w:r w:rsidRPr="0058093B">
        <w:rPr>
          <w:szCs w:val="22"/>
          <w:lang w:val="en-CA"/>
        </w:rPr>
        <w:t xml:space="preserve"> </w:t>
      </w:r>
      <w:r>
        <w:rPr>
          <w:szCs w:val="22"/>
          <w:lang w:val="en-CA"/>
        </w:rPr>
        <w:t xml:space="preserve">are the </w:t>
      </w:r>
      <w:r w:rsidR="00591324">
        <w:rPr>
          <w:szCs w:val="22"/>
          <w:lang w:val="en-CA"/>
        </w:rPr>
        <w:t>subblock</w:t>
      </w:r>
      <w:r>
        <w:rPr>
          <w:szCs w:val="22"/>
          <w:lang w:val="en-CA"/>
        </w:rPr>
        <w:t xml:space="preserve"> width and height, respectively.</w:t>
      </w:r>
    </w:p>
    <w:p w14:paraId="5A1840EE" w14:textId="77777777" w:rsidR="00C43654" w:rsidRDefault="00C43654" w:rsidP="009C5E4D">
      <w:pPr>
        <w:jc w:val="both"/>
        <w:rPr>
          <w:szCs w:val="22"/>
          <w:lang w:val="en-CA"/>
        </w:rPr>
      </w:pPr>
      <w:r>
        <w:rPr>
          <w:szCs w:val="22"/>
          <w:lang w:val="en-CA"/>
        </w:rPr>
        <w:t>For 4-parameter affine model,</w:t>
      </w:r>
    </w:p>
    <w:p w14:paraId="3DC8A921" w14:textId="54D815F9" w:rsidR="005D7928" w:rsidRPr="00887D86" w:rsidRDefault="00F25D20" w:rsidP="00AF3FCF">
      <w:pPr>
        <w:jc w:val="right"/>
        <w:rPr>
          <w:szCs w:val="22"/>
          <w:lang w:val="en-CA"/>
        </w:rPr>
      </w:pPr>
      <m:oMath>
        <m:d>
          <m:dPr>
            <m:begChr m:val="{"/>
            <m:endChr m:val=""/>
            <m:ctrlPr>
              <w:rPr>
                <w:rFonts w:ascii="Cambria Math" w:hAnsi="Cambria Math"/>
                <w:i/>
                <w:szCs w:val="22"/>
                <w:lang w:val="en-CA"/>
              </w:rPr>
            </m:ctrlPr>
          </m:dPr>
          <m:e>
            <m:eqArr>
              <m:eqArrPr>
                <m:ctrlPr>
                  <w:rPr>
                    <w:rFonts w:ascii="Cambria Math" w:hAnsi="Cambria Math"/>
                    <w:i/>
                    <w:szCs w:val="22"/>
                    <w:lang w:val="en-CA"/>
                  </w:rPr>
                </m:ctrlPr>
              </m:eqArrPr>
              <m:e>
                <m:r>
                  <w:rPr>
                    <w:rFonts w:ascii="Cambria Math" w:hAnsi="Cambria Math"/>
                    <w:szCs w:val="22"/>
                    <w:lang w:val="en-CA"/>
                  </w:rPr>
                  <m:t>C=F=</m:t>
                </m:r>
                <m:f>
                  <m:fPr>
                    <m:ctrlPr>
                      <w:rPr>
                        <w:rFonts w:ascii="Cambria Math" w:hAnsi="Cambria Math"/>
                        <w:i/>
                        <w:szCs w:val="22"/>
                        <w:lang w:val="en-CA"/>
                      </w:rPr>
                    </m:ctrlPr>
                  </m:fPr>
                  <m:num>
                    <m:sSub>
                      <m:sSubPr>
                        <m:ctrlPr>
                          <w:rPr>
                            <w:rFonts w:ascii="Cambria Math" w:hAnsi="Cambria Math"/>
                            <w:i/>
                            <w:szCs w:val="22"/>
                            <w:lang w:val="en-CA"/>
                          </w:rPr>
                        </m:ctrlPr>
                      </m:sSubPr>
                      <m:e>
                        <m:r>
                          <w:rPr>
                            <w:rFonts w:ascii="Cambria Math" w:hAnsi="Cambria Math"/>
                            <w:szCs w:val="22"/>
                            <w:lang w:val="en-CA"/>
                          </w:rPr>
                          <m:t>v</m:t>
                        </m:r>
                      </m:e>
                      <m:sub>
                        <m:r>
                          <w:rPr>
                            <w:rFonts w:ascii="Cambria Math" w:hAnsi="Cambria Math"/>
                            <w:szCs w:val="22"/>
                            <w:lang w:val="en-CA"/>
                          </w:rPr>
                          <m:t>1x</m:t>
                        </m:r>
                      </m:sub>
                    </m:sSub>
                    <m:r>
                      <w:rPr>
                        <w:rFonts w:ascii="Cambria Math" w:hAnsi="Cambria Math"/>
                        <w:szCs w:val="22"/>
                        <w:lang w:val="en-CA"/>
                      </w:rPr>
                      <m:t>-</m:t>
                    </m:r>
                    <m:sSub>
                      <m:sSubPr>
                        <m:ctrlPr>
                          <w:rPr>
                            <w:rFonts w:ascii="Cambria Math" w:hAnsi="Cambria Math"/>
                            <w:i/>
                            <w:szCs w:val="22"/>
                            <w:lang w:val="en-CA"/>
                          </w:rPr>
                        </m:ctrlPr>
                      </m:sSubPr>
                      <m:e>
                        <m:r>
                          <w:rPr>
                            <w:rFonts w:ascii="Cambria Math" w:hAnsi="Cambria Math"/>
                            <w:szCs w:val="22"/>
                            <w:lang w:val="en-CA"/>
                          </w:rPr>
                          <m:t>v</m:t>
                        </m:r>
                      </m:e>
                      <m:sub>
                        <m:r>
                          <w:rPr>
                            <w:rFonts w:ascii="Cambria Math" w:hAnsi="Cambria Math"/>
                            <w:szCs w:val="22"/>
                            <w:lang w:val="en-CA"/>
                          </w:rPr>
                          <m:t>0x</m:t>
                        </m:r>
                      </m:sub>
                    </m:sSub>
                  </m:num>
                  <m:den>
                    <m:r>
                      <w:rPr>
                        <w:rFonts w:ascii="Cambria Math" w:hAnsi="Cambria Math"/>
                        <w:szCs w:val="22"/>
                        <w:lang w:val="en-CA"/>
                      </w:rPr>
                      <m:t>w</m:t>
                    </m:r>
                  </m:den>
                </m:f>
              </m:e>
              <m:e>
                <m:r>
                  <w:rPr>
                    <w:rFonts w:ascii="Cambria Math" w:hAnsi="Cambria Math"/>
                    <w:szCs w:val="22"/>
                    <w:lang w:val="en-CA"/>
                  </w:rPr>
                  <m:t>E=-D=</m:t>
                </m:r>
                <m:f>
                  <m:fPr>
                    <m:ctrlPr>
                      <w:rPr>
                        <w:rFonts w:ascii="Cambria Math" w:hAnsi="Cambria Math"/>
                        <w:i/>
                        <w:szCs w:val="22"/>
                        <w:lang w:val="en-CA"/>
                      </w:rPr>
                    </m:ctrlPr>
                  </m:fPr>
                  <m:num>
                    <m:sSub>
                      <m:sSubPr>
                        <m:ctrlPr>
                          <w:rPr>
                            <w:rFonts w:ascii="Cambria Math" w:hAnsi="Cambria Math"/>
                            <w:i/>
                            <w:szCs w:val="22"/>
                            <w:lang w:val="en-CA"/>
                          </w:rPr>
                        </m:ctrlPr>
                      </m:sSubPr>
                      <m:e>
                        <m:r>
                          <w:rPr>
                            <w:rFonts w:ascii="Cambria Math" w:hAnsi="Cambria Math"/>
                            <w:szCs w:val="22"/>
                            <w:lang w:val="en-CA"/>
                          </w:rPr>
                          <m:t>v</m:t>
                        </m:r>
                      </m:e>
                      <m:sub>
                        <m:r>
                          <w:rPr>
                            <w:rFonts w:ascii="Cambria Math" w:hAnsi="Cambria Math"/>
                            <w:szCs w:val="22"/>
                            <w:lang w:val="en-CA"/>
                          </w:rPr>
                          <m:t>1y</m:t>
                        </m:r>
                      </m:sub>
                    </m:sSub>
                    <m:r>
                      <w:rPr>
                        <w:rFonts w:ascii="Cambria Math" w:hAnsi="Cambria Math"/>
                        <w:szCs w:val="22"/>
                        <w:lang w:val="en-CA"/>
                      </w:rPr>
                      <m:t>-</m:t>
                    </m:r>
                    <m:sSub>
                      <m:sSubPr>
                        <m:ctrlPr>
                          <w:rPr>
                            <w:rFonts w:ascii="Cambria Math" w:hAnsi="Cambria Math"/>
                            <w:i/>
                            <w:szCs w:val="22"/>
                            <w:lang w:val="en-CA"/>
                          </w:rPr>
                        </m:ctrlPr>
                      </m:sSubPr>
                      <m:e>
                        <m:r>
                          <w:rPr>
                            <w:rFonts w:ascii="Cambria Math" w:hAnsi="Cambria Math"/>
                            <w:szCs w:val="22"/>
                            <w:lang w:val="en-CA"/>
                          </w:rPr>
                          <m:t>v</m:t>
                        </m:r>
                      </m:e>
                      <m:sub>
                        <m:r>
                          <w:rPr>
                            <w:rFonts w:ascii="Cambria Math" w:hAnsi="Cambria Math"/>
                            <w:szCs w:val="22"/>
                            <w:lang w:val="en-CA"/>
                          </w:rPr>
                          <m:t>0y</m:t>
                        </m:r>
                      </m:sub>
                    </m:sSub>
                  </m:num>
                  <m:den>
                    <m:r>
                      <w:rPr>
                        <w:rFonts w:ascii="Cambria Math" w:hAnsi="Cambria Math"/>
                        <w:szCs w:val="22"/>
                        <w:lang w:val="en-CA"/>
                      </w:rPr>
                      <m:t>w</m:t>
                    </m:r>
                  </m:den>
                </m:f>
              </m:e>
            </m:eqArr>
          </m:e>
        </m:d>
      </m:oMath>
      <w:r w:rsidR="005D7928">
        <w:rPr>
          <w:szCs w:val="22"/>
          <w:lang w:val="en-CA"/>
        </w:rPr>
        <w:tab/>
      </w:r>
      <w:r w:rsidR="005D7928">
        <w:rPr>
          <w:szCs w:val="22"/>
          <w:lang w:val="en-CA"/>
        </w:rPr>
        <w:tab/>
      </w:r>
      <w:r w:rsidR="005D7928">
        <w:rPr>
          <w:szCs w:val="22"/>
          <w:lang w:val="en-CA"/>
        </w:rPr>
        <w:tab/>
      </w:r>
      <w:r w:rsidR="005D7928">
        <w:rPr>
          <w:szCs w:val="22"/>
          <w:lang w:val="en-CA"/>
        </w:rPr>
        <w:tab/>
      </w:r>
      <w:r w:rsidR="005D7928">
        <w:rPr>
          <w:szCs w:val="22"/>
          <w:lang w:val="en-CA"/>
        </w:rPr>
        <w:tab/>
      </w:r>
      <w:r w:rsidR="005D7928">
        <w:rPr>
          <w:szCs w:val="22"/>
          <w:lang w:val="en-CA"/>
        </w:rPr>
        <w:tab/>
      </w:r>
      <w:r w:rsidR="005D7928" w:rsidRPr="005330A7">
        <w:rPr>
          <w:szCs w:val="22"/>
          <w:lang w:val="en-CA"/>
        </w:rPr>
        <w:t>(</w:t>
      </w:r>
      <w:r w:rsidR="005D7928" w:rsidRPr="005330A7">
        <w:rPr>
          <w:rFonts w:eastAsia="Malgun Gothic" w:hint="eastAsia"/>
          <w:szCs w:val="22"/>
          <w:lang w:val="en-CA" w:eastAsia="ko-KR"/>
        </w:rPr>
        <w:t>3</w:t>
      </w:r>
      <w:r w:rsidR="005D7928" w:rsidRPr="005330A7">
        <w:rPr>
          <w:rFonts w:eastAsia="Malgun Gothic"/>
          <w:szCs w:val="22"/>
          <w:lang w:val="en-CA" w:eastAsia="ko-KR"/>
        </w:rPr>
        <w:t>-</w:t>
      </w:r>
      <w:r w:rsidR="005D7928" w:rsidRPr="000F2223">
        <w:rPr>
          <w:noProof/>
          <w:szCs w:val="22"/>
          <w:lang w:val="en-CA"/>
        </w:rPr>
        <w:fldChar w:fldCharType="begin"/>
      </w:r>
      <w:r w:rsidR="005D7928" w:rsidRPr="005330A7">
        <w:rPr>
          <w:noProof/>
          <w:szCs w:val="22"/>
          <w:lang w:val="en-CA"/>
        </w:rPr>
        <w:instrText xml:space="preserve"> SEQ Eq \* MERGEFORMAT </w:instrText>
      </w:r>
      <w:r w:rsidR="005D7928" w:rsidRPr="000F2223">
        <w:rPr>
          <w:noProof/>
          <w:szCs w:val="22"/>
          <w:lang w:val="en-CA"/>
        </w:rPr>
        <w:fldChar w:fldCharType="separate"/>
      </w:r>
      <w:r w:rsidR="003A61E2">
        <w:rPr>
          <w:noProof/>
          <w:szCs w:val="22"/>
          <w:lang w:val="en-CA"/>
        </w:rPr>
        <w:t>22</w:t>
      </w:r>
      <w:r w:rsidR="005D7928" w:rsidRPr="000F2223">
        <w:rPr>
          <w:noProof/>
          <w:szCs w:val="22"/>
          <w:lang w:val="en-CA"/>
        </w:rPr>
        <w:fldChar w:fldCharType="end"/>
      </w:r>
      <w:r w:rsidR="005D7928" w:rsidRPr="005330A7">
        <w:rPr>
          <w:szCs w:val="22"/>
          <w:lang w:val="en-CA"/>
        </w:rPr>
        <w:t>)</w:t>
      </w:r>
    </w:p>
    <w:p w14:paraId="13E26C6A" w14:textId="77777777" w:rsidR="00C43654" w:rsidRDefault="00C43654" w:rsidP="00AF3FCF">
      <w:pPr>
        <w:jc w:val="both"/>
        <w:rPr>
          <w:szCs w:val="22"/>
          <w:lang w:val="en-CA"/>
        </w:rPr>
      </w:pPr>
      <w:r>
        <w:rPr>
          <w:szCs w:val="22"/>
          <w:lang w:val="en-CA"/>
        </w:rPr>
        <w:t>For 6-parameter affine model,</w:t>
      </w:r>
    </w:p>
    <w:p w14:paraId="7065DDAB" w14:textId="3EC553A3" w:rsidR="00C43654" w:rsidRPr="00887D86" w:rsidRDefault="00F25D20" w:rsidP="00AF3FCF">
      <w:pPr>
        <w:jc w:val="right"/>
        <w:rPr>
          <w:szCs w:val="22"/>
          <w:lang w:val="en-CA"/>
        </w:rPr>
      </w:pPr>
      <m:oMath>
        <m:d>
          <m:dPr>
            <m:begChr m:val="{"/>
            <m:endChr m:val=""/>
            <m:ctrlPr>
              <w:rPr>
                <w:rFonts w:ascii="Cambria Math" w:hAnsi="Cambria Math"/>
                <w:i/>
                <w:szCs w:val="22"/>
                <w:lang w:val="en-CA"/>
              </w:rPr>
            </m:ctrlPr>
          </m:dPr>
          <m:e>
            <m:eqArr>
              <m:eqArrPr>
                <m:ctrlPr>
                  <w:rPr>
                    <w:rFonts w:ascii="Cambria Math" w:hAnsi="Cambria Math"/>
                    <w:i/>
                    <w:szCs w:val="22"/>
                    <w:lang w:val="en-CA"/>
                  </w:rPr>
                </m:ctrlPr>
              </m:eqArrPr>
              <m:e>
                <m:r>
                  <w:rPr>
                    <w:rFonts w:ascii="Cambria Math" w:hAnsi="Cambria Math"/>
                    <w:szCs w:val="22"/>
                    <w:lang w:val="en-CA"/>
                  </w:rPr>
                  <m:t>C=</m:t>
                </m:r>
                <m:f>
                  <m:fPr>
                    <m:ctrlPr>
                      <w:rPr>
                        <w:rFonts w:ascii="Cambria Math" w:hAnsi="Cambria Math"/>
                        <w:i/>
                        <w:szCs w:val="22"/>
                        <w:lang w:val="en-CA"/>
                      </w:rPr>
                    </m:ctrlPr>
                  </m:fPr>
                  <m:num>
                    <m:sSub>
                      <m:sSubPr>
                        <m:ctrlPr>
                          <w:rPr>
                            <w:rFonts w:ascii="Cambria Math" w:hAnsi="Cambria Math"/>
                            <w:i/>
                            <w:szCs w:val="22"/>
                            <w:lang w:val="en-CA"/>
                          </w:rPr>
                        </m:ctrlPr>
                      </m:sSubPr>
                      <m:e>
                        <m:r>
                          <w:rPr>
                            <w:rFonts w:ascii="Cambria Math" w:hAnsi="Cambria Math"/>
                            <w:szCs w:val="22"/>
                            <w:lang w:val="en-CA"/>
                          </w:rPr>
                          <m:t>v</m:t>
                        </m:r>
                      </m:e>
                      <m:sub>
                        <m:r>
                          <w:rPr>
                            <w:rFonts w:ascii="Cambria Math" w:hAnsi="Cambria Math"/>
                            <w:szCs w:val="22"/>
                            <w:lang w:val="en-CA"/>
                          </w:rPr>
                          <m:t>1x</m:t>
                        </m:r>
                      </m:sub>
                    </m:sSub>
                    <m:r>
                      <w:rPr>
                        <w:rFonts w:ascii="Cambria Math" w:hAnsi="Cambria Math"/>
                        <w:szCs w:val="22"/>
                        <w:lang w:val="en-CA"/>
                      </w:rPr>
                      <m:t>-</m:t>
                    </m:r>
                    <m:sSub>
                      <m:sSubPr>
                        <m:ctrlPr>
                          <w:rPr>
                            <w:rFonts w:ascii="Cambria Math" w:hAnsi="Cambria Math"/>
                            <w:i/>
                            <w:szCs w:val="22"/>
                            <w:lang w:val="en-CA"/>
                          </w:rPr>
                        </m:ctrlPr>
                      </m:sSubPr>
                      <m:e>
                        <m:r>
                          <w:rPr>
                            <w:rFonts w:ascii="Cambria Math" w:hAnsi="Cambria Math"/>
                            <w:szCs w:val="22"/>
                            <w:lang w:val="en-CA"/>
                          </w:rPr>
                          <m:t>v</m:t>
                        </m:r>
                      </m:e>
                      <m:sub>
                        <m:r>
                          <w:rPr>
                            <w:rFonts w:ascii="Cambria Math" w:hAnsi="Cambria Math"/>
                            <w:szCs w:val="22"/>
                            <w:lang w:val="en-CA"/>
                          </w:rPr>
                          <m:t>0x</m:t>
                        </m:r>
                      </m:sub>
                    </m:sSub>
                  </m:num>
                  <m:den>
                    <m:r>
                      <w:rPr>
                        <w:rFonts w:ascii="Cambria Math" w:hAnsi="Cambria Math"/>
                        <w:szCs w:val="22"/>
                        <w:lang w:val="en-CA"/>
                      </w:rPr>
                      <m:t>w</m:t>
                    </m:r>
                  </m:den>
                </m:f>
              </m:e>
              <m:e>
                <m:r>
                  <w:rPr>
                    <w:rFonts w:ascii="Cambria Math" w:hAnsi="Cambria Math"/>
                    <w:szCs w:val="22"/>
                    <w:lang w:val="en-CA"/>
                  </w:rPr>
                  <m:t>D=</m:t>
                </m:r>
                <m:f>
                  <m:fPr>
                    <m:ctrlPr>
                      <w:rPr>
                        <w:rFonts w:ascii="Cambria Math" w:hAnsi="Cambria Math"/>
                        <w:i/>
                        <w:szCs w:val="22"/>
                        <w:lang w:val="en-CA"/>
                      </w:rPr>
                    </m:ctrlPr>
                  </m:fPr>
                  <m:num>
                    <m:sSub>
                      <m:sSubPr>
                        <m:ctrlPr>
                          <w:rPr>
                            <w:rFonts w:ascii="Cambria Math" w:hAnsi="Cambria Math"/>
                            <w:i/>
                            <w:szCs w:val="22"/>
                            <w:lang w:val="en-CA"/>
                          </w:rPr>
                        </m:ctrlPr>
                      </m:sSubPr>
                      <m:e>
                        <m:r>
                          <w:rPr>
                            <w:rFonts w:ascii="Cambria Math" w:hAnsi="Cambria Math"/>
                            <w:szCs w:val="22"/>
                            <w:lang w:val="en-CA"/>
                          </w:rPr>
                          <m:t>v</m:t>
                        </m:r>
                      </m:e>
                      <m:sub>
                        <m:r>
                          <w:rPr>
                            <w:rFonts w:ascii="Cambria Math" w:hAnsi="Cambria Math"/>
                            <w:szCs w:val="22"/>
                            <w:lang w:val="en-CA"/>
                          </w:rPr>
                          <m:t>2x</m:t>
                        </m:r>
                      </m:sub>
                    </m:sSub>
                    <m:r>
                      <w:rPr>
                        <w:rFonts w:ascii="Cambria Math" w:hAnsi="Cambria Math"/>
                        <w:szCs w:val="22"/>
                        <w:lang w:val="en-CA"/>
                      </w:rPr>
                      <m:t>-</m:t>
                    </m:r>
                    <m:sSub>
                      <m:sSubPr>
                        <m:ctrlPr>
                          <w:rPr>
                            <w:rFonts w:ascii="Cambria Math" w:hAnsi="Cambria Math"/>
                            <w:i/>
                            <w:szCs w:val="22"/>
                            <w:lang w:val="en-CA"/>
                          </w:rPr>
                        </m:ctrlPr>
                      </m:sSubPr>
                      <m:e>
                        <m:r>
                          <w:rPr>
                            <w:rFonts w:ascii="Cambria Math" w:hAnsi="Cambria Math"/>
                            <w:szCs w:val="22"/>
                            <w:lang w:val="en-CA"/>
                          </w:rPr>
                          <m:t>v</m:t>
                        </m:r>
                      </m:e>
                      <m:sub>
                        <m:r>
                          <w:rPr>
                            <w:rFonts w:ascii="Cambria Math" w:hAnsi="Cambria Math"/>
                            <w:szCs w:val="22"/>
                            <w:lang w:val="en-CA"/>
                          </w:rPr>
                          <m:t>0x</m:t>
                        </m:r>
                      </m:sub>
                    </m:sSub>
                  </m:num>
                  <m:den>
                    <m:r>
                      <w:rPr>
                        <w:rFonts w:ascii="Cambria Math" w:hAnsi="Cambria Math"/>
                        <w:szCs w:val="22"/>
                        <w:lang w:val="en-CA"/>
                      </w:rPr>
                      <m:t>h</m:t>
                    </m:r>
                  </m:den>
                </m:f>
                <m:ctrlPr>
                  <w:rPr>
                    <w:rFonts w:ascii="Cambria Math" w:eastAsia="Cambria Math" w:hAnsi="Cambria Math" w:cs="Cambria Math"/>
                    <w:i/>
                  </w:rPr>
                </m:ctrlPr>
              </m:e>
              <m:e>
                <m:r>
                  <w:rPr>
                    <w:rFonts w:ascii="Cambria Math" w:hAnsi="Cambria Math"/>
                    <w:szCs w:val="22"/>
                    <w:lang w:val="en-CA"/>
                  </w:rPr>
                  <m:t>E=</m:t>
                </m:r>
                <m:f>
                  <m:fPr>
                    <m:ctrlPr>
                      <w:rPr>
                        <w:rFonts w:ascii="Cambria Math" w:hAnsi="Cambria Math"/>
                        <w:i/>
                        <w:szCs w:val="22"/>
                        <w:lang w:val="en-CA"/>
                      </w:rPr>
                    </m:ctrlPr>
                  </m:fPr>
                  <m:num>
                    <m:sSub>
                      <m:sSubPr>
                        <m:ctrlPr>
                          <w:rPr>
                            <w:rFonts w:ascii="Cambria Math" w:hAnsi="Cambria Math"/>
                            <w:i/>
                            <w:szCs w:val="22"/>
                            <w:lang w:val="en-CA"/>
                          </w:rPr>
                        </m:ctrlPr>
                      </m:sSubPr>
                      <m:e>
                        <m:r>
                          <w:rPr>
                            <w:rFonts w:ascii="Cambria Math" w:hAnsi="Cambria Math"/>
                            <w:szCs w:val="22"/>
                            <w:lang w:val="en-CA"/>
                          </w:rPr>
                          <m:t>v</m:t>
                        </m:r>
                      </m:e>
                      <m:sub>
                        <m:r>
                          <w:rPr>
                            <w:rFonts w:ascii="Cambria Math" w:hAnsi="Cambria Math"/>
                            <w:szCs w:val="22"/>
                            <w:lang w:val="en-CA"/>
                          </w:rPr>
                          <m:t>1y</m:t>
                        </m:r>
                      </m:sub>
                    </m:sSub>
                    <m:r>
                      <w:rPr>
                        <w:rFonts w:ascii="Cambria Math" w:hAnsi="Cambria Math"/>
                        <w:szCs w:val="22"/>
                        <w:lang w:val="en-CA"/>
                      </w:rPr>
                      <m:t>-</m:t>
                    </m:r>
                    <m:sSub>
                      <m:sSubPr>
                        <m:ctrlPr>
                          <w:rPr>
                            <w:rFonts w:ascii="Cambria Math" w:hAnsi="Cambria Math"/>
                            <w:i/>
                            <w:szCs w:val="22"/>
                            <w:lang w:val="en-CA"/>
                          </w:rPr>
                        </m:ctrlPr>
                      </m:sSubPr>
                      <m:e>
                        <m:r>
                          <w:rPr>
                            <w:rFonts w:ascii="Cambria Math" w:hAnsi="Cambria Math"/>
                            <w:szCs w:val="22"/>
                            <w:lang w:val="en-CA"/>
                          </w:rPr>
                          <m:t>v</m:t>
                        </m:r>
                      </m:e>
                      <m:sub>
                        <m:r>
                          <w:rPr>
                            <w:rFonts w:ascii="Cambria Math" w:hAnsi="Cambria Math"/>
                            <w:szCs w:val="22"/>
                            <w:lang w:val="en-CA"/>
                          </w:rPr>
                          <m:t>0y</m:t>
                        </m:r>
                      </m:sub>
                    </m:sSub>
                  </m:num>
                  <m:den>
                    <m:r>
                      <w:rPr>
                        <w:rFonts w:ascii="Cambria Math" w:hAnsi="Cambria Math"/>
                        <w:szCs w:val="22"/>
                        <w:lang w:val="en-CA"/>
                      </w:rPr>
                      <m:t>w</m:t>
                    </m:r>
                  </m:den>
                </m:f>
                <m:ctrlPr>
                  <w:rPr>
                    <w:rFonts w:ascii="Cambria Math" w:eastAsia="Cambria Math" w:hAnsi="Cambria Math" w:cs="Cambria Math"/>
                    <w:i/>
                  </w:rPr>
                </m:ctrlPr>
              </m:e>
              <m:e>
                <m:r>
                  <w:rPr>
                    <w:rFonts w:ascii="Cambria Math" w:eastAsia="Cambria Math" w:hAnsi="Cambria Math" w:cs="Cambria Math"/>
                  </w:rPr>
                  <m:t>F=</m:t>
                </m:r>
                <m:f>
                  <m:fPr>
                    <m:ctrlPr>
                      <w:rPr>
                        <w:rFonts w:ascii="Cambria Math" w:hAnsi="Cambria Math"/>
                        <w:i/>
                        <w:szCs w:val="22"/>
                        <w:lang w:val="en-CA"/>
                      </w:rPr>
                    </m:ctrlPr>
                  </m:fPr>
                  <m:num>
                    <m:sSub>
                      <m:sSubPr>
                        <m:ctrlPr>
                          <w:rPr>
                            <w:rFonts w:ascii="Cambria Math" w:hAnsi="Cambria Math"/>
                            <w:i/>
                            <w:szCs w:val="22"/>
                            <w:lang w:val="en-CA"/>
                          </w:rPr>
                        </m:ctrlPr>
                      </m:sSubPr>
                      <m:e>
                        <m:r>
                          <w:rPr>
                            <w:rFonts w:ascii="Cambria Math" w:hAnsi="Cambria Math"/>
                            <w:szCs w:val="22"/>
                            <w:lang w:val="en-CA"/>
                          </w:rPr>
                          <m:t>v</m:t>
                        </m:r>
                      </m:e>
                      <m:sub>
                        <m:r>
                          <w:rPr>
                            <w:rFonts w:ascii="Cambria Math" w:hAnsi="Cambria Math"/>
                            <w:szCs w:val="22"/>
                            <w:lang w:val="en-CA"/>
                          </w:rPr>
                          <m:t>2y</m:t>
                        </m:r>
                      </m:sub>
                    </m:sSub>
                    <m:r>
                      <w:rPr>
                        <w:rFonts w:ascii="Cambria Math" w:hAnsi="Cambria Math"/>
                        <w:szCs w:val="22"/>
                        <w:lang w:val="en-CA"/>
                      </w:rPr>
                      <m:t>-</m:t>
                    </m:r>
                    <m:sSub>
                      <m:sSubPr>
                        <m:ctrlPr>
                          <w:rPr>
                            <w:rFonts w:ascii="Cambria Math" w:hAnsi="Cambria Math"/>
                            <w:i/>
                            <w:szCs w:val="22"/>
                            <w:lang w:val="en-CA"/>
                          </w:rPr>
                        </m:ctrlPr>
                      </m:sSubPr>
                      <m:e>
                        <m:r>
                          <w:rPr>
                            <w:rFonts w:ascii="Cambria Math" w:hAnsi="Cambria Math"/>
                            <w:szCs w:val="22"/>
                            <w:lang w:val="en-CA"/>
                          </w:rPr>
                          <m:t>v</m:t>
                        </m:r>
                      </m:e>
                      <m:sub>
                        <m:r>
                          <w:rPr>
                            <w:rFonts w:ascii="Cambria Math" w:hAnsi="Cambria Math"/>
                            <w:szCs w:val="22"/>
                            <w:lang w:val="en-CA"/>
                          </w:rPr>
                          <m:t>0y</m:t>
                        </m:r>
                      </m:sub>
                    </m:sSub>
                  </m:num>
                  <m:den>
                    <m:r>
                      <w:rPr>
                        <w:rFonts w:ascii="Cambria Math" w:hAnsi="Cambria Math"/>
                        <w:szCs w:val="22"/>
                        <w:lang w:val="en-CA"/>
                      </w:rPr>
                      <m:t>h</m:t>
                    </m:r>
                  </m:den>
                </m:f>
              </m:e>
            </m:eqArr>
          </m:e>
        </m:d>
      </m:oMath>
      <w:r w:rsidR="005D7928">
        <w:rPr>
          <w:szCs w:val="22"/>
          <w:lang w:val="en-CA"/>
        </w:rPr>
        <w:tab/>
      </w:r>
      <w:r w:rsidR="005D7928">
        <w:rPr>
          <w:szCs w:val="22"/>
          <w:lang w:val="en-CA"/>
        </w:rPr>
        <w:tab/>
      </w:r>
      <w:r w:rsidR="005D7928">
        <w:rPr>
          <w:szCs w:val="22"/>
          <w:lang w:val="en-CA"/>
        </w:rPr>
        <w:tab/>
      </w:r>
      <w:r w:rsidR="005D7928">
        <w:rPr>
          <w:szCs w:val="22"/>
          <w:lang w:val="en-CA"/>
        </w:rPr>
        <w:tab/>
      </w:r>
      <w:r w:rsidR="005D7928">
        <w:rPr>
          <w:szCs w:val="22"/>
          <w:lang w:val="en-CA"/>
        </w:rPr>
        <w:tab/>
      </w:r>
      <w:r w:rsidR="00AF3FCF">
        <w:rPr>
          <w:szCs w:val="22"/>
          <w:lang w:val="en-CA"/>
        </w:rPr>
        <w:tab/>
      </w:r>
      <w:r w:rsidR="005D7928">
        <w:rPr>
          <w:szCs w:val="22"/>
          <w:lang w:val="en-CA"/>
        </w:rPr>
        <w:tab/>
      </w:r>
      <w:r w:rsidR="005D7928" w:rsidRPr="005330A7">
        <w:rPr>
          <w:szCs w:val="22"/>
          <w:lang w:val="en-CA"/>
        </w:rPr>
        <w:t>(</w:t>
      </w:r>
      <w:r w:rsidR="005D7928" w:rsidRPr="005330A7">
        <w:rPr>
          <w:rFonts w:eastAsia="Malgun Gothic" w:hint="eastAsia"/>
          <w:szCs w:val="22"/>
          <w:lang w:val="en-CA" w:eastAsia="ko-KR"/>
        </w:rPr>
        <w:t>3</w:t>
      </w:r>
      <w:r w:rsidR="005D7928" w:rsidRPr="005330A7">
        <w:rPr>
          <w:rFonts w:eastAsia="Malgun Gothic"/>
          <w:szCs w:val="22"/>
          <w:lang w:val="en-CA" w:eastAsia="ko-KR"/>
        </w:rPr>
        <w:t>-</w:t>
      </w:r>
      <w:r w:rsidR="005D7928" w:rsidRPr="000F2223">
        <w:rPr>
          <w:noProof/>
          <w:szCs w:val="22"/>
          <w:lang w:val="en-CA"/>
        </w:rPr>
        <w:fldChar w:fldCharType="begin"/>
      </w:r>
      <w:r w:rsidR="005D7928" w:rsidRPr="005330A7">
        <w:rPr>
          <w:noProof/>
          <w:szCs w:val="22"/>
          <w:lang w:val="en-CA"/>
        </w:rPr>
        <w:instrText xml:space="preserve"> SEQ Eq \* MERGEFORMAT </w:instrText>
      </w:r>
      <w:r w:rsidR="005D7928" w:rsidRPr="000F2223">
        <w:rPr>
          <w:noProof/>
          <w:szCs w:val="22"/>
          <w:lang w:val="en-CA"/>
        </w:rPr>
        <w:fldChar w:fldCharType="separate"/>
      </w:r>
      <w:r w:rsidR="003A61E2">
        <w:rPr>
          <w:noProof/>
          <w:szCs w:val="22"/>
          <w:lang w:val="en-CA"/>
        </w:rPr>
        <w:t>23</w:t>
      </w:r>
      <w:r w:rsidR="005D7928" w:rsidRPr="000F2223">
        <w:rPr>
          <w:noProof/>
          <w:szCs w:val="22"/>
          <w:lang w:val="en-CA"/>
        </w:rPr>
        <w:fldChar w:fldCharType="end"/>
      </w:r>
      <w:r w:rsidR="005D7928" w:rsidRPr="005330A7">
        <w:rPr>
          <w:szCs w:val="22"/>
          <w:lang w:val="en-CA"/>
        </w:rPr>
        <w:t>)</w:t>
      </w:r>
    </w:p>
    <w:p w14:paraId="0EF5EE0C" w14:textId="77777777" w:rsidR="00C43654" w:rsidRDefault="00C43654" w:rsidP="00D736AD">
      <w:pPr>
        <w:jc w:val="both"/>
        <w:rPr>
          <w:szCs w:val="22"/>
          <w:lang w:val="en-CA"/>
        </w:rPr>
      </w:pPr>
      <w:r>
        <w:rPr>
          <w:szCs w:val="22"/>
          <w:lang w:val="en-CA"/>
        </w:rPr>
        <w:lastRenderedPageBreak/>
        <w:t xml:space="preserve">where </w:t>
      </w:r>
      <m:oMath>
        <m:r>
          <w:rPr>
            <w:rFonts w:ascii="Cambria Math" w:hAnsi="Cambria Math"/>
            <w:szCs w:val="22"/>
            <w:lang w:val="en-CA"/>
          </w:rPr>
          <m:t>(</m:t>
        </m:r>
        <m:sSub>
          <m:sSubPr>
            <m:ctrlPr>
              <w:rPr>
                <w:rFonts w:ascii="Cambria Math" w:hAnsi="Cambria Math"/>
                <w:i/>
                <w:szCs w:val="22"/>
                <w:lang w:val="en-CA"/>
              </w:rPr>
            </m:ctrlPr>
          </m:sSubPr>
          <m:e>
            <m:r>
              <w:rPr>
                <w:rFonts w:ascii="Cambria Math" w:hAnsi="Cambria Math"/>
                <w:szCs w:val="22"/>
                <w:lang w:val="en-CA"/>
              </w:rPr>
              <m:t>v</m:t>
            </m:r>
          </m:e>
          <m:sub>
            <m:r>
              <w:rPr>
                <w:rFonts w:ascii="Cambria Math" w:hAnsi="Cambria Math"/>
                <w:szCs w:val="22"/>
                <w:lang w:val="en-CA"/>
              </w:rPr>
              <m:t>0x</m:t>
            </m:r>
          </m:sub>
        </m:sSub>
        <m:r>
          <w:rPr>
            <w:rFonts w:ascii="Cambria Math" w:hAnsi="Cambria Math"/>
            <w:szCs w:val="22"/>
            <w:lang w:val="en-CA"/>
          </w:rPr>
          <m:t>,</m:t>
        </m:r>
        <m:sSub>
          <m:sSubPr>
            <m:ctrlPr>
              <w:rPr>
                <w:rFonts w:ascii="Cambria Math" w:hAnsi="Cambria Math"/>
                <w:i/>
                <w:szCs w:val="22"/>
                <w:lang w:val="en-CA"/>
              </w:rPr>
            </m:ctrlPr>
          </m:sSubPr>
          <m:e>
            <m:r>
              <w:rPr>
                <w:rFonts w:ascii="Cambria Math" w:hAnsi="Cambria Math"/>
                <w:szCs w:val="22"/>
                <w:lang w:val="en-CA"/>
              </w:rPr>
              <m:t>v</m:t>
            </m:r>
          </m:e>
          <m:sub>
            <m:r>
              <w:rPr>
                <w:rFonts w:ascii="Cambria Math" w:hAnsi="Cambria Math"/>
                <w:szCs w:val="22"/>
                <w:lang w:val="en-CA"/>
              </w:rPr>
              <m:t>0y</m:t>
            </m:r>
          </m:sub>
        </m:sSub>
        <m:r>
          <w:rPr>
            <w:rFonts w:ascii="Cambria Math" w:hAnsi="Cambria Math"/>
            <w:szCs w:val="22"/>
            <w:lang w:val="en-CA"/>
          </w:rPr>
          <m:t>)</m:t>
        </m:r>
      </m:oMath>
      <w:r>
        <w:rPr>
          <w:szCs w:val="22"/>
          <w:lang w:val="en-CA"/>
        </w:rPr>
        <w:t xml:space="preserve">, </w:t>
      </w:r>
      <m:oMath>
        <m:r>
          <w:rPr>
            <w:rFonts w:ascii="Cambria Math" w:hAnsi="Cambria Math"/>
            <w:szCs w:val="22"/>
            <w:lang w:val="en-CA"/>
          </w:rPr>
          <m:t>(</m:t>
        </m:r>
        <m:sSub>
          <m:sSubPr>
            <m:ctrlPr>
              <w:rPr>
                <w:rFonts w:ascii="Cambria Math" w:hAnsi="Cambria Math"/>
                <w:i/>
                <w:szCs w:val="22"/>
                <w:lang w:val="en-CA"/>
              </w:rPr>
            </m:ctrlPr>
          </m:sSubPr>
          <m:e>
            <m:r>
              <w:rPr>
                <w:rFonts w:ascii="Cambria Math" w:hAnsi="Cambria Math"/>
                <w:szCs w:val="22"/>
                <w:lang w:val="en-CA"/>
              </w:rPr>
              <m:t>v</m:t>
            </m:r>
          </m:e>
          <m:sub>
            <m:r>
              <w:rPr>
                <w:rFonts w:ascii="Cambria Math" w:hAnsi="Cambria Math"/>
                <w:szCs w:val="22"/>
                <w:lang w:val="en-CA"/>
              </w:rPr>
              <m:t>1x</m:t>
            </m:r>
          </m:sub>
        </m:sSub>
        <m:r>
          <w:rPr>
            <w:rFonts w:ascii="Cambria Math" w:hAnsi="Cambria Math"/>
            <w:szCs w:val="22"/>
            <w:lang w:val="en-CA"/>
          </w:rPr>
          <m:t>,</m:t>
        </m:r>
        <m:sSub>
          <m:sSubPr>
            <m:ctrlPr>
              <w:rPr>
                <w:rFonts w:ascii="Cambria Math" w:hAnsi="Cambria Math"/>
                <w:i/>
                <w:szCs w:val="22"/>
                <w:lang w:val="en-CA"/>
              </w:rPr>
            </m:ctrlPr>
          </m:sSubPr>
          <m:e>
            <m:r>
              <w:rPr>
                <w:rFonts w:ascii="Cambria Math" w:hAnsi="Cambria Math"/>
                <w:szCs w:val="22"/>
                <w:lang w:val="en-CA"/>
              </w:rPr>
              <m:t>v</m:t>
            </m:r>
          </m:e>
          <m:sub>
            <m:r>
              <w:rPr>
                <w:rFonts w:ascii="Cambria Math" w:hAnsi="Cambria Math"/>
                <w:szCs w:val="22"/>
                <w:lang w:val="en-CA"/>
              </w:rPr>
              <m:t>1y</m:t>
            </m:r>
          </m:sub>
        </m:sSub>
        <m:r>
          <w:rPr>
            <w:rFonts w:ascii="Cambria Math" w:hAnsi="Cambria Math"/>
            <w:szCs w:val="22"/>
            <w:lang w:val="en-CA"/>
          </w:rPr>
          <m:t>)</m:t>
        </m:r>
      </m:oMath>
      <w:r>
        <w:rPr>
          <w:szCs w:val="22"/>
          <w:lang w:val="en-CA"/>
        </w:rPr>
        <w:t xml:space="preserve">, </w:t>
      </w:r>
      <m:oMath>
        <m:r>
          <w:rPr>
            <w:rFonts w:ascii="Cambria Math" w:hAnsi="Cambria Math"/>
            <w:szCs w:val="22"/>
            <w:lang w:val="en-CA"/>
          </w:rPr>
          <m:t>(</m:t>
        </m:r>
        <m:sSub>
          <m:sSubPr>
            <m:ctrlPr>
              <w:rPr>
                <w:rFonts w:ascii="Cambria Math" w:hAnsi="Cambria Math"/>
                <w:i/>
                <w:szCs w:val="22"/>
                <w:lang w:val="en-CA"/>
              </w:rPr>
            </m:ctrlPr>
          </m:sSubPr>
          <m:e>
            <m:r>
              <w:rPr>
                <w:rFonts w:ascii="Cambria Math" w:hAnsi="Cambria Math"/>
                <w:szCs w:val="22"/>
                <w:lang w:val="en-CA"/>
              </w:rPr>
              <m:t>v</m:t>
            </m:r>
          </m:e>
          <m:sub>
            <m:r>
              <w:rPr>
                <w:rFonts w:ascii="Cambria Math" w:hAnsi="Cambria Math"/>
                <w:szCs w:val="22"/>
                <w:lang w:val="en-CA"/>
              </w:rPr>
              <m:t>2x</m:t>
            </m:r>
          </m:sub>
        </m:sSub>
        <m:r>
          <w:rPr>
            <w:rFonts w:ascii="Cambria Math" w:hAnsi="Cambria Math"/>
            <w:szCs w:val="22"/>
            <w:lang w:val="en-CA"/>
          </w:rPr>
          <m:t>,</m:t>
        </m:r>
        <m:sSub>
          <m:sSubPr>
            <m:ctrlPr>
              <w:rPr>
                <w:rFonts w:ascii="Cambria Math" w:hAnsi="Cambria Math"/>
                <w:i/>
                <w:szCs w:val="22"/>
                <w:lang w:val="en-CA"/>
              </w:rPr>
            </m:ctrlPr>
          </m:sSubPr>
          <m:e>
            <m:r>
              <w:rPr>
                <w:rFonts w:ascii="Cambria Math" w:hAnsi="Cambria Math"/>
                <w:szCs w:val="22"/>
                <w:lang w:val="en-CA"/>
              </w:rPr>
              <m:t>v</m:t>
            </m:r>
          </m:e>
          <m:sub>
            <m:r>
              <w:rPr>
                <w:rFonts w:ascii="Cambria Math" w:hAnsi="Cambria Math"/>
                <w:szCs w:val="22"/>
                <w:lang w:val="en-CA"/>
              </w:rPr>
              <m:t>2y</m:t>
            </m:r>
          </m:sub>
        </m:sSub>
        <m:r>
          <w:rPr>
            <w:rFonts w:ascii="Cambria Math" w:hAnsi="Cambria Math"/>
            <w:szCs w:val="22"/>
            <w:lang w:val="en-CA"/>
          </w:rPr>
          <m:t>)</m:t>
        </m:r>
      </m:oMath>
      <w:r>
        <w:rPr>
          <w:szCs w:val="22"/>
          <w:lang w:val="en-CA"/>
        </w:rPr>
        <w:t xml:space="preserve"> are the top-left, top-right and bottom-left control point motion vectors, </w:t>
      </w:r>
      <m:oMath>
        <m:r>
          <w:rPr>
            <w:rFonts w:ascii="Cambria Math" w:hAnsi="Cambria Math"/>
            <w:szCs w:val="22"/>
            <w:lang w:val="en-CA"/>
          </w:rPr>
          <m:t>w</m:t>
        </m:r>
      </m:oMath>
      <w:r>
        <w:rPr>
          <w:szCs w:val="22"/>
          <w:lang w:val="en-CA"/>
        </w:rPr>
        <w:t xml:space="preserve"> and </w:t>
      </w:r>
      <m:oMath>
        <m:r>
          <w:rPr>
            <w:rFonts w:ascii="Cambria Math" w:hAnsi="Cambria Math"/>
            <w:szCs w:val="22"/>
            <w:lang w:val="en-CA"/>
          </w:rPr>
          <m:t>h</m:t>
        </m:r>
      </m:oMath>
      <w:r>
        <w:rPr>
          <w:szCs w:val="22"/>
          <w:lang w:val="en-CA"/>
        </w:rPr>
        <w:t xml:space="preserve"> are the width and height of the CU.</w:t>
      </w:r>
    </w:p>
    <w:p w14:paraId="0BB9FED4" w14:textId="1E8ED450" w:rsidR="00C43654" w:rsidRDefault="00C43654" w:rsidP="00D736AD">
      <w:pPr>
        <w:jc w:val="both"/>
        <w:rPr>
          <w:szCs w:val="22"/>
        </w:rPr>
      </w:pPr>
      <w:r>
        <w:rPr>
          <w:szCs w:val="22"/>
        </w:rPr>
        <w:t xml:space="preserve">Step 4) </w:t>
      </w:r>
      <w:r w:rsidRPr="00457C3D">
        <w:rPr>
          <w:szCs w:val="22"/>
        </w:rPr>
        <w:t xml:space="preserve">Finally, the </w:t>
      </w:r>
      <w:r>
        <w:rPr>
          <w:szCs w:val="22"/>
        </w:rPr>
        <w:t xml:space="preserve">luma prediction refinement </w:t>
      </w:r>
      <m:oMath>
        <m:r>
          <m:rPr>
            <m:sty m:val="p"/>
          </m:rPr>
          <w:rPr>
            <w:rFonts w:ascii="Cambria Math" w:hAnsi="Cambria Math"/>
          </w:rPr>
          <m:t>Δ</m:t>
        </m:r>
        <m:r>
          <w:rPr>
            <w:rFonts w:ascii="Cambria Math" w:hAnsi="Cambria Math"/>
          </w:rPr>
          <m:t>I</m:t>
        </m:r>
        <m:d>
          <m:dPr>
            <m:ctrlPr>
              <w:rPr>
                <w:rFonts w:ascii="Cambria Math" w:hAnsi="Cambria Math"/>
                <w:i/>
              </w:rPr>
            </m:ctrlPr>
          </m:dPr>
          <m:e>
            <m:r>
              <w:rPr>
                <w:rFonts w:ascii="Cambria Math" w:hAnsi="Cambria Math"/>
              </w:rPr>
              <m:t>i,j</m:t>
            </m:r>
          </m:e>
        </m:d>
      </m:oMath>
      <w:r>
        <w:t xml:space="preserve"> </w:t>
      </w:r>
      <w:r>
        <w:rPr>
          <w:szCs w:val="22"/>
        </w:rPr>
        <w:t xml:space="preserve">is added to the </w:t>
      </w:r>
      <w:r w:rsidR="00591324">
        <w:rPr>
          <w:szCs w:val="22"/>
        </w:rPr>
        <w:t>subblock</w:t>
      </w:r>
      <w:r>
        <w:rPr>
          <w:szCs w:val="22"/>
        </w:rPr>
        <w:t xml:space="preserve"> prediction </w:t>
      </w:r>
      <m:oMath>
        <m:r>
          <w:rPr>
            <w:rFonts w:ascii="Cambria Math" w:hAnsi="Cambria Math"/>
            <w:szCs w:val="22"/>
          </w:rPr>
          <m:t>I</m:t>
        </m:r>
        <m:d>
          <m:dPr>
            <m:ctrlPr>
              <w:rPr>
                <w:rFonts w:ascii="Cambria Math" w:hAnsi="Cambria Math"/>
                <w:i/>
                <w:szCs w:val="22"/>
              </w:rPr>
            </m:ctrlPr>
          </m:dPr>
          <m:e>
            <m:r>
              <w:rPr>
                <w:rFonts w:ascii="Cambria Math" w:hAnsi="Cambria Math"/>
                <w:szCs w:val="22"/>
              </w:rPr>
              <m:t>i, j</m:t>
            </m:r>
          </m:e>
        </m:d>
      </m:oMath>
      <w:r w:rsidRPr="00457C3D">
        <w:rPr>
          <w:szCs w:val="22"/>
        </w:rPr>
        <w:t>.</w:t>
      </w:r>
      <w:r>
        <w:rPr>
          <w:szCs w:val="22"/>
        </w:rPr>
        <w:t xml:space="preserve"> The final prediction </w:t>
      </w:r>
      <w:r w:rsidRPr="000864E2">
        <w:rPr>
          <w:i/>
          <w:szCs w:val="22"/>
        </w:rPr>
        <w:t>I’</w:t>
      </w:r>
      <w:r>
        <w:rPr>
          <w:szCs w:val="22"/>
        </w:rPr>
        <w:t xml:space="preserve"> is generated as the following equation.</w:t>
      </w:r>
    </w:p>
    <w:p w14:paraId="7971D4E4" w14:textId="77777777" w:rsidR="00C43654" w:rsidRDefault="00C43654" w:rsidP="00D736AD">
      <w:pPr>
        <w:jc w:val="both"/>
        <w:rPr>
          <w:szCs w:val="22"/>
        </w:rPr>
      </w:pPr>
      <m:oMathPara>
        <m:oMath>
          <m:r>
            <w:rPr>
              <w:rFonts w:ascii="Cambria Math" w:hAnsi="Cambria Math"/>
            </w:rPr>
            <m:t>I'(i,j)= I</m:t>
          </m:r>
          <m:d>
            <m:dPr>
              <m:ctrlPr>
                <w:rPr>
                  <w:rFonts w:ascii="Cambria Math" w:hAnsi="Cambria Math"/>
                  <w:i/>
                </w:rPr>
              </m:ctrlPr>
            </m:dPr>
            <m:e>
              <m:r>
                <w:rPr>
                  <w:rFonts w:ascii="Cambria Math" w:hAnsi="Cambria Math"/>
                </w:rPr>
                <m:t>i,j</m:t>
              </m:r>
            </m:e>
          </m:d>
          <m:r>
            <w:rPr>
              <w:rFonts w:ascii="Cambria Math" w:hAnsi="Cambria Math"/>
            </w:rPr>
            <m:t>+</m:t>
          </m:r>
          <m:r>
            <m:rPr>
              <m:sty m:val="p"/>
            </m:rPr>
            <w:rPr>
              <w:rFonts w:ascii="Cambria Math" w:hAnsi="Cambria Math"/>
            </w:rPr>
            <m:t>Δ</m:t>
          </m:r>
          <m:r>
            <w:rPr>
              <w:rFonts w:ascii="Cambria Math" w:hAnsi="Cambria Math"/>
            </w:rPr>
            <m:t>I(i,j)</m:t>
          </m:r>
        </m:oMath>
      </m:oMathPara>
    </w:p>
    <w:p w14:paraId="1F0132C7" w14:textId="6873C4CC" w:rsidR="00C43654" w:rsidRDefault="00C43654" w:rsidP="00D736AD">
      <w:pPr>
        <w:jc w:val="both"/>
        <w:rPr>
          <w:lang w:val="en-CA" w:eastAsia="zh-CN"/>
        </w:rPr>
      </w:pPr>
      <w:r>
        <w:rPr>
          <w:lang w:val="en-CA" w:eastAsia="zh-CN"/>
        </w:rPr>
        <w:t xml:space="preserve">PROF </w:t>
      </w:r>
      <w:r w:rsidR="00C720C0">
        <w:rPr>
          <w:lang w:val="en-CA" w:eastAsia="zh-CN"/>
        </w:rPr>
        <w:t>is</w:t>
      </w:r>
      <w:r>
        <w:rPr>
          <w:lang w:val="en-CA" w:eastAsia="zh-CN"/>
        </w:rPr>
        <w:t xml:space="preserve"> not be applied in two cases for an affine coded CU: 1) all control point MVs are the same, which indicates the CU only has translational motion; 2) the affine motion parameters are greater than a specified limit because the </w:t>
      </w:r>
      <w:r w:rsidR="00591324">
        <w:rPr>
          <w:lang w:val="en-CA" w:eastAsia="zh-CN"/>
        </w:rPr>
        <w:t>subblock</w:t>
      </w:r>
      <w:r>
        <w:rPr>
          <w:lang w:val="en-CA" w:eastAsia="zh-CN"/>
        </w:rPr>
        <w:t xml:space="preserve"> based affine MC is degraded to CU based MC to avoid large memory access bandwidth requirement.</w:t>
      </w:r>
    </w:p>
    <w:p w14:paraId="05627799" w14:textId="314952F1" w:rsidR="00C43654" w:rsidRPr="00C43654" w:rsidRDefault="00C43654" w:rsidP="00D736AD">
      <w:pPr>
        <w:jc w:val="both"/>
        <w:rPr>
          <w:lang w:val="en-CA" w:eastAsia="zh-CN"/>
        </w:rPr>
      </w:pPr>
      <w:r>
        <w:rPr>
          <w:lang w:val="en-CA" w:eastAsia="zh-CN"/>
        </w:rPr>
        <w:t>A fast encoding method is applied to reduce the encoding complexity of affine motion estimation with PROF. PROF is not applied at affine motion estimation stage in following two situations</w:t>
      </w:r>
      <w:r w:rsidR="00C720C0">
        <w:rPr>
          <w:lang w:val="en-CA" w:eastAsia="zh-CN"/>
        </w:rPr>
        <w:t>:</w:t>
      </w:r>
      <w:r>
        <w:rPr>
          <w:lang w:val="en-CA" w:eastAsia="zh-CN"/>
        </w:rPr>
        <w:t xml:space="preserve"> a) </w:t>
      </w:r>
      <w:r w:rsidR="00C720C0">
        <w:rPr>
          <w:lang w:val="en-CA" w:eastAsia="zh-CN"/>
        </w:rPr>
        <w:t>i</w:t>
      </w:r>
      <w:r>
        <w:rPr>
          <w:lang w:val="en-CA" w:eastAsia="zh-CN"/>
        </w:rPr>
        <w:t>f this CU is not the root block and its parent block does not select the affine mode as its best mode, PROF is not applied since the possibility for current CU to select the affine mode</w:t>
      </w:r>
      <w:r w:rsidR="00C720C0">
        <w:rPr>
          <w:lang w:val="en-CA" w:eastAsia="zh-CN"/>
        </w:rPr>
        <w:t xml:space="preserve"> as best mode is low</w:t>
      </w:r>
      <w:r w:rsidR="004F3271">
        <w:rPr>
          <w:lang w:val="en-CA" w:eastAsia="zh-CN"/>
        </w:rPr>
        <w:t>;</w:t>
      </w:r>
      <w:r>
        <w:rPr>
          <w:lang w:val="en-CA" w:eastAsia="zh-CN"/>
        </w:rPr>
        <w:t xml:space="preserve"> b) </w:t>
      </w:r>
      <w:r w:rsidR="004F3271">
        <w:rPr>
          <w:lang w:val="en-CA" w:eastAsia="zh-CN"/>
        </w:rPr>
        <w:t>i</w:t>
      </w:r>
      <w:r>
        <w:rPr>
          <w:lang w:val="en-CA" w:eastAsia="zh-CN"/>
        </w:rPr>
        <w:t>f the magnitude of four affine parameters (C, D, E, F) are all smaller than a predefined threshold and the current picture is not a low delay picture, PROF is not applied because the improvement introduced by PROF is small</w:t>
      </w:r>
      <w:r w:rsidR="00C51F59">
        <w:rPr>
          <w:lang w:val="en-CA" w:eastAsia="zh-CN"/>
        </w:rPr>
        <w:t xml:space="preserve"> for this case.</w:t>
      </w:r>
      <w:r>
        <w:rPr>
          <w:lang w:val="en-CA" w:eastAsia="zh-CN"/>
        </w:rPr>
        <w:t xml:space="preserve"> In this way, the affine motion estimation with PROF can be accelerated.</w:t>
      </w:r>
    </w:p>
    <w:p w14:paraId="3B2DC726" w14:textId="0F6DBD80" w:rsidR="003242CB" w:rsidRDefault="005F06C3" w:rsidP="00CD45EA">
      <w:pPr>
        <w:pStyle w:val="Heading3"/>
        <w:spacing w:before="136"/>
        <w:rPr>
          <w:lang w:val="en-CA"/>
        </w:rPr>
      </w:pPr>
      <w:bookmarkStart w:id="234" w:name="_Toc58175122"/>
      <w:r>
        <w:rPr>
          <w:lang w:val="en-CA"/>
        </w:rPr>
        <w:t>Subblock-based</w:t>
      </w:r>
      <w:r w:rsidR="003242CB" w:rsidRPr="00A05952">
        <w:rPr>
          <w:lang w:val="en-CA"/>
        </w:rPr>
        <w:t xml:space="preserve"> temporal motion vector prediction</w:t>
      </w:r>
      <w:r w:rsidR="003242CB">
        <w:rPr>
          <w:lang w:val="en-CA"/>
        </w:rPr>
        <w:t xml:space="preserve"> (</w:t>
      </w:r>
      <w:r>
        <w:rPr>
          <w:lang w:val="en-CA"/>
        </w:rPr>
        <w:t>Sb</w:t>
      </w:r>
      <w:r w:rsidR="003242CB">
        <w:rPr>
          <w:lang w:val="en-CA"/>
        </w:rPr>
        <w:t>TMVP)</w:t>
      </w:r>
      <w:bookmarkEnd w:id="234"/>
      <w:r w:rsidR="003242CB">
        <w:rPr>
          <w:lang w:val="en-CA"/>
        </w:rPr>
        <w:t xml:space="preserve"> </w:t>
      </w:r>
    </w:p>
    <w:p w14:paraId="401FED00" w14:textId="2FB7702C" w:rsidR="00E6612A" w:rsidRDefault="00C10EC8" w:rsidP="00CD45EA">
      <w:pPr>
        <w:spacing w:after="120"/>
        <w:jc w:val="both"/>
        <w:rPr>
          <w:szCs w:val="22"/>
          <w:lang w:val="en-CA"/>
        </w:rPr>
      </w:pPr>
      <w:bookmarkStart w:id="235" w:name="_Hlk33224542"/>
      <w:r>
        <w:rPr>
          <w:szCs w:val="22"/>
          <w:lang w:val="en-CA"/>
        </w:rPr>
        <w:t>VVC</w:t>
      </w:r>
      <w:r w:rsidR="008A085F">
        <w:rPr>
          <w:szCs w:val="22"/>
          <w:lang w:val="en-CA"/>
        </w:rPr>
        <w:t xml:space="preserve"> supports </w:t>
      </w:r>
      <w:r w:rsidR="003242CB" w:rsidRPr="00A05952">
        <w:rPr>
          <w:szCs w:val="22"/>
          <w:lang w:val="en-CA"/>
        </w:rPr>
        <w:t xml:space="preserve">the </w:t>
      </w:r>
      <w:r w:rsidR="005F06C3">
        <w:rPr>
          <w:lang w:val="en-CA"/>
        </w:rPr>
        <w:t xml:space="preserve">subblock-based </w:t>
      </w:r>
      <w:r w:rsidR="003242CB" w:rsidRPr="00A05952">
        <w:rPr>
          <w:szCs w:val="22"/>
          <w:lang w:val="en-CA"/>
        </w:rPr>
        <w:t>temporal motion vector prediction (</w:t>
      </w:r>
      <w:r w:rsidR="005F06C3">
        <w:rPr>
          <w:szCs w:val="22"/>
          <w:lang w:val="en-CA"/>
        </w:rPr>
        <w:t>Sb</w:t>
      </w:r>
      <w:r w:rsidR="003242CB" w:rsidRPr="00A05952">
        <w:rPr>
          <w:szCs w:val="22"/>
          <w:lang w:val="en-CA"/>
        </w:rPr>
        <w:t>TMVP) method</w:t>
      </w:r>
      <w:r w:rsidR="008A085F">
        <w:rPr>
          <w:szCs w:val="22"/>
          <w:lang w:val="en-CA"/>
        </w:rPr>
        <w:t xml:space="preserve">. Similar to the </w:t>
      </w:r>
      <w:r w:rsidR="003242CB" w:rsidRPr="00A05952">
        <w:rPr>
          <w:szCs w:val="22"/>
          <w:lang w:val="en-CA"/>
        </w:rPr>
        <w:t>temporal motion vector prediction (TMVP)</w:t>
      </w:r>
      <w:r w:rsidR="000C0C0F">
        <w:rPr>
          <w:szCs w:val="22"/>
          <w:lang w:val="en-CA"/>
        </w:rPr>
        <w:t xml:space="preserve"> in HEVC</w:t>
      </w:r>
      <w:r w:rsidR="008A085F">
        <w:rPr>
          <w:szCs w:val="22"/>
          <w:lang w:val="en-CA"/>
        </w:rPr>
        <w:t xml:space="preserve">, </w:t>
      </w:r>
      <w:r w:rsidR="005F06C3">
        <w:rPr>
          <w:szCs w:val="22"/>
          <w:lang w:val="en-CA"/>
        </w:rPr>
        <w:t>Sb</w:t>
      </w:r>
      <w:r w:rsidR="008A085F">
        <w:rPr>
          <w:szCs w:val="22"/>
          <w:lang w:val="en-CA"/>
        </w:rPr>
        <w:t xml:space="preserve">TMVP uses the motion field in the collocated picture to </w:t>
      </w:r>
      <w:r w:rsidR="00E6612A">
        <w:rPr>
          <w:szCs w:val="22"/>
          <w:lang w:val="en-CA"/>
        </w:rPr>
        <w:t>improve motion vector prediction and merge mode fo</w:t>
      </w:r>
      <w:r w:rsidR="009500F7">
        <w:rPr>
          <w:szCs w:val="22"/>
          <w:lang w:val="en-CA"/>
        </w:rPr>
        <w:t>r</w:t>
      </w:r>
      <w:r w:rsidR="00E6612A">
        <w:rPr>
          <w:szCs w:val="22"/>
          <w:lang w:val="en-CA"/>
        </w:rPr>
        <w:t xml:space="preserve"> CUs in the current picture</w:t>
      </w:r>
      <w:r w:rsidR="008A085F">
        <w:rPr>
          <w:szCs w:val="22"/>
          <w:lang w:val="en-CA"/>
        </w:rPr>
        <w:t>.</w:t>
      </w:r>
      <w:r w:rsidR="00E6612A">
        <w:rPr>
          <w:szCs w:val="22"/>
          <w:lang w:val="en-CA"/>
        </w:rPr>
        <w:t xml:space="preserve"> </w:t>
      </w:r>
      <w:r w:rsidR="00B40D5C">
        <w:rPr>
          <w:szCs w:val="22"/>
          <w:lang w:val="en-CA"/>
        </w:rPr>
        <w:t xml:space="preserve">The same collocated picture used by TMVP is used for </w:t>
      </w:r>
      <w:r w:rsidR="005F06C3">
        <w:rPr>
          <w:szCs w:val="22"/>
          <w:lang w:val="en-CA"/>
        </w:rPr>
        <w:t>Sb</w:t>
      </w:r>
      <w:r w:rsidR="00B40D5C">
        <w:rPr>
          <w:szCs w:val="22"/>
          <w:lang w:val="en-CA"/>
        </w:rPr>
        <w:t xml:space="preserve">TVMP. </w:t>
      </w:r>
      <w:r w:rsidR="005F06C3">
        <w:rPr>
          <w:szCs w:val="22"/>
          <w:lang w:val="en-CA"/>
        </w:rPr>
        <w:t>Sb</w:t>
      </w:r>
      <w:r w:rsidR="00E6612A">
        <w:rPr>
          <w:szCs w:val="22"/>
          <w:lang w:val="en-CA"/>
        </w:rPr>
        <w:t xml:space="preserve">TMVP differs from TMVP in the following two </w:t>
      </w:r>
      <w:r w:rsidR="00F077B2">
        <w:rPr>
          <w:szCs w:val="22"/>
          <w:lang w:val="en-CA"/>
        </w:rPr>
        <w:t xml:space="preserve">main </w:t>
      </w:r>
      <w:r w:rsidR="00E6612A">
        <w:rPr>
          <w:szCs w:val="22"/>
          <w:lang w:val="en-CA"/>
        </w:rPr>
        <w:t xml:space="preserve">aspects: </w:t>
      </w:r>
    </w:p>
    <w:p w14:paraId="3C3F0D35" w14:textId="47A094B8" w:rsidR="008B086F" w:rsidRPr="00FC1A3D" w:rsidRDefault="00B17A33" w:rsidP="000613EB">
      <w:pPr>
        <w:pStyle w:val="ListParagraph"/>
        <w:numPr>
          <w:ilvl w:val="0"/>
          <w:numId w:val="10"/>
        </w:numPr>
        <w:spacing w:before="136" w:after="120"/>
        <w:rPr>
          <w:szCs w:val="22"/>
          <w:lang w:val="en-CA"/>
        </w:rPr>
      </w:pPr>
      <w:r>
        <w:rPr>
          <w:sz w:val="22"/>
          <w:szCs w:val="22"/>
          <w:lang w:val="en-CA"/>
        </w:rPr>
        <w:t>TMVP</w:t>
      </w:r>
      <w:r w:rsidR="00460479">
        <w:rPr>
          <w:sz w:val="22"/>
          <w:szCs w:val="22"/>
          <w:lang w:val="en-CA"/>
        </w:rPr>
        <w:t xml:space="preserve"> predicts</w:t>
      </w:r>
      <w:r>
        <w:rPr>
          <w:sz w:val="22"/>
          <w:szCs w:val="22"/>
          <w:lang w:val="en-CA"/>
        </w:rPr>
        <w:t xml:space="preserve"> motion at CU level but </w:t>
      </w:r>
      <w:r w:rsidR="005F06C3">
        <w:rPr>
          <w:sz w:val="22"/>
          <w:szCs w:val="22"/>
          <w:lang w:val="en-CA"/>
        </w:rPr>
        <w:t>Sb</w:t>
      </w:r>
      <w:r w:rsidR="00E6612A" w:rsidRPr="00550109">
        <w:rPr>
          <w:sz w:val="22"/>
          <w:szCs w:val="22"/>
          <w:lang w:val="en-CA"/>
        </w:rPr>
        <w:t>TM</w:t>
      </w:r>
      <w:r w:rsidR="00F077B2" w:rsidRPr="00550109">
        <w:rPr>
          <w:sz w:val="22"/>
          <w:szCs w:val="22"/>
          <w:lang w:val="en-CA"/>
        </w:rPr>
        <w:t>V</w:t>
      </w:r>
      <w:r w:rsidR="00E6612A" w:rsidRPr="00550109">
        <w:rPr>
          <w:sz w:val="22"/>
          <w:szCs w:val="22"/>
          <w:lang w:val="en-CA"/>
        </w:rPr>
        <w:t xml:space="preserve">P </w:t>
      </w:r>
      <w:r w:rsidR="008B086F" w:rsidRPr="00550109">
        <w:rPr>
          <w:sz w:val="22"/>
          <w:szCs w:val="22"/>
          <w:lang w:val="en-CA"/>
        </w:rPr>
        <w:t>predicts</w:t>
      </w:r>
      <w:r w:rsidR="00F077B2" w:rsidRPr="00550109">
        <w:rPr>
          <w:sz w:val="22"/>
          <w:szCs w:val="22"/>
          <w:lang w:val="en-CA"/>
        </w:rPr>
        <w:t xml:space="preserve"> motion at sub-CU level</w:t>
      </w:r>
      <w:r>
        <w:rPr>
          <w:sz w:val="22"/>
          <w:szCs w:val="22"/>
          <w:lang w:val="en-CA"/>
        </w:rPr>
        <w:t>;</w:t>
      </w:r>
      <w:r w:rsidR="008B086F" w:rsidRPr="00550109">
        <w:rPr>
          <w:sz w:val="22"/>
          <w:szCs w:val="22"/>
          <w:lang w:val="en-CA"/>
        </w:rPr>
        <w:t xml:space="preserve"> </w:t>
      </w:r>
    </w:p>
    <w:p w14:paraId="54675E22" w14:textId="76762E82" w:rsidR="003242CB" w:rsidRPr="00FC1A3D" w:rsidRDefault="00FC1A3D" w:rsidP="000613EB">
      <w:pPr>
        <w:pStyle w:val="ListParagraph"/>
        <w:numPr>
          <w:ilvl w:val="0"/>
          <w:numId w:val="10"/>
        </w:numPr>
        <w:spacing w:before="136" w:after="120"/>
        <w:rPr>
          <w:szCs w:val="22"/>
          <w:lang w:val="en-CA"/>
        </w:rPr>
      </w:pPr>
      <w:r>
        <w:rPr>
          <w:sz w:val="22"/>
          <w:szCs w:val="22"/>
          <w:lang w:val="en-CA"/>
        </w:rPr>
        <w:t xml:space="preserve">Whereas </w:t>
      </w:r>
      <w:bookmarkStart w:id="236" w:name="_Hlk33302033"/>
      <w:r>
        <w:rPr>
          <w:sz w:val="22"/>
          <w:szCs w:val="22"/>
          <w:lang w:val="en-CA"/>
        </w:rPr>
        <w:t>TMVP fetches the temporal motion vectors from the collocated block</w:t>
      </w:r>
      <w:r w:rsidR="00B17A33">
        <w:rPr>
          <w:sz w:val="22"/>
          <w:szCs w:val="22"/>
          <w:lang w:val="en-CA"/>
        </w:rPr>
        <w:t xml:space="preserve"> in the collocated picture</w:t>
      </w:r>
      <w:r w:rsidR="00B40D5C">
        <w:rPr>
          <w:sz w:val="22"/>
          <w:szCs w:val="22"/>
          <w:lang w:val="en-CA"/>
        </w:rPr>
        <w:t xml:space="preserve"> (the collocated block is the </w:t>
      </w:r>
      <w:r w:rsidR="00B40D5C" w:rsidRPr="00B40D5C">
        <w:rPr>
          <w:sz w:val="22"/>
          <w:szCs w:val="22"/>
          <w:lang w:val="en-CA"/>
        </w:rPr>
        <w:t xml:space="preserve">bottom-right or center </w:t>
      </w:r>
      <w:r w:rsidR="00B40D5C">
        <w:rPr>
          <w:sz w:val="22"/>
          <w:szCs w:val="22"/>
          <w:lang w:val="en-CA"/>
        </w:rPr>
        <w:t xml:space="preserve">block </w:t>
      </w:r>
      <w:r w:rsidR="00B40D5C" w:rsidRPr="00B40D5C">
        <w:rPr>
          <w:sz w:val="22"/>
          <w:szCs w:val="22"/>
          <w:lang w:val="en-CA"/>
        </w:rPr>
        <w:t>relative to the current CU</w:t>
      </w:r>
      <w:r w:rsidR="00B40D5C">
        <w:rPr>
          <w:sz w:val="22"/>
          <w:szCs w:val="22"/>
          <w:lang w:val="en-CA"/>
        </w:rPr>
        <w:t>)</w:t>
      </w:r>
      <w:r>
        <w:rPr>
          <w:sz w:val="22"/>
          <w:szCs w:val="22"/>
          <w:lang w:val="en-CA"/>
        </w:rPr>
        <w:t xml:space="preserve">, </w:t>
      </w:r>
      <w:r w:rsidR="005F06C3">
        <w:rPr>
          <w:sz w:val="22"/>
          <w:szCs w:val="22"/>
          <w:lang w:val="en-CA"/>
        </w:rPr>
        <w:t>Sb</w:t>
      </w:r>
      <w:r>
        <w:rPr>
          <w:sz w:val="22"/>
          <w:szCs w:val="22"/>
          <w:lang w:val="en-CA"/>
        </w:rPr>
        <w:t xml:space="preserve">TMVP </w:t>
      </w:r>
      <w:r w:rsidR="00B17A33">
        <w:rPr>
          <w:sz w:val="22"/>
          <w:szCs w:val="22"/>
          <w:lang w:val="en-CA"/>
        </w:rPr>
        <w:t xml:space="preserve">applies a motion shift before fetching the temporal motion information from the collocated picture, </w:t>
      </w:r>
      <w:bookmarkEnd w:id="236"/>
      <w:r w:rsidR="00B17A33">
        <w:rPr>
          <w:sz w:val="22"/>
          <w:szCs w:val="22"/>
          <w:lang w:val="en-CA"/>
        </w:rPr>
        <w:t>where the motion shift is obtained from the motio</w:t>
      </w:r>
      <w:r w:rsidR="00B5209A">
        <w:rPr>
          <w:sz w:val="22"/>
          <w:szCs w:val="22"/>
          <w:lang w:val="en-CA"/>
        </w:rPr>
        <w:t>n vector from one of the spatial neighboring blocks</w:t>
      </w:r>
      <w:r w:rsidR="00B17A33">
        <w:rPr>
          <w:sz w:val="22"/>
          <w:szCs w:val="22"/>
          <w:lang w:val="en-CA"/>
        </w:rPr>
        <w:t xml:space="preserve"> of the current CU</w:t>
      </w:r>
      <w:r w:rsidR="008B086F" w:rsidRPr="00550109">
        <w:rPr>
          <w:sz w:val="22"/>
          <w:szCs w:val="22"/>
          <w:lang w:val="en-CA"/>
        </w:rPr>
        <w:t xml:space="preserve">. </w:t>
      </w:r>
    </w:p>
    <w:p w14:paraId="47D99281" w14:textId="4CA2378F" w:rsidR="009237B8" w:rsidRDefault="00C80E76" w:rsidP="00CD45EA">
      <w:pPr>
        <w:spacing w:after="120"/>
        <w:jc w:val="both"/>
        <w:rPr>
          <w:szCs w:val="22"/>
          <w:lang w:val="en-CA"/>
        </w:rPr>
      </w:pPr>
      <w:r>
        <w:rPr>
          <w:szCs w:val="22"/>
          <w:lang w:val="en-CA"/>
        </w:rPr>
        <w:t xml:space="preserve">The </w:t>
      </w:r>
      <w:r w:rsidR="005F06C3">
        <w:rPr>
          <w:szCs w:val="22"/>
          <w:lang w:val="en-CA"/>
        </w:rPr>
        <w:t>Sb</w:t>
      </w:r>
      <w:r>
        <w:rPr>
          <w:szCs w:val="22"/>
          <w:lang w:val="en-CA"/>
        </w:rPr>
        <w:t xml:space="preserve">TVMP process is illustrated in </w:t>
      </w:r>
      <w:r w:rsidRPr="000A540B">
        <w:rPr>
          <w:szCs w:val="22"/>
          <w:lang w:val="en-CA"/>
        </w:rPr>
        <w:fldChar w:fldCharType="begin"/>
      </w:r>
      <w:r w:rsidRPr="001628ED">
        <w:rPr>
          <w:szCs w:val="22"/>
          <w:lang w:val="en-CA"/>
        </w:rPr>
        <w:instrText xml:space="preserve"> REF _Ref525133512 \h </w:instrText>
      </w:r>
      <w:r w:rsidR="006B0767" w:rsidRPr="00550109">
        <w:rPr>
          <w:szCs w:val="22"/>
          <w:lang w:val="en-CA"/>
        </w:rPr>
        <w:instrText xml:space="preserve"> \* MERGEFORMAT </w:instrText>
      </w:r>
      <w:r w:rsidRPr="000A540B">
        <w:rPr>
          <w:szCs w:val="22"/>
          <w:lang w:val="en-CA"/>
        </w:rPr>
      </w:r>
      <w:r w:rsidRPr="000A540B">
        <w:rPr>
          <w:szCs w:val="22"/>
          <w:lang w:val="en-CA"/>
        </w:rPr>
        <w:fldChar w:fldCharType="separate"/>
      </w:r>
      <w:r w:rsidR="003A61E2" w:rsidRPr="003A61E2">
        <w:rPr>
          <w:szCs w:val="22"/>
          <w:lang w:val="en-GB"/>
          <w:rPrChange w:id="237" w:author="v1-jc1" w:date="2020-12-06T19:24:00Z">
            <w:rPr>
              <w:b/>
              <w:sz w:val="20"/>
              <w:lang w:val="en-GB"/>
            </w:rPr>
          </w:rPrChange>
        </w:rPr>
        <w:t xml:space="preserve">Figure </w:t>
      </w:r>
      <w:r w:rsidR="003A61E2" w:rsidRPr="003A61E2">
        <w:rPr>
          <w:noProof/>
          <w:szCs w:val="22"/>
          <w:lang w:val="en-GB"/>
          <w:rPrChange w:id="238" w:author="v1-jc1" w:date="2020-12-06T19:24:00Z">
            <w:rPr>
              <w:b/>
              <w:noProof/>
              <w:sz w:val="20"/>
              <w:lang w:val="en-GB"/>
            </w:rPr>
          </w:rPrChange>
        </w:rPr>
        <w:t>34</w:t>
      </w:r>
      <w:r w:rsidRPr="000A540B">
        <w:rPr>
          <w:szCs w:val="22"/>
          <w:lang w:val="en-CA"/>
        </w:rPr>
        <w:fldChar w:fldCharType="end"/>
      </w:r>
      <w:r w:rsidR="006B0767" w:rsidRPr="001628ED">
        <w:rPr>
          <w:szCs w:val="22"/>
          <w:lang w:val="en-CA"/>
        </w:rPr>
        <w:t>.</w:t>
      </w:r>
      <w:r w:rsidR="008B086F" w:rsidRPr="001628ED">
        <w:rPr>
          <w:szCs w:val="22"/>
          <w:lang w:val="en-CA"/>
        </w:rPr>
        <w:t xml:space="preserve"> </w:t>
      </w:r>
      <w:r w:rsidR="005F06C3">
        <w:rPr>
          <w:szCs w:val="22"/>
          <w:lang w:val="en-CA"/>
        </w:rPr>
        <w:t>Sb</w:t>
      </w:r>
      <w:r w:rsidR="003242CB" w:rsidRPr="001628ED">
        <w:rPr>
          <w:szCs w:val="22"/>
          <w:lang w:val="en-CA"/>
        </w:rPr>
        <w:t>TMVP</w:t>
      </w:r>
      <w:r w:rsidR="003242CB" w:rsidRPr="00A05952">
        <w:rPr>
          <w:szCs w:val="22"/>
          <w:lang w:val="en-CA"/>
        </w:rPr>
        <w:t xml:space="preserve"> predicts the motion vectors of the su</w:t>
      </w:r>
      <w:r w:rsidR="009500F7">
        <w:rPr>
          <w:szCs w:val="22"/>
          <w:lang w:val="en-CA"/>
        </w:rPr>
        <w:t>b</w:t>
      </w:r>
      <w:r w:rsidR="004102C7">
        <w:rPr>
          <w:szCs w:val="22"/>
          <w:lang w:val="en-CA"/>
        </w:rPr>
        <w:t xml:space="preserve">-CUs within the current </w:t>
      </w:r>
      <w:r w:rsidR="000C0C0F">
        <w:rPr>
          <w:szCs w:val="22"/>
          <w:lang w:val="en-CA"/>
        </w:rPr>
        <w:t xml:space="preserve">CU in </w:t>
      </w:r>
      <w:r w:rsidR="004102C7">
        <w:rPr>
          <w:szCs w:val="22"/>
          <w:lang w:val="en-CA"/>
        </w:rPr>
        <w:t>two steps. In the first step, t</w:t>
      </w:r>
      <w:r w:rsidR="00BB09BA">
        <w:rPr>
          <w:szCs w:val="22"/>
          <w:lang w:val="en-CA"/>
        </w:rPr>
        <w:t>he spatial neighbor</w:t>
      </w:r>
      <w:r w:rsidR="005A6CCC">
        <w:rPr>
          <w:szCs w:val="22"/>
          <w:lang w:val="en-CA"/>
        </w:rPr>
        <w:t xml:space="preserve"> A1</w:t>
      </w:r>
      <w:r w:rsidR="00BB09BA">
        <w:rPr>
          <w:szCs w:val="22"/>
          <w:lang w:val="en-CA"/>
        </w:rPr>
        <w:t xml:space="preserve"> </w:t>
      </w:r>
      <w:r w:rsidR="006B0767" w:rsidRPr="001628ED">
        <w:rPr>
          <w:szCs w:val="22"/>
          <w:lang w:val="en-CA"/>
        </w:rPr>
        <w:t xml:space="preserve">in </w:t>
      </w:r>
      <w:r w:rsidR="006B0767" w:rsidRPr="000A540B">
        <w:rPr>
          <w:szCs w:val="22"/>
          <w:lang w:val="en-CA"/>
        </w:rPr>
        <w:fldChar w:fldCharType="begin"/>
      </w:r>
      <w:r w:rsidR="006B0767" w:rsidRPr="001628ED">
        <w:rPr>
          <w:szCs w:val="22"/>
          <w:lang w:val="en-CA"/>
        </w:rPr>
        <w:instrText xml:space="preserve"> REF _Ref525133512 \h </w:instrText>
      </w:r>
      <w:r w:rsidR="006B0767" w:rsidRPr="00550109">
        <w:rPr>
          <w:szCs w:val="22"/>
          <w:lang w:val="en-CA"/>
        </w:rPr>
        <w:instrText xml:space="preserve"> \* MERGEFORMAT </w:instrText>
      </w:r>
      <w:r w:rsidR="006B0767" w:rsidRPr="000A540B">
        <w:rPr>
          <w:szCs w:val="22"/>
          <w:lang w:val="en-CA"/>
        </w:rPr>
      </w:r>
      <w:r w:rsidR="006B0767" w:rsidRPr="000A540B">
        <w:rPr>
          <w:szCs w:val="22"/>
          <w:lang w:val="en-CA"/>
        </w:rPr>
        <w:fldChar w:fldCharType="separate"/>
      </w:r>
      <w:r w:rsidR="003A61E2" w:rsidRPr="003A61E2">
        <w:rPr>
          <w:szCs w:val="22"/>
          <w:lang w:val="en-GB"/>
          <w:rPrChange w:id="239" w:author="v1-jc1" w:date="2020-12-06T19:24:00Z">
            <w:rPr>
              <w:b/>
              <w:sz w:val="20"/>
              <w:lang w:val="en-GB"/>
            </w:rPr>
          </w:rPrChange>
        </w:rPr>
        <w:t xml:space="preserve">Figure </w:t>
      </w:r>
      <w:r w:rsidR="003A61E2" w:rsidRPr="003A61E2">
        <w:rPr>
          <w:noProof/>
          <w:szCs w:val="22"/>
          <w:lang w:val="en-GB"/>
          <w:rPrChange w:id="240" w:author="v1-jc1" w:date="2020-12-06T19:24:00Z">
            <w:rPr>
              <w:b/>
              <w:noProof/>
              <w:sz w:val="20"/>
              <w:lang w:val="en-GB"/>
            </w:rPr>
          </w:rPrChange>
        </w:rPr>
        <w:t>34</w:t>
      </w:r>
      <w:r w:rsidR="006B0767" w:rsidRPr="000A540B">
        <w:rPr>
          <w:szCs w:val="22"/>
          <w:lang w:val="en-CA"/>
        </w:rPr>
        <w:fldChar w:fldCharType="end"/>
      </w:r>
      <w:r w:rsidR="006B0767" w:rsidRPr="001628ED">
        <w:rPr>
          <w:szCs w:val="22"/>
          <w:lang w:val="en-CA"/>
        </w:rPr>
        <w:t xml:space="preserve"> (a)</w:t>
      </w:r>
      <w:r w:rsidR="006B0767">
        <w:rPr>
          <w:szCs w:val="22"/>
          <w:lang w:val="en-CA"/>
        </w:rPr>
        <w:t xml:space="preserve"> </w:t>
      </w:r>
      <w:r w:rsidR="005A6CCC">
        <w:rPr>
          <w:szCs w:val="22"/>
          <w:lang w:val="en-CA"/>
        </w:rPr>
        <w:t xml:space="preserve">is </w:t>
      </w:r>
      <w:r w:rsidR="006B0767">
        <w:rPr>
          <w:szCs w:val="22"/>
          <w:lang w:val="en-CA"/>
        </w:rPr>
        <w:t>examined</w:t>
      </w:r>
      <w:r w:rsidR="005A6CCC">
        <w:rPr>
          <w:szCs w:val="22"/>
          <w:lang w:val="en-CA"/>
        </w:rPr>
        <w:t>.</w:t>
      </w:r>
      <w:r w:rsidR="006B0767">
        <w:rPr>
          <w:szCs w:val="22"/>
          <w:lang w:val="en-CA"/>
        </w:rPr>
        <w:t xml:space="preserve"> </w:t>
      </w:r>
      <w:r w:rsidR="005A6CCC">
        <w:rPr>
          <w:szCs w:val="22"/>
          <w:lang w:val="en-CA"/>
        </w:rPr>
        <w:t xml:space="preserve">If A1 </w:t>
      </w:r>
      <w:r w:rsidR="006B0767">
        <w:rPr>
          <w:szCs w:val="22"/>
          <w:lang w:val="en-CA"/>
        </w:rPr>
        <w:t>has a motion vector that</w:t>
      </w:r>
      <w:r w:rsidR="00BB09BA">
        <w:rPr>
          <w:szCs w:val="22"/>
          <w:lang w:val="en-CA"/>
        </w:rPr>
        <w:t xml:space="preserve"> uses the collocated picture as i</w:t>
      </w:r>
      <w:r w:rsidR="006B0767">
        <w:rPr>
          <w:szCs w:val="22"/>
          <w:lang w:val="en-CA"/>
        </w:rPr>
        <w:t xml:space="preserve">ts reference picture, this motion vector is </w:t>
      </w:r>
      <w:r w:rsidR="004102C7">
        <w:rPr>
          <w:szCs w:val="22"/>
          <w:lang w:val="en-CA"/>
        </w:rPr>
        <w:t>selected to</w:t>
      </w:r>
      <w:r w:rsidR="006B0767">
        <w:rPr>
          <w:szCs w:val="22"/>
          <w:lang w:val="en-CA"/>
        </w:rPr>
        <w:t xml:space="preserve"> </w:t>
      </w:r>
      <w:r w:rsidR="004102C7">
        <w:rPr>
          <w:szCs w:val="22"/>
          <w:lang w:val="en-CA"/>
        </w:rPr>
        <w:t>be</w:t>
      </w:r>
      <w:r w:rsidR="006B0767">
        <w:rPr>
          <w:szCs w:val="22"/>
          <w:lang w:val="en-CA"/>
        </w:rPr>
        <w:t xml:space="preserve"> the motion shift to be applied</w:t>
      </w:r>
      <w:r w:rsidR="00BB09BA">
        <w:rPr>
          <w:szCs w:val="22"/>
          <w:lang w:val="en-CA"/>
        </w:rPr>
        <w:t xml:space="preserve">. </w:t>
      </w:r>
      <w:r w:rsidR="006B0767">
        <w:rPr>
          <w:szCs w:val="22"/>
          <w:lang w:val="en-CA"/>
        </w:rPr>
        <w:t>If no such motion is identi</w:t>
      </w:r>
      <w:r w:rsidR="004102C7">
        <w:rPr>
          <w:szCs w:val="22"/>
          <w:lang w:val="en-CA"/>
        </w:rPr>
        <w:t>fi</w:t>
      </w:r>
      <w:r w:rsidR="006B0767">
        <w:rPr>
          <w:szCs w:val="22"/>
          <w:lang w:val="en-CA"/>
        </w:rPr>
        <w:t>ed, then the motion shift is set to (0, 0)</w:t>
      </w:r>
      <w:r w:rsidR="00BB09BA">
        <w:rPr>
          <w:szCs w:val="22"/>
          <w:lang w:val="en-CA"/>
        </w:rPr>
        <w:t>.</w:t>
      </w:r>
      <w:r w:rsidR="004102C7">
        <w:rPr>
          <w:szCs w:val="22"/>
          <w:lang w:val="en-CA"/>
        </w:rPr>
        <w:t xml:space="preserve"> </w:t>
      </w:r>
    </w:p>
    <w:p w14:paraId="7A6F0E3F" w14:textId="3E86F51F" w:rsidR="00B40D5C" w:rsidRDefault="004102C7" w:rsidP="00CD45EA">
      <w:pPr>
        <w:spacing w:after="120"/>
        <w:jc w:val="both"/>
        <w:rPr>
          <w:szCs w:val="22"/>
          <w:lang w:val="en-CA"/>
        </w:rPr>
      </w:pPr>
      <w:r w:rsidRPr="00550109">
        <w:rPr>
          <w:szCs w:val="22"/>
          <w:lang w:val="en-CA"/>
        </w:rPr>
        <w:t>In the second step, t</w:t>
      </w:r>
      <w:r w:rsidR="006B0767" w:rsidRPr="004102C7">
        <w:rPr>
          <w:szCs w:val="22"/>
          <w:lang w:val="en-CA"/>
        </w:rPr>
        <w:t>he motion shift identified in Step 1 is</w:t>
      </w:r>
      <w:r w:rsidRPr="004102C7">
        <w:rPr>
          <w:szCs w:val="22"/>
          <w:lang w:val="en-CA"/>
        </w:rPr>
        <w:t xml:space="preserve"> </w:t>
      </w:r>
      <w:r w:rsidR="00B40D5C">
        <w:rPr>
          <w:szCs w:val="22"/>
          <w:lang w:val="en-CA"/>
        </w:rPr>
        <w:t>applied</w:t>
      </w:r>
      <w:r w:rsidRPr="004102C7">
        <w:rPr>
          <w:szCs w:val="22"/>
          <w:lang w:val="en-CA"/>
        </w:rPr>
        <w:t xml:space="preserve"> </w:t>
      </w:r>
      <w:r w:rsidR="00B40D5C">
        <w:rPr>
          <w:szCs w:val="22"/>
          <w:lang w:val="en-CA"/>
        </w:rPr>
        <w:t xml:space="preserve">(i.e. added to the current block’s coordinates) </w:t>
      </w:r>
      <w:r w:rsidRPr="004102C7">
        <w:rPr>
          <w:szCs w:val="22"/>
          <w:lang w:val="en-CA"/>
        </w:rPr>
        <w:t xml:space="preserve">to </w:t>
      </w:r>
      <w:r w:rsidR="00B40D5C">
        <w:rPr>
          <w:szCs w:val="22"/>
          <w:lang w:val="en-CA"/>
        </w:rPr>
        <w:t>obtain</w:t>
      </w:r>
      <w:r w:rsidRPr="004102C7">
        <w:rPr>
          <w:szCs w:val="22"/>
          <w:lang w:val="en-CA"/>
        </w:rPr>
        <w:t xml:space="preserve"> sub-</w:t>
      </w:r>
      <w:r w:rsidR="009237B8" w:rsidRPr="004102C7">
        <w:rPr>
          <w:szCs w:val="22"/>
          <w:lang w:val="en-CA"/>
        </w:rPr>
        <w:t>CU</w:t>
      </w:r>
      <w:r w:rsidRPr="004102C7">
        <w:rPr>
          <w:szCs w:val="22"/>
          <w:lang w:val="en-CA"/>
        </w:rPr>
        <w:t>-level motion information (motion vectors and reference indices) from the collocated picture</w:t>
      </w:r>
      <w:r w:rsidR="001628ED">
        <w:rPr>
          <w:szCs w:val="22"/>
          <w:lang w:val="en-CA"/>
        </w:rPr>
        <w:t xml:space="preserve"> as</w:t>
      </w:r>
      <w:r w:rsidRPr="004102C7">
        <w:rPr>
          <w:szCs w:val="22"/>
          <w:lang w:val="en-CA"/>
        </w:rPr>
        <w:t xml:space="preserve"> shown </w:t>
      </w:r>
      <w:r w:rsidRPr="001628ED">
        <w:rPr>
          <w:szCs w:val="22"/>
          <w:lang w:val="en-CA"/>
        </w:rPr>
        <w:t xml:space="preserve">in </w:t>
      </w:r>
      <w:r w:rsidR="006B0767" w:rsidRPr="000A540B">
        <w:rPr>
          <w:szCs w:val="22"/>
          <w:lang w:val="en-CA"/>
        </w:rPr>
        <w:fldChar w:fldCharType="begin"/>
      </w:r>
      <w:r w:rsidR="006B0767" w:rsidRPr="001628ED">
        <w:rPr>
          <w:szCs w:val="22"/>
          <w:lang w:val="en-CA"/>
        </w:rPr>
        <w:instrText xml:space="preserve"> REF _Ref525133512 \h  \* MERGEFORMAT </w:instrText>
      </w:r>
      <w:r w:rsidR="006B0767" w:rsidRPr="000A540B">
        <w:rPr>
          <w:szCs w:val="22"/>
          <w:lang w:val="en-CA"/>
        </w:rPr>
      </w:r>
      <w:r w:rsidR="006B0767" w:rsidRPr="000A540B">
        <w:rPr>
          <w:szCs w:val="22"/>
          <w:lang w:val="en-CA"/>
        </w:rPr>
        <w:fldChar w:fldCharType="separate"/>
      </w:r>
      <w:r w:rsidR="003A61E2" w:rsidRPr="003A61E2">
        <w:rPr>
          <w:szCs w:val="22"/>
          <w:lang w:val="en-GB"/>
          <w:rPrChange w:id="241" w:author="v1-jc1" w:date="2020-12-06T19:24:00Z">
            <w:rPr>
              <w:b/>
              <w:sz w:val="20"/>
              <w:lang w:val="en-GB"/>
            </w:rPr>
          </w:rPrChange>
        </w:rPr>
        <w:t xml:space="preserve">Figure </w:t>
      </w:r>
      <w:r w:rsidR="003A61E2" w:rsidRPr="003A61E2">
        <w:rPr>
          <w:noProof/>
          <w:szCs w:val="22"/>
          <w:lang w:val="en-GB"/>
          <w:rPrChange w:id="242" w:author="v1-jc1" w:date="2020-12-06T19:24:00Z">
            <w:rPr>
              <w:b/>
              <w:noProof/>
              <w:sz w:val="20"/>
              <w:lang w:val="en-GB"/>
            </w:rPr>
          </w:rPrChange>
        </w:rPr>
        <w:t>34</w:t>
      </w:r>
      <w:r w:rsidR="006B0767" w:rsidRPr="000A540B">
        <w:rPr>
          <w:szCs w:val="22"/>
          <w:lang w:val="en-CA"/>
        </w:rPr>
        <w:fldChar w:fldCharType="end"/>
      </w:r>
      <w:r w:rsidR="006B0767" w:rsidRPr="001628ED">
        <w:rPr>
          <w:szCs w:val="22"/>
          <w:lang w:val="en-CA"/>
        </w:rPr>
        <w:t xml:space="preserve"> (b)</w:t>
      </w:r>
      <w:r w:rsidR="003242CB" w:rsidRPr="001628ED">
        <w:rPr>
          <w:szCs w:val="22"/>
          <w:lang w:val="en-CA"/>
        </w:rPr>
        <w:t>.</w:t>
      </w:r>
      <w:r w:rsidR="00B40D5C" w:rsidRPr="001628ED">
        <w:rPr>
          <w:szCs w:val="22"/>
          <w:lang w:val="en-CA"/>
        </w:rPr>
        <w:t xml:space="preserve"> </w:t>
      </w:r>
      <w:r w:rsidR="001628ED">
        <w:rPr>
          <w:szCs w:val="22"/>
          <w:lang w:val="en-CA"/>
        </w:rPr>
        <w:t xml:space="preserve">The example in </w:t>
      </w:r>
      <w:r w:rsidR="001628ED" w:rsidRPr="004E6388">
        <w:rPr>
          <w:szCs w:val="22"/>
          <w:lang w:val="en-CA"/>
        </w:rPr>
        <w:fldChar w:fldCharType="begin"/>
      </w:r>
      <w:r w:rsidR="001628ED" w:rsidRPr="004E6388">
        <w:rPr>
          <w:szCs w:val="22"/>
          <w:lang w:val="en-CA"/>
        </w:rPr>
        <w:instrText xml:space="preserve"> REF _Ref525133512 \h  \* MERGEFORMAT </w:instrText>
      </w:r>
      <w:r w:rsidR="001628ED" w:rsidRPr="004E6388">
        <w:rPr>
          <w:szCs w:val="22"/>
          <w:lang w:val="en-CA"/>
        </w:rPr>
      </w:r>
      <w:r w:rsidR="001628ED" w:rsidRPr="004E6388">
        <w:rPr>
          <w:szCs w:val="22"/>
          <w:lang w:val="en-CA"/>
        </w:rPr>
        <w:fldChar w:fldCharType="separate"/>
      </w:r>
      <w:r w:rsidR="003A61E2" w:rsidRPr="003A61E2">
        <w:rPr>
          <w:szCs w:val="22"/>
          <w:lang w:val="en-GB"/>
          <w:rPrChange w:id="243" w:author="v1-jc1" w:date="2020-12-06T19:24:00Z">
            <w:rPr>
              <w:b/>
              <w:sz w:val="20"/>
              <w:lang w:val="en-GB"/>
            </w:rPr>
          </w:rPrChange>
        </w:rPr>
        <w:t xml:space="preserve">Figure </w:t>
      </w:r>
      <w:r w:rsidR="003A61E2" w:rsidRPr="003A61E2">
        <w:rPr>
          <w:noProof/>
          <w:szCs w:val="22"/>
          <w:lang w:val="en-GB"/>
          <w:rPrChange w:id="244" w:author="v1-jc1" w:date="2020-12-06T19:24:00Z">
            <w:rPr>
              <w:b/>
              <w:noProof/>
              <w:sz w:val="20"/>
              <w:lang w:val="en-GB"/>
            </w:rPr>
          </w:rPrChange>
        </w:rPr>
        <w:t>34</w:t>
      </w:r>
      <w:r w:rsidR="001628ED" w:rsidRPr="004E6388">
        <w:rPr>
          <w:szCs w:val="22"/>
          <w:lang w:val="en-CA"/>
        </w:rPr>
        <w:fldChar w:fldCharType="end"/>
      </w:r>
      <w:r w:rsidR="001628ED" w:rsidRPr="004E6388">
        <w:rPr>
          <w:szCs w:val="22"/>
          <w:lang w:val="en-CA"/>
        </w:rPr>
        <w:t xml:space="preserve"> (b)</w:t>
      </w:r>
      <w:r w:rsidR="001628ED">
        <w:rPr>
          <w:szCs w:val="22"/>
          <w:lang w:val="en-CA"/>
        </w:rPr>
        <w:t xml:space="preserve"> assumes the motion shift is set to block A1’s motion. Then, f</w:t>
      </w:r>
      <w:r w:rsidR="00B40D5C" w:rsidRPr="001628ED">
        <w:rPr>
          <w:szCs w:val="22"/>
          <w:lang w:val="en-CA"/>
        </w:rPr>
        <w:t>or</w:t>
      </w:r>
      <w:r w:rsidR="00B40D5C" w:rsidRPr="00A05952">
        <w:rPr>
          <w:szCs w:val="22"/>
          <w:lang w:val="en-CA"/>
        </w:rPr>
        <w:t xml:space="preserve"> each sub-CU, the motion information of its corresponding block (the smallest motion grid that covers the center sample) </w:t>
      </w:r>
      <w:r w:rsidR="00974C78">
        <w:rPr>
          <w:szCs w:val="22"/>
          <w:lang w:val="en-CA"/>
        </w:rPr>
        <w:t xml:space="preserve">in the collocated picture </w:t>
      </w:r>
      <w:r w:rsidR="00B40D5C" w:rsidRPr="00A05952">
        <w:rPr>
          <w:szCs w:val="22"/>
          <w:lang w:val="en-CA"/>
        </w:rPr>
        <w:t xml:space="preserve">is used to derive the motion information for the sub-CU. </w:t>
      </w:r>
      <w:r w:rsidR="00373CAD">
        <w:rPr>
          <w:szCs w:val="22"/>
          <w:lang w:val="en-CA"/>
        </w:rPr>
        <w:t xml:space="preserve">After the motion information of the collocated sub-CU is </w:t>
      </w:r>
      <w:r w:rsidR="00B40D5C" w:rsidRPr="00A05952">
        <w:rPr>
          <w:szCs w:val="22"/>
          <w:lang w:val="en-CA"/>
        </w:rPr>
        <w:t xml:space="preserve">identified, it is converted to the motion vectors and reference indices of the current sub-CU in </w:t>
      </w:r>
      <w:r w:rsidR="00743792">
        <w:rPr>
          <w:szCs w:val="22"/>
          <w:lang w:val="en-CA"/>
        </w:rPr>
        <w:t xml:space="preserve">a similar </w:t>
      </w:r>
      <w:r w:rsidR="00B40D5C" w:rsidRPr="00A05952">
        <w:rPr>
          <w:szCs w:val="22"/>
          <w:lang w:val="en-CA"/>
        </w:rPr>
        <w:t>way as</w:t>
      </w:r>
      <w:r w:rsidR="00373CAD">
        <w:rPr>
          <w:szCs w:val="22"/>
          <w:lang w:val="en-CA"/>
        </w:rPr>
        <w:t xml:space="preserve"> the</w:t>
      </w:r>
      <w:r w:rsidR="00B40D5C" w:rsidRPr="00A05952">
        <w:rPr>
          <w:szCs w:val="22"/>
          <w:lang w:val="en-CA"/>
        </w:rPr>
        <w:t xml:space="preserve"> TMVP </w:t>
      </w:r>
      <w:r w:rsidR="00373CAD">
        <w:rPr>
          <w:szCs w:val="22"/>
          <w:lang w:val="en-CA"/>
        </w:rPr>
        <w:t xml:space="preserve">process </w:t>
      </w:r>
      <w:r w:rsidR="00B40D5C" w:rsidRPr="00A05952">
        <w:rPr>
          <w:szCs w:val="22"/>
          <w:lang w:val="en-CA"/>
        </w:rPr>
        <w:t>of HEVC, where</w:t>
      </w:r>
      <w:r w:rsidR="00EB6E41">
        <w:rPr>
          <w:szCs w:val="22"/>
          <w:lang w:val="en-CA"/>
        </w:rPr>
        <w:t xml:space="preserve"> temporal</w:t>
      </w:r>
      <w:r w:rsidR="00B40D5C" w:rsidRPr="00A05952">
        <w:rPr>
          <w:szCs w:val="22"/>
          <w:lang w:val="en-CA"/>
        </w:rPr>
        <w:t xml:space="preserve"> motion scaling </w:t>
      </w:r>
      <w:r w:rsidR="00EB6E41">
        <w:rPr>
          <w:szCs w:val="22"/>
          <w:lang w:val="en-CA"/>
        </w:rPr>
        <w:t>is applied</w:t>
      </w:r>
      <w:r w:rsidR="00743792">
        <w:rPr>
          <w:szCs w:val="22"/>
          <w:lang w:val="en-CA"/>
        </w:rPr>
        <w:t xml:space="preserve"> </w:t>
      </w:r>
      <w:r w:rsidR="00743792" w:rsidRPr="006A548B">
        <w:rPr>
          <w:szCs w:val="22"/>
          <w:lang w:val="en-CA"/>
        </w:rPr>
        <w:t>to align the reference picture</w:t>
      </w:r>
      <w:r w:rsidR="006A548B" w:rsidRPr="00550109">
        <w:rPr>
          <w:szCs w:val="22"/>
          <w:lang w:val="en-CA"/>
        </w:rPr>
        <w:t>s</w:t>
      </w:r>
      <w:r w:rsidR="00743792" w:rsidRPr="006A548B">
        <w:rPr>
          <w:szCs w:val="22"/>
          <w:lang w:val="en-CA"/>
        </w:rPr>
        <w:t xml:space="preserve"> of the temporal motion vectors to </w:t>
      </w:r>
      <w:r w:rsidR="006A548B" w:rsidRPr="00550109">
        <w:rPr>
          <w:szCs w:val="22"/>
          <w:lang w:val="en-CA"/>
        </w:rPr>
        <w:t>those</w:t>
      </w:r>
      <w:r w:rsidR="00743792" w:rsidRPr="006A548B">
        <w:rPr>
          <w:szCs w:val="22"/>
          <w:lang w:val="en-CA"/>
        </w:rPr>
        <w:t xml:space="preserve"> of the current CU</w:t>
      </w:r>
      <w:r w:rsidR="00B40D5C" w:rsidRPr="006A548B">
        <w:rPr>
          <w:szCs w:val="22"/>
          <w:lang w:val="en-CA"/>
        </w:rPr>
        <w:t xml:space="preserve">. </w:t>
      </w:r>
    </w:p>
    <w:bookmarkEnd w:id="235"/>
    <w:p w14:paraId="23BDF0FE" w14:textId="14549B4C" w:rsidR="00EB6E41" w:rsidRDefault="00EB6E41" w:rsidP="00CD45EA">
      <w:pPr>
        <w:keepNext/>
        <w:keepLines/>
        <w:spacing w:after="120"/>
        <w:jc w:val="center"/>
        <w:rPr>
          <w:szCs w:val="22"/>
          <w:lang w:val="en-CA"/>
        </w:rPr>
      </w:pPr>
      <w:r w:rsidRPr="006B0767">
        <w:rPr>
          <w:noProof/>
          <w:lang w:eastAsia="zh-CN"/>
        </w:rPr>
        <w:lastRenderedPageBreak/>
        <w:drawing>
          <wp:inline distT="0" distB="0" distL="0" distR="0" wp14:anchorId="55F1D9CC" wp14:editId="3A3D5302">
            <wp:extent cx="1398270" cy="13982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98270" cy="1398270"/>
                    </a:xfrm>
                    <a:prstGeom prst="rect">
                      <a:avLst/>
                    </a:prstGeom>
                    <a:noFill/>
                    <a:ln>
                      <a:noFill/>
                    </a:ln>
                  </pic:spPr>
                </pic:pic>
              </a:graphicData>
            </a:graphic>
          </wp:inline>
        </w:drawing>
      </w:r>
    </w:p>
    <w:p w14:paraId="48D31158" w14:textId="0648D237" w:rsidR="00EB6E41" w:rsidRPr="00550109" w:rsidRDefault="00EB6E41" w:rsidP="000613EB">
      <w:pPr>
        <w:pStyle w:val="ListParagraph"/>
        <w:keepNext/>
        <w:keepLines/>
        <w:numPr>
          <w:ilvl w:val="0"/>
          <w:numId w:val="11"/>
        </w:numPr>
        <w:spacing w:before="136"/>
        <w:jc w:val="center"/>
        <w:rPr>
          <w:b/>
          <w:iCs/>
          <w:sz w:val="20"/>
        </w:rPr>
      </w:pPr>
      <w:r w:rsidRPr="00550109">
        <w:rPr>
          <w:b/>
          <w:iCs/>
          <w:sz w:val="20"/>
        </w:rPr>
        <w:t>Spatial neighboring blocks used by ATVMP</w:t>
      </w:r>
    </w:p>
    <w:p w14:paraId="644D4B56" w14:textId="26AEC1F7" w:rsidR="00EB6E41" w:rsidRPr="00A05952" w:rsidRDefault="001628ED" w:rsidP="00CD45EA">
      <w:pPr>
        <w:keepNext/>
        <w:keepLines/>
        <w:spacing w:after="120"/>
        <w:jc w:val="center"/>
        <w:rPr>
          <w:szCs w:val="22"/>
          <w:lang w:val="en-CA"/>
        </w:rPr>
      </w:pPr>
      <w:r w:rsidRPr="001628ED">
        <w:rPr>
          <w:noProof/>
          <w:lang w:eastAsia="zh-CN"/>
        </w:rPr>
        <w:drawing>
          <wp:inline distT="0" distB="0" distL="0" distR="0" wp14:anchorId="1E0BBC66" wp14:editId="22474006">
            <wp:extent cx="5943600" cy="32720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272065"/>
                    </a:xfrm>
                    <a:prstGeom prst="rect">
                      <a:avLst/>
                    </a:prstGeom>
                    <a:noFill/>
                    <a:ln>
                      <a:noFill/>
                    </a:ln>
                  </pic:spPr>
                </pic:pic>
              </a:graphicData>
            </a:graphic>
          </wp:inline>
        </w:drawing>
      </w:r>
    </w:p>
    <w:p w14:paraId="0EB9BE72" w14:textId="412A345C" w:rsidR="00EB6E41" w:rsidRPr="00550109" w:rsidRDefault="00333113" w:rsidP="000613EB">
      <w:pPr>
        <w:pStyle w:val="ListParagraph"/>
        <w:keepNext/>
        <w:keepLines/>
        <w:numPr>
          <w:ilvl w:val="0"/>
          <w:numId w:val="11"/>
        </w:numPr>
        <w:spacing w:before="136"/>
        <w:jc w:val="center"/>
        <w:rPr>
          <w:b/>
          <w:szCs w:val="22"/>
          <w:lang w:val="en-CA"/>
        </w:rPr>
      </w:pPr>
      <w:r>
        <w:rPr>
          <w:b/>
          <w:iCs/>
          <w:sz w:val="20"/>
        </w:rPr>
        <w:t>Deriving</w:t>
      </w:r>
      <w:r w:rsidR="001628ED">
        <w:rPr>
          <w:b/>
          <w:iCs/>
          <w:sz w:val="20"/>
        </w:rPr>
        <w:t xml:space="preserve"> sub-CU motion field by applying a motion shift from spatial neighbor</w:t>
      </w:r>
      <w:r>
        <w:rPr>
          <w:b/>
          <w:iCs/>
          <w:sz w:val="20"/>
        </w:rPr>
        <w:t xml:space="preserve"> and scaling the motion information from the corresponding collocated su</w:t>
      </w:r>
      <w:r w:rsidR="009500F7">
        <w:rPr>
          <w:b/>
          <w:iCs/>
          <w:sz w:val="20"/>
        </w:rPr>
        <w:t>b</w:t>
      </w:r>
      <w:r>
        <w:rPr>
          <w:b/>
          <w:iCs/>
          <w:sz w:val="20"/>
        </w:rPr>
        <w:t xml:space="preserve">-CUs </w:t>
      </w:r>
    </w:p>
    <w:p w14:paraId="06CBDD34" w14:textId="02C3922C" w:rsidR="00EB6E41" w:rsidRPr="00A05952" w:rsidRDefault="00EB6E41" w:rsidP="00CA7357">
      <w:pPr>
        <w:keepNext/>
        <w:keepLines/>
        <w:jc w:val="center"/>
        <w:rPr>
          <w:szCs w:val="22"/>
          <w:lang w:val="en-CA"/>
        </w:rPr>
      </w:pPr>
      <w:bookmarkStart w:id="245" w:name="_Ref525133512"/>
      <w:r w:rsidRPr="008C0175">
        <w:rPr>
          <w:b/>
          <w:sz w:val="20"/>
          <w:lang w:val="en-GB"/>
        </w:rPr>
        <w:t xml:space="preserve">Figure </w:t>
      </w:r>
      <w:r w:rsidR="00795046">
        <w:rPr>
          <w:b/>
          <w:sz w:val="20"/>
          <w:lang w:val="en-GB"/>
        </w:rPr>
        <w:fldChar w:fldCharType="begin"/>
      </w:r>
      <w:r w:rsidR="00795046">
        <w:rPr>
          <w:b/>
          <w:sz w:val="20"/>
          <w:lang w:val="en-GB"/>
        </w:rPr>
        <w:instrText xml:space="preserve"> SEQ Figure \* ARABIC </w:instrText>
      </w:r>
      <w:r w:rsidR="00795046">
        <w:rPr>
          <w:b/>
          <w:sz w:val="20"/>
          <w:lang w:val="en-GB"/>
        </w:rPr>
        <w:fldChar w:fldCharType="separate"/>
      </w:r>
      <w:r w:rsidR="003A61E2">
        <w:rPr>
          <w:b/>
          <w:noProof/>
          <w:sz w:val="20"/>
          <w:lang w:val="en-GB"/>
        </w:rPr>
        <w:t>34</w:t>
      </w:r>
      <w:r w:rsidR="00795046">
        <w:rPr>
          <w:b/>
          <w:sz w:val="20"/>
          <w:lang w:val="en-GB"/>
        </w:rPr>
        <w:fldChar w:fldCharType="end"/>
      </w:r>
      <w:bookmarkEnd w:id="245"/>
      <w:r w:rsidRPr="008C0175">
        <w:rPr>
          <w:b/>
          <w:sz w:val="20"/>
          <w:lang w:val="en-GB"/>
        </w:rPr>
        <w:t xml:space="preserve"> </w:t>
      </w:r>
      <w:r>
        <w:rPr>
          <w:b/>
          <w:sz w:val="20"/>
        </w:rPr>
        <w:t>–</w:t>
      </w:r>
      <w:r w:rsidRPr="00510694">
        <w:rPr>
          <w:b/>
          <w:iCs/>
          <w:sz w:val="20"/>
        </w:rPr>
        <w:t xml:space="preserve"> </w:t>
      </w:r>
      <w:r w:rsidR="00053FB5">
        <w:rPr>
          <w:b/>
          <w:iCs/>
          <w:sz w:val="20"/>
        </w:rPr>
        <w:t xml:space="preserve">The </w:t>
      </w:r>
      <w:r w:rsidR="005F06C3">
        <w:rPr>
          <w:b/>
          <w:iCs/>
          <w:sz w:val="20"/>
        </w:rPr>
        <w:t>Sb</w:t>
      </w:r>
      <w:r>
        <w:rPr>
          <w:b/>
          <w:iCs/>
          <w:sz w:val="20"/>
        </w:rPr>
        <w:t>TMVP process</w:t>
      </w:r>
      <w:r w:rsidR="00053FB5">
        <w:rPr>
          <w:b/>
          <w:iCs/>
          <w:sz w:val="20"/>
        </w:rPr>
        <w:t xml:space="preserve"> in V</w:t>
      </w:r>
      <w:r w:rsidR="005F62F1">
        <w:rPr>
          <w:b/>
          <w:iCs/>
          <w:sz w:val="20"/>
        </w:rPr>
        <w:t>VC</w:t>
      </w:r>
      <w:r>
        <w:rPr>
          <w:b/>
          <w:iCs/>
          <w:sz w:val="20"/>
        </w:rPr>
        <w:t xml:space="preserve"> </w:t>
      </w:r>
    </w:p>
    <w:p w14:paraId="5170FEB6" w14:textId="3C70E82B" w:rsidR="00F42A02" w:rsidRDefault="00F42A02" w:rsidP="00CD45EA">
      <w:pPr>
        <w:spacing w:after="120"/>
        <w:jc w:val="both"/>
        <w:rPr>
          <w:szCs w:val="22"/>
          <w:lang w:val="en-CA"/>
        </w:rPr>
      </w:pPr>
      <w:r>
        <w:rPr>
          <w:szCs w:val="22"/>
          <w:lang w:val="en-CA"/>
        </w:rPr>
        <w:t xml:space="preserve">In </w:t>
      </w:r>
      <w:r w:rsidR="00F56713">
        <w:rPr>
          <w:szCs w:val="22"/>
          <w:lang w:val="en-CA"/>
        </w:rPr>
        <w:t>VVC</w:t>
      </w:r>
      <w:r>
        <w:rPr>
          <w:szCs w:val="22"/>
          <w:lang w:val="en-CA"/>
        </w:rPr>
        <w:t xml:space="preserve">, a combined </w:t>
      </w:r>
      <w:r w:rsidR="00591324">
        <w:rPr>
          <w:szCs w:val="22"/>
          <w:lang w:val="en-CA"/>
        </w:rPr>
        <w:t>subblock</w:t>
      </w:r>
      <w:r>
        <w:rPr>
          <w:szCs w:val="22"/>
          <w:lang w:val="en-CA"/>
        </w:rPr>
        <w:t xml:space="preserve"> based merge list which contains both SbTVMP candidate and affine merge candidates is used for the signalling of </w:t>
      </w:r>
      <w:r w:rsidR="00591324">
        <w:rPr>
          <w:szCs w:val="22"/>
          <w:lang w:val="en-CA"/>
        </w:rPr>
        <w:t>subblock</w:t>
      </w:r>
      <w:r>
        <w:rPr>
          <w:szCs w:val="22"/>
          <w:lang w:val="en-CA"/>
        </w:rPr>
        <w:t xml:space="preserve"> based merge mode. </w:t>
      </w:r>
      <w:r w:rsidR="00B40D5C">
        <w:rPr>
          <w:szCs w:val="22"/>
          <w:lang w:val="en-CA"/>
        </w:rPr>
        <w:t xml:space="preserve">The </w:t>
      </w:r>
      <w:r w:rsidR="005F06C3">
        <w:rPr>
          <w:szCs w:val="22"/>
          <w:lang w:val="en-CA"/>
        </w:rPr>
        <w:t>Sb</w:t>
      </w:r>
      <w:r w:rsidR="00B40D5C">
        <w:rPr>
          <w:szCs w:val="22"/>
          <w:lang w:val="en-CA"/>
        </w:rPr>
        <w:t xml:space="preserve">TVMP mode is </w:t>
      </w:r>
      <w:r w:rsidR="00EB6E41">
        <w:rPr>
          <w:szCs w:val="22"/>
          <w:lang w:val="en-CA"/>
        </w:rPr>
        <w:t>enabled/disabled</w:t>
      </w:r>
      <w:r w:rsidR="00B40D5C">
        <w:rPr>
          <w:szCs w:val="22"/>
          <w:lang w:val="en-CA"/>
        </w:rPr>
        <w:t xml:space="preserve"> by </w:t>
      </w:r>
      <w:r w:rsidR="00EB6E41">
        <w:rPr>
          <w:szCs w:val="22"/>
          <w:lang w:val="en-CA"/>
        </w:rPr>
        <w:t xml:space="preserve">a </w:t>
      </w:r>
      <w:r w:rsidR="00EB6E41" w:rsidRPr="00A05952">
        <w:rPr>
          <w:szCs w:val="22"/>
          <w:lang w:val="en-CA"/>
        </w:rPr>
        <w:t xml:space="preserve">sequence parameter set </w:t>
      </w:r>
      <w:r w:rsidR="00EB6E41">
        <w:rPr>
          <w:szCs w:val="22"/>
          <w:lang w:val="en-CA"/>
        </w:rPr>
        <w:t>(SPS) flag. If the</w:t>
      </w:r>
      <w:r w:rsidR="003242CB" w:rsidRPr="00A05952">
        <w:rPr>
          <w:szCs w:val="22"/>
          <w:lang w:val="en-CA"/>
        </w:rPr>
        <w:t xml:space="preserve"> </w:t>
      </w:r>
      <w:r w:rsidR="005F06C3">
        <w:rPr>
          <w:szCs w:val="22"/>
          <w:lang w:val="en-CA"/>
        </w:rPr>
        <w:t>Sb</w:t>
      </w:r>
      <w:r w:rsidR="00B40D5C">
        <w:rPr>
          <w:szCs w:val="22"/>
          <w:lang w:val="en-CA"/>
        </w:rPr>
        <w:t xml:space="preserve">TMVP mode is </w:t>
      </w:r>
      <w:r w:rsidR="003242CB" w:rsidRPr="00A05952">
        <w:rPr>
          <w:szCs w:val="22"/>
          <w:lang w:val="en-CA"/>
        </w:rPr>
        <w:t>enabled</w:t>
      </w:r>
      <w:r w:rsidR="00EB6E41">
        <w:rPr>
          <w:szCs w:val="22"/>
          <w:lang w:val="en-CA"/>
        </w:rPr>
        <w:t xml:space="preserve">, the </w:t>
      </w:r>
      <w:r w:rsidR="005F06C3">
        <w:rPr>
          <w:szCs w:val="22"/>
          <w:lang w:val="en-CA"/>
        </w:rPr>
        <w:t>Sb</w:t>
      </w:r>
      <w:r w:rsidR="00EB6E41">
        <w:rPr>
          <w:szCs w:val="22"/>
          <w:lang w:val="en-CA"/>
        </w:rPr>
        <w:t xml:space="preserve">TMVP predictor is added </w:t>
      </w:r>
      <w:r w:rsidR="00AC795D">
        <w:rPr>
          <w:szCs w:val="22"/>
          <w:lang w:val="en-CA"/>
        </w:rPr>
        <w:t xml:space="preserve">as the first entry of </w:t>
      </w:r>
      <w:r w:rsidR="00EB6E41">
        <w:rPr>
          <w:szCs w:val="22"/>
          <w:lang w:val="en-CA"/>
        </w:rPr>
        <w:t xml:space="preserve">the list of </w:t>
      </w:r>
      <w:r w:rsidR="00591324">
        <w:rPr>
          <w:szCs w:val="22"/>
          <w:lang w:val="en-CA"/>
        </w:rPr>
        <w:t>subblock</w:t>
      </w:r>
      <w:r w:rsidR="00AC795D">
        <w:rPr>
          <w:szCs w:val="22"/>
          <w:lang w:val="en-CA"/>
        </w:rPr>
        <w:t xml:space="preserve"> based </w:t>
      </w:r>
      <w:r w:rsidR="003242CB" w:rsidRPr="00A05952">
        <w:rPr>
          <w:szCs w:val="22"/>
          <w:lang w:val="en-CA"/>
        </w:rPr>
        <w:t>merge candidate</w:t>
      </w:r>
      <w:r w:rsidR="00EB6E41">
        <w:rPr>
          <w:szCs w:val="22"/>
          <w:lang w:val="en-CA"/>
        </w:rPr>
        <w:t>s</w:t>
      </w:r>
      <w:r>
        <w:rPr>
          <w:szCs w:val="22"/>
          <w:lang w:val="en-CA"/>
        </w:rPr>
        <w:t>, and followed by the affine merge candidates</w:t>
      </w:r>
      <w:r w:rsidR="00AC795D">
        <w:rPr>
          <w:szCs w:val="22"/>
          <w:lang w:val="en-CA"/>
        </w:rPr>
        <w:t>.</w:t>
      </w:r>
      <w:r>
        <w:rPr>
          <w:szCs w:val="22"/>
          <w:lang w:val="en-CA"/>
        </w:rPr>
        <w:t xml:space="preserve"> </w:t>
      </w:r>
      <w:r w:rsidR="00BA0657">
        <w:rPr>
          <w:szCs w:val="22"/>
          <w:lang w:val="en-CA"/>
        </w:rPr>
        <w:t xml:space="preserve">The size of </w:t>
      </w:r>
      <w:r w:rsidR="00591324">
        <w:rPr>
          <w:szCs w:val="22"/>
          <w:lang w:val="en-CA"/>
        </w:rPr>
        <w:t>subblock</w:t>
      </w:r>
      <w:r w:rsidR="00BA0657">
        <w:rPr>
          <w:szCs w:val="22"/>
          <w:lang w:val="en-CA"/>
        </w:rPr>
        <w:t xml:space="preserve"> based merge list is signalled in SPS and the </w:t>
      </w:r>
      <w:r>
        <w:rPr>
          <w:szCs w:val="22"/>
          <w:lang w:val="en-CA"/>
        </w:rPr>
        <w:t xml:space="preserve">maximum allowed size of the </w:t>
      </w:r>
      <w:r w:rsidR="00591324">
        <w:rPr>
          <w:szCs w:val="22"/>
          <w:lang w:val="en-CA"/>
        </w:rPr>
        <w:t>subblock</w:t>
      </w:r>
      <w:r>
        <w:rPr>
          <w:szCs w:val="22"/>
          <w:lang w:val="en-CA"/>
        </w:rPr>
        <w:t xml:space="preserve"> based merge list is 5 in </w:t>
      </w:r>
      <w:r w:rsidR="00F56713">
        <w:rPr>
          <w:szCs w:val="22"/>
          <w:lang w:val="en-CA"/>
        </w:rPr>
        <w:t>VVC</w:t>
      </w:r>
      <w:r w:rsidR="00EB6E41">
        <w:rPr>
          <w:szCs w:val="22"/>
          <w:lang w:val="en-CA"/>
        </w:rPr>
        <w:t xml:space="preserve">. </w:t>
      </w:r>
    </w:p>
    <w:p w14:paraId="3E9922FE" w14:textId="43E69129" w:rsidR="003242CB" w:rsidRPr="00A05952" w:rsidRDefault="002E0AC5" w:rsidP="00CD45EA">
      <w:pPr>
        <w:spacing w:after="120"/>
        <w:jc w:val="both"/>
        <w:rPr>
          <w:szCs w:val="22"/>
          <w:lang w:val="en-CA"/>
        </w:rPr>
      </w:pPr>
      <w:r>
        <w:rPr>
          <w:szCs w:val="22"/>
          <w:lang w:val="en-CA"/>
        </w:rPr>
        <w:t xml:space="preserve">The sub-CU size used in SbTMVP is </w:t>
      </w:r>
      <w:r w:rsidR="00F42A02">
        <w:rPr>
          <w:szCs w:val="22"/>
          <w:lang w:val="en-CA"/>
        </w:rPr>
        <w:t xml:space="preserve">fixed to be </w:t>
      </w:r>
      <w:r>
        <w:rPr>
          <w:szCs w:val="22"/>
          <w:lang w:val="en-CA"/>
        </w:rPr>
        <w:t>8x8</w:t>
      </w:r>
      <w:r w:rsidR="00AC795D">
        <w:rPr>
          <w:szCs w:val="22"/>
          <w:lang w:val="en-CA"/>
        </w:rPr>
        <w:t>, and as done for affine merge mode, SbTMVP mode is only applicable to the CU with both width and height are larger than or equal to 8</w:t>
      </w:r>
      <w:r>
        <w:rPr>
          <w:szCs w:val="22"/>
          <w:lang w:val="en-CA"/>
        </w:rPr>
        <w:t>.</w:t>
      </w:r>
    </w:p>
    <w:p w14:paraId="30436F42" w14:textId="2AA10880" w:rsidR="00DC16C8" w:rsidRPr="00DC16C8" w:rsidRDefault="00EB6E41" w:rsidP="00CD45EA">
      <w:pPr>
        <w:spacing w:after="120"/>
        <w:jc w:val="both"/>
        <w:rPr>
          <w:szCs w:val="22"/>
          <w:lang w:val="en-CA"/>
        </w:rPr>
      </w:pPr>
      <w:r w:rsidRPr="00A05952">
        <w:rPr>
          <w:szCs w:val="22"/>
          <w:lang w:val="en-CA"/>
        </w:rPr>
        <w:t>The encoding logic of the additional</w:t>
      </w:r>
      <w:r w:rsidR="00F12D46">
        <w:rPr>
          <w:szCs w:val="22"/>
          <w:lang w:val="en-CA"/>
        </w:rPr>
        <w:t xml:space="preserve"> </w:t>
      </w:r>
      <w:r w:rsidR="005F06C3">
        <w:rPr>
          <w:szCs w:val="22"/>
          <w:lang w:val="en-CA"/>
        </w:rPr>
        <w:t>Sb</w:t>
      </w:r>
      <w:r w:rsidR="00F12D46">
        <w:rPr>
          <w:szCs w:val="22"/>
          <w:lang w:val="en-CA"/>
        </w:rPr>
        <w:t>TMVP merge candidate</w:t>
      </w:r>
      <w:r w:rsidRPr="00A05952">
        <w:rPr>
          <w:szCs w:val="22"/>
          <w:lang w:val="en-CA"/>
        </w:rPr>
        <w:t xml:space="preserve"> is the same as for the </w:t>
      </w:r>
      <w:r w:rsidR="002B2958">
        <w:rPr>
          <w:szCs w:val="22"/>
          <w:lang w:val="en-CA"/>
        </w:rPr>
        <w:t>other</w:t>
      </w:r>
      <w:r w:rsidR="00F12D46">
        <w:rPr>
          <w:szCs w:val="22"/>
          <w:lang w:val="en-CA"/>
        </w:rPr>
        <w:t xml:space="preserve"> </w:t>
      </w:r>
      <w:r w:rsidRPr="00A05952">
        <w:rPr>
          <w:szCs w:val="22"/>
          <w:lang w:val="en-CA"/>
        </w:rPr>
        <w:t>merge candidates</w:t>
      </w:r>
      <w:r w:rsidR="00F12D46">
        <w:rPr>
          <w:szCs w:val="22"/>
          <w:lang w:val="en-CA"/>
        </w:rPr>
        <w:t>, that is,</w:t>
      </w:r>
      <w:r w:rsidRPr="00A05952">
        <w:rPr>
          <w:szCs w:val="22"/>
          <w:lang w:val="en-CA"/>
        </w:rPr>
        <w:t xml:space="preserve"> for each CU in P or B slice, </w:t>
      </w:r>
      <w:r w:rsidR="00F12D46">
        <w:rPr>
          <w:szCs w:val="22"/>
          <w:lang w:val="en-CA"/>
        </w:rPr>
        <w:t>an additional RD check</w:t>
      </w:r>
      <w:r w:rsidRPr="00A05952">
        <w:rPr>
          <w:szCs w:val="22"/>
          <w:lang w:val="en-CA"/>
        </w:rPr>
        <w:t xml:space="preserve"> is </w:t>
      </w:r>
      <w:r w:rsidR="00F12D46">
        <w:rPr>
          <w:szCs w:val="22"/>
          <w:lang w:val="en-CA"/>
        </w:rPr>
        <w:t xml:space="preserve">performed to decide whether to use the </w:t>
      </w:r>
      <w:r w:rsidR="005F06C3">
        <w:rPr>
          <w:szCs w:val="22"/>
          <w:lang w:val="en-CA"/>
        </w:rPr>
        <w:t>Sb</w:t>
      </w:r>
      <w:r w:rsidR="00F12D46">
        <w:rPr>
          <w:szCs w:val="22"/>
          <w:lang w:val="en-CA"/>
        </w:rPr>
        <w:t>TMVP candidate</w:t>
      </w:r>
      <w:r w:rsidRPr="00A05952">
        <w:rPr>
          <w:szCs w:val="22"/>
          <w:lang w:val="en-CA"/>
        </w:rPr>
        <w:t>.</w:t>
      </w:r>
    </w:p>
    <w:p w14:paraId="5D2B257F" w14:textId="2E73D04E" w:rsidR="00F91C91" w:rsidRDefault="00F91C91" w:rsidP="00CD45EA">
      <w:pPr>
        <w:pStyle w:val="Heading3"/>
        <w:spacing w:before="136"/>
        <w:rPr>
          <w:lang w:val="en-CA"/>
        </w:rPr>
      </w:pPr>
      <w:bookmarkStart w:id="246" w:name="_Ref444640351"/>
      <w:bookmarkStart w:id="247" w:name="_Toc467250372"/>
      <w:bookmarkStart w:id="248" w:name="_Toc490559768"/>
      <w:bookmarkStart w:id="249" w:name="_Toc58175123"/>
      <w:r w:rsidRPr="00A05952">
        <w:rPr>
          <w:lang w:val="en-CA"/>
        </w:rPr>
        <w:t>Adaptive motion vector resolution</w:t>
      </w:r>
      <w:bookmarkEnd w:id="246"/>
      <w:bookmarkEnd w:id="247"/>
      <w:bookmarkEnd w:id="248"/>
      <w:r>
        <w:rPr>
          <w:lang w:val="en-CA"/>
        </w:rPr>
        <w:t xml:space="preserve"> (AMVR)</w:t>
      </w:r>
      <w:bookmarkEnd w:id="249"/>
      <w:r>
        <w:rPr>
          <w:lang w:val="en-CA"/>
        </w:rPr>
        <w:t xml:space="preserve"> </w:t>
      </w:r>
    </w:p>
    <w:p w14:paraId="64FFCBCB" w14:textId="190DFEB0" w:rsidR="00E60D3C" w:rsidRPr="002338A7" w:rsidRDefault="00F91C91" w:rsidP="00CD45EA">
      <w:pPr>
        <w:spacing w:after="120"/>
        <w:jc w:val="both"/>
        <w:rPr>
          <w:szCs w:val="22"/>
          <w:lang w:val="en-CA"/>
        </w:rPr>
      </w:pPr>
      <w:r w:rsidRPr="00A05952">
        <w:rPr>
          <w:szCs w:val="22"/>
          <w:lang w:val="en-CA"/>
        </w:rPr>
        <w:t>In HEVC, motion vector differences (MVDs) (between the motion vector an</w:t>
      </w:r>
      <w:r w:rsidR="005F62F1">
        <w:rPr>
          <w:szCs w:val="22"/>
          <w:lang w:val="en-CA"/>
        </w:rPr>
        <w:t>d predicted motion vector of a C</w:t>
      </w:r>
      <w:r w:rsidRPr="00A05952">
        <w:rPr>
          <w:szCs w:val="22"/>
          <w:lang w:val="en-CA"/>
        </w:rPr>
        <w:t>U) ar</w:t>
      </w:r>
      <w:r w:rsidR="00F63DBD">
        <w:rPr>
          <w:szCs w:val="22"/>
          <w:lang w:val="en-CA"/>
        </w:rPr>
        <w:t>e signalled in units of quarter-luma-sample</w:t>
      </w:r>
      <w:r w:rsidRPr="00A05952">
        <w:rPr>
          <w:szCs w:val="22"/>
          <w:lang w:val="en-CA"/>
        </w:rPr>
        <w:t xml:space="preserve"> when use_integer_mv_flag is equal </w:t>
      </w:r>
      <w:r w:rsidR="005F62F1">
        <w:rPr>
          <w:szCs w:val="22"/>
          <w:lang w:val="en-CA"/>
        </w:rPr>
        <w:t>to 0 in the slice header. In VVC</w:t>
      </w:r>
      <w:r w:rsidRPr="00A05952">
        <w:rPr>
          <w:szCs w:val="22"/>
          <w:lang w:val="en-CA"/>
        </w:rPr>
        <w:t xml:space="preserve">, a </w:t>
      </w:r>
      <w:r w:rsidR="005F62F1">
        <w:rPr>
          <w:szCs w:val="22"/>
          <w:lang w:val="en-CA"/>
        </w:rPr>
        <w:t>CU-level</w:t>
      </w:r>
      <w:r w:rsidRPr="00A05952">
        <w:rPr>
          <w:szCs w:val="22"/>
          <w:lang w:val="en-CA"/>
        </w:rPr>
        <w:t xml:space="preserve"> adaptive motion vector resolution </w:t>
      </w:r>
      <w:r w:rsidR="005F62F1">
        <w:rPr>
          <w:szCs w:val="22"/>
          <w:lang w:val="en-CA"/>
        </w:rPr>
        <w:t>(AMVR) scheme i</w:t>
      </w:r>
      <w:r w:rsidR="007103E2">
        <w:rPr>
          <w:szCs w:val="22"/>
          <w:lang w:val="en-CA"/>
        </w:rPr>
        <w:t xml:space="preserve">s introduced. AMVR allows MVD </w:t>
      </w:r>
      <w:r w:rsidR="00CD7281">
        <w:rPr>
          <w:szCs w:val="22"/>
          <w:lang w:val="en-CA"/>
        </w:rPr>
        <w:t xml:space="preserve">of the CU </w:t>
      </w:r>
      <w:r w:rsidR="007103E2">
        <w:rPr>
          <w:szCs w:val="22"/>
          <w:lang w:val="en-CA"/>
        </w:rPr>
        <w:t>to be coded in</w:t>
      </w:r>
      <w:r w:rsidR="00F63DBD">
        <w:rPr>
          <w:szCs w:val="22"/>
          <w:lang w:val="en-CA"/>
        </w:rPr>
        <w:t xml:space="preserve"> </w:t>
      </w:r>
      <w:r w:rsidR="00E60D3C">
        <w:rPr>
          <w:szCs w:val="22"/>
          <w:lang w:val="en-CA"/>
        </w:rPr>
        <w:t xml:space="preserve">different precision. Dependent on the mode (normal AMVP mode </w:t>
      </w:r>
      <w:r w:rsidR="00E60D3C">
        <w:rPr>
          <w:szCs w:val="22"/>
          <w:lang w:val="en-CA"/>
        </w:rPr>
        <w:lastRenderedPageBreak/>
        <w:t>or affine AVMP mode) for the current CU</w:t>
      </w:r>
      <w:r w:rsidR="002D63B6">
        <w:rPr>
          <w:szCs w:val="22"/>
          <w:lang w:val="en-CA"/>
        </w:rPr>
        <w:t xml:space="preserve">, the MVDs of the current CU can be adaptively selected as </w:t>
      </w:r>
      <w:r w:rsidR="002D63B6" w:rsidRPr="006135FF">
        <w:rPr>
          <w:szCs w:val="22"/>
          <w:lang w:val="en-CA"/>
        </w:rPr>
        <w:t>follows:</w:t>
      </w:r>
    </w:p>
    <w:p w14:paraId="032A6502" w14:textId="075F4930" w:rsidR="00E60D3C" w:rsidRPr="00EA7ADA" w:rsidRDefault="002D63B6" w:rsidP="000613EB">
      <w:pPr>
        <w:pStyle w:val="ListParagraph"/>
        <w:numPr>
          <w:ilvl w:val="0"/>
          <w:numId w:val="30"/>
        </w:numPr>
        <w:spacing w:before="136" w:after="120"/>
        <w:rPr>
          <w:sz w:val="22"/>
          <w:szCs w:val="22"/>
          <w:lang w:val="en-CA"/>
        </w:rPr>
      </w:pPr>
      <w:r w:rsidRPr="00EA7ADA">
        <w:rPr>
          <w:sz w:val="22"/>
          <w:szCs w:val="22"/>
          <w:lang w:val="en-CA"/>
        </w:rPr>
        <w:t xml:space="preserve">Normal AMVP mode: </w:t>
      </w:r>
      <w:r w:rsidR="00F63DBD" w:rsidRPr="00EA7ADA">
        <w:rPr>
          <w:sz w:val="22"/>
          <w:szCs w:val="22"/>
          <w:lang w:val="en-CA"/>
        </w:rPr>
        <w:t xml:space="preserve">quarter-luma-sample, </w:t>
      </w:r>
      <w:bookmarkStart w:id="250" w:name="_Hlk18404019"/>
      <w:r w:rsidR="00E838CF">
        <w:rPr>
          <w:sz w:val="22"/>
          <w:szCs w:val="22"/>
          <w:lang w:val="en-CA"/>
        </w:rPr>
        <w:t xml:space="preserve">half-luma-sample, </w:t>
      </w:r>
      <w:bookmarkEnd w:id="250"/>
      <w:r w:rsidR="00F63DBD" w:rsidRPr="00EA7ADA">
        <w:rPr>
          <w:sz w:val="22"/>
          <w:szCs w:val="22"/>
          <w:lang w:val="en-CA"/>
        </w:rPr>
        <w:t>integer-luma-sample or four-</w:t>
      </w:r>
      <w:r w:rsidR="00F91C91" w:rsidRPr="00EA7ADA">
        <w:rPr>
          <w:sz w:val="22"/>
          <w:szCs w:val="22"/>
          <w:lang w:val="en-CA"/>
        </w:rPr>
        <w:t>luma</w:t>
      </w:r>
      <w:r w:rsidR="00F63DBD" w:rsidRPr="00EA7ADA">
        <w:rPr>
          <w:sz w:val="22"/>
          <w:szCs w:val="22"/>
          <w:lang w:val="en-CA"/>
        </w:rPr>
        <w:t>-sample</w:t>
      </w:r>
      <w:r w:rsidR="00F91C91" w:rsidRPr="00EA7ADA">
        <w:rPr>
          <w:sz w:val="22"/>
          <w:szCs w:val="22"/>
          <w:lang w:val="en-CA"/>
        </w:rPr>
        <w:t>.</w:t>
      </w:r>
    </w:p>
    <w:p w14:paraId="03204D1E" w14:textId="5AAE1044" w:rsidR="00E60D3C" w:rsidRPr="00935197" w:rsidRDefault="00872B4D" w:rsidP="000613EB">
      <w:pPr>
        <w:pStyle w:val="ListParagraph"/>
        <w:numPr>
          <w:ilvl w:val="0"/>
          <w:numId w:val="30"/>
        </w:numPr>
        <w:spacing w:before="136" w:after="120"/>
        <w:rPr>
          <w:szCs w:val="22"/>
          <w:lang w:val="en-CA"/>
        </w:rPr>
      </w:pPr>
      <w:bookmarkStart w:id="251" w:name="_Hlk33307377"/>
      <w:r w:rsidRPr="00EA7ADA">
        <w:rPr>
          <w:sz w:val="22"/>
          <w:szCs w:val="22"/>
          <w:lang w:val="en-CA"/>
        </w:rPr>
        <w:t>Affine AMVP mode: quarter-luma</w:t>
      </w:r>
      <w:r w:rsidR="00A405A2">
        <w:rPr>
          <w:sz w:val="22"/>
          <w:szCs w:val="22"/>
          <w:lang w:val="en-CA"/>
        </w:rPr>
        <w:t>-</w:t>
      </w:r>
      <w:r w:rsidRPr="00EA7ADA">
        <w:rPr>
          <w:sz w:val="22"/>
          <w:szCs w:val="22"/>
          <w:lang w:val="en-CA"/>
        </w:rPr>
        <w:t>sample, integer-luma</w:t>
      </w:r>
      <w:r w:rsidR="00A405A2">
        <w:rPr>
          <w:sz w:val="22"/>
          <w:szCs w:val="22"/>
          <w:lang w:val="en-CA"/>
        </w:rPr>
        <w:t>-</w:t>
      </w:r>
      <w:r w:rsidRPr="00EA7ADA">
        <w:rPr>
          <w:sz w:val="22"/>
          <w:szCs w:val="22"/>
          <w:lang w:val="en-CA"/>
        </w:rPr>
        <w:t>sample or 1/16 luma-sample.</w:t>
      </w:r>
      <w:bookmarkEnd w:id="251"/>
    </w:p>
    <w:p w14:paraId="0ACD0761" w14:textId="0C71C1B1" w:rsidR="00F91C91" w:rsidRPr="00550109" w:rsidRDefault="007103E2" w:rsidP="00CD45EA">
      <w:pPr>
        <w:spacing w:after="120"/>
        <w:jc w:val="both"/>
        <w:rPr>
          <w:szCs w:val="22"/>
        </w:rPr>
      </w:pPr>
      <w:r>
        <w:rPr>
          <w:szCs w:val="22"/>
          <w:lang w:val="en-CA"/>
        </w:rPr>
        <w:t>The CU-level</w:t>
      </w:r>
      <w:r w:rsidR="00F91C91" w:rsidRPr="00A05952">
        <w:rPr>
          <w:szCs w:val="22"/>
          <w:lang w:val="en-CA"/>
        </w:rPr>
        <w:t xml:space="preserve"> MVD resolution </w:t>
      </w:r>
      <w:r>
        <w:rPr>
          <w:szCs w:val="22"/>
          <w:lang w:val="en-CA"/>
        </w:rPr>
        <w:t xml:space="preserve">indication is </w:t>
      </w:r>
      <w:r w:rsidR="00F91C91" w:rsidRPr="00A05952">
        <w:rPr>
          <w:szCs w:val="22"/>
          <w:lang w:val="en-CA"/>
        </w:rPr>
        <w:t xml:space="preserve">conditionally signalled </w:t>
      </w:r>
      <w:r w:rsidR="00F63DBD">
        <w:rPr>
          <w:szCs w:val="22"/>
          <w:lang w:val="en-CA"/>
        </w:rPr>
        <w:t>if the current</w:t>
      </w:r>
      <w:r w:rsidR="00F91C91" w:rsidRPr="00A05952">
        <w:rPr>
          <w:szCs w:val="22"/>
          <w:lang w:val="en-CA"/>
        </w:rPr>
        <w:t xml:space="preserve"> CU has at l</w:t>
      </w:r>
      <w:r w:rsidR="00F63DBD">
        <w:rPr>
          <w:szCs w:val="22"/>
          <w:lang w:val="en-CA"/>
        </w:rPr>
        <w:t>east one non-zero MVD component</w:t>
      </w:r>
      <w:r w:rsidR="00F91C91" w:rsidRPr="00A05952">
        <w:rPr>
          <w:szCs w:val="22"/>
          <w:lang w:val="en-CA"/>
        </w:rPr>
        <w:t>.</w:t>
      </w:r>
      <w:r w:rsidR="00057172">
        <w:rPr>
          <w:szCs w:val="22"/>
          <w:lang w:val="en-CA"/>
        </w:rPr>
        <w:t xml:space="preserve"> </w:t>
      </w:r>
      <w:r w:rsidR="00057172">
        <w:rPr>
          <w:szCs w:val="22"/>
        </w:rPr>
        <w:t xml:space="preserve">If all MVD components (that is, both horizontal and vertical MVDs for reference list L0 and reference list L1) are zero, quarter-luma-sample MVD resolution is inferred. </w:t>
      </w:r>
    </w:p>
    <w:p w14:paraId="32D86A8F" w14:textId="76CE8B57" w:rsidR="00BD4228" w:rsidRDefault="00F91C91" w:rsidP="00CD45EA">
      <w:pPr>
        <w:spacing w:after="120"/>
        <w:jc w:val="both"/>
        <w:rPr>
          <w:szCs w:val="22"/>
          <w:lang w:val="en-CA"/>
        </w:rPr>
      </w:pPr>
      <w:r w:rsidRPr="00A05952">
        <w:rPr>
          <w:szCs w:val="22"/>
          <w:lang w:val="en-CA"/>
        </w:rPr>
        <w:t>For a CU that has at least one non-zero MVD component, a first flag is signalled to indicate whether quarter</w:t>
      </w:r>
      <w:r w:rsidR="00F63DBD">
        <w:rPr>
          <w:szCs w:val="22"/>
          <w:lang w:val="en-CA"/>
        </w:rPr>
        <w:t>-luma-</w:t>
      </w:r>
      <w:r w:rsidRPr="00A05952">
        <w:rPr>
          <w:szCs w:val="22"/>
          <w:lang w:val="en-CA"/>
        </w:rPr>
        <w:t>sample MV</w:t>
      </w:r>
      <w:r w:rsidR="00F63DBD">
        <w:rPr>
          <w:szCs w:val="22"/>
          <w:lang w:val="en-CA"/>
        </w:rPr>
        <w:t>D precision is used for</w:t>
      </w:r>
      <w:r w:rsidRPr="00A05952">
        <w:rPr>
          <w:szCs w:val="22"/>
          <w:lang w:val="en-CA"/>
        </w:rPr>
        <w:t xml:space="preserve"> the CU. </w:t>
      </w:r>
      <w:r w:rsidR="00F63DBD">
        <w:rPr>
          <w:szCs w:val="22"/>
          <w:lang w:val="en-CA"/>
        </w:rPr>
        <w:t>If</w:t>
      </w:r>
      <w:r w:rsidRPr="00A05952">
        <w:rPr>
          <w:szCs w:val="22"/>
          <w:lang w:val="en-CA"/>
        </w:rPr>
        <w:t xml:space="preserve"> the first </w:t>
      </w:r>
      <w:r w:rsidR="00F63DBD">
        <w:rPr>
          <w:szCs w:val="22"/>
          <w:lang w:val="en-CA"/>
        </w:rPr>
        <w:t xml:space="preserve">flag is 0, </w:t>
      </w:r>
      <w:r w:rsidR="00057172">
        <w:rPr>
          <w:szCs w:val="22"/>
          <w:lang w:val="en-CA"/>
        </w:rPr>
        <w:t xml:space="preserve">no further signaling is needed and </w:t>
      </w:r>
      <w:r w:rsidR="00F63DBD">
        <w:rPr>
          <w:szCs w:val="22"/>
          <w:lang w:val="en-CA"/>
        </w:rPr>
        <w:t>quarter-luma-</w:t>
      </w:r>
      <w:r w:rsidRPr="00A05952">
        <w:rPr>
          <w:szCs w:val="22"/>
          <w:lang w:val="en-CA"/>
        </w:rPr>
        <w:t>sample MV</w:t>
      </w:r>
      <w:r w:rsidR="00F63DBD">
        <w:rPr>
          <w:szCs w:val="22"/>
          <w:lang w:val="en-CA"/>
        </w:rPr>
        <w:t>D</w:t>
      </w:r>
      <w:r w:rsidRPr="00A05952">
        <w:rPr>
          <w:szCs w:val="22"/>
          <w:lang w:val="en-CA"/>
        </w:rPr>
        <w:t xml:space="preserve"> precision is </w:t>
      </w:r>
      <w:r w:rsidR="00F63DBD">
        <w:rPr>
          <w:szCs w:val="22"/>
          <w:lang w:val="en-CA"/>
        </w:rPr>
        <w:t>used for the current CU. Otherwise,</w:t>
      </w:r>
      <w:r w:rsidRPr="00A05952">
        <w:rPr>
          <w:szCs w:val="22"/>
          <w:lang w:val="en-CA"/>
        </w:rPr>
        <w:t xml:space="preserve"> a</w:t>
      </w:r>
      <w:r w:rsidR="00F63DBD">
        <w:rPr>
          <w:szCs w:val="22"/>
          <w:lang w:val="en-CA"/>
        </w:rPr>
        <w:t xml:space="preserve"> second</w:t>
      </w:r>
      <w:r w:rsidRPr="00A05952">
        <w:rPr>
          <w:szCs w:val="22"/>
          <w:lang w:val="en-CA"/>
        </w:rPr>
        <w:t xml:space="preserve"> flag is signal</w:t>
      </w:r>
      <w:r w:rsidR="00F63DBD">
        <w:rPr>
          <w:szCs w:val="22"/>
          <w:lang w:val="en-CA"/>
        </w:rPr>
        <w:t xml:space="preserve">led to indicate </w:t>
      </w:r>
      <w:r w:rsidR="00C719C0">
        <w:rPr>
          <w:szCs w:val="22"/>
          <w:lang w:val="en-CA"/>
        </w:rPr>
        <w:t xml:space="preserve">half-luma-sample or other MVD precisions (interger or four-luma sample) is used for normal AMVP CU. </w:t>
      </w:r>
      <w:bookmarkStart w:id="252" w:name="_Hlk33307600"/>
      <w:r w:rsidR="00C719C0">
        <w:rPr>
          <w:szCs w:val="22"/>
          <w:lang w:val="en-CA"/>
        </w:rPr>
        <w:t xml:space="preserve">In the case of half-luma-sample, a 6-tap interpolation filter instead of the default 8-tap interpolation filter is used for the half-luma sample position. </w:t>
      </w:r>
      <w:bookmarkEnd w:id="252"/>
      <w:r w:rsidR="00C719C0">
        <w:rPr>
          <w:szCs w:val="22"/>
          <w:lang w:val="en-CA"/>
        </w:rPr>
        <w:t xml:space="preserve">Otherwise, a third flag is signalled to indicate </w:t>
      </w:r>
      <w:r w:rsidR="00F63DBD">
        <w:rPr>
          <w:szCs w:val="22"/>
          <w:lang w:val="en-CA"/>
        </w:rPr>
        <w:t>whether integer-luma-</w:t>
      </w:r>
      <w:r w:rsidRPr="00A05952">
        <w:rPr>
          <w:szCs w:val="22"/>
          <w:lang w:val="en-CA"/>
        </w:rPr>
        <w:t xml:space="preserve">sample </w:t>
      </w:r>
      <w:r w:rsidR="00F63DBD">
        <w:rPr>
          <w:szCs w:val="22"/>
          <w:lang w:val="en-CA"/>
        </w:rPr>
        <w:t>or four-luma-</w:t>
      </w:r>
      <w:r w:rsidRPr="00A05952">
        <w:rPr>
          <w:szCs w:val="22"/>
          <w:lang w:val="en-CA"/>
        </w:rPr>
        <w:t>sample MV</w:t>
      </w:r>
      <w:r w:rsidR="00F63DBD">
        <w:rPr>
          <w:szCs w:val="22"/>
          <w:lang w:val="en-CA"/>
        </w:rPr>
        <w:t>D</w:t>
      </w:r>
      <w:r w:rsidRPr="00A05952">
        <w:rPr>
          <w:szCs w:val="22"/>
          <w:lang w:val="en-CA"/>
        </w:rPr>
        <w:t xml:space="preserve"> precision is used</w:t>
      </w:r>
      <w:r w:rsidR="002338A7">
        <w:rPr>
          <w:szCs w:val="22"/>
          <w:lang w:val="en-CA"/>
        </w:rPr>
        <w:t xml:space="preserve"> for normal AMVP CU</w:t>
      </w:r>
      <w:r w:rsidRPr="00A05952">
        <w:rPr>
          <w:szCs w:val="22"/>
          <w:lang w:val="en-CA"/>
        </w:rPr>
        <w:t>.</w:t>
      </w:r>
      <w:r w:rsidR="002338A7">
        <w:rPr>
          <w:szCs w:val="22"/>
          <w:lang w:val="en-CA"/>
        </w:rPr>
        <w:t xml:space="preserve"> </w:t>
      </w:r>
      <w:bookmarkStart w:id="253" w:name="_Hlk18408510"/>
      <w:r w:rsidR="00881416">
        <w:rPr>
          <w:szCs w:val="22"/>
          <w:lang w:val="en-CA"/>
        </w:rPr>
        <w:t>In the case of affine AMVP CU</w:t>
      </w:r>
      <w:bookmarkEnd w:id="253"/>
      <w:r w:rsidR="00881416">
        <w:rPr>
          <w:szCs w:val="22"/>
          <w:lang w:val="en-CA"/>
        </w:rPr>
        <w:t>, t</w:t>
      </w:r>
      <w:r w:rsidR="002338A7">
        <w:rPr>
          <w:szCs w:val="22"/>
          <w:lang w:val="en-CA"/>
        </w:rPr>
        <w:t>he second</w:t>
      </w:r>
      <w:r w:rsidR="002338A7" w:rsidRPr="00A05952">
        <w:rPr>
          <w:szCs w:val="22"/>
          <w:lang w:val="en-CA"/>
        </w:rPr>
        <w:t xml:space="preserve"> flag is </w:t>
      </w:r>
      <w:r w:rsidR="002338A7">
        <w:rPr>
          <w:szCs w:val="22"/>
          <w:lang w:val="en-CA"/>
        </w:rPr>
        <w:t>used to indicate whether integer-luma</w:t>
      </w:r>
      <w:r w:rsidR="001970D1">
        <w:rPr>
          <w:szCs w:val="22"/>
          <w:lang w:val="en-CA"/>
        </w:rPr>
        <w:t>-</w:t>
      </w:r>
      <w:r w:rsidR="002338A7" w:rsidRPr="00A05952">
        <w:rPr>
          <w:szCs w:val="22"/>
          <w:lang w:val="en-CA"/>
        </w:rPr>
        <w:t xml:space="preserve">sample </w:t>
      </w:r>
      <w:r w:rsidR="002338A7">
        <w:rPr>
          <w:szCs w:val="22"/>
          <w:lang w:val="en-CA"/>
        </w:rPr>
        <w:t>or 1/16</w:t>
      </w:r>
      <w:r w:rsidR="001970D1">
        <w:rPr>
          <w:szCs w:val="22"/>
          <w:lang w:val="en-CA"/>
        </w:rPr>
        <w:t xml:space="preserve"> </w:t>
      </w:r>
      <w:r w:rsidR="002338A7">
        <w:rPr>
          <w:szCs w:val="22"/>
          <w:lang w:val="en-CA"/>
        </w:rPr>
        <w:t>luma</w:t>
      </w:r>
      <w:r w:rsidR="001970D1">
        <w:rPr>
          <w:szCs w:val="22"/>
          <w:lang w:val="en-CA"/>
        </w:rPr>
        <w:t>-</w:t>
      </w:r>
      <w:r w:rsidR="002338A7" w:rsidRPr="00A05952">
        <w:rPr>
          <w:szCs w:val="22"/>
          <w:lang w:val="en-CA"/>
        </w:rPr>
        <w:t>sample MV</w:t>
      </w:r>
      <w:r w:rsidR="002338A7">
        <w:rPr>
          <w:szCs w:val="22"/>
          <w:lang w:val="en-CA"/>
        </w:rPr>
        <w:t>D</w:t>
      </w:r>
      <w:r w:rsidR="002338A7" w:rsidRPr="00A05952">
        <w:rPr>
          <w:szCs w:val="22"/>
          <w:lang w:val="en-CA"/>
        </w:rPr>
        <w:t xml:space="preserve"> precision is used</w:t>
      </w:r>
      <w:r w:rsidR="002338A7">
        <w:rPr>
          <w:szCs w:val="22"/>
          <w:lang w:val="en-CA"/>
        </w:rPr>
        <w:t xml:space="preserve">. </w:t>
      </w:r>
      <w:r w:rsidR="00A51D8C">
        <w:rPr>
          <w:szCs w:val="22"/>
          <w:lang w:val="en-CA"/>
        </w:rPr>
        <w:t xml:space="preserve">In order to ensure the reconstructed MV has the intended precision (quarter-luma-sample, </w:t>
      </w:r>
      <w:r w:rsidR="00710C19">
        <w:rPr>
          <w:szCs w:val="22"/>
          <w:lang w:val="en-CA"/>
        </w:rPr>
        <w:t xml:space="preserve">half-luma-sample, </w:t>
      </w:r>
      <w:r w:rsidR="00A51D8C">
        <w:rPr>
          <w:szCs w:val="22"/>
          <w:lang w:val="en-CA"/>
        </w:rPr>
        <w:t>integer-luma-sample or four-luma-sample), the motion vector predictors for the CU will</w:t>
      </w:r>
      <w:r w:rsidR="00A51D8C" w:rsidRPr="00A51D8C">
        <w:rPr>
          <w:szCs w:val="22"/>
          <w:lang w:val="en-CA"/>
        </w:rPr>
        <w:t xml:space="preserve"> be rounded to the same precision as</w:t>
      </w:r>
      <w:r w:rsidR="00A51D8C">
        <w:rPr>
          <w:szCs w:val="22"/>
          <w:lang w:val="en-CA"/>
        </w:rPr>
        <w:t xml:space="preserve"> that of</w:t>
      </w:r>
      <w:r w:rsidR="00A51D8C" w:rsidRPr="00A51D8C">
        <w:rPr>
          <w:szCs w:val="22"/>
          <w:lang w:val="en-CA"/>
        </w:rPr>
        <w:t xml:space="preserve"> the MVD</w:t>
      </w:r>
      <w:r w:rsidR="00A51D8C">
        <w:rPr>
          <w:szCs w:val="22"/>
          <w:lang w:val="en-CA"/>
        </w:rPr>
        <w:t xml:space="preserve"> before being added together with the MVD</w:t>
      </w:r>
      <w:r w:rsidR="00A51D8C" w:rsidRPr="00A51D8C">
        <w:rPr>
          <w:szCs w:val="22"/>
          <w:lang w:val="en-CA"/>
        </w:rPr>
        <w:t xml:space="preserve">. </w:t>
      </w:r>
      <w:r w:rsidR="00A51D8C">
        <w:rPr>
          <w:szCs w:val="22"/>
          <w:lang w:val="en-CA"/>
        </w:rPr>
        <w:t xml:space="preserve">The motion vector predictors are rounded toward zero (that is, </w:t>
      </w:r>
      <w:r w:rsidR="00F15FE7">
        <w:rPr>
          <w:szCs w:val="22"/>
          <w:lang w:val="en-CA"/>
        </w:rPr>
        <w:t xml:space="preserve">a </w:t>
      </w:r>
      <w:r w:rsidR="00A51D8C">
        <w:rPr>
          <w:szCs w:val="22"/>
          <w:lang w:val="en-CA"/>
        </w:rPr>
        <w:t>negative motion vector predictor is rounded toward</w:t>
      </w:r>
      <w:r w:rsidR="00F15FE7">
        <w:rPr>
          <w:szCs w:val="22"/>
          <w:lang w:val="en-CA"/>
        </w:rPr>
        <w:t xml:space="preserve"> positive</w:t>
      </w:r>
      <w:r w:rsidR="00A51D8C">
        <w:rPr>
          <w:szCs w:val="22"/>
          <w:lang w:val="en-CA"/>
        </w:rPr>
        <w:t xml:space="preserve"> infinity and </w:t>
      </w:r>
      <w:r w:rsidR="00F15FE7">
        <w:rPr>
          <w:szCs w:val="22"/>
          <w:lang w:val="en-CA"/>
        </w:rPr>
        <w:t xml:space="preserve">a </w:t>
      </w:r>
      <w:r w:rsidR="00A51D8C">
        <w:rPr>
          <w:szCs w:val="22"/>
          <w:lang w:val="en-CA"/>
        </w:rPr>
        <w:t>positive motion vector predictor is rounded toward negative infinity).</w:t>
      </w:r>
    </w:p>
    <w:p w14:paraId="59FA3AC1" w14:textId="40E446CB" w:rsidR="00164686" w:rsidRPr="003E69B1" w:rsidRDefault="007103E2" w:rsidP="00CD45EA">
      <w:pPr>
        <w:spacing w:after="120"/>
        <w:jc w:val="both"/>
        <w:rPr>
          <w:szCs w:val="22"/>
        </w:rPr>
      </w:pPr>
      <w:r>
        <w:rPr>
          <w:szCs w:val="22"/>
          <w:lang w:val="en-CA"/>
        </w:rPr>
        <w:t xml:space="preserve">The </w:t>
      </w:r>
      <w:r w:rsidR="00F91C91" w:rsidRPr="00A05952">
        <w:rPr>
          <w:szCs w:val="22"/>
          <w:lang w:val="en-CA"/>
        </w:rPr>
        <w:t>encoder</w:t>
      </w:r>
      <w:r>
        <w:rPr>
          <w:szCs w:val="22"/>
          <w:lang w:val="en-CA"/>
        </w:rPr>
        <w:t xml:space="preserve"> determines the motion vector resolution for the current CU using RD check. </w:t>
      </w:r>
      <w:r w:rsidR="00057172">
        <w:rPr>
          <w:szCs w:val="22"/>
          <w:lang w:val="en-CA"/>
        </w:rPr>
        <w:t>To avoid always performing</w:t>
      </w:r>
      <w:r w:rsidR="00F91C91" w:rsidRPr="00A05952">
        <w:rPr>
          <w:szCs w:val="22"/>
          <w:lang w:val="en-CA"/>
        </w:rPr>
        <w:t xml:space="preserve"> CU-level RD check </w:t>
      </w:r>
      <w:r w:rsidR="005C6AD0">
        <w:rPr>
          <w:szCs w:val="22"/>
          <w:lang w:val="en-CA"/>
        </w:rPr>
        <w:t>four</w:t>
      </w:r>
      <w:r w:rsidR="005C6AD0" w:rsidRPr="00A05952">
        <w:rPr>
          <w:szCs w:val="22"/>
          <w:lang w:val="en-CA"/>
        </w:rPr>
        <w:t xml:space="preserve"> </w:t>
      </w:r>
      <w:r w:rsidR="00F91C91" w:rsidRPr="00A05952">
        <w:rPr>
          <w:szCs w:val="22"/>
          <w:lang w:val="en-CA"/>
        </w:rPr>
        <w:t>times for each MVD resolution</w:t>
      </w:r>
      <w:r w:rsidR="00057172">
        <w:rPr>
          <w:szCs w:val="22"/>
          <w:lang w:val="en-CA"/>
        </w:rPr>
        <w:t xml:space="preserve">, </w:t>
      </w:r>
      <w:r w:rsidR="00F63DBD">
        <w:rPr>
          <w:szCs w:val="22"/>
          <w:lang w:val="en-CA"/>
        </w:rPr>
        <w:t xml:space="preserve">in </w:t>
      </w:r>
      <w:r w:rsidR="00AB5B94">
        <w:rPr>
          <w:szCs w:val="22"/>
          <w:lang w:val="en-CA"/>
        </w:rPr>
        <w:t>VTM</w:t>
      </w:r>
      <w:r w:rsidR="003E417A">
        <w:rPr>
          <w:szCs w:val="22"/>
          <w:lang w:val="en-CA"/>
        </w:rPr>
        <w:t>11</w:t>
      </w:r>
      <w:r w:rsidR="00460479">
        <w:rPr>
          <w:szCs w:val="22"/>
          <w:lang w:val="en-CA"/>
        </w:rPr>
        <w:t>, t</w:t>
      </w:r>
      <w:r w:rsidR="00057172">
        <w:rPr>
          <w:szCs w:val="22"/>
        </w:rPr>
        <w:t xml:space="preserve">he RD check </w:t>
      </w:r>
      <w:r w:rsidR="00951CFD">
        <w:rPr>
          <w:szCs w:val="22"/>
        </w:rPr>
        <w:t>of</w:t>
      </w:r>
      <w:r w:rsidR="00057172">
        <w:rPr>
          <w:szCs w:val="22"/>
        </w:rPr>
        <w:t xml:space="preserve"> </w:t>
      </w:r>
      <w:r w:rsidR="00164686">
        <w:rPr>
          <w:szCs w:val="22"/>
        </w:rPr>
        <w:t xml:space="preserve">MVD </w:t>
      </w:r>
      <w:r w:rsidR="001970D1">
        <w:rPr>
          <w:szCs w:val="22"/>
        </w:rPr>
        <w:t>precisions other than quarter-luma-s</w:t>
      </w:r>
      <w:r w:rsidR="005C6AD0">
        <w:rPr>
          <w:szCs w:val="22"/>
        </w:rPr>
        <w:t>a</w:t>
      </w:r>
      <w:r w:rsidR="001970D1">
        <w:rPr>
          <w:szCs w:val="22"/>
        </w:rPr>
        <w:t xml:space="preserve">mple </w:t>
      </w:r>
      <w:r w:rsidR="00164686">
        <w:rPr>
          <w:szCs w:val="22"/>
        </w:rPr>
        <w:t xml:space="preserve">is only invoked conditionally. </w:t>
      </w:r>
      <w:r w:rsidR="00246D30">
        <w:rPr>
          <w:szCs w:val="22"/>
        </w:rPr>
        <w:t xml:space="preserve">For normal AVMP mode, the </w:t>
      </w:r>
      <w:r w:rsidR="00460479">
        <w:rPr>
          <w:szCs w:val="22"/>
        </w:rPr>
        <w:t>RD cost of quarter-luma-</w:t>
      </w:r>
      <w:r w:rsidR="00460479" w:rsidRPr="00A05952">
        <w:rPr>
          <w:szCs w:val="22"/>
        </w:rPr>
        <w:t xml:space="preserve">sample MVD </w:t>
      </w:r>
      <w:r w:rsidR="00460479">
        <w:rPr>
          <w:szCs w:val="22"/>
        </w:rPr>
        <w:t xml:space="preserve">precision </w:t>
      </w:r>
      <w:r w:rsidR="00246D30">
        <w:rPr>
          <w:szCs w:val="22"/>
        </w:rPr>
        <w:t xml:space="preserve">and </w:t>
      </w:r>
      <w:r w:rsidR="00246D30" w:rsidRPr="00A05952">
        <w:rPr>
          <w:szCs w:val="22"/>
        </w:rPr>
        <w:t>integer</w:t>
      </w:r>
      <w:r w:rsidR="00246D30">
        <w:rPr>
          <w:szCs w:val="22"/>
        </w:rPr>
        <w:t xml:space="preserve">-luma </w:t>
      </w:r>
      <w:r w:rsidR="00246D30" w:rsidRPr="00A05952">
        <w:rPr>
          <w:szCs w:val="22"/>
        </w:rPr>
        <w:t>sample MV</w:t>
      </w:r>
      <w:r w:rsidR="00246D30">
        <w:rPr>
          <w:szCs w:val="22"/>
        </w:rPr>
        <w:t xml:space="preserve"> precision </w:t>
      </w:r>
      <w:r w:rsidR="00460479">
        <w:rPr>
          <w:szCs w:val="22"/>
        </w:rPr>
        <w:t>is computed first. Then, t</w:t>
      </w:r>
      <w:r w:rsidR="00164686">
        <w:rPr>
          <w:szCs w:val="22"/>
        </w:rPr>
        <w:t xml:space="preserve">he RD cost </w:t>
      </w:r>
      <w:r w:rsidR="00057172">
        <w:rPr>
          <w:szCs w:val="22"/>
        </w:rPr>
        <w:t>of</w:t>
      </w:r>
      <w:r w:rsidR="00164686">
        <w:rPr>
          <w:szCs w:val="22"/>
        </w:rPr>
        <w:t xml:space="preserve"> </w:t>
      </w:r>
      <w:r w:rsidR="00164686" w:rsidRPr="00A05952">
        <w:rPr>
          <w:szCs w:val="22"/>
        </w:rPr>
        <w:t>integer</w:t>
      </w:r>
      <w:r w:rsidR="00057172">
        <w:rPr>
          <w:szCs w:val="22"/>
        </w:rPr>
        <w:t>-luma-</w:t>
      </w:r>
      <w:r w:rsidR="00164686" w:rsidRPr="00A05952">
        <w:rPr>
          <w:szCs w:val="22"/>
        </w:rPr>
        <w:t xml:space="preserve">sample MVD </w:t>
      </w:r>
      <w:r w:rsidR="00164686">
        <w:rPr>
          <w:szCs w:val="22"/>
        </w:rPr>
        <w:t xml:space="preserve">precision </w:t>
      </w:r>
      <w:r w:rsidR="00460479">
        <w:rPr>
          <w:szCs w:val="22"/>
        </w:rPr>
        <w:t>is</w:t>
      </w:r>
      <w:r w:rsidR="00164686">
        <w:rPr>
          <w:szCs w:val="22"/>
        </w:rPr>
        <w:t xml:space="preserve"> compared to</w:t>
      </w:r>
      <w:r w:rsidR="00460479">
        <w:rPr>
          <w:szCs w:val="22"/>
        </w:rPr>
        <w:t xml:space="preserve"> that of quarter-luma-</w:t>
      </w:r>
      <w:r w:rsidR="00460479" w:rsidRPr="00A05952">
        <w:rPr>
          <w:szCs w:val="22"/>
        </w:rPr>
        <w:t xml:space="preserve">sample MVD </w:t>
      </w:r>
      <w:r w:rsidR="00460479">
        <w:rPr>
          <w:szCs w:val="22"/>
        </w:rPr>
        <w:t xml:space="preserve">precision to </w:t>
      </w:r>
      <w:r w:rsidR="00164686">
        <w:rPr>
          <w:szCs w:val="22"/>
        </w:rPr>
        <w:t xml:space="preserve">decide whether it is necessary to </w:t>
      </w:r>
      <w:r w:rsidR="00057172">
        <w:rPr>
          <w:szCs w:val="22"/>
        </w:rPr>
        <w:t xml:space="preserve">further check </w:t>
      </w:r>
      <w:r w:rsidR="00951CFD">
        <w:rPr>
          <w:szCs w:val="22"/>
        </w:rPr>
        <w:t xml:space="preserve">the RD cost of </w:t>
      </w:r>
      <w:r w:rsidR="00057172">
        <w:rPr>
          <w:szCs w:val="22"/>
        </w:rPr>
        <w:t>four-luma-</w:t>
      </w:r>
      <w:r w:rsidR="00164686">
        <w:rPr>
          <w:szCs w:val="22"/>
        </w:rPr>
        <w:t>sample</w:t>
      </w:r>
      <w:r w:rsidR="00057172">
        <w:rPr>
          <w:szCs w:val="22"/>
        </w:rPr>
        <w:t xml:space="preserve"> MVD precision. </w:t>
      </w:r>
      <w:r w:rsidR="00164686">
        <w:rPr>
          <w:szCs w:val="22"/>
        </w:rPr>
        <w:t>Wh</w:t>
      </w:r>
      <w:r w:rsidR="00057172">
        <w:rPr>
          <w:szCs w:val="22"/>
        </w:rPr>
        <w:t>en the RD cost for quarter-luma-</w:t>
      </w:r>
      <w:r w:rsidR="00164686">
        <w:rPr>
          <w:szCs w:val="22"/>
        </w:rPr>
        <w:t>sample MVD precision is much smalle</w:t>
      </w:r>
      <w:r w:rsidR="00057172">
        <w:rPr>
          <w:szCs w:val="22"/>
        </w:rPr>
        <w:t>r than that of the integer-luma-</w:t>
      </w:r>
      <w:r w:rsidR="00164686">
        <w:rPr>
          <w:szCs w:val="22"/>
        </w:rPr>
        <w:t>sample MVD precision</w:t>
      </w:r>
      <w:r w:rsidR="00057172">
        <w:rPr>
          <w:szCs w:val="22"/>
        </w:rPr>
        <w:t xml:space="preserve">, the RD check </w:t>
      </w:r>
      <w:r w:rsidR="006E5CE3">
        <w:rPr>
          <w:szCs w:val="22"/>
        </w:rPr>
        <w:t>of</w:t>
      </w:r>
      <w:r w:rsidR="00057172">
        <w:rPr>
          <w:szCs w:val="22"/>
        </w:rPr>
        <w:t xml:space="preserve"> four-luma-</w:t>
      </w:r>
      <w:r w:rsidR="00164686">
        <w:rPr>
          <w:szCs w:val="22"/>
        </w:rPr>
        <w:t>sample MVD precision is skipped.</w:t>
      </w:r>
      <w:r w:rsidR="006135FF">
        <w:rPr>
          <w:szCs w:val="22"/>
        </w:rPr>
        <w:t xml:space="preserve"> </w:t>
      </w:r>
      <w:bookmarkStart w:id="254" w:name="_Hlk18409056"/>
      <w:r w:rsidR="00101D27">
        <w:rPr>
          <w:szCs w:val="22"/>
        </w:rPr>
        <w:t>Then, the check of half-luma-sample MVD precision is skipped if the RD cost of integer-luma-sample MVD precision is significantly larger than the best RD cost of previously tested MVD precisions.</w:t>
      </w:r>
      <w:bookmarkEnd w:id="254"/>
      <w:r w:rsidR="00101D27">
        <w:rPr>
          <w:szCs w:val="22"/>
        </w:rPr>
        <w:t xml:space="preserve"> </w:t>
      </w:r>
      <w:r w:rsidR="00937CAB">
        <w:rPr>
          <w:szCs w:val="22"/>
        </w:rPr>
        <w:t>For affine AMVP mode,</w:t>
      </w:r>
      <w:r w:rsidR="006135FF" w:rsidRPr="006135FF">
        <w:rPr>
          <w:szCs w:val="22"/>
        </w:rPr>
        <w:t xml:space="preserve"> </w:t>
      </w:r>
      <w:r w:rsidR="00937CAB">
        <w:rPr>
          <w:szCs w:val="22"/>
        </w:rPr>
        <w:t xml:space="preserve">if </w:t>
      </w:r>
      <w:r w:rsidR="006135FF" w:rsidRPr="006135FF">
        <w:rPr>
          <w:szCs w:val="22"/>
        </w:rPr>
        <w:t xml:space="preserve">affine inter mode is not selected after checking rate-distortion costs of affine merge/skip mode, merge/skip mode, </w:t>
      </w:r>
      <w:r w:rsidR="00937CAB">
        <w:rPr>
          <w:szCs w:val="22"/>
        </w:rPr>
        <w:t>quarter-</w:t>
      </w:r>
      <w:r w:rsidR="0045458C">
        <w:rPr>
          <w:szCs w:val="22"/>
        </w:rPr>
        <w:t>luma-</w:t>
      </w:r>
      <w:r w:rsidR="00937CAB">
        <w:rPr>
          <w:szCs w:val="22"/>
        </w:rPr>
        <w:t>sample</w:t>
      </w:r>
      <w:r w:rsidR="006135FF" w:rsidRPr="006135FF">
        <w:rPr>
          <w:szCs w:val="22"/>
        </w:rPr>
        <w:t xml:space="preserve"> MV</w:t>
      </w:r>
      <w:r w:rsidR="00937CAB">
        <w:rPr>
          <w:szCs w:val="22"/>
        </w:rPr>
        <w:t>D</w:t>
      </w:r>
      <w:r w:rsidR="006135FF" w:rsidRPr="006135FF">
        <w:rPr>
          <w:szCs w:val="22"/>
        </w:rPr>
        <w:t xml:space="preserve"> precision </w:t>
      </w:r>
      <w:r w:rsidR="00937CAB">
        <w:rPr>
          <w:szCs w:val="22"/>
        </w:rPr>
        <w:t xml:space="preserve">normal </w:t>
      </w:r>
      <w:r w:rsidR="006135FF" w:rsidRPr="006135FF">
        <w:rPr>
          <w:szCs w:val="22"/>
        </w:rPr>
        <w:t xml:space="preserve">AMVP mode and </w:t>
      </w:r>
      <w:r w:rsidR="00937CAB">
        <w:rPr>
          <w:szCs w:val="22"/>
        </w:rPr>
        <w:t>quarter-</w:t>
      </w:r>
      <w:r w:rsidR="009352E3">
        <w:rPr>
          <w:szCs w:val="22"/>
        </w:rPr>
        <w:t>luma-</w:t>
      </w:r>
      <w:r w:rsidR="00937CAB">
        <w:rPr>
          <w:szCs w:val="22"/>
        </w:rPr>
        <w:t>sample</w:t>
      </w:r>
      <w:r w:rsidR="00937CAB" w:rsidRPr="006135FF">
        <w:rPr>
          <w:szCs w:val="22"/>
        </w:rPr>
        <w:t xml:space="preserve"> MV</w:t>
      </w:r>
      <w:r w:rsidR="00937CAB">
        <w:rPr>
          <w:szCs w:val="22"/>
        </w:rPr>
        <w:t>D</w:t>
      </w:r>
      <w:r w:rsidR="00937CAB" w:rsidRPr="006135FF">
        <w:rPr>
          <w:szCs w:val="22"/>
        </w:rPr>
        <w:t xml:space="preserve"> precision </w:t>
      </w:r>
      <w:r w:rsidR="006135FF" w:rsidRPr="006135FF">
        <w:rPr>
          <w:szCs w:val="22"/>
        </w:rPr>
        <w:t xml:space="preserve">affine </w:t>
      </w:r>
      <w:r w:rsidR="00937CAB">
        <w:rPr>
          <w:szCs w:val="22"/>
        </w:rPr>
        <w:t xml:space="preserve">AMVP </w:t>
      </w:r>
      <w:r w:rsidR="006135FF" w:rsidRPr="006135FF">
        <w:rPr>
          <w:szCs w:val="22"/>
        </w:rPr>
        <w:t>mode, then 1/16</w:t>
      </w:r>
      <w:r w:rsidR="00742E2F">
        <w:rPr>
          <w:szCs w:val="22"/>
        </w:rPr>
        <w:t xml:space="preserve"> </w:t>
      </w:r>
      <w:r w:rsidR="00937CAB">
        <w:rPr>
          <w:szCs w:val="22"/>
        </w:rPr>
        <w:t>luma-sample</w:t>
      </w:r>
      <w:r w:rsidR="006135FF" w:rsidRPr="006135FF">
        <w:rPr>
          <w:szCs w:val="22"/>
        </w:rPr>
        <w:t xml:space="preserve"> MV precision and 1-pel MV precision affine inter modes are not checked.</w:t>
      </w:r>
      <w:r w:rsidR="00742E2F">
        <w:rPr>
          <w:szCs w:val="22"/>
        </w:rPr>
        <w:t xml:space="preserve"> Furthermore a</w:t>
      </w:r>
      <w:r w:rsidR="006135FF" w:rsidRPr="006135FF">
        <w:rPr>
          <w:szCs w:val="22"/>
        </w:rPr>
        <w:t xml:space="preserve">ffine parameters obtained in </w:t>
      </w:r>
      <w:r w:rsidR="00742E2F">
        <w:rPr>
          <w:szCs w:val="22"/>
        </w:rPr>
        <w:t>quarter-luma-sample</w:t>
      </w:r>
      <w:r w:rsidR="006135FF" w:rsidRPr="006135FF">
        <w:rPr>
          <w:szCs w:val="22"/>
        </w:rPr>
        <w:t xml:space="preserve"> MV p</w:t>
      </w:r>
      <w:r w:rsidR="00742E2F">
        <w:rPr>
          <w:szCs w:val="22"/>
        </w:rPr>
        <w:t xml:space="preserve">recision affine inter mode is </w:t>
      </w:r>
      <w:r w:rsidR="006135FF" w:rsidRPr="006135FF">
        <w:rPr>
          <w:szCs w:val="22"/>
        </w:rPr>
        <w:t>used as starting search point in 1/16</w:t>
      </w:r>
      <w:r w:rsidR="00742E2F">
        <w:rPr>
          <w:szCs w:val="22"/>
        </w:rPr>
        <w:t xml:space="preserve"> luma-sample</w:t>
      </w:r>
      <w:r w:rsidR="006135FF" w:rsidRPr="006135FF">
        <w:rPr>
          <w:szCs w:val="22"/>
        </w:rPr>
        <w:t xml:space="preserve"> and </w:t>
      </w:r>
      <w:r w:rsidR="00742E2F">
        <w:rPr>
          <w:szCs w:val="22"/>
        </w:rPr>
        <w:t>quarter-luma-sample</w:t>
      </w:r>
      <w:r w:rsidR="00742E2F" w:rsidRPr="006135FF">
        <w:rPr>
          <w:szCs w:val="22"/>
        </w:rPr>
        <w:t xml:space="preserve"> </w:t>
      </w:r>
      <w:r w:rsidR="006135FF" w:rsidRPr="006135FF">
        <w:rPr>
          <w:szCs w:val="22"/>
        </w:rPr>
        <w:t>MV precision affine inter modes.</w:t>
      </w:r>
    </w:p>
    <w:p w14:paraId="5973E876" w14:textId="3CB1CC3A" w:rsidR="00D339B9" w:rsidRDefault="00D339B9" w:rsidP="00CD45EA">
      <w:pPr>
        <w:pStyle w:val="Heading3"/>
        <w:spacing w:before="136"/>
        <w:rPr>
          <w:lang w:val="en-CA"/>
        </w:rPr>
      </w:pPr>
      <w:bookmarkStart w:id="255" w:name="_Toc58175124"/>
      <w:r>
        <w:rPr>
          <w:lang w:val="en-CA"/>
        </w:rPr>
        <w:t>Motion field storage</w:t>
      </w:r>
      <w:bookmarkEnd w:id="255"/>
      <w:r>
        <w:rPr>
          <w:lang w:val="en-CA"/>
        </w:rPr>
        <w:t xml:space="preserve"> </w:t>
      </w:r>
    </w:p>
    <w:p w14:paraId="2DAEB021" w14:textId="607CCF66" w:rsidR="00D339B9" w:rsidRPr="00D339B9" w:rsidRDefault="008F5488" w:rsidP="00CA7357">
      <w:pPr>
        <w:jc w:val="both"/>
        <w:rPr>
          <w:szCs w:val="22"/>
          <w:lang w:val="en-CA"/>
        </w:rPr>
      </w:pPr>
      <w:r>
        <w:rPr>
          <w:szCs w:val="22"/>
          <w:lang w:val="en-CA"/>
        </w:rPr>
        <w:t xml:space="preserve">In </w:t>
      </w:r>
      <w:r w:rsidR="00F56713">
        <w:rPr>
          <w:szCs w:val="22"/>
          <w:lang w:val="en-CA"/>
        </w:rPr>
        <w:t>VVC</w:t>
      </w:r>
      <w:r>
        <w:rPr>
          <w:szCs w:val="22"/>
          <w:lang w:val="en-CA"/>
        </w:rPr>
        <w:t xml:space="preserve">, </w:t>
      </w:r>
      <w:r w:rsidR="008B0DF4">
        <w:rPr>
          <w:szCs w:val="22"/>
          <w:lang w:val="en-CA"/>
        </w:rPr>
        <w:t>the highest precision of explicitly</w:t>
      </w:r>
      <w:r>
        <w:rPr>
          <w:szCs w:val="22"/>
          <w:lang w:val="en-CA"/>
        </w:rPr>
        <w:t xml:space="preserve"> signal</w:t>
      </w:r>
      <w:r w:rsidR="008B0DF4">
        <w:rPr>
          <w:szCs w:val="22"/>
          <w:lang w:val="en-CA"/>
        </w:rPr>
        <w:t>l</w:t>
      </w:r>
      <w:r>
        <w:rPr>
          <w:szCs w:val="22"/>
          <w:lang w:val="en-CA"/>
        </w:rPr>
        <w:t>ed m</w:t>
      </w:r>
      <w:r w:rsidR="00D339B9" w:rsidRPr="00776E34">
        <w:rPr>
          <w:szCs w:val="22"/>
          <w:lang w:val="en-CA"/>
        </w:rPr>
        <w:t>oti</w:t>
      </w:r>
      <w:r w:rsidR="00D339B9" w:rsidRPr="008F5488">
        <w:rPr>
          <w:szCs w:val="22"/>
          <w:lang w:val="en-CA"/>
        </w:rPr>
        <w:t xml:space="preserve">on vectors </w:t>
      </w:r>
      <w:r w:rsidR="008B0DF4">
        <w:rPr>
          <w:szCs w:val="22"/>
          <w:lang w:val="en-CA"/>
        </w:rPr>
        <w:t>is quarter-</w:t>
      </w:r>
      <w:r w:rsidR="008C0EBC">
        <w:rPr>
          <w:szCs w:val="22"/>
          <w:lang w:val="en-CA"/>
        </w:rPr>
        <w:t>luma</w:t>
      </w:r>
      <w:r w:rsidR="008B0DF4">
        <w:rPr>
          <w:szCs w:val="22"/>
          <w:lang w:val="en-CA"/>
        </w:rPr>
        <w:t>-</w:t>
      </w:r>
      <w:r w:rsidR="00D339B9" w:rsidRPr="008F5488">
        <w:rPr>
          <w:szCs w:val="22"/>
          <w:lang w:val="en-CA"/>
        </w:rPr>
        <w:t>sample</w:t>
      </w:r>
      <w:r w:rsidR="008C0EBC">
        <w:rPr>
          <w:szCs w:val="22"/>
          <w:lang w:val="en-CA"/>
        </w:rPr>
        <w:t xml:space="preserve">. </w:t>
      </w:r>
      <w:r w:rsidR="00D51F84">
        <w:rPr>
          <w:szCs w:val="22"/>
          <w:lang w:val="en-CA"/>
        </w:rPr>
        <w:t>In some inter prediction modes such as the affine mode,</w:t>
      </w:r>
      <w:r w:rsidR="008C0EBC">
        <w:rPr>
          <w:szCs w:val="22"/>
          <w:lang w:val="en-CA"/>
        </w:rPr>
        <w:t xml:space="preserve"> motion vectors are derived at 1/16</w:t>
      </w:r>
      <w:r w:rsidR="008C0EBC" w:rsidRPr="00550109">
        <w:rPr>
          <w:szCs w:val="22"/>
          <w:vertAlign w:val="superscript"/>
          <w:lang w:val="en-CA"/>
        </w:rPr>
        <w:t>th</w:t>
      </w:r>
      <w:r w:rsidR="008B0DF4">
        <w:rPr>
          <w:szCs w:val="22"/>
          <w:lang w:val="en-CA"/>
        </w:rPr>
        <w:t>-luma-</w:t>
      </w:r>
      <w:r w:rsidR="00D51F84">
        <w:rPr>
          <w:szCs w:val="22"/>
          <w:lang w:val="en-CA"/>
        </w:rPr>
        <w:t xml:space="preserve">sample precision and </w:t>
      </w:r>
      <w:r w:rsidR="00D339B9" w:rsidRPr="00776E34">
        <w:rPr>
          <w:szCs w:val="22"/>
          <w:lang w:val="en-CA"/>
        </w:rPr>
        <w:t>motion compensated</w:t>
      </w:r>
      <w:r w:rsidR="00D339B9" w:rsidRPr="008F5488">
        <w:rPr>
          <w:szCs w:val="22"/>
          <w:lang w:val="en-CA"/>
        </w:rPr>
        <w:t xml:space="preserve"> prediction </w:t>
      </w:r>
      <w:r w:rsidR="008C0EBC">
        <w:rPr>
          <w:szCs w:val="22"/>
          <w:lang w:val="en-CA"/>
        </w:rPr>
        <w:t xml:space="preserve">is performed </w:t>
      </w:r>
      <w:r w:rsidR="00D339B9" w:rsidRPr="008F5488">
        <w:rPr>
          <w:szCs w:val="22"/>
          <w:lang w:val="en-CA"/>
        </w:rPr>
        <w:t>at 1/16</w:t>
      </w:r>
      <w:r w:rsidR="00D339B9" w:rsidRPr="008F5488">
        <w:rPr>
          <w:szCs w:val="22"/>
          <w:vertAlign w:val="superscript"/>
          <w:lang w:val="en-CA"/>
        </w:rPr>
        <w:t>th</w:t>
      </w:r>
      <w:r w:rsidR="008B0DF4">
        <w:rPr>
          <w:szCs w:val="22"/>
          <w:lang w:val="en-CA"/>
        </w:rPr>
        <w:t>-</w:t>
      </w:r>
      <w:r w:rsidR="00D339B9" w:rsidRPr="008F5488">
        <w:rPr>
          <w:szCs w:val="22"/>
          <w:lang w:val="en-CA"/>
        </w:rPr>
        <w:t>sample</w:t>
      </w:r>
      <w:r w:rsidR="008B0DF4">
        <w:rPr>
          <w:szCs w:val="22"/>
          <w:lang w:val="en-CA"/>
        </w:rPr>
        <w:t>-</w:t>
      </w:r>
      <w:r w:rsidR="00D339B9" w:rsidRPr="008F5488">
        <w:rPr>
          <w:szCs w:val="22"/>
          <w:lang w:val="en-CA"/>
        </w:rPr>
        <w:t>precision.</w:t>
      </w:r>
      <w:r w:rsidR="008B0DF4">
        <w:rPr>
          <w:szCs w:val="22"/>
          <w:lang w:val="en-CA"/>
        </w:rPr>
        <w:t xml:space="preserve"> In terms of internal motion field storage, </w:t>
      </w:r>
      <w:r w:rsidR="000074D2" w:rsidRPr="00550109">
        <w:rPr>
          <w:szCs w:val="22"/>
          <w:lang w:val="en-CA"/>
        </w:rPr>
        <w:t>all m</w:t>
      </w:r>
      <w:r w:rsidR="00D339B9" w:rsidRPr="00776E34">
        <w:rPr>
          <w:szCs w:val="22"/>
          <w:lang w:val="en-CA"/>
        </w:rPr>
        <w:t xml:space="preserve">otion vectors are </w:t>
      </w:r>
      <w:r w:rsidR="000074D2" w:rsidRPr="00550109">
        <w:rPr>
          <w:szCs w:val="22"/>
          <w:lang w:val="en-CA"/>
        </w:rPr>
        <w:t>stored at 1/16</w:t>
      </w:r>
      <w:r w:rsidR="000074D2" w:rsidRPr="00550109">
        <w:rPr>
          <w:szCs w:val="22"/>
          <w:vertAlign w:val="superscript"/>
          <w:lang w:val="en-CA"/>
        </w:rPr>
        <w:t>th</w:t>
      </w:r>
      <w:r w:rsidR="008B0DF4" w:rsidRPr="008B0DF4">
        <w:rPr>
          <w:szCs w:val="22"/>
          <w:lang w:val="en-CA"/>
        </w:rPr>
        <w:t>-</w:t>
      </w:r>
      <w:r w:rsidR="00D51F84">
        <w:rPr>
          <w:szCs w:val="22"/>
          <w:lang w:val="en-CA"/>
        </w:rPr>
        <w:t>luma</w:t>
      </w:r>
      <w:r w:rsidR="008B0DF4">
        <w:rPr>
          <w:szCs w:val="22"/>
          <w:lang w:val="en-CA"/>
        </w:rPr>
        <w:t>-</w:t>
      </w:r>
      <w:r w:rsidR="000074D2" w:rsidRPr="00550109">
        <w:rPr>
          <w:szCs w:val="22"/>
          <w:lang w:val="en-CA"/>
        </w:rPr>
        <w:t>sample precision</w:t>
      </w:r>
      <w:r w:rsidR="00D339B9" w:rsidRPr="00776E34">
        <w:rPr>
          <w:szCs w:val="22"/>
          <w:lang w:val="en-CA"/>
        </w:rPr>
        <w:t xml:space="preserve">. </w:t>
      </w:r>
    </w:p>
    <w:p w14:paraId="052F1F05" w14:textId="67A19829" w:rsidR="00D339B9" w:rsidRPr="000074D2" w:rsidRDefault="00D51F84" w:rsidP="00D5520A">
      <w:pPr>
        <w:rPr>
          <w:szCs w:val="22"/>
          <w:lang w:val="en-CA"/>
        </w:rPr>
      </w:pPr>
      <w:r>
        <w:rPr>
          <w:szCs w:val="22"/>
          <w:lang w:val="en-CA"/>
        </w:rPr>
        <w:t xml:space="preserve">For temporal motion field storage used by TMVP and </w:t>
      </w:r>
      <w:r w:rsidR="00E25B94">
        <w:rPr>
          <w:szCs w:val="22"/>
          <w:lang w:val="en-CA"/>
        </w:rPr>
        <w:t>Sb</w:t>
      </w:r>
      <w:r>
        <w:rPr>
          <w:szCs w:val="22"/>
          <w:lang w:val="en-CA"/>
        </w:rPr>
        <w:t>TVMP, m</w:t>
      </w:r>
      <w:r w:rsidR="00D339B9" w:rsidRPr="00D339B9">
        <w:rPr>
          <w:szCs w:val="22"/>
          <w:lang w:val="en-CA"/>
        </w:rPr>
        <w:t xml:space="preserve">otion </w:t>
      </w:r>
      <w:r w:rsidR="00D339B9">
        <w:rPr>
          <w:szCs w:val="22"/>
          <w:lang w:val="en-CA"/>
        </w:rPr>
        <w:t>field</w:t>
      </w:r>
      <w:r w:rsidR="00D339B9" w:rsidRPr="00D339B9">
        <w:rPr>
          <w:szCs w:val="22"/>
          <w:lang w:val="en-CA"/>
        </w:rPr>
        <w:t xml:space="preserve"> compression is performed at </w:t>
      </w:r>
      <w:r>
        <w:rPr>
          <w:szCs w:val="22"/>
          <w:lang w:val="en-CA"/>
        </w:rPr>
        <w:t xml:space="preserve">8x8 </w:t>
      </w:r>
      <w:r w:rsidR="00E25B94">
        <w:rPr>
          <w:szCs w:val="22"/>
          <w:lang w:val="en-CA"/>
        </w:rPr>
        <w:t xml:space="preserve">size </w:t>
      </w:r>
      <w:r w:rsidR="00D339B9" w:rsidRPr="00D339B9">
        <w:rPr>
          <w:szCs w:val="22"/>
          <w:lang w:val="en-CA"/>
        </w:rPr>
        <w:t xml:space="preserve">granularity in contrast to </w:t>
      </w:r>
      <w:r>
        <w:rPr>
          <w:szCs w:val="22"/>
          <w:lang w:val="en-CA"/>
        </w:rPr>
        <w:t xml:space="preserve">the </w:t>
      </w:r>
      <w:r w:rsidR="00D339B9" w:rsidRPr="00D339B9">
        <w:rPr>
          <w:szCs w:val="22"/>
          <w:lang w:val="en-CA"/>
        </w:rPr>
        <w:t xml:space="preserve">16x16 </w:t>
      </w:r>
      <w:r w:rsidR="004B2941">
        <w:rPr>
          <w:szCs w:val="22"/>
          <w:lang w:val="en-CA"/>
        </w:rPr>
        <w:t xml:space="preserve">size </w:t>
      </w:r>
      <w:r w:rsidR="00D339B9" w:rsidRPr="00D339B9">
        <w:rPr>
          <w:szCs w:val="22"/>
          <w:lang w:val="en-CA"/>
        </w:rPr>
        <w:t>granularity in HEVC</w:t>
      </w:r>
      <w:r w:rsidR="000074D2">
        <w:rPr>
          <w:szCs w:val="22"/>
          <w:lang w:val="en-CA"/>
        </w:rPr>
        <w:t xml:space="preserve">. </w:t>
      </w:r>
    </w:p>
    <w:p w14:paraId="37EC7D7B" w14:textId="15D2205E" w:rsidR="00BD5CFA" w:rsidRPr="000C466C" w:rsidRDefault="00BD5CFA" w:rsidP="00CD45EA">
      <w:pPr>
        <w:pStyle w:val="Heading3"/>
        <w:spacing w:before="136"/>
        <w:rPr>
          <w:lang w:val="en-CA"/>
        </w:rPr>
      </w:pPr>
      <w:bookmarkStart w:id="256" w:name="_Toc58175125"/>
      <w:r w:rsidRPr="0038553D">
        <w:rPr>
          <w:lang w:val="en-CA"/>
        </w:rPr>
        <w:t xml:space="preserve">Bi-prediction with </w:t>
      </w:r>
      <w:r w:rsidR="00014404">
        <w:rPr>
          <w:lang w:val="en-CA"/>
        </w:rPr>
        <w:t xml:space="preserve">CU-level </w:t>
      </w:r>
      <w:r w:rsidRPr="0038553D">
        <w:rPr>
          <w:lang w:val="en-CA"/>
        </w:rPr>
        <w:t>weight</w:t>
      </w:r>
      <w:r>
        <w:rPr>
          <w:lang w:val="en-CA"/>
        </w:rPr>
        <w:t xml:space="preserve"> (B</w:t>
      </w:r>
      <w:r w:rsidR="00014404">
        <w:rPr>
          <w:lang w:val="en-CA"/>
        </w:rPr>
        <w:t>C</w:t>
      </w:r>
      <w:r>
        <w:rPr>
          <w:lang w:val="en-CA"/>
        </w:rPr>
        <w:t>W)</w:t>
      </w:r>
      <w:bookmarkEnd w:id="256"/>
    </w:p>
    <w:p w14:paraId="0696AE3B" w14:textId="69839BBA" w:rsidR="00BD5CFA" w:rsidRDefault="00BD5CFA" w:rsidP="00CA7357">
      <w:pPr>
        <w:jc w:val="both"/>
        <w:rPr>
          <w:lang w:val="en-CA"/>
        </w:rPr>
      </w:pPr>
      <w:bookmarkStart w:id="257" w:name="_Hlk33382933"/>
      <w:r>
        <w:rPr>
          <w:lang w:val="en-CA"/>
        </w:rPr>
        <w:t xml:space="preserve">In HEVC, the bi-prediction signal is generated by averaging two prediction signals obtained from two different reference pictures and/or using two different motion vectors. In </w:t>
      </w:r>
      <w:r w:rsidR="00F56713">
        <w:rPr>
          <w:lang w:val="en-CA"/>
        </w:rPr>
        <w:t>VVC</w:t>
      </w:r>
      <w:r>
        <w:rPr>
          <w:lang w:val="en-CA"/>
        </w:rPr>
        <w:t xml:space="preserve">, the bi-prediction mode is extended </w:t>
      </w:r>
      <w:r>
        <w:t xml:space="preserve">beyond simple averaging to allow </w:t>
      </w:r>
      <w:r>
        <w:rPr>
          <w:lang w:val="en-CA"/>
        </w:rPr>
        <w:t xml:space="preserve">weighted averaging of the two prediction signals. </w:t>
      </w:r>
    </w:p>
    <w:tbl>
      <w:tblPr>
        <w:tblStyle w:val="TableGrid"/>
        <w:tblW w:w="95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50"/>
        <w:gridCol w:w="970"/>
      </w:tblGrid>
      <w:tr w:rsidR="00BD5CFA" w:rsidRPr="00C1571B" w14:paraId="3A239A4C" w14:textId="77777777" w:rsidTr="00462864">
        <w:trPr>
          <w:trHeight w:val="125"/>
        </w:trPr>
        <w:tc>
          <w:tcPr>
            <w:tcW w:w="8550" w:type="dxa"/>
            <w:vAlign w:val="center"/>
          </w:tcPr>
          <w:p w14:paraId="5DA6B90A" w14:textId="77777777" w:rsidR="00BD5CFA" w:rsidRPr="00C1571B" w:rsidRDefault="00F25D20" w:rsidP="00CD45EA">
            <w:pPr>
              <w:spacing w:after="120"/>
              <w:jc w:val="center"/>
            </w:pPr>
            <m:oMathPara>
              <m:oMath>
                <m:sSub>
                  <m:sSubPr>
                    <m:ctrlPr>
                      <w:rPr>
                        <w:rFonts w:ascii="Cambria Math" w:hAnsi="Cambria Math"/>
                        <w:i/>
                      </w:rPr>
                    </m:ctrlPr>
                  </m:sSubPr>
                  <m:e>
                    <m:r>
                      <w:rPr>
                        <w:rFonts w:ascii="Cambria Math" w:hAnsi="Cambria Math"/>
                      </w:rPr>
                      <m:t>P</m:t>
                    </m:r>
                  </m:e>
                  <m:sub>
                    <m:r>
                      <m:rPr>
                        <m:nor/>
                      </m:rPr>
                      <w:rPr>
                        <w:rFonts w:ascii="Cambria Math" w:hAnsi="Cambria Math"/>
                      </w:rPr>
                      <m:t>bi-pred</m:t>
                    </m:r>
                  </m:sub>
                </m:sSub>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8-w</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+w*</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+4</m:t>
                    </m:r>
                  </m:e>
                </m:d>
                <m:r>
                  <w:rPr>
                    <w:rFonts w:ascii="Cambria Math" w:hAnsi="Cambria Math"/>
                  </w:rPr>
                  <m:t>≫3</m:t>
                </m:r>
              </m:oMath>
            </m:oMathPara>
          </w:p>
        </w:tc>
        <w:tc>
          <w:tcPr>
            <w:tcW w:w="970" w:type="dxa"/>
            <w:vAlign w:val="center"/>
          </w:tcPr>
          <w:p w14:paraId="6015A9E5" w14:textId="080A094E" w:rsidR="00BD5CFA" w:rsidRPr="000C466C" w:rsidRDefault="00BD5CFA" w:rsidP="00CD45EA">
            <w:pPr>
              <w:spacing w:after="120"/>
            </w:pPr>
            <w:r w:rsidRPr="000C466C">
              <w:rPr>
                <w:lang w:val="en-CA"/>
              </w:rPr>
              <w:t>(</w:t>
            </w:r>
            <w:r w:rsidRPr="000C466C">
              <w:rPr>
                <w:rFonts w:eastAsia="Malgun Gothic"/>
                <w:lang w:val="en-CA" w:eastAsia="ko-KR"/>
              </w:rPr>
              <w:t>3-</w:t>
            </w:r>
            <w:r w:rsidRPr="00925A2B">
              <w:rPr>
                <w:noProof/>
                <w:lang w:val="en-CA"/>
              </w:rPr>
              <w:fldChar w:fldCharType="begin"/>
            </w:r>
            <w:r w:rsidRPr="000C466C">
              <w:rPr>
                <w:noProof/>
                <w:lang w:val="en-CA"/>
              </w:rPr>
              <w:instrText xml:space="preserve"> SEQ Eq \* MERGEFORMAT </w:instrText>
            </w:r>
            <w:r w:rsidRPr="00925A2B">
              <w:rPr>
                <w:noProof/>
                <w:lang w:val="en-CA"/>
              </w:rPr>
              <w:fldChar w:fldCharType="separate"/>
            </w:r>
            <w:r w:rsidR="003A61E2">
              <w:rPr>
                <w:noProof/>
                <w:lang w:val="en-CA"/>
              </w:rPr>
              <w:t>24</w:t>
            </w:r>
            <w:r w:rsidRPr="00925A2B">
              <w:rPr>
                <w:noProof/>
                <w:lang w:val="en-CA"/>
              </w:rPr>
              <w:fldChar w:fldCharType="end"/>
            </w:r>
            <w:r w:rsidRPr="000C466C">
              <w:rPr>
                <w:lang w:val="en-CA"/>
              </w:rPr>
              <w:t>)</w:t>
            </w:r>
          </w:p>
        </w:tc>
      </w:tr>
    </w:tbl>
    <w:p w14:paraId="02E322DD" w14:textId="042FA187" w:rsidR="00BD5CFA" w:rsidRPr="00590AEB" w:rsidRDefault="00BD5CFA" w:rsidP="00CA7357">
      <w:pPr>
        <w:jc w:val="both"/>
        <w:rPr>
          <w:lang w:val="en-CA"/>
        </w:rPr>
      </w:pPr>
      <w:r>
        <w:rPr>
          <w:lang w:val="en-CA"/>
        </w:rPr>
        <w:lastRenderedPageBreak/>
        <w:t xml:space="preserve">Five weights are allowed in the weighted averaging bi-prediction, </w:t>
      </w:r>
      <m:oMath>
        <m:r>
          <w:rPr>
            <w:rFonts w:ascii="Cambria Math" w:hAnsi="Cambria Math"/>
          </w:rPr>
          <m:t>w∈</m:t>
        </m:r>
        <m:d>
          <m:dPr>
            <m:begChr m:val="{"/>
            <m:endChr m:val="}"/>
            <m:ctrlPr>
              <w:rPr>
                <w:rFonts w:ascii="Cambria Math" w:hAnsi="Cambria Math"/>
                <w:i/>
              </w:rPr>
            </m:ctrlPr>
          </m:dPr>
          <m:e>
            <m:r>
              <w:rPr>
                <w:rFonts w:ascii="Cambria Math" w:hAnsi="Cambria Math"/>
              </w:rPr>
              <m:t>-2, 3, 4, 5, 10</m:t>
            </m:r>
          </m:e>
        </m:d>
        <m:r>
          <w:rPr>
            <w:rFonts w:ascii="Cambria Math" w:hAnsi="Cambria Math"/>
          </w:rPr>
          <m:t>.</m:t>
        </m:r>
      </m:oMath>
      <w:r>
        <w:rPr>
          <w:lang w:val="en-CA"/>
        </w:rPr>
        <w:t xml:space="preserve"> For each bi-predicted CU, the weight w is determined in one of two ways: 1) for a non-merge CU, the weight index is signalled after the motion vector difference; 2) for a merge CU, the weight index is inferred from neighbouring blocks based on the merge candidate index. </w:t>
      </w:r>
      <w:r w:rsidR="009A4154">
        <w:rPr>
          <w:lang w:val="en-CA"/>
        </w:rPr>
        <w:t>BCW</w:t>
      </w:r>
      <w:r>
        <w:rPr>
          <w:lang w:val="en-CA"/>
        </w:rPr>
        <w:t xml:space="preserve"> is only applied t</w:t>
      </w:r>
      <w:r w:rsidR="009500F7">
        <w:rPr>
          <w:lang w:val="en-CA"/>
        </w:rPr>
        <w:t>o</w:t>
      </w:r>
      <w:r>
        <w:rPr>
          <w:lang w:val="en-CA"/>
        </w:rPr>
        <w:t xml:space="preserve"> CUs with 256 or more luma samples (i.e., CU width times CU height is greater than or equal to 256). </w:t>
      </w:r>
      <w:r w:rsidRPr="00590AEB">
        <w:rPr>
          <w:rFonts w:hint="eastAsia"/>
          <w:lang w:val="en-CA"/>
        </w:rPr>
        <w:t>For low-delay pictures, all 5 weights are used. For non-low-delay pictures, only 3 weights (w</w:t>
      </w:r>
      <w:r w:rsidRPr="00590AEB">
        <w:rPr>
          <w:rFonts w:hint="eastAsia"/>
          <w:lang w:val="en-CA"/>
        </w:rPr>
        <w:t>∈</w:t>
      </w:r>
      <w:r w:rsidRPr="00590AEB">
        <w:rPr>
          <w:rFonts w:hint="eastAsia"/>
          <w:lang w:val="en-CA"/>
        </w:rPr>
        <w:t>{3,4,5}) are used.</w:t>
      </w:r>
    </w:p>
    <w:p w14:paraId="5EBD362D" w14:textId="65839D59" w:rsidR="00BD5CFA" w:rsidRPr="00D113C4" w:rsidRDefault="00BD5CFA" w:rsidP="000613EB">
      <w:pPr>
        <w:pStyle w:val="ListParagraph"/>
        <w:numPr>
          <w:ilvl w:val="0"/>
          <w:numId w:val="40"/>
        </w:numPr>
        <w:spacing w:before="136"/>
        <w:rPr>
          <w:sz w:val="22"/>
          <w:szCs w:val="22"/>
          <w:lang w:val="en-CA" w:eastAsia="zh-CN"/>
        </w:rPr>
      </w:pPr>
      <w:r w:rsidRPr="00D113C4">
        <w:rPr>
          <w:sz w:val="22"/>
          <w:szCs w:val="22"/>
          <w:lang w:val="en-CA"/>
        </w:rPr>
        <w:t xml:space="preserve">At the encoder, fast search algorithms are applied to find the weight index without significantly increasing the encoder complexity. These algorithms are summarized as follows. For further details readers are referred to the VTM software and document JVET-L0646. </w:t>
      </w:r>
      <w:r w:rsidRPr="00735F83">
        <w:rPr>
          <w:sz w:val="22"/>
          <w:szCs w:val="22"/>
          <w:lang w:val="en-CA"/>
        </w:rPr>
        <w:t xml:space="preserve">When combined with AMVR, unequal weights are only conditionally checked for 1-pel and 4-pel motion vector precisions if the current picture is a low-delay picture. </w:t>
      </w:r>
    </w:p>
    <w:p w14:paraId="1BD4378A" w14:textId="77777777" w:rsidR="00BD5CFA" w:rsidRPr="00D113C4" w:rsidRDefault="00BD5CFA" w:rsidP="000613EB">
      <w:pPr>
        <w:pStyle w:val="ListParagraph"/>
        <w:numPr>
          <w:ilvl w:val="0"/>
          <w:numId w:val="40"/>
        </w:numPr>
        <w:spacing w:before="136"/>
        <w:rPr>
          <w:sz w:val="22"/>
          <w:szCs w:val="22"/>
          <w:lang w:val="en-CA" w:eastAsia="zh-CN"/>
        </w:rPr>
      </w:pPr>
      <w:r w:rsidRPr="00735F83">
        <w:rPr>
          <w:sz w:val="22"/>
          <w:szCs w:val="22"/>
          <w:lang w:val="en-CA"/>
        </w:rPr>
        <w:t>When combined with affine, affine ME will be performed for</w:t>
      </w:r>
      <w:r w:rsidRPr="001E43E1">
        <w:rPr>
          <w:sz w:val="22"/>
          <w:szCs w:val="22"/>
          <w:lang w:val="en-CA"/>
        </w:rPr>
        <w:t xml:space="preserve"> </w:t>
      </w:r>
      <w:r w:rsidRPr="00FA7302">
        <w:rPr>
          <w:sz w:val="22"/>
          <w:szCs w:val="22"/>
          <w:lang w:val="en-CA"/>
        </w:rPr>
        <w:t xml:space="preserve">unequal </w:t>
      </w:r>
      <w:r w:rsidRPr="00C4434A">
        <w:rPr>
          <w:sz w:val="22"/>
          <w:szCs w:val="22"/>
          <w:lang w:val="en-CA"/>
        </w:rPr>
        <w:t>weights if and only if the affine mode is selected as the current best mode.</w:t>
      </w:r>
    </w:p>
    <w:p w14:paraId="376375C9" w14:textId="77777777" w:rsidR="00BD5CFA" w:rsidRPr="00D113C4" w:rsidRDefault="00BD5CFA" w:rsidP="000613EB">
      <w:pPr>
        <w:pStyle w:val="ListParagraph"/>
        <w:numPr>
          <w:ilvl w:val="0"/>
          <w:numId w:val="40"/>
        </w:numPr>
        <w:spacing w:before="136"/>
        <w:rPr>
          <w:sz w:val="22"/>
          <w:szCs w:val="22"/>
          <w:lang w:val="en-CA" w:eastAsia="zh-CN"/>
        </w:rPr>
      </w:pPr>
      <w:r w:rsidRPr="00735F83">
        <w:rPr>
          <w:sz w:val="22"/>
          <w:szCs w:val="22"/>
          <w:lang w:val="en-CA"/>
        </w:rPr>
        <w:t xml:space="preserve">When the two reference pictures in bi-prediction are the same, unequal weights are only conditionally checked. </w:t>
      </w:r>
    </w:p>
    <w:p w14:paraId="7DAA72E3" w14:textId="0EC7C575" w:rsidR="00BD5CFA" w:rsidRDefault="00BD5CFA" w:rsidP="000613EB">
      <w:pPr>
        <w:pStyle w:val="ListParagraph"/>
        <w:numPr>
          <w:ilvl w:val="0"/>
          <w:numId w:val="40"/>
        </w:numPr>
        <w:spacing w:before="136"/>
        <w:rPr>
          <w:sz w:val="22"/>
          <w:szCs w:val="22"/>
          <w:lang w:val="en-CA" w:eastAsia="zh-CN"/>
        </w:rPr>
      </w:pPr>
      <w:r w:rsidRPr="00735F83">
        <w:rPr>
          <w:sz w:val="22"/>
          <w:szCs w:val="22"/>
          <w:lang w:val="en-CA"/>
        </w:rPr>
        <w:t xml:space="preserve">Unequal weights are not searched when certain conditions are met, depending on the POC distance between current picture and its reference pictures, the coding QP, and the temporal level. </w:t>
      </w:r>
    </w:p>
    <w:p w14:paraId="60E2571A" w14:textId="64BE27BA" w:rsidR="00F759CC" w:rsidRDefault="00F759CC" w:rsidP="00CA7357">
      <w:pPr>
        <w:jc w:val="both"/>
        <w:rPr>
          <w:bCs/>
          <w:lang w:val="en-CA"/>
        </w:rPr>
      </w:pPr>
      <w:r>
        <w:rPr>
          <w:bCs/>
          <w:lang w:val="en-CA"/>
        </w:rPr>
        <w:t>The BCW weight index is coded using</w:t>
      </w:r>
      <w:r w:rsidR="00262F34">
        <w:rPr>
          <w:bCs/>
          <w:lang w:val="en-CA"/>
        </w:rPr>
        <w:t xml:space="preserve"> one context coded bin followed by bypass coded bins. The first context coded bin </w:t>
      </w:r>
      <w:r>
        <w:rPr>
          <w:bCs/>
          <w:lang w:val="en-CA"/>
        </w:rPr>
        <w:t>indicate</w:t>
      </w:r>
      <w:r w:rsidR="00262F34">
        <w:rPr>
          <w:bCs/>
          <w:lang w:val="en-CA"/>
        </w:rPr>
        <w:t>s if equal weight is used; and if unequal weight is used,</w:t>
      </w:r>
      <w:r>
        <w:rPr>
          <w:bCs/>
          <w:lang w:val="en-CA"/>
        </w:rPr>
        <w:t xml:space="preserve"> additional bins are signalled</w:t>
      </w:r>
      <w:r w:rsidR="00262F34">
        <w:rPr>
          <w:bCs/>
          <w:lang w:val="en-CA"/>
        </w:rPr>
        <w:t xml:space="preserve"> using bypass coding</w:t>
      </w:r>
      <w:r>
        <w:rPr>
          <w:bCs/>
          <w:lang w:val="en-CA"/>
        </w:rPr>
        <w:t xml:space="preserve"> to indicate which unequal weight is used. </w:t>
      </w:r>
    </w:p>
    <w:p w14:paraId="31016407" w14:textId="17624038" w:rsidR="00CB4CC8" w:rsidRDefault="002508A5" w:rsidP="00D5520A">
      <w:pPr>
        <w:jc w:val="both"/>
        <w:rPr>
          <w:szCs w:val="22"/>
          <w:lang w:val="en-CA"/>
        </w:rPr>
      </w:pPr>
      <w:r w:rsidRPr="009E205B">
        <w:rPr>
          <w:bCs/>
          <w:lang w:val="en-CA"/>
        </w:rPr>
        <w:t>Weighte</w:t>
      </w:r>
      <w:r w:rsidRPr="00014404">
        <w:rPr>
          <w:lang w:val="en-CA"/>
        </w:rPr>
        <w:t>d prediction (WP) is</w:t>
      </w:r>
      <w:r w:rsidRPr="00CF3B49">
        <w:rPr>
          <w:lang w:val="en-CA"/>
        </w:rPr>
        <w:t xml:space="preserve"> </w:t>
      </w:r>
      <w:r w:rsidR="00F7082D" w:rsidRPr="00CF3B49">
        <w:rPr>
          <w:lang w:val="en-CA"/>
        </w:rPr>
        <w:t xml:space="preserve">a </w:t>
      </w:r>
      <w:r w:rsidRPr="00CF3B49">
        <w:rPr>
          <w:lang w:val="en-CA"/>
        </w:rPr>
        <w:t xml:space="preserve">coding tool supported by </w:t>
      </w:r>
      <w:r w:rsidRPr="00CF3B49">
        <w:rPr>
          <w:lang w:eastAsia="zh-CN"/>
        </w:rPr>
        <w:t xml:space="preserve">the </w:t>
      </w:r>
      <w:r w:rsidRPr="00CF3B49">
        <w:rPr>
          <w:lang w:val="en-CA"/>
        </w:rPr>
        <w:t>H.264/AVC and HEVC standards</w:t>
      </w:r>
      <w:r w:rsidR="00F7082D" w:rsidRPr="00CF3B49">
        <w:rPr>
          <w:lang w:val="en-CA"/>
        </w:rPr>
        <w:t xml:space="preserve"> to </w:t>
      </w:r>
      <w:r w:rsidR="004A1F62" w:rsidRPr="00CF3B49">
        <w:rPr>
          <w:lang w:val="en-CA"/>
        </w:rPr>
        <w:t>efficiently code</w:t>
      </w:r>
      <w:r w:rsidR="00F7082D" w:rsidRPr="00CF3B49">
        <w:rPr>
          <w:lang w:val="en-CA"/>
        </w:rPr>
        <w:t xml:space="preserve"> video content with fading</w:t>
      </w:r>
      <w:r w:rsidRPr="00CF3B49">
        <w:rPr>
          <w:lang w:val="en-CA"/>
        </w:rPr>
        <w:t xml:space="preserve">. </w:t>
      </w:r>
      <w:r w:rsidR="00F759CC">
        <w:rPr>
          <w:rFonts w:hint="eastAsia"/>
          <w:lang w:val="en-CA" w:eastAsia="zh-CN"/>
        </w:rPr>
        <w:t>S</w:t>
      </w:r>
      <w:r w:rsidR="00F7082D" w:rsidRPr="00CF3B49">
        <w:rPr>
          <w:lang w:val="en-CA"/>
        </w:rPr>
        <w:t xml:space="preserve">upport for </w:t>
      </w:r>
      <w:r w:rsidRPr="00CF3B49">
        <w:rPr>
          <w:lang w:val="en-CA"/>
        </w:rPr>
        <w:t xml:space="preserve">WP </w:t>
      </w:r>
      <w:r w:rsidR="00F7082D" w:rsidRPr="00CF3B49">
        <w:rPr>
          <w:lang w:val="en-CA"/>
        </w:rPr>
        <w:t xml:space="preserve">was also added into the </w:t>
      </w:r>
      <w:r w:rsidRPr="00CF3B49">
        <w:rPr>
          <w:lang w:val="en-CA"/>
        </w:rPr>
        <w:t>VVC</w:t>
      </w:r>
      <w:r w:rsidR="005D46DE" w:rsidRPr="00CF3B49">
        <w:rPr>
          <w:lang w:val="en-CA"/>
        </w:rPr>
        <w:t xml:space="preserve"> standard</w:t>
      </w:r>
      <w:r w:rsidRPr="00CF3B49">
        <w:rPr>
          <w:lang w:val="en-CA"/>
        </w:rPr>
        <w:t>. WP allows weighting paramete</w:t>
      </w:r>
      <w:r w:rsidR="00F7082D" w:rsidRPr="00CF3B49">
        <w:rPr>
          <w:lang w:val="en-CA"/>
        </w:rPr>
        <w:t>rs (weight and</w:t>
      </w:r>
      <w:r w:rsidRPr="00CF3B49">
        <w:rPr>
          <w:lang w:val="en-CA"/>
        </w:rPr>
        <w:t xml:space="preserve"> offset) to be signalled for each reference picture in each of the reference picture lists L0 and L1. Then,</w:t>
      </w:r>
      <w:r w:rsidR="00F7082D" w:rsidRPr="00CF3B49">
        <w:rPr>
          <w:lang w:val="en-CA"/>
        </w:rPr>
        <w:t xml:space="preserve"> during motion compensation, the </w:t>
      </w:r>
      <w:r w:rsidRPr="00CF3B49">
        <w:rPr>
          <w:lang w:val="en-CA"/>
        </w:rPr>
        <w:t>weight</w:t>
      </w:r>
      <w:r w:rsidR="00F7082D" w:rsidRPr="00CF3B49">
        <w:rPr>
          <w:lang w:val="en-CA"/>
        </w:rPr>
        <w:t xml:space="preserve">(s) and </w:t>
      </w:r>
      <w:r w:rsidRPr="00CF3B49">
        <w:rPr>
          <w:lang w:val="en-CA"/>
        </w:rPr>
        <w:t>offset</w:t>
      </w:r>
      <w:r w:rsidR="00F7082D" w:rsidRPr="00CF3B49">
        <w:rPr>
          <w:lang w:val="en-CA"/>
        </w:rPr>
        <w:t>(s</w:t>
      </w:r>
      <w:r w:rsidRPr="00CF3B49">
        <w:rPr>
          <w:lang w:val="en-CA"/>
        </w:rPr>
        <w:t>) of the corresponding reference picture</w:t>
      </w:r>
      <w:r w:rsidR="00F7082D" w:rsidRPr="00CF3B49">
        <w:rPr>
          <w:lang w:val="en-CA"/>
        </w:rPr>
        <w:t>(s) are applied</w:t>
      </w:r>
      <w:r w:rsidRPr="00CF3B49">
        <w:rPr>
          <w:lang w:val="en-CA"/>
        </w:rPr>
        <w:t xml:space="preserve">. </w:t>
      </w:r>
      <w:r w:rsidR="00F7082D" w:rsidRPr="00CF3B49">
        <w:rPr>
          <w:lang w:val="en-CA"/>
        </w:rPr>
        <w:t xml:space="preserve">WP and </w:t>
      </w:r>
      <w:r w:rsidR="00014404">
        <w:rPr>
          <w:lang w:val="en-CA"/>
        </w:rPr>
        <w:t>BCW</w:t>
      </w:r>
      <w:r w:rsidR="00014404" w:rsidRPr="00CF3B49">
        <w:rPr>
          <w:lang w:val="en-CA"/>
        </w:rPr>
        <w:t xml:space="preserve"> </w:t>
      </w:r>
      <w:r w:rsidR="00F7082D" w:rsidRPr="00CF3B49">
        <w:rPr>
          <w:lang w:val="en-CA"/>
        </w:rPr>
        <w:t>are designed for different types of video content.</w:t>
      </w:r>
      <w:r w:rsidRPr="00CF3B49">
        <w:rPr>
          <w:lang w:val="en-CA"/>
        </w:rPr>
        <w:t xml:space="preserve"> In order to avoid i</w:t>
      </w:r>
      <w:r w:rsidR="00F7082D" w:rsidRPr="00CF3B49">
        <w:rPr>
          <w:lang w:val="en-CA"/>
        </w:rPr>
        <w:t>nteractions between WP and B</w:t>
      </w:r>
      <w:r w:rsidR="00014404">
        <w:rPr>
          <w:lang w:val="en-CA"/>
        </w:rPr>
        <w:t>C</w:t>
      </w:r>
      <w:r w:rsidR="00F7082D" w:rsidRPr="00CF3B49">
        <w:rPr>
          <w:lang w:val="en-CA"/>
        </w:rPr>
        <w:t>W</w:t>
      </w:r>
      <w:r w:rsidR="007D777B" w:rsidRPr="00CF3B49">
        <w:rPr>
          <w:lang w:val="en-CA"/>
        </w:rPr>
        <w:t>,</w:t>
      </w:r>
      <w:r w:rsidR="00F7082D" w:rsidRPr="00CF3B49">
        <w:rPr>
          <w:lang w:val="en-CA"/>
        </w:rPr>
        <w:t xml:space="preserve"> which will complicate VVC decoder design, if a CU uses WP, then </w:t>
      </w:r>
      <w:r w:rsidRPr="00CF3B49">
        <w:rPr>
          <w:lang w:val="en-CA"/>
        </w:rPr>
        <w:t>the B</w:t>
      </w:r>
      <w:r w:rsidR="00014404">
        <w:rPr>
          <w:lang w:val="en-CA"/>
        </w:rPr>
        <w:t>C</w:t>
      </w:r>
      <w:r w:rsidRPr="00CF3B49">
        <w:rPr>
          <w:lang w:val="en-CA"/>
        </w:rPr>
        <w:t xml:space="preserve">W weight index </w:t>
      </w:r>
      <w:r w:rsidR="00F7082D" w:rsidRPr="00CF3B49">
        <w:rPr>
          <w:lang w:val="en-CA"/>
        </w:rPr>
        <w:t xml:space="preserve">is not signalled, and </w:t>
      </w:r>
      <w:r w:rsidR="007D777B" w:rsidRPr="00CF3B49">
        <w:rPr>
          <w:lang w:val="en-CA"/>
        </w:rPr>
        <w:t xml:space="preserve">w </w:t>
      </w:r>
      <w:r w:rsidR="00F7082D" w:rsidRPr="00CF3B49">
        <w:rPr>
          <w:lang w:val="en-CA"/>
        </w:rPr>
        <w:t xml:space="preserve">is inferred to be </w:t>
      </w:r>
      <w:r w:rsidR="007D777B" w:rsidRPr="00CF3B49">
        <w:rPr>
          <w:lang w:val="en-CA"/>
        </w:rPr>
        <w:t>4 (i.e. equal weight is applied)</w:t>
      </w:r>
      <w:r w:rsidR="00F7082D" w:rsidRPr="00CF3B49">
        <w:rPr>
          <w:lang w:val="en-CA"/>
        </w:rPr>
        <w:t>.</w:t>
      </w:r>
      <w:r w:rsidR="007B22F2">
        <w:rPr>
          <w:lang w:val="en-CA"/>
        </w:rPr>
        <w:t>For a merge CU, the weight index is inferred from neighbouring blocks based on the merge candidate index. This can be applied to both normal merge mode and inherited affine merge mode. For constructed affine merge mode, the affine motion information is constructed based on the motion information of up to 3 blocks</w:t>
      </w:r>
      <w:r w:rsidR="00C931E1">
        <w:rPr>
          <w:lang w:val="en-CA"/>
        </w:rPr>
        <w:t>.</w:t>
      </w:r>
      <w:r w:rsidR="007B22F2">
        <w:rPr>
          <w:lang w:val="en-CA"/>
        </w:rPr>
        <w:t xml:space="preserve"> </w:t>
      </w:r>
      <w:r w:rsidR="00C931E1">
        <w:rPr>
          <w:lang w:val="en-CA"/>
        </w:rPr>
        <w:t>T</w:t>
      </w:r>
      <w:r w:rsidR="007B22F2">
        <w:rPr>
          <w:lang w:val="en-CA"/>
        </w:rPr>
        <w:t xml:space="preserve">he </w:t>
      </w:r>
      <w:r w:rsidR="00C931E1">
        <w:rPr>
          <w:lang w:val="en-CA"/>
        </w:rPr>
        <w:t>BCW</w:t>
      </w:r>
      <w:r w:rsidR="00C931E1">
        <w:t xml:space="preserve"> index for a CU using the constructed affine merge mode</w:t>
      </w:r>
      <w:r w:rsidR="00EC39A3">
        <w:t xml:space="preserve"> is simply set equal to the BCW index of the first </w:t>
      </w:r>
      <w:r w:rsidR="00CB4CC8" w:rsidRPr="00CB4CC8">
        <w:rPr>
          <w:szCs w:val="22"/>
          <w:lang w:val="en-CA"/>
        </w:rPr>
        <w:t xml:space="preserve">control point </w:t>
      </w:r>
      <w:r w:rsidR="00EC39A3">
        <w:rPr>
          <w:szCs w:val="22"/>
          <w:lang w:val="en-CA"/>
        </w:rPr>
        <w:t>MV</w:t>
      </w:r>
      <w:r w:rsidR="00A74BCF">
        <w:rPr>
          <w:szCs w:val="22"/>
          <w:lang w:val="en-CA"/>
        </w:rPr>
        <w:t>.</w:t>
      </w:r>
    </w:p>
    <w:p w14:paraId="7CA7E4FE" w14:textId="6F297548" w:rsidR="009A4154" w:rsidRPr="009A4154" w:rsidRDefault="009A4154" w:rsidP="009C5E4D">
      <w:pPr>
        <w:rPr>
          <w:szCs w:val="22"/>
          <w:lang w:val="en-CA"/>
        </w:rPr>
      </w:pPr>
      <w:r>
        <w:t xml:space="preserve">In </w:t>
      </w:r>
      <w:r w:rsidR="00F56713">
        <w:t>VVC</w:t>
      </w:r>
      <w:r>
        <w:t xml:space="preserve">, CIIP and BCW cannot be jointly applied for a CU. When a CU is coded with CIIP mode, </w:t>
      </w:r>
      <w:r w:rsidRPr="00CB4CC8">
        <w:rPr>
          <w:szCs w:val="22"/>
          <w:lang w:val="en-CA"/>
        </w:rPr>
        <w:t xml:space="preserve">the BCW index of the current </w:t>
      </w:r>
      <w:r>
        <w:rPr>
          <w:szCs w:val="22"/>
          <w:lang w:val="en-CA"/>
        </w:rPr>
        <w:t>CU</w:t>
      </w:r>
      <w:r w:rsidRPr="00CB4CC8">
        <w:rPr>
          <w:szCs w:val="22"/>
          <w:lang w:val="en-CA"/>
        </w:rPr>
        <w:t xml:space="preserve"> is set to 2</w:t>
      </w:r>
      <w:r>
        <w:rPr>
          <w:szCs w:val="22"/>
          <w:lang w:val="en-CA"/>
        </w:rPr>
        <w:t>, e.g. equal weight</w:t>
      </w:r>
      <w:r>
        <w:t>.</w:t>
      </w:r>
    </w:p>
    <w:p w14:paraId="0F066AA0" w14:textId="6DC45D31" w:rsidR="00BD5CFA" w:rsidRPr="000C466C" w:rsidRDefault="00BD5CFA" w:rsidP="00CD45EA">
      <w:pPr>
        <w:pStyle w:val="Heading3"/>
        <w:spacing w:before="136"/>
        <w:rPr>
          <w:lang w:val="en-CA"/>
        </w:rPr>
      </w:pPr>
      <w:bookmarkStart w:id="258" w:name="_Ref9697572"/>
      <w:bookmarkStart w:id="259" w:name="_Toc58175126"/>
      <w:bookmarkEnd w:id="257"/>
      <w:r w:rsidRPr="0038553D">
        <w:rPr>
          <w:lang w:val="en-CA"/>
        </w:rPr>
        <w:t>Bi-</w:t>
      </w:r>
      <w:r>
        <w:t>directional optical flow (BDOF)</w:t>
      </w:r>
      <w:bookmarkEnd w:id="258"/>
      <w:bookmarkEnd w:id="259"/>
    </w:p>
    <w:p w14:paraId="04352EDB" w14:textId="13369D13" w:rsidR="00BD5CFA" w:rsidRPr="00D113C4" w:rsidRDefault="00BD5CFA" w:rsidP="00CA7357">
      <w:pPr>
        <w:jc w:val="both"/>
        <w:rPr>
          <w:szCs w:val="22"/>
          <w:lang w:eastAsia="zh-CN"/>
        </w:rPr>
      </w:pPr>
      <w:r>
        <w:rPr>
          <w:szCs w:val="22"/>
          <w:lang w:val="en-CA"/>
        </w:rPr>
        <w:t xml:space="preserve">The bi-directional optical flow (BDOF) tool is included in </w:t>
      </w:r>
      <w:r w:rsidR="00F56713">
        <w:rPr>
          <w:szCs w:val="22"/>
          <w:lang w:val="en-CA"/>
        </w:rPr>
        <w:t>VVC</w:t>
      </w:r>
      <w:r>
        <w:rPr>
          <w:szCs w:val="22"/>
          <w:lang w:val="en-CA"/>
        </w:rPr>
        <w:t xml:space="preserve">. BDOF, previously referred to as BIO, was included in the JEM. Compared to the JEM version, the BDOF in </w:t>
      </w:r>
      <w:r w:rsidR="00F56713">
        <w:rPr>
          <w:szCs w:val="22"/>
          <w:lang w:val="en-CA"/>
        </w:rPr>
        <w:t>VVC</w:t>
      </w:r>
      <w:r w:rsidR="007B4927">
        <w:rPr>
          <w:szCs w:val="22"/>
          <w:lang w:val="en-CA"/>
        </w:rPr>
        <w:t xml:space="preserve"> </w:t>
      </w:r>
      <w:r>
        <w:rPr>
          <w:szCs w:val="22"/>
          <w:lang w:val="en-CA"/>
        </w:rPr>
        <w:t xml:space="preserve">is a simpler version that requires much less computation, especially in terms of number of multiplications and the size of the multiplier. </w:t>
      </w:r>
    </w:p>
    <w:p w14:paraId="4997FF47" w14:textId="2F465439" w:rsidR="00CF1491" w:rsidRDefault="00BD5CFA" w:rsidP="00D5520A">
      <w:pPr>
        <w:jc w:val="both"/>
        <w:rPr>
          <w:szCs w:val="22"/>
          <w:lang w:val="en-CA"/>
        </w:rPr>
      </w:pPr>
      <w:r>
        <w:rPr>
          <w:szCs w:val="22"/>
          <w:lang w:val="en-CA"/>
        </w:rPr>
        <w:t xml:space="preserve">BDOF is used to refine the bi-prediction signal of a CU at the 4×4 </w:t>
      </w:r>
      <w:r w:rsidR="00591324">
        <w:rPr>
          <w:szCs w:val="22"/>
          <w:lang w:val="en-CA"/>
        </w:rPr>
        <w:t>subblock</w:t>
      </w:r>
      <w:r>
        <w:rPr>
          <w:szCs w:val="22"/>
          <w:lang w:val="en-CA"/>
        </w:rPr>
        <w:t xml:space="preserve"> level. BDOF is applied to a CU if it satisfies </w:t>
      </w:r>
      <w:r w:rsidR="00407D22">
        <w:rPr>
          <w:szCs w:val="22"/>
          <w:lang w:val="en-CA"/>
        </w:rPr>
        <w:t xml:space="preserve">all </w:t>
      </w:r>
      <w:r>
        <w:rPr>
          <w:szCs w:val="22"/>
          <w:lang w:val="en-CA"/>
        </w:rPr>
        <w:t>the following conditions:</w:t>
      </w:r>
    </w:p>
    <w:p w14:paraId="075339EA" w14:textId="4799DE71" w:rsidR="00BD5CFA" w:rsidRPr="006A28B0" w:rsidRDefault="00407D22" w:rsidP="000613EB">
      <w:pPr>
        <w:pStyle w:val="BodyText"/>
        <w:numPr>
          <w:ilvl w:val="0"/>
          <w:numId w:val="23"/>
        </w:numPr>
        <w:rPr>
          <w:lang w:eastAsia="zh-CN"/>
        </w:rPr>
      </w:pPr>
      <w:r>
        <w:rPr>
          <w:szCs w:val="22"/>
          <w:lang w:val="en-CA"/>
        </w:rPr>
        <w:t>T</w:t>
      </w:r>
      <w:r w:rsidR="00BD5CFA" w:rsidRPr="00407D22">
        <w:rPr>
          <w:szCs w:val="22"/>
          <w:lang w:val="en-CA"/>
        </w:rPr>
        <w:t>he CU is coded using “true” bi-prediction mode, i.e., one of the two reference pictures is prior to the current picture in display order and the other is after the current picture in display order</w:t>
      </w:r>
    </w:p>
    <w:p w14:paraId="1826C456" w14:textId="38DD6CA1" w:rsidR="001C2C3E" w:rsidRDefault="001C2C3E" w:rsidP="000613EB">
      <w:pPr>
        <w:pStyle w:val="BodyText"/>
        <w:numPr>
          <w:ilvl w:val="0"/>
          <w:numId w:val="23"/>
        </w:numPr>
        <w:rPr>
          <w:lang w:eastAsia="zh-CN"/>
        </w:rPr>
      </w:pPr>
      <w:r>
        <w:rPr>
          <w:lang w:eastAsia="zh-CN"/>
        </w:rPr>
        <w:t xml:space="preserve">The distances (i.e. POC difference) from </w:t>
      </w:r>
      <w:r w:rsidR="00840FDB">
        <w:rPr>
          <w:lang w:eastAsia="zh-CN"/>
        </w:rPr>
        <w:t>two</w:t>
      </w:r>
      <w:r>
        <w:rPr>
          <w:lang w:eastAsia="zh-CN"/>
        </w:rPr>
        <w:t xml:space="preserve"> reference pictures to the current</w:t>
      </w:r>
      <w:r>
        <w:rPr>
          <w:rFonts w:hint="eastAsia"/>
          <w:lang w:eastAsia="zh-CN"/>
        </w:rPr>
        <w:t xml:space="preserve"> </w:t>
      </w:r>
      <w:r>
        <w:rPr>
          <w:lang w:eastAsia="zh-CN"/>
        </w:rPr>
        <w:t>picture are same</w:t>
      </w:r>
    </w:p>
    <w:p w14:paraId="74F76D8A" w14:textId="5CB699EE" w:rsidR="00B22169" w:rsidRPr="009C08AD" w:rsidRDefault="00B22169" w:rsidP="000613EB">
      <w:pPr>
        <w:pStyle w:val="BodyText"/>
        <w:numPr>
          <w:ilvl w:val="0"/>
          <w:numId w:val="23"/>
        </w:numPr>
        <w:rPr>
          <w:lang w:eastAsia="zh-CN"/>
        </w:rPr>
      </w:pPr>
      <w:r>
        <w:rPr>
          <w:szCs w:val="22"/>
          <w:lang w:val="en-CA"/>
        </w:rPr>
        <w:t>Both reference picture</w:t>
      </w:r>
      <w:r w:rsidR="001C2C3E">
        <w:rPr>
          <w:szCs w:val="22"/>
          <w:lang w:val="en-CA"/>
        </w:rPr>
        <w:t>s are short-term reference pictures.</w:t>
      </w:r>
    </w:p>
    <w:p w14:paraId="209D223F" w14:textId="18753FE9" w:rsidR="00407D22" w:rsidRPr="009C08AD" w:rsidRDefault="00407D22" w:rsidP="000613EB">
      <w:pPr>
        <w:pStyle w:val="BodyText"/>
        <w:numPr>
          <w:ilvl w:val="0"/>
          <w:numId w:val="23"/>
        </w:numPr>
        <w:rPr>
          <w:lang w:eastAsia="zh-CN"/>
        </w:rPr>
      </w:pPr>
      <w:r>
        <w:rPr>
          <w:szCs w:val="22"/>
          <w:lang w:val="en-CA"/>
        </w:rPr>
        <w:t>T</w:t>
      </w:r>
      <w:r w:rsidRPr="00407D22">
        <w:rPr>
          <w:szCs w:val="22"/>
          <w:lang w:val="en-CA"/>
        </w:rPr>
        <w:t xml:space="preserve">he CU is not coded using affine mode or the </w:t>
      </w:r>
      <w:r w:rsidR="004B2941">
        <w:rPr>
          <w:szCs w:val="22"/>
          <w:lang w:val="en-CA"/>
        </w:rPr>
        <w:t>Sb</w:t>
      </w:r>
      <w:r w:rsidRPr="00407D22">
        <w:rPr>
          <w:szCs w:val="22"/>
          <w:lang w:val="en-CA"/>
        </w:rPr>
        <w:t>TMVP merge mode</w:t>
      </w:r>
    </w:p>
    <w:p w14:paraId="15EF1242" w14:textId="7DE6F6F5" w:rsidR="00407D22" w:rsidRDefault="00407D22" w:rsidP="00227BD1">
      <w:pPr>
        <w:pStyle w:val="BodyText"/>
        <w:numPr>
          <w:ilvl w:val="0"/>
          <w:numId w:val="23"/>
        </w:numPr>
        <w:rPr>
          <w:lang w:eastAsia="zh-CN"/>
        </w:rPr>
      </w:pPr>
      <w:r>
        <w:t>CU has more than 64 luma samples</w:t>
      </w:r>
    </w:p>
    <w:p w14:paraId="0F9C23C7" w14:textId="77777777" w:rsidR="00407D22" w:rsidRDefault="00407D22" w:rsidP="00227BD1">
      <w:pPr>
        <w:pStyle w:val="BodyText"/>
        <w:numPr>
          <w:ilvl w:val="0"/>
          <w:numId w:val="23"/>
        </w:numPr>
        <w:rPr>
          <w:lang w:eastAsia="zh-CN"/>
        </w:rPr>
      </w:pPr>
      <w:r>
        <w:t xml:space="preserve">Both CU height and CU width are larger than or equal to </w:t>
      </w:r>
      <w:r w:rsidRPr="003D1371">
        <w:t>8</w:t>
      </w:r>
      <w:r>
        <w:t xml:space="preserve"> luma samples</w:t>
      </w:r>
    </w:p>
    <w:p w14:paraId="74154CCD" w14:textId="77777777" w:rsidR="00407D22" w:rsidRPr="00F14860" w:rsidRDefault="00407D22" w:rsidP="00227BD1">
      <w:pPr>
        <w:pStyle w:val="BodyText"/>
        <w:numPr>
          <w:ilvl w:val="0"/>
          <w:numId w:val="23"/>
        </w:numPr>
      </w:pPr>
      <w:r w:rsidRPr="00F14860">
        <w:lastRenderedPageBreak/>
        <w:t>BCW weight index indicates equal weight</w:t>
      </w:r>
    </w:p>
    <w:p w14:paraId="7030478F" w14:textId="77777777" w:rsidR="00407D22" w:rsidRDefault="00407D22" w:rsidP="00227BD1">
      <w:pPr>
        <w:pStyle w:val="BodyText"/>
        <w:numPr>
          <w:ilvl w:val="0"/>
          <w:numId w:val="23"/>
        </w:numPr>
        <w:rPr>
          <w:lang w:eastAsia="zh-CN"/>
        </w:rPr>
      </w:pPr>
      <w:r w:rsidRPr="00F14860">
        <w:t xml:space="preserve">WP is </w:t>
      </w:r>
      <w:r>
        <w:t xml:space="preserve">not </w:t>
      </w:r>
      <w:r w:rsidRPr="00F14860">
        <w:t xml:space="preserve">enabled for the current </w:t>
      </w:r>
      <w:r>
        <w:t>CU</w:t>
      </w:r>
    </w:p>
    <w:p w14:paraId="134D4224" w14:textId="7B6649E7" w:rsidR="00407D22" w:rsidRPr="009C08AD" w:rsidRDefault="00407D22" w:rsidP="00227BD1">
      <w:pPr>
        <w:pStyle w:val="BodyText"/>
        <w:numPr>
          <w:ilvl w:val="0"/>
          <w:numId w:val="23"/>
        </w:numPr>
        <w:rPr>
          <w:lang w:eastAsia="zh-CN"/>
        </w:rPr>
      </w:pPr>
      <w:r w:rsidRPr="00407D22">
        <w:rPr>
          <w:szCs w:val="22"/>
          <w:lang w:val="en-CA"/>
        </w:rPr>
        <w:t>CIIP mode</w:t>
      </w:r>
      <w:r w:rsidRPr="00797469">
        <w:t xml:space="preserve"> </w:t>
      </w:r>
      <w:r w:rsidRPr="00F14860">
        <w:t xml:space="preserve">is </w:t>
      </w:r>
      <w:r>
        <w:t>not used</w:t>
      </w:r>
      <w:r w:rsidRPr="00F14860">
        <w:t xml:space="preserve"> for the current </w:t>
      </w:r>
      <w:r>
        <w:t>CU</w:t>
      </w:r>
    </w:p>
    <w:p w14:paraId="1EE17BE2" w14:textId="166A9A8F" w:rsidR="00BD5CFA" w:rsidRDefault="00407D22" w:rsidP="00D736AD">
      <w:pPr>
        <w:jc w:val="both"/>
        <w:rPr>
          <w:szCs w:val="22"/>
        </w:rPr>
      </w:pPr>
      <w:r w:rsidRPr="00407D22">
        <w:rPr>
          <w:szCs w:val="22"/>
          <w:lang w:val="en-CA"/>
        </w:rPr>
        <w:t>BDOF is only applied to the luma component.</w:t>
      </w:r>
      <w:r>
        <w:rPr>
          <w:szCs w:val="22"/>
          <w:lang w:val="en-CA"/>
        </w:rPr>
        <w:t xml:space="preserve"> </w:t>
      </w:r>
      <w:r w:rsidR="00BD5CFA">
        <w:rPr>
          <w:szCs w:val="22"/>
          <w:lang w:val="en-CA"/>
        </w:rPr>
        <w:t xml:space="preserve">As its name indicates, the BDOF mode is based on the optical flow concept, which assumes that the motion of an object is smooth. For each 4×4 </w:t>
      </w:r>
      <w:r w:rsidR="00591324">
        <w:rPr>
          <w:szCs w:val="22"/>
          <w:lang w:val="en-CA"/>
        </w:rPr>
        <w:t>subblock</w:t>
      </w:r>
      <w:r w:rsidR="00BD5CFA">
        <w:rPr>
          <w:szCs w:val="22"/>
          <w:lang w:val="en-CA"/>
        </w:rPr>
        <w:t xml:space="preserve">, a motion refinement </w:t>
      </w:r>
      <m:oMath>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v</m:t>
                </m:r>
              </m:e>
              <m:sub>
                <m:r>
                  <w:rPr>
                    <w:rFonts w:ascii="Cambria Math" w:hAnsi="Cambria Math"/>
                    <w:szCs w:val="22"/>
                  </w:rPr>
                  <m:t>x</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v</m:t>
                </m:r>
              </m:e>
              <m:sub>
                <m:r>
                  <w:rPr>
                    <w:rFonts w:ascii="Cambria Math" w:hAnsi="Cambria Math"/>
                    <w:szCs w:val="22"/>
                  </w:rPr>
                  <m:t>y</m:t>
                </m:r>
              </m:sub>
            </m:sSub>
          </m:e>
        </m:d>
      </m:oMath>
      <w:r w:rsidR="00BD5CFA">
        <w:rPr>
          <w:szCs w:val="22"/>
          <w:lang w:val="en-CA"/>
        </w:rPr>
        <w:t xml:space="preserve"> is calculated by minimizing the difference between the L0 and L1 prediction samples. The motion refinement is then used to adjust the bi-predicted sample values in the 4x4 </w:t>
      </w:r>
      <w:r w:rsidR="00591324">
        <w:rPr>
          <w:szCs w:val="22"/>
          <w:lang w:val="en-CA"/>
        </w:rPr>
        <w:t>subblock</w:t>
      </w:r>
      <w:r w:rsidR="00BD5CFA">
        <w:rPr>
          <w:szCs w:val="22"/>
          <w:lang w:val="en-CA"/>
        </w:rPr>
        <w:t>. The following steps are applied in the BDOF process.</w:t>
      </w:r>
      <w:r w:rsidR="00BD5CFA">
        <w:rPr>
          <w:szCs w:val="22"/>
        </w:rPr>
        <w:t xml:space="preserve"> </w:t>
      </w:r>
    </w:p>
    <w:p w14:paraId="4B5A5794" w14:textId="77777777" w:rsidR="00BD5CFA" w:rsidRDefault="00BD5CFA" w:rsidP="002E0A12">
      <w:pPr>
        <w:jc w:val="both"/>
        <w:rPr>
          <w:szCs w:val="22"/>
        </w:rPr>
      </w:pPr>
      <w:r>
        <w:rPr>
          <w:szCs w:val="22"/>
        </w:rPr>
        <w:t xml:space="preserve">First, the horizontal and vertical gradients, </w:t>
      </w:r>
      <m:oMath>
        <m:f>
          <m:fPr>
            <m:ctrlPr>
              <w:rPr>
                <w:rFonts w:ascii="Cambria Math" w:hAnsi="Cambria Math"/>
                <w:i/>
                <w:szCs w:val="22"/>
              </w:rPr>
            </m:ctrlPr>
          </m:fPr>
          <m:num>
            <m:r>
              <w:rPr>
                <w:rFonts w:ascii="Cambria Math" w:hAnsi="Cambria Math"/>
                <w:szCs w:val="22"/>
              </w:rPr>
              <m:t>∂</m:t>
            </m:r>
            <m:sSup>
              <m:sSupPr>
                <m:ctrlPr>
                  <w:rPr>
                    <w:rFonts w:ascii="Cambria Math" w:hAnsi="Cambria Math"/>
                    <w:i/>
                    <w:szCs w:val="22"/>
                  </w:rPr>
                </m:ctrlPr>
              </m:sSupPr>
              <m:e>
                <m:r>
                  <w:rPr>
                    <w:rFonts w:ascii="Cambria Math" w:hAnsi="Cambria Math"/>
                    <w:szCs w:val="22"/>
                  </w:rPr>
                  <m:t>I</m:t>
                </m:r>
              </m:e>
              <m:sup>
                <m:d>
                  <m:dPr>
                    <m:ctrlPr>
                      <w:rPr>
                        <w:rFonts w:ascii="Cambria Math" w:hAnsi="Cambria Math"/>
                        <w:i/>
                        <w:szCs w:val="22"/>
                      </w:rPr>
                    </m:ctrlPr>
                  </m:dPr>
                  <m:e>
                    <m:r>
                      <w:rPr>
                        <w:rFonts w:ascii="Cambria Math" w:hAnsi="Cambria Math"/>
                        <w:szCs w:val="22"/>
                      </w:rPr>
                      <m:t>k</m:t>
                    </m:r>
                  </m:e>
                </m:d>
              </m:sup>
            </m:sSup>
          </m:num>
          <m:den>
            <m:r>
              <w:rPr>
                <w:rFonts w:ascii="Cambria Math" w:hAnsi="Cambria Math"/>
                <w:szCs w:val="22"/>
              </w:rPr>
              <m:t>∂x</m:t>
            </m:r>
          </m:den>
        </m:f>
        <m:d>
          <m:dPr>
            <m:ctrlPr>
              <w:rPr>
                <w:rFonts w:ascii="Cambria Math" w:hAnsi="Cambria Math"/>
                <w:i/>
                <w:szCs w:val="22"/>
              </w:rPr>
            </m:ctrlPr>
          </m:dPr>
          <m:e>
            <m:r>
              <w:rPr>
                <w:rFonts w:ascii="Cambria Math" w:hAnsi="Cambria Math"/>
                <w:szCs w:val="22"/>
              </w:rPr>
              <m:t>i, j</m:t>
            </m:r>
          </m:e>
        </m:d>
      </m:oMath>
      <w:r>
        <w:rPr>
          <w:szCs w:val="22"/>
        </w:rPr>
        <w:t xml:space="preserve"> and </w:t>
      </w:r>
      <m:oMath>
        <m:f>
          <m:fPr>
            <m:ctrlPr>
              <w:rPr>
                <w:rFonts w:ascii="Cambria Math" w:hAnsi="Cambria Math"/>
                <w:i/>
                <w:szCs w:val="22"/>
              </w:rPr>
            </m:ctrlPr>
          </m:fPr>
          <m:num>
            <m:r>
              <w:rPr>
                <w:rFonts w:ascii="Cambria Math" w:hAnsi="Cambria Math"/>
                <w:szCs w:val="22"/>
              </w:rPr>
              <m:t>∂</m:t>
            </m:r>
            <m:sSup>
              <m:sSupPr>
                <m:ctrlPr>
                  <w:rPr>
                    <w:rFonts w:ascii="Cambria Math" w:hAnsi="Cambria Math"/>
                    <w:i/>
                    <w:szCs w:val="22"/>
                  </w:rPr>
                </m:ctrlPr>
              </m:sSupPr>
              <m:e>
                <m:r>
                  <w:rPr>
                    <w:rFonts w:ascii="Cambria Math" w:hAnsi="Cambria Math"/>
                    <w:szCs w:val="22"/>
                  </w:rPr>
                  <m:t>I</m:t>
                </m:r>
              </m:e>
              <m:sup>
                <m:d>
                  <m:dPr>
                    <m:ctrlPr>
                      <w:rPr>
                        <w:rFonts w:ascii="Cambria Math" w:hAnsi="Cambria Math"/>
                        <w:i/>
                        <w:szCs w:val="22"/>
                      </w:rPr>
                    </m:ctrlPr>
                  </m:dPr>
                  <m:e>
                    <m:r>
                      <w:rPr>
                        <w:rFonts w:ascii="Cambria Math" w:hAnsi="Cambria Math"/>
                        <w:szCs w:val="22"/>
                      </w:rPr>
                      <m:t>k</m:t>
                    </m:r>
                  </m:e>
                </m:d>
              </m:sup>
            </m:sSup>
          </m:num>
          <m:den>
            <m:r>
              <w:rPr>
                <w:rFonts w:ascii="Cambria Math" w:hAnsi="Cambria Math"/>
                <w:szCs w:val="22"/>
              </w:rPr>
              <m:t>∂y</m:t>
            </m:r>
          </m:den>
        </m:f>
        <m:d>
          <m:dPr>
            <m:ctrlPr>
              <w:rPr>
                <w:rFonts w:ascii="Cambria Math" w:hAnsi="Cambria Math"/>
                <w:i/>
                <w:szCs w:val="22"/>
              </w:rPr>
            </m:ctrlPr>
          </m:dPr>
          <m:e>
            <m:r>
              <w:rPr>
                <w:rFonts w:ascii="Cambria Math" w:hAnsi="Cambria Math"/>
                <w:szCs w:val="22"/>
              </w:rPr>
              <m:t>i, j</m:t>
            </m:r>
          </m:e>
        </m:d>
      </m:oMath>
      <w:r>
        <w:rPr>
          <w:szCs w:val="22"/>
        </w:rPr>
        <w:t xml:space="preserve">, </w:t>
      </w:r>
      <m:oMath>
        <m:r>
          <w:rPr>
            <w:rFonts w:ascii="Cambria Math" w:hAnsi="Cambria Math"/>
            <w:szCs w:val="22"/>
          </w:rPr>
          <m:t>k=0,1</m:t>
        </m:r>
      </m:oMath>
      <w:r>
        <w:rPr>
          <w:szCs w:val="22"/>
        </w:rPr>
        <w:t>, of the two prediction signals</w:t>
      </w:r>
      <w:r w:rsidRPr="00F54B87">
        <w:rPr>
          <w:szCs w:val="22"/>
        </w:rPr>
        <w:t xml:space="preserve"> are</w:t>
      </w:r>
      <w:r>
        <w:rPr>
          <w:szCs w:val="22"/>
        </w:rPr>
        <w:t xml:space="preserve"> computed by directly calculating the difference between two neighboring samples, i.e.,</w:t>
      </w:r>
    </w:p>
    <w:tbl>
      <w:tblPr>
        <w:tblStyle w:val="TableGrid"/>
        <w:tblW w:w="92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792"/>
      </w:tblGrid>
      <w:tr w:rsidR="00BD5CFA" w:rsidRPr="0064749E" w14:paraId="2460D9E2" w14:textId="77777777" w:rsidTr="00462864">
        <w:trPr>
          <w:trHeight w:val="138"/>
        </w:trPr>
        <w:tc>
          <w:tcPr>
            <w:tcW w:w="8505" w:type="dxa"/>
            <w:vAlign w:val="center"/>
          </w:tcPr>
          <w:p w14:paraId="63DEB7BC" w14:textId="43E98276" w:rsidR="00BD5CFA" w:rsidRPr="00A11976" w:rsidRDefault="00F25D20" w:rsidP="00CD45EA">
            <w:pPr>
              <w:rPr>
                <w:sz w:val="20"/>
              </w:rPr>
            </w:pPr>
            <m:oMathPara>
              <m:oMath>
                <m:f>
                  <m:fPr>
                    <m:ctrlPr>
                      <w:rPr>
                        <w:rFonts w:ascii="Cambria Math" w:hAnsi="Cambria Math"/>
                        <w:i/>
                        <w:sz w:val="20"/>
                      </w:rPr>
                    </m:ctrlPr>
                  </m:fPr>
                  <m:num>
                    <m:r>
                      <w:rPr>
                        <w:rFonts w:ascii="Cambria Math" w:hAnsi="Cambria Math"/>
                        <w:sz w:val="20"/>
                      </w:rPr>
                      <m:t>∂</m:t>
                    </m:r>
                    <m:sSup>
                      <m:sSupPr>
                        <m:ctrlPr>
                          <w:rPr>
                            <w:rFonts w:ascii="Cambria Math" w:hAnsi="Cambria Math"/>
                            <w:i/>
                            <w:sz w:val="20"/>
                          </w:rPr>
                        </m:ctrlPr>
                      </m:sSupPr>
                      <m:e>
                        <m:r>
                          <w:rPr>
                            <w:rFonts w:ascii="Cambria Math" w:hAnsi="Cambria Math"/>
                            <w:sz w:val="20"/>
                          </w:rPr>
                          <m:t>I</m:t>
                        </m:r>
                      </m:e>
                      <m:sup>
                        <m:d>
                          <m:dPr>
                            <m:ctrlPr>
                              <w:rPr>
                                <w:rFonts w:ascii="Cambria Math" w:hAnsi="Cambria Math"/>
                                <w:i/>
                                <w:sz w:val="20"/>
                              </w:rPr>
                            </m:ctrlPr>
                          </m:dPr>
                          <m:e>
                            <m:r>
                              <w:rPr>
                                <w:rFonts w:ascii="Cambria Math" w:hAnsi="Cambria Math"/>
                                <w:sz w:val="20"/>
                              </w:rPr>
                              <m:t>k</m:t>
                            </m:r>
                          </m:e>
                        </m:d>
                      </m:sup>
                    </m:sSup>
                  </m:num>
                  <m:den>
                    <m:r>
                      <w:rPr>
                        <w:rFonts w:ascii="Cambria Math" w:hAnsi="Cambria Math"/>
                        <w:sz w:val="20"/>
                      </w:rPr>
                      <m:t>∂x</m:t>
                    </m:r>
                  </m:den>
                </m:f>
                <m:d>
                  <m:dPr>
                    <m:ctrlPr>
                      <w:rPr>
                        <w:rFonts w:ascii="Cambria Math" w:hAnsi="Cambria Math"/>
                        <w:i/>
                        <w:sz w:val="20"/>
                      </w:rPr>
                    </m:ctrlPr>
                  </m:dPr>
                  <m:e>
                    <m:r>
                      <w:rPr>
                        <w:rFonts w:ascii="Cambria Math" w:hAnsi="Cambria Math"/>
                        <w:sz w:val="20"/>
                      </w:rPr>
                      <m:t>i, j</m:t>
                    </m:r>
                  </m:e>
                </m:d>
                <m:r>
                  <w:rPr>
                    <w:rFonts w:ascii="Cambria Math" w:hAnsi="Cambria Math"/>
                    <w:sz w:val="20"/>
                  </w:rPr>
                  <m:t>=</m:t>
                </m:r>
                <m:d>
                  <m:dPr>
                    <m:ctrlPr>
                      <w:rPr>
                        <w:rFonts w:ascii="Cambria Math" w:hAnsi="Cambria Math"/>
                        <w:i/>
                        <w:sz w:val="20"/>
                      </w:rPr>
                    </m:ctrlPr>
                  </m:dPr>
                  <m:e>
                    <m:sSup>
                      <m:sSupPr>
                        <m:ctrlPr>
                          <w:rPr>
                            <w:rFonts w:ascii="Cambria Math" w:hAnsi="Cambria Math"/>
                            <w:i/>
                            <w:sz w:val="20"/>
                          </w:rPr>
                        </m:ctrlPr>
                      </m:sSupPr>
                      <m:e>
                        <m:r>
                          <w:rPr>
                            <w:rFonts w:ascii="Cambria Math" w:hAnsi="Cambria Math"/>
                            <w:sz w:val="20"/>
                          </w:rPr>
                          <m:t>(I</m:t>
                        </m:r>
                      </m:e>
                      <m:sup>
                        <m:d>
                          <m:dPr>
                            <m:ctrlPr>
                              <w:rPr>
                                <w:rFonts w:ascii="Cambria Math" w:hAnsi="Cambria Math"/>
                                <w:i/>
                                <w:sz w:val="20"/>
                              </w:rPr>
                            </m:ctrlPr>
                          </m:dPr>
                          <m:e>
                            <m:r>
                              <w:rPr>
                                <w:rFonts w:ascii="Cambria Math" w:hAnsi="Cambria Math"/>
                                <w:sz w:val="20"/>
                              </w:rPr>
                              <m:t>k</m:t>
                            </m:r>
                          </m:e>
                        </m:d>
                      </m:sup>
                    </m:sSup>
                    <m:d>
                      <m:dPr>
                        <m:ctrlPr>
                          <w:rPr>
                            <w:rFonts w:ascii="Cambria Math" w:hAnsi="Cambria Math"/>
                            <w:i/>
                            <w:sz w:val="20"/>
                          </w:rPr>
                        </m:ctrlPr>
                      </m:dPr>
                      <m:e>
                        <m:r>
                          <w:rPr>
                            <w:rFonts w:ascii="Cambria Math" w:hAnsi="Cambria Math"/>
                            <w:sz w:val="20"/>
                          </w:rPr>
                          <m:t xml:space="preserve">i+1, </m:t>
                        </m:r>
                        <m:r>
                          <w:rPr>
                            <w:rFonts w:ascii="Cambria Math" w:hAnsi="Cambria Math" w:cs="Cambria Math"/>
                            <w:sz w:val="20"/>
                          </w:rPr>
                          <m:t>j</m:t>
                        </m:r>
                      </m:e>
                    </m:d>
                    <m:r>
                      <w:rPr>
                        <w:rFonts w:ascii="Cambria Math" w:hAnsi="Cambria Math"/>
                        <w:sz w:val="20"/>
                      </w:rPr>
                      <m:t>≫shift1)-(</m:t>
                    </m:r>
                    <m:sSup>
                      <m:sSupPr>
                        <m:ctrlPr>
                          <w:rPr>
                            <w:rFonts w:ascii="Cambria Math" w:hAnsi="Cambria Math"/>
                            <w:i/>
                            <w:sz w:val="20"/>
                          </w:rPr>
                        </m:ctrlPr>
                      </m:sSupPr>
                      <m:e>
                        <m:r>
                          <w:rPr>
                            <w:rFonts w:ascii="Cambria Math" w:hAnsi="Cambria Math"/>
                            <w:sz w:val="20"/>
                          </w:rPr>
                          <m:t>I</m:t>
                        </m:r>
                      </m:e>
                      <m:sup>
                        <m:d>
                          <m:dPr>
                            <m:ctrlPr>
                              <w:rPr>
                                <w:rFonts w:ascii="Cambria Math" w:hAnsi="Cambria Math"/>
                                <w:i/>
                                <w:sz w:val="20"/>
                              </w:rPr>
                            </m:ctrlPr>
                          </m:dPr>
                          <m:e>
                            <m:r>
                              <w:rPr>
                                <w:rFonts w:ascii="Cambria Math" w:hAnsi="Cambria Math"/>
                                <w:sz w:val="20"/>
                              </w:rPr>
                              <m:t>k</m:t>
                            </m:r>
                          </m:e>
                        </m:d>
                      </m:sup>
                    </m:sSup>
                    <m:d>
                      <m:dPr>
                        <m:ctrlPr>
                          <w:rPr>
                            <w:rFonts w:ascii="Cambria Math" w:hAnsi="Cambria Math"/>
                            <w:i/>
                            <w:sz w:val="20"/>
                          </w:rPr>
                        </m:ctrlPr>
                      </m:dPr>
                      <m:e>
                        <m:r>
                          <w:rPr>
                            <w:rFonts w:ascii="Cambria Math" w:hAnsi="Cambria Math"/>
                            <w:sz w:val="20"/>
                          </w:rPr>
                          <m:t xml:space="preserve">i-1, </m:t>
                        </m:r>
                        <m:r>
                          <w:rPr>
                            <w:rFonts w:ascii="Cambria Math" w:hAnsi="Cambria Math" w:cs="Cambria Math"/>
                            <w:sz w:val="20"/>
                          </w:rPr>
                          <m:t>j</m:t>
                        </m:r>
                      </m:e>
                    </m:d>
                    <m:r>
                      <w:rPr>
                        <w:rFonts w:ascii="Cambria Math" w:hAnsi="Cambria Math"/>
                        <w:sz w:val="20"/>
                      </w:rPr>
                      <m:t>≫shift1)</m:t>
                    </m:r>
                  </m:e>
                </m:d>
              </m:oMath>
            </m:oMathPara>
          </w:p>
          <w:p w14:paraId="723B8182" w14:textId="55057C96" w:rsidR="00BD5CFA" w:rsidRPr="008F6019" w:rsidRDefault="00F25D20" w:rsidP="00CD45EA">
            <m:oMathPara>
              <m:oMath>
                <m:f>
                  <m:fPr>
                    <m:ctrlPr>
                      <w:rPr>
                        <w:rFonts w:ascii="Cambria Math" w:hAnsi="Cambria Math"/>
                        <w:i/>
                        <w:sz w:val="20"/>
                      </w:rPr>
                    </m:ctrlPr>
                  </m:fPr>
                  <m:num>
                    <m:r>
                      <w:rPr>
                        <w:rFonts w:ascii="Cambria Math" w:hAnsi="Cambria Math"/>
                        <w:sz w:val="20"/>
                      </w:rPr>
                      <m:t>∂</m:t>
                    </m:r>
                    <m:sSup>
                      <m:sSupPr>
                        <m:ctrlPr>
                          <w:rPr>
                            <w:rFonts w:ascii="Cambria Math" w:hAnsi="Cambria Math"/>
                            <w:i/>
                            <w:sz w:val="20"/>
                          </w:rPr>
                        </m:ctrlPr>
                      </m:sSupPr>
                      <m:e>
                        <m:r>
                          <w:rPr>
                            <w:rFonts w:ascii="Cambria Math" w:hAnsi="Cambria Math"/>
                            <w:sz w:val="20"/>
                          </w:rPr>
                          <m:t>I</m:t>
                        </m:r>
                      </m:e>
                      <m:sup>
                        <m:d>
                          <m:dPr>
                            <m:ctrlPr>
                              <w:rPr>
                                <w:rFonts w:ascii="Cambria Math" w:hAnsi="Cambria Math"/>
                                <w:i/>
                                <w:sz w:val="20"/>
                              </w:rPr>
                            </m:ctrlPr>
                          </m:dPr>
                          <m:e>
                            <m:r>
                              <w:rPr>
                                <w:rFonts w:ascii="Cambria Math" w:hAnsi="Cambria Math"/>
                                <w:sz w:val="20"/>
                              </w:rPr>
                              <m:t>k</m:t>
                            </m:r>
                          </m:e>
                        </m:d>
                      </m:sup>
                    </m:sSup>
                  </m:num>
                  <m:den>
                    <m:r>
                      <w:rPr>
                        <w:rFonts w:ascii="Cambria Math" w:hAnsi="Cambria Math"/>
                        <w:sz w:val="20"/>
                      </w:rPr>
                      <m:t>∂y</m:t>
                    </m:r>
                  </m:den>
                </m:f>
                <m:d>
                  <m:dPr>
                    <m:ctrlPr>
                      <w:rPr>
                        <w:rFonts w:ascii="Cambria Math" w:hAnsi="Cambria Math"/>
                        <w:i/>
                        <w:sz w:val="20"/>
                      </w:rPr>
                    </m:ctrlPr>
                  </m:dPr>
                  <m:e>
                    <m:r>
                      <w:rPr>
                        <w:rFonts w:ascii="Cambria Math" w:hAnsi="Cambria Math"/>
                        <w:sz w:val="20"/>
                      </w:rPr>
                      <m:t>i, j</m:t>
                    </m:r>
                  </m:e>
                </m:d>
                <m:r>
                  <w:rPr>
                    <w:rFonts w:ascii="Cambria Math" w:hAnsi="Cambria Math"/>
                    <w:sz w:val="20"/>
                  </w:rPr>
                  <m:t>=</m:t>
                </m:r>
                <m:d>
                  <m:dPr>
                    <m:ctrlPr>
                      <w:rPr>
                        <w:rFonts w:ascii="Cambria Math" w:hAnsi="Cambria Math"/>
                        <w:i/>
                        <w:sz w:val="20"/>
                      </w:rPr>
                    </m:ctrlPr>
                  </m:dPr>
                  <m:e>
                    <m:sSup>
                      <m:sSupPr>
                        <m:ctrlPr>
                          <w:rPr>
                            <w:rFonts w:ascii="Cambria Math" w:hAnsi="Cambria Math"/>
                            <w:i/>
                            <w:sz w:val="20"/>
                          </w:rPr>
                        </m:ctrlPr>
                      </m:sSupPr>
                      <m:e>
                        <m:r>
                          <w:rPr>
                            <w:rFonts w:ascii="Cambria Math" w:hAnsi="Cambria Math"/>
                            <w:sz w:val="20"/>
                          </w:rPr>
                          <m:t>(I</m:t>
                        </m:r>
                      </m:e>
                      <m:sup>
                        <m:d>
                          <m:dPr>
                            <m:ctrlPr>
                              <w:rPr>
                                <w:rFonts w:ascii="Cambria Math" w:hAnsi="Cambria Math"/>
                                <w:i/>
                                <w:sz w:val="20"/>
                              </w:rPr>
                            </m:ctrlPr>
                          </m:dPr>
                          <m:e>
                            <m:r>
                              <w:rPr>
                                <w:rFonts w:ascii="Cambria Math" w:hAnsi="Cambria Math"/>
                                <w:sz w:val="20"/>
                              </w:rPr>
                              <m:t>k</m:t>
                            </m:r>
                          </m:e>
                        </m:d>
                      </m:sup>
                    </m:sSup>
                    <m:d>
                      <m:dPr>
                        <m:ctrlPr>
                          <w:rPr>
                            <w:rFonts w:ascii="Cambria Math" w:hAnsi="Cambria Math"/>
                            <w:i/>
                            <w:sz w:val="20"/>
                          </w:rPr>
                        </m:ctrlPr>
                      </m:dPr>
                      <m:e>
                        <m:r>
                          <w:rPr>
                            <w:rFonts w:ascii="Cambria Math" w:hAnsi="Cambria Math"/>
                            <w:sz w:val="20"/>
                          </w:rPr>
                          <m:t>i, j+1</m:t>
                        </m:r>
                      </m:e>
                    </m:d>
                    <m:r>
                      <w:rPr>
                        <w:rFonts w:ascii="Cambria Math" w:hAnsi="Cambria Math"/>
                        <w:sz w:val="20"/>
                      </w:rPr>
                      <m:t>≫shift1)-(</m:t>
                    </m:r>
                    <m:sSup>
                      <m:sSupPr>
                        <m:ctrlPr>
                          <w:rPr>
                            <w:rFonts w:ascii="Cambria Math" w:hAnsi="Cambria Math"/>
                            <w:i/>
                            <w:sz w:val="20"/>
                          </w:rPr>
                        </m:ctrlPr>
                      </m:sSupPr>
                      <m:e>
                        <m:r>
                          <w:rPr>
                            <w:rFonts w:ascii="Cambria Math" w:hAnsi="Cambria Math"/>
                            <w:sz w:val="20"/>
                          </w:rPr>
                          <m:t>I</m:t>
                        </m:r>
                      </m:e>
                      <m:sup>
                        <m:d>
                          <m:dPr>
                            <m:ctrlPr>
                              <w:rPr>
                                <w:rFonts w:ascii="Cambria Math" w:hAnsi="Cambria Math"/>
                                <w:i/>
                                <w:sz w:val="20"/>
                              </w:rPr>
                            </m:ctrlPr>
                          </m:dPr>
                          <m:e>
                            <m:r>
                              <w:rPr>
                                <w:rFonts w:ascii="Cambria Math" w:hAnsi="Cambria Math"/>
                                <w:sz w:val="20"/>
                              </w:rPr>
                              <m:t>k</m:t>
                            </m:r>
                          </m:e>
                        </m:d>
                      </m:sup>
                    </m:sSup>
                    <m:d>
                      <m:dPr>
                        <m:ctrlPr>
                          <w:rPr>
                            <w:rFonts w:ascii="Cambria Math" w:hAnsi="Cambria Math"/>
                            <w:i/>
                            <w:sz w:val="20"/>
                          </w:rPr>
                        </m:ctrlPr>
                      </m:dPr>
                      <m:e>
                        <m:r>
                          <w:rPr>
                            <w:rFonts w:ascii="Cambria Math" w:hAnsi="Cambria Math"/>
                            <w:sz w:val="20"/>
                          </w:rPr>
                          <m:t>i, j-1</m:t>
                        </m:r>
                      </m:e>
                    </m:d>
                    <m:r>
                      <w:rPr>
                        <w:rFonts w:ascii="Cambria Math" w:hAnsi="Cambria Math"/>
                        <w:sz w:val="20"/>
                      </w:rPr>
                      <m:t>≫shift1)</m:t>
                    </m:r>
                  </m:e>
                </m:d>
              </m:oMath>
            </m:oMathPara>
          </w:p>
        </w:tc>
        <w:tc>
          <w:tcPr>
            <w:tcW w:w="792" w:type="dxa"/>
            <w:vAlign w:val="center"/>
          </w:tcPr>
          <w:p w14:paraId="6FE44CBD" w14:textId="0398CA36" w:rsidR="00BD5CFA" w:rsidRPr="00F27BA6" w:rsidRDefault="00BD5CFA" w:rsidP="00CD45EA">
            <w:pPr>
              <w:pStyle w:val="Caption"/>
              <w:spacing w:before="136"/>
              <w:rPr>
                <w:b w:val="0"/>
                <w:sz w:val="22"/>
              </w:rPr>
            </w:pPr>
            <w:r w:rsidRPr="00F27BA6">
              <w:rPr>
                <w:b w:val="0"/>
                <w:lang w:val="en-CA"/>
              </w:rPr>
              <w:t>(</w:t>
            </w:r>
            <w:r w:rsidRPr="00F27BA6">
              <w:rPr>
                <w:b w:val="0"/>
                <w:lang w:val="en-CA" w:eastAsia="ko-KR"/>
              </w:rPr>
              <w:t>3-</w:t>
            </w:r>
            <w:r w:rsidRPr="00F27BA6">
              <w:rPr>
                <w:rFonts w:eastAsia="SimSun"/>
                <w:b w:val="0"/>
                <w:noProof/>
                <w:lang w:val="en-CA"/>
              </w:rPr>
              <w:fldChar w:fldCharType="begin"/>
            </w:r>
            <w:r w:rsidRPr="00F27BA6">
              <w:rPr>
                <w:b w:val="0"/>
                <w:noProof/>
                <w:lang w:val="en-CA"/>
              </w:rPr>
              <w:instrText xml:space="preserve"> SEQ Eq \* MERGEFORMAT </w:instrText>
            </w:r>
            <w:r w:rsidRPr="00F27BA6">
              <w:rPr>
                <w:rFonts w:eastAsia="SimSun"/>
                <w:b w:val="0"/>
                <w:noProof/>
                <w:lang w:val="en-CA"/>
              </w:rPr>
              <w:fldChar w:fldCharType="separate"/>
            </w:r>
            <w:r w:rsidR="003A61E2">
              <w:rPr>
                <w:b w:val="0"/>
                <w:noProof/>
                <w:lang w:val="en-CA"/>
              </w:rPr>
              <w:t>25</w:t>
            </w:r>
            <w:r w:rsidRPr="00F27BA6">
              <w:rPr>
                <w:rFonts w:eastAsia="SimSun"/>
                <w:b w:val="0"/>
                <w:noProof/>
                <w:lang w:val="en-CA"/>
              </w:rPr>
              <w:fldChar w:fldCharType="end"/>
            </w:r>
            <w:r w:rsidRPr="00F27BA6">
              <w:rPr>
                <w:rFonts w:eastAsia="SimSun"/>
                <w:b w:val="0"/>
                <w:lang w:val="en-CA"/>
              </w:rPr>
              <w:t>)</w:t>
            </w:r>
          </w:p>
        </w:tc>
      </w:tr>
    </w:tbl>
    <w:p w14:paraId="32938A3F" w14:textId="6BB1D972" w:rsidR="00BD5CFA" w:rsidRDefault="00BD5CFA" w:rsidP="00CA7357">
      <w:pPr>
        <w:jc w:val="both"/>
        <w:rPr>
          <w:szCs w:val="22"/>
        </w:rPr>
      </w:pPr>
      <w:r>
        <w:rPr>
          <w:szCs w:val="22"/>
        </w:rPr>
        <w:t xml:space="preserve">where </w:t>
      </w:r>
      <m:oMath>
        <m:sSup>
          <m:sSupPr>
            <m:ctrlPr>
              <w:rPr>
                <w:rFonts w:ascii="Cambria Math" w:hAnsi="Cambria Math"/>
                <w:i/>
                <w:szCs w:val="22"/>
              </w:rPr>
            </m:ctrlPr>
          </m:sSupPr>
          <m:e>
            <m:r>
              <w:rPr>
                <w:rFonts w:ascii="Cambria Math" w:hAnsi="Cambria Math"/>
                <w:szCs w:val="22"/>
              </w:rPr>
              <m:t>I</m:t>
            </m:r>
          </m:e>
          <m:sup>
            <m:d>
              <m:dPr>
                <m:ctrlPr>
                  <w:rPr>
                    <w:rFonts w:ascii="Cambria Math" w:hAnsi="Cambria Math"/>
                    <w:i/>
                    <w:szCs w:val="22"/>
                  </w:rPr>
                </m:ctrlPr>
              </m:dPr>
              <m:e>
                <m:r>
                  <w:rPr>
                    <w:rFonts w:ascii="Cambria Math" w:hAnsi="Cambria Math"/>
                    <w:szCs w:val="22"/>
                  </w:rPr>
                  <m:t>k</m:t>
                </m:r>
              </m:e>
            </m:d>
          </m:sup>
        </m:sSup>
        <m:d>
          <m:dPr>
            <m:ctrlPr>
              <w:rPr>
                <w:rFonts w:ascii="Cambria Math" w:hAnsi="Cambria Math"/>
                <w:i/>
                <w:szCs w:val="22"/>
              </w:rPr>
            </m:ctrlPr>
          </m:dPr>
          <m:e>
            <m:r>
              <w:rPr>
                <w:rFonts w:ascii="Cambria Math" w:hAnsi="Cambria Math"/>
                <w:szCs w:val="22"/>
              </w:rPr>
              <m:t>i, j</m:t>
            </m:r>
          </m:e>
        </m:d>
      </m:oMath>
      <w:r>
        <w:rPr>
          <w:szCs w:val="22"/>
        </w:rPr>
        <w:t xml:space="preserve"> are the sample value at coordinate </w:t>
      </w:r>
      <m:oMath>
        <m:d>
          <m:dPr>
            <m:ctrlPr>
              <w:rPr>
                <w:rFonts w:ascii="Cambria Math" w:hAnsi="Cambria Math"/>
                <w:i/>
                <w:szCs w:val="22"/>
              </w:rPr>
            </m:ctrlPr>
          </m:dPr>
          <m:e>
            <m:r>
              <w:rPr>
                <w:rFonts w:ascii="Cambria Math" w:hAnsi="Cambria Math"/>
                <w:szCs w:val="22"/>
              </w:rPr>
              <m:t>i, j</m:t>
            </m:r>
          </m:e>
        </m:d>
      </m:oMath>
      <w:r>
        <w:rPr>
          <w:szCs w:val="22"/>
        </w:rPr>
        <w:t xml:space="preserve"> of the prediction signal in list </w:t>
      </w:r>
      <m:oMath>
        <m:r>
          <w:rPr>
            <w:rFonts w:ascii="Cambria Math" w:hAnsi="Cambria Math"/>
            <w:szCs w:val="22"/>
          </w:rPr>
          <m:t>k</m:t>
        </m:r>
      </m:oMath>
      <w:r>
        <w:rPr>
          <w:szCs w:val="22"/>
        </w:rPr>
        <w:t xml:space="preserve">, </w:t>
      </w:r>
      <m:oMath>
        <m:r>
          <w:rPr>
            <w:rFonts w:ascii="Cambria Math" w:hAnsi="Cambria Math"/>
            <w:szCs w:val="22"/>
          </w:rPr>
          <m:t>k=0,1</m:t>
        </m:r>
      </m:oMath>
      <w:r w:rsidR="00964514">
        <w:rPr>
          <w:szCs w:val="22"/>
        </w:rPr>
        <w:t xml:space="preserve">, and shift1 is calculated based on </w:t>
      </w:r>
      <w:r w:rsidR="00A023C5">
        <w:rPr>
          <w:szCs w:val="22"/>
        </w:rPr>
        <w:t xml:space="preserve">the </w:t>
      </w:r>
      <w:r w:rsidR="00964514">
        <w:rPr>
          <w:szCs w:val="22"/>
        </w:rPr>
        <w:t>luma bit depth</w:t>
      </w:r>
      <w:r w:rsidR="00A023C5">
        <w:rPr>
          <w:szCs w:val="22"/>
        </w:rPr>
        <w:t>, bitDepth, as</w:t>
      </w:r>
      <w:r w:rsidR="00964514">
        <w:rPr>
          <w:szCs w:val="22"/>
        </w:rPr>
        <w:t xml:space="preserve"> shift1 = </w:t>
      </w:r>
      <w:r w:rsidR="00A023C5">
        <w:rPr>
          <w:szCs w:val="22"/>
        </w:rPr>
        <w:t>m</w:t>
      </w:r>
      <w:r w:rsidR="00964514">
        <w:rPr>
          <w:szCs w:val="22"/>
        </w:rPr>
        <w:t xml:space="preserve">ax( </w:t>
      </w:r>
      <w:r w:rsidR="00915D4B" w:rsidRPr="00915D4B">
        <w:rPr>
          <w:szCs w:val="22"/>
        </w:rPr>
        <w:t>6, bitDepth-6</w:t>
      </w:r>
      <w:r w:rsidR="00964514" w:rsidRPr="00964514">
        <w:rPr>
          <w:szCs w:val="22"/>
        </w:rPr>
        <w:t>)</w:t>
      </w:r>
      <w:r>
        <w:rPr>
          <w:szCs w:val="22"/>
        </w:rPr>
        <w:t>.</w:t>
      </w:r>
    </w:p>
    <w:p w14:paraId="612B4FE0" w14:textId="77777777" w:rsidR="00BD5CFA" w:rsidRDefault="00BD5CFA" w:rsidP="00CD45EA">
      <w:pPr>
        <w:rPr>
          <w:szCs w:val="22"/>
          <w:lang w:val="en-CA"/>
        </w:rPr>
      </w:pPr>
      <w:r>
        <w:rPr>
          <w:szCs w:val="22"/>
        </w:rPr>
        <w:t xml:space="preserve">Then, </w:t>
      </w:r>
      <w:r>
        <w:rPr>
          <w:szCs w:val="22"/>
          <w:lang w:val="en-CA"/>
        </w:rPr>
        <w:t xml:space="preserve">the auto- and cross-correlation of the gradients, </w:t>
      </w:r>
      <m:oMath>
        <m:sSub>
          <m:sSubPr>
            <m:ctrlPr>
              <w:rPr>
                <w:rFonts w:ascii="Cambria Math" w:hAnsi="Cambria Math"/>
                <w:i/>
                <w:szCs w:val="22"/>
                <w:lang w:val="en-CA"/>
              </w:rPr>
            </m:ctrlPr>
          </m:sSubPr>
          <m:e>
            <m:r>
              <w:rPr>
                <w:rFonts w:ascii="Cambria Math" w:hAnsi="Cambria Math"/>
                <w:lang w:val="en-CA"/>
              </w:rPr>
              <m:t>S</m:t>
            </m:r>
          </m:e>
          <m:sub>
            <m:r>
              <w:rPr>
                <w:rFonts w:ascii="Cambria Math" w:hAnsi="Cambria Math"/>
                <w:szCs w:val="22"/>
                <w:lang w:val="en-CA"/>
              </w:rPr>
              <m:t>1</m:t>
            </m:r>
          </m:sub>
        </m:sSub>
      </m:oMath>
      <w:r>
        <w:rPr>
          <w:szCs w:val="22"/>
          <w:lang w:val="en-CA"/>
        </w:rPr>
        <w:t xml:space="preserve">, </w:t>
      </w:r>
      <m:oMath>
        <m:sSub>
          <m:sSubPr>
            <m:ctrlPr>
              <w:rPr>
                <w:rFonts w:ascii="Cambria Math" w:hAnsi="Cambria Math"/>
                <w:i/>
                <w:szCs w:val="22"/>
                <w:lang w:val="en-CA"/>
              </w:rPr>
            </m:ctrlPr>
          </m:sSubPr>
          <m:e>
            <m:r>
              <w:rPr>
                <w:rFonts w:ascii="Cambria Math" w:hAnsi="Cambria Math"/>
                <w:lang w:val="en-CA"/>
              </w:rPr>
              <m:t>S</m:t>
            </m:r>
          </m:e>
          <m:sub>
            <m:r>
              <w:rPr>
                <w:rFonts w:ascii="Cambria Math" w:hAnsi="Cambria Math"/>
                <w:szCs w:val="22"/>
                <w:lang w:val="en-CA"/>
              </w:rPr>
              <m:t>2</m:t>
            </m:r>
          </m:sub>
        </m:sSub>
      </m:oMath>
      <w:r>
        <w:rPr>
          <w:szCs w:val="22"/>
          <w:lang w:val="en-CA"/>
        </w:rPr>
        <w:t xml:space="preserve">, </w:t>
      </w:r>
      <m:oMath>
        <m:sSub>
          <m:sSubPr>
            <m:ctrlPr>
              <w:rPr>
                <w:rFonts w:ascii="Cambria Math" w:hAnsi="Cambria Math"/>
                <w:i/>
                <w:szCs w:val="22"/>
                <w:lang w:val="en-CA"/>
              </w:rPr>
            </m:ctrlPr>
          </m:sSubPr>
          <m:e>
            <m:r>
              <w:rPr>
                <w:rFonts w:ascii="Cambria Math" w:hAnsi="Cambria Math"/>
                <w:lang w:val="en-CA"/>
              </w:rPr>
              <m:t>S</m:t>
            </m:r>
          </m:e>
          <m:sub>
            <m:r>
              <w:rPr>
                <w:rFonts w:ascii="Cambria Math" w:hAnsi="Cambria Math"/>
                <w:szCs w:val="22"/>
                <w:lang w:val="en-CA"/>
              </w:rPr>
              <m:t>3</m:t>
            </m:r>
          </m:sub>
        </m:sSub>
      </m:oMath>
      <w:r>
        <w:rPr>
          <w:szCs w:val="22"/>
          <w:lang w:val="en-CA"/>
        </w:rPr>
        <w:t xml:space="preserve">, </w:t>
      </w:r>
      <m:oMath>
        <m:sSub>
          <m:sSubPr>
            <m:ctrlPr>
              <w:rPr>
                <w:rFonts w:ascii="Cambria Math" w:hAnsi="Cambria Math"/>
                <w:i/>
                <w:szCs w:val="22"/>
                <w:lang w:val="en-CA"/>
              </w:rPr>
            </m:ctrlPr>
          </m:sSubPr>
          <m:e>
            <m:r>
              <w:rPr>
                <w:rFonts w:ascii="Cambria Math" w:hAnsi="Cambria Math"/>
                <w:lang w:val="en-CA"/>
              </w:rPr>
              <m:t>S</m:t>
            </m:r>
          </m:e>
          <m:sub>
            <m:r>
              <w:rPr>
                <w:rFonts w:ascii="Cambria Math" w:hAnsi="Cambria Math"/>
                <w:szCs w:val="22"/>
                <w:lang w:val="en-CA"/>
              </w:rPr>
              <m:t>5</m:t>
            </m:r>
          </m:sub>
        </m:sSub>
      </m:oMath>
      <w:r>
        <w:rPr>
          <w:szCs w:val="22"/>
          <w:lang w:val="en-CA"/>
        </w:rPr>
        <w:t xml:space="preserve"> and </w:t>
      </w:r>
      <m:oMath>
        <m:sSub>
          <m:sSubPr>
            <m:ctrlPr>
              <w:rPr>
                <w:rFonts w:ascii="Cambria Math" w:hAnsi="Cambria Math"/>
                <w:i/>
                <w:szCs w:val="22"/>
                <w:lang w:val="en-CA"/>
              </w:rPr>
            </m:ctrlPr>
          </m:sSubPr>
          <m:e>
            <m:r>
              <w:rPr>
                <w:rFonts w:ascii="Cambria Math" w:hAnsi="Cambria Math"/>
                <w:lang w:val="en-CA"/>
              </w:rPr>
              <m:t>S</m:t>
            </m:r>
          </m:e>
          <m:sub>
            <m:r>
              <w:rPr>
                <w:rFonts w:ascii="Cambria Math" w:hAnsi="Cambria Math"/>
                <w:szCs w:val="22"/>
                <w:lang w:val="en-CA"/>
              </w:rPr>
              <m:t>6</m:t>
            </m:r>
          </m:sub>
        </m:sSub>
      </m:oMath>
      <w:r>
        <w:rPr>
          <w:szCs w:val="22"/>
          <w:lang w:val="en-CA"/>
        </w:rPr>
        <w:t>, are calculated as</w:t>
      </w:r>
    </w:p>
    <w:tbl>
      <w:tblPr>
        <w:tblStyle w:val="TableGrid"/>
        <w:tblW w:w="7596" w:type="dxa"/>
        <w:tblInd w:w="17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933"/>
      </w:tblGrid>
      <w:tr w:rsidR="00BD5CFA" w:rsidRPr="0064749E" w14:paraId="75099638" w14:textId="77777777" w:rsidTr="00462864">
        <w:trPr>
          <w:trHeight w:val="138"/>
        </w:trPr>
        <w:tc>
          <w:tcPr>
            <w:tcW w:w="6663" w:type="dxa"/>
            <w:vAlign w:val="center"/>
          </w:tcPr>
          <w:p w14:paraId="55A43F08" w14:textId="62202C4C" w:rsidR="00BD5CFA" w:rsidRPr="00A11976" w:rsidRDefault="00F25D20" w:rsidP="00CA7357">
            <w:pPr>
              <w:rPr>
                <w:sz w:val="20"/>
              </w:rPr>
            </w:pPr>
            <m:oMath>
              <m:sSub>
                <m:sSubPr>
                  <m:ctrlPr>
                    <w:rPr>
                      <w:rFonts w:ascii="Cambria Math" w:hAnsi="Cambria Math"/>
                      <w:i/>
                      <w:sz w:val="20"/>
                    </w:rPr>
                  </m:ctrlPr>
                </m:sSubPr>
                <m:e>
                  <m:r>
                    <w:rPr>
                      <w:rFonts w:ascii="Cambria Math" w:hAnsi="Cambria Math"/>
                      <w:sz w:val="20"/>
                    </w:rPr>
                    <m:t>S</m:t>
                  </m:r>
                </m:e>
                <m:sub>
                  <m:r>
                    <w:rPr>
                      <w:rFonts w:ascii="Cambria Math" w:hAnsi="Cambria Math"/>
                      <w:sz w:val="20"/>
                    </w:rPr>
                    <m:t>1</m:t>
                  </m:r>
                </m:sub>
              </m:sSub>
              <m:r>
                <w:rPr>
                  <w:rFonts w:ascii="Cambria Math" w:hAnsi="Cambria Math"/>
                  <w:sz w:val="20"/>
                </w:rPr>
                <m:t>=</m:t>
              </m:r>
              <m:nary>
                <m:naryPr>
                  <m:chr m:val="∑"/>
                  <m:limLoc m:val="undOvr"/>
                  <m:supHide m:val="1"/>
                  <m:ctrlPr>
                    <w:rPr>
                      <w:rFonts w:ascii="Cambria Math" w:hAnsi="Cambria Math"/>
                      <w:i/>
                      <w:sz w:val="20"/>
                    </w:rPr>
                  </m:ctrlPr>
                </m:naryPr>
                <m:sub>
                  <m:r>
                    <w:rPr>
                      <w:rFonts w:ascii="Cambria Math" w:hAnsi="Cambria Math"/>
                      <w:sz w:val="20"/>
                    </w:rPr>
                    <m:t>(i,j)∈</m:t>
                  </m:r>
                  <m:r>
                    <m:rPr>
                      <m:sty m:val="p"/>
                    </m:rPr>
                    <w:rPr>
                      <w:rFonts w:ascii="Cambria Math" w:hAnsi="Cambria Math"/>
                      <w:sz w:val="20"/>
                    </w:rPr>
                    <m:t>Ω</m:t>
                  </m:r>
                </m:sub>
                <m:sup/>
                <m:e>
                  <m:sSub>
                    <m:sSubPr>
                      <m:ctrlPr>
                        <w:rPr>
                          <w:rFonts w:ascii="Cambria Math" w:hAnsi="Cambria Math"/>
                          <w:i/>
                          <w:sz w:val="20"/>
                        </w:rPr>
                      </m:ctrlPr>
                    </m:sSubPr>
                    <m:e>
                      <m:r>
                        <w:rPr>
                          <w:rFonts w:ascii="Cambria Math" w:hAnsi="Cambria Math"/>
                          <w:sz w:val="20"/>
                        </w:rPr>
                        <m:t>Abs(ψ</m:t>
                      </m:r>
                    </m:e>
                    <m:sub>
                      <m:r>
                        <w:rPr>
                          <w:rFonts w:ascii="Cambria Math" w:hAnsi="Cambria Math"/>
                          <w:sz w:val="20"/>
                        </w:rPr>
                        <m:t>x</m:t>
                      </m:r>
                    </m:sub>
                  </m:sSub>
                  <m:d>
                    <m:dPr>
                      <m:ctrlPr>
                        <w:rPr>
                          <w:rFonts w:ascii="Cambria Math" w:eastAsiaTheme="minorHAnsi" w:hAnsi="Cambria Math"/>
                          <w:i/>
                          <w:sz w:val="20"/>
                        </w:rPr>
                      </m:ctrlPr>
                    </m:dPr>
                    <m:e>
                      <m:r>
                        <w:rPr>
                          <w:rFonts w:ascii="Cambria Math" w:hAnsi="Cambria Math"/>
                          <w:sz w:val="20"/>
                        </w:rPr>
                        <m:t>i,j</m:t>
                      </m:r>
                    </m:e>
                  </m:d>
                  <m:r>
                    <w:rPr>
                      <w:rFonts w:ascii="Cambria Math" w:eastAsiaTheme="minorHAnsi" w:hAnsi="Cambria Math"/>
                      <w:sz w:val="20"/>
                    </w:rPr>
                    <m:t>)</m:t>
                  </m:r>
                </m:e>
              </m:nary>
              <m:r>
                <w:rPr>
                  <w:rFonts w:ascii="Cambria Math" w:hAnsi="Cambria Math"/>
                  <w:sz w:val="20"/>
                </w:rPr>
                <m:t>,</m:t>
              </m:r>
            </m:oMath>
            <w:r w:rsidR="00BD5CFA" w:rsidRPr="00A11976">
              <w:rPr>
                <w:sz w:val="20"/>
              </w:rPr>
              <w:t xml:space="preserve">    </w:t>
            </w:r>
            <m:oMath>
              <m:sSub>
                <m:sSubPr>
                  <m:ctrlPr>
                    <w:rPr>
                      <w:rFonts w:ascii="Cambria Math" w:hAnsi="Cambria Math"/>
                      <w:i/>
                      <w:sz w:val="20"/>
                    </w:rPr>
                  </m:ctrlPr>
                </m:sSubPr>
                <m:e>
                  <m:r>
                    <w:rPr>
                      <w:rFonts w:ascii="Cambria Math" w:hAnsi="Cambria Math"/>
                      <w:sz w:val="20"/>
                    </w:rPr>
                    <m:t>S</m:t>
                  </m:r>
                </m:e>
                <m:sub>
                  <m:r>
                    <w:rPr>
                      <w:rFonts w:ascii="Cambria Math" w:hAnsi="Cambria Math"/>
                      <w:sz w:val="20"/>
                    </w:rPr>
                    <m:t>3</m:t>
                  </m:r>
                </m:sub>
              </m:sSub>
              <m:r>
                <w:rPr>
                  <w:rFonts w:ascii="Cambria Math" w:hAnsi="Cambria Math"/>
                  <w:sz w:val="20"/>
                </w:rPr>
                <m:t>=</m:t>
              </m:r>
              <m:nary>
                <m:naryPr>
                  <m:chr m:val="∑"/>
                  <m:limLoc m:val="undOvr"/>
                  <m:supHide m:val="1"/>
                  <m:ctrlPr>
                    <w:rPr>
                      <w:rFonts w:ascii="Cambria Math" w:hAnsi="Cambria Math"/>
                      <w:i/>
                      <w:sz w:val="20"/>
                    </w:rPr>
                  </m:ctrlPr>
                </m:naryPr>
                <m:sub>
                  <m:r>
                    <w:rPr>
                      <w:rFonts w:ascii="Cambria Math" w:hAnsi="Cambria Math"/>
                      <w:sz w:val="20"/>
                    </w:rPr>
                    <m:t>(i,j)∈</m:t>
                  </m:r>
                  <m:r>
                    <m:rPr>
                      <m:sty m:val="p"/>
                    </m:rPr>
                    <w:rPr>
                      <w:rFonts w:ascii="Cambria Math" w:hAnsi="Cambria Math"/>
                      <w:sz w:val="20"/>
                    </w:rPr>
                    <m:t>Ω</m:t>
                  </m:r>
                </m:sub>
                <m:sup/>
                <m:e>
                  <m:r>
                    <w:rPr>
                      <w:rFonts w:ascii="Cambria Math" w:hAnsi="Cambria Math"/>
                      <w:sz w:val="20"/>
                    </w:rPr>
                    <m:t>θ</m:t>
                  </m:r>
                  <m:d>
                    <m:dPr>
                      <m:ctrlPr>
                        <w:rPr>
                          <w:rFonts w:ascii="Cambria Math" w:eastAsiaTheme="minorHAnsi" w:hAnsi="Cambria Math"/>
                          <w:i/>
                          <w:sz w:val="20"/>
                        </w:rPr>
                      </m:ctrlPr>
                    </m:dPr>
                    <m:e>
                      <m:r>
                        <w:rPr>
                          <w:rFonts w:ascii="Cambria Math" w:hAnsi="Cambria Math"/>
                          <w:sz w:val="20"/>
                        </w:rPr>
                        <m:t>i,j</m:t>
                      </m:r>
                    </m:e>
                  </m:d>
                </m:e>
              </m:nary>
              <m:r>
                <w:rPr>
                  <w:rFonts w:ascii="Cambria Math" w:hAnsi="Cambria Math"/>
                  <w:sz w:val="20"/>
                </w:rPr>
                <m:t>∙Sign(</m:t>
              </m:r>
              <m:sSub>
                <m:sSubPr>
                  <m:ctrlPr>
                    <w:rPr>
                      <w:rFonts w:ascii="Cambria Math" w:hAnsi="Cambria Math"/>
                      <w:i/>
                      <w:sz w:val="20"/>
                    </w:rPr>
                  </m:ctrlPr>
                </m:sSubPr>
                <m:e>
                  <m:r>
                    <w:rPr>
                      <w:rFonts w:ascii="Cambria Math" w:hAnsi="Cambria Math"/>
                      <w:sz w:val="20"/>
                    </w:rPr>
                    <m:t>ψ</m:t>
                  </m:r>
                </m:e>
                <m:sub>
                  <m:r>
                    <w:rPr>
                      <w:rFonts w:ascii="Cambria Math" w:hAnsi="Cambria Math"/>
                      <w:sz w:val="20"/>
                    </w:rPr>
                    <m:t>x</m:t>
                  </m:r>
                </m:sub>
              </m:sSub>
              <m:d>
                <m:dPr>
                  <m:ctrlPr>
                    <w:rPr>
                      <w:rFonts w:ascii="Cambria Math" w:eastAsiaTheme="minorHAnsi" w:hAnsi="Cambria Math"/>
                      <w:i/>
                      <w:sz w:val="20"/>
                    </w:rPr>
                  </m:ctrlPr>
                </m:dPr>
                <m:e>
                  <m:r>
                    <w:rPr>
                      <w:rFonts w:ascii="Cambria Math" w:hAnsi="Cambria Math"/>
                      <w:sz w:val="20"/>
                    </w:rPr>
                    <m:t>i,j</m:t>
                  </m:r>
                </m:e>
              </m:d>
              <m:r>
                <w:rPr>
                  <w:rFonts w:ascii="Cambria Math" w:eastAsiaTheme="minorHAnsi" w:hAnsi="Cambria Math"/>
                  <w:sz w:val="20"/>
                </w:rPr>
                <m:t>)</m:t>
              </m:r>
            </m:oMath>
          </w:p>
          <w:p w14:paraId="1912FD03" w14:textId="1853AC55" w:rsidR="00BD5CFA" w:rsidRPr="00A11976" w:rsidRDefault="00F25D20" w:rsidP="00CA7357">
            <w:pPr>
              <w:rPr>
                <w:sz w:val="20"/>
              </w:rPr>
            </w:pPr>
            <m:oMathPara>
              <m:oMath>
                <m:sSub>
                  <m:sSubPr>
                    <m:ctrlPr>
                      <w:rPr>
                        <w:rFonts w:ascii="Cambria Math" w:hAnsi="Cambria Math"/>
                        <w:i/>
                        <w:sz w:val="20"/>
                      </w:rPr>
                    </m:ctrlPr>
                  </m:sSubPr>
                  <m:e>
                    <m:r>
                      <w:rPr>
                        <w:rFonts w:ascii="Cambria Math" w:hAnsi="Cambria Math"/>
                        <w:sz w:val="20"/>
                      </w:rPr>
                      <m:t>S</m:t>
                    </m:r>
                  </m:e>
                  <m:sub>
                    <m:r>
                      <w:rPr>
                        <w:rFonts w:ascii="Cambria Math" w:hAnsi="Cambria Math"/>
                        <w:sz w:val="20"/>
                      </w:rPr>
                      <m:t>2</m:t>
                    </m:r>
                  </m:sub>
                </m:sSub>
                <m:r>
                  <w:rPr>
                    <w:rFonts w:ascii="Cambria Math" w:hAnsi="Cambria Math"/>
                    <w:sz w:val="20"/>
                  </w:rPr>
                  <m:t>=</m:t>
                </m:r>
                <m:nary>
                  <m:naryPr>
                    <m:chr m:val="∑"/>
                    <m:limLoc m:val="undOvr"/>
                    <m:supHide m:val="1"/>
                    <m:ctrlPr>
                      <w:rPr>
                        <w:rFonts w:ascii="Cambria Math" w:hAnsi="Cambria Math"/>
                        <w:i/>
                        <w:sz w:val="20"/>
                      </w:rPr>
                    </m:ctrlPr>
                  </m:naryPr>
                  <m:sub>
                    <m:r>
                      <w:rPr>
                        <w:rFonts w:ascii="Cambria Math" w:hAnsi="Cambria Math"/>
                        <w:sz w:val="20"/>
                      </w:rPr>
                      <m:t>(i,j)∈</m:t>
                    </m:r>
                    <m:r>
                      <m:rPr>
                        <m:sty m:val="p"/>
                      </m:rPr>
                      <w:rPr>
                        <w:rFonts w:ascii="Cambria Math" w:hAnsi="Cambria Math"/>
                        <w:sz w:val="20"/>
                      </w:rPr>
                      <m:t>Ω</m:t>
                    </m:r>
                  </m:sub>
                  <m:sup/>
                  <m:e>
                    <m:sSub>
                      <m:sSubPr>
                        <m:ctrlPr>
                          <w:rPr>
                            <w:rFonts w:ascii="Cambria Math" w:hAnsi="Cambria Math"/>
                            <w:i/>
                            <w:sz w:val="20"/>
                          </w:rPr>
                        </m:ctrlPr>
                      </m:sSubPr>
                      <m:e>
                        <m:r>
                          <w:rPr>
                            <w:rFonts w:ascii="Cambria Math" w:hAnsi="Cambria Math"/>
                            <w:sz w:val="20"/>
                          </w:rPr>
                          <m:t>ψ</m:t>
                        </m:r>
                      </m:e>
                      <m:sub>
                        <m:r>
                          <w:rPr>
                            <w:rFonts w:ascii="Cambria Math" w:hAnsi="Cambria Math"/>
                            <w:sz w:val="20"/>
                          </w:rPr>
                          <m:t>x</m:t>
                        </m:r>
                      </m:sub>
                    </m:sSub>
                    <m:d>
                      <m:dPr>
                        <m:ctrlPr>
                          <w:rPr>
                            <w:rFonts w:ascii="Cambria Math" w:eastAsiaTheme="minorHAnsi" w:hAnsi="Cambria Math"/>
                            <w:i/>
                            <w:sz w:val="20"/>
                          </w:rPr>
                        </m:ctrlPr>
                      </m:dPr>
                      <m:e>
                        <m:r>
                          <w:rPr>
                            <w:rFonts w:ascii="Cambria Math" w:hAnsi="Cambria Math"/>
                            <w:sz w:val="20"/>
                          </w:rPr>
                          <m:t>i,j</m:t>
                        </m:r>
                      </m:e>
                    </m:d>
                  </m:e>
                </m:nary>
                <m:r>
                  <w:rPr>
                    <w:rFonts w:ascii="Cambria Math" w:hAnsi="Cambria Math"/>
                    <w:sz w:val="20"/>
                  </w:rPr>
                  <m:t>∙</m:t>
                </m:r>
                <m:sSub>
                  <m:sSubPr>
                    <m:ctrlPr>
                      <w:rPr>
                        <w:rFonts w:ascii="Cambria Math" w:hAnsi="Cambria Math"/>
                        <w:i/>
                        <w:sz w:val="20"/>
                      </w:rPr>
                    </m:ctrlPr>
                  </m:sSubPr>
                  <m:e>
                    <m:r>
                      <w:rPr>
                        <w:rFonts w:ascii="Cambria Math" w:hAnsi="Cambria Math"/>
                        <w:sz w:val="20"/>
                      </w:rPr>
                      <m:t>Sign(ψ</m:t>
                    </m:r>
                  </m:e>
                  <m:sub>
                    <m:r>
                      <w:rPr>
                        <w:rFonts w:ascii="Cambria Math" w:hAnsi="Cambria Math"/>
                        <w:sz w:val="20"/>
                      </w:rPr>
                      <m:t>y</m:t>
                    </m:r>
                  </m:sub>
                </m:sSub>
                <m:d>
                  <m:dPr>
                    <m:ctrlPr>
                      <w:rPr>
                        <w:rFonts w:ascii="Cambria Math" w:eastAsiaTheme="minorHAnsi" w:hAnsi="Cambria Math"/>
                        <w:i/>
                        <w:sz w:val="20"/>
                      </w:rPr>
                    </m:ctrlPr>
                  </m:dPr>
                  <m:e>
                    <m:r>
                      <w:rPr>
                        <w:rFonts w:ascii="Cambria Math" w:hAnsi="Cambria Math"/>
                        <w:sz w:val="20"/>
                      </w:rPr>
                      <m:t>i,j</m:t>
                    </m:r>
                  </m:e>
                </m:d>
                <m:r>
                  <w:rPr>
                    <w:rFonts w:ascii="Cambria Math" w:eastAsiaTheme="minorHAnsi" w:hAnsi="Cambria Math"/>
                    <w:sz w:val="20"/>
                  </w:rPr>
                  <m:t>)</m:t>
                </m:r>
              </m:oMath>
            </m:oMathPara>
          </w:p>
          <w:p w14:paraId="08810D2C" w14:textId="5460E31B" w:rsidR="00BD5CFA" w:rsidRPr="00A11976" w:rsidRDefault="00F25D20" w:rsidP="00D5520A">
            <w:pPr>
              <w:rPr>
                <w:sz w:val="20"/>
              </w:rPr>
            </w:pPr>
            <m:oMath>
              <m:sSub>
                <m:sSubPr>
                  <m:ctrlPr>
                    <w:rPr>
                      <w:rFonts w:ascii="Cambria Math" w:hAnsi="Cambria Math"/>
                      <w:i/>
                      <w:sz w:val="20"/>
                    </w:rPr>
                  </m:ctrlPr>
                </m:sSubPr>
                <m:e>
                  <m:r>
                    <w:rPr>
                      <w:rFonts w:ascii="Cambria Math" w:hAnsi="Cambria Math"/>
                      <w:sz w:val="20"/>
                    </w:rPr>
                    <m:t>S</m:t>
                  </m:r>
                </m:e>
                <m:sub>
                  <m:r>
                    <w:rPr>
                      <w:rFonts w:ascii="Cambria Math" w:hAnsi="Cambria Math"/>
                      <w:sz w:val="20"/>
                    </w:rPr>
                    <m:t>5</m:t>
                  </m:r>
                </m:sub>
              </m:sSub>
              <m:r>
                <w:rPr>
                  <w:rFonts w:ascii="Cambria Math" w:hAnsi="Cambria Math"/>
                  <w:sz w:val="20"/>
                </w:rPr>
                <m:t>=</m:t>
              </m:r>
              <m:nary>
                <m:naryPr>
                  <m:chr m:val="∑"/>
                  <m:limLoc m:val="undOvr"/>
                  <m:supHide m:val="1"/>
                  <m:ctrlPr>
                    <w:rPr>
                      <w:rFonts w:ascii="Cambria Math" w:hAnsi="Cambria Math"/>
                      <w:i/>
                      <w:sz w:val="20"/>
                    </w:rPr>
                  </m:ctrlPr>
                </m:naryPr>
                <m:sub>
                  <m:d>
                    <m:dPr>
                      <m:ctrlPr>
                        <w:rPr>
                          <w:rFonts w:ascii="Cambria Math" w:hAnsi="Cambria Math"/>
                          <w:i/>
                          <w:sz w:val="20"/>
                        </w:rPr>
                      </m:ctrlPr>
                    </m:dPr>
                    <m:e>
                      <m:r>
                        <w:rPr>
                          <w:rFonts w:ascii="Cambria Math" w:hAnsi="Cambria Math"/>
                          <w:sz w:val="20"/>
                        </w:rPr>
                        <m:t>i,j</m:t>
                      </m:r>
                    </m:e>
                  </m:d>
                  <m:r>
                    <w:rPr>
                      <w:rFonts w:ascii="Cambria Math" w:hAnsi="Cambria Math"/>
                      <w:sz w:val="20"/>
                    </w:rPr>
                    <m:t>∈</m:t>
                  </m:r>
                  <m:r>
                    <m:rPr>
                      <m:sty m:val="p"/>
                    </m:rPr>
                    <w:rPr>
                      <w:rFonts w:ascii="Cambria Math" w:hAnsi="Cambria Math"/>
                      <w:sz w:val="20"/>
                    </w:rPr>
                    <m:t>Ω</m:t>
                  </m:r>
                </m:sub>
                <m:sup/>
                <m:e>
                  <m:r>
                    <w:rPr>
                      <w:rFonts w:ascii="Cambria Math" w:hAnsi="Cambria Math"/>
                      <w:sz w:val="20"/>
                    </w:rPr>
                    <m:t>Abs(</m:t>
                  </m:r>
                  <m:sSub>
                    <m:sSubPr>
                      <m:ctrlPr>
                        <w:rPr>
                          <w:rFonts w:ascii="Cambria Math" w:hAnsi="Cambria Math"/>
                          <w:i/>
                          <w:sz w:val="20"/>
                        </w:rPr>
                      </m:ctrlPr>
                    </m:sSubPr>
                    <m:e>
                      <m:r>
                        <w:rPr>
                          <w:rFonts w:ascii="Cambria Math" w:hAnsi="Cambria Math"/>
                          <w:sz w:val="20"/>
                        </w:rPr>
                        <m:t>ψ</m:t>
                      </m:r>
                    </m:e>
                    <m:sub>
                      <m:r>
                        <w:rPr>
                          <w:rFonts w:ascii="Cambria Math" w:hAnsi="Cambria Math"/>
                          <w:sz w:val="20"/>
                        </w:rPr>
                        <m:t>y</m:t>
                      </m:r>
                    </m:sub>
                  </m:sSub>
                  <m:d>
                    <m:dPr>
                      <m:ctrlPr>
                        <w:rPr>
                          <w:rFonts w:ascii="Cambria Math" w:eastAsiaTheme="minorHAnsi" w:hAnsi="Cambria Math"/>
                          <w:i/>
                          <w:sz w:val="20"/>
                        </w:rPr>
                      </m:ctrlPr>
                    </m:dPr>
                    <m:e>
                      <m:r>
                        <w:rPr>
                          <w:rFonts w:ascii="Cambria Math" w:hAnsi="Cambria Math"/>
                          <w:sz w:val="20"/>
                        </w:rPr>
                        <m:t>i,j</m:t>
                      </m:r>
                    </m:e>
                  </m:d>
                  <m:r>
                    <w:rPr>
                      <w:rFonts w:ascii="Cambria Math" w:eastAsiaTheme="minorHAnsi" w:hAnsi="Cambria Math"/>
                      <w:sz w:val="20"/>
                    </w:rPr>
                    <m:t>)</m:t>
                  </m:r>
                </m:e>
              </m:nary>
            </m:oMath>
            <w:r w:rsidR="005B0597">
              <w:rPr>
                <w:sz w:val="20"/>
              </w:rPr>
              <w:t>,</w:t>
            </w:r>
            <w:r w:rsidR="00BD5CFA" w:rsidRPr="00A11976">
              <w:rPr>
                <w:sz w:val="20"/>
              </w:rPr>
              <w:t xml:space="preserve">    </w:t>
            </w:r>
            <m:oMath>
              <m:sSub>
                <m:sSubPr>
                  <m:ctrlPr>
                    <w:rPr>
                      <w:rFonts w:ascii="Cambria Math" w:hAnsi="Cambria Math"/>
                      <w:i/>
                      <w:sz w:val="20"/>
                    </w:rPr>
                  </m:ctrlPr>
                </m:sSubPr>
                <m:e>
                  <m:r>
                    <w:rPr>
                      <w:rFonts w:ascii="Cambria Math" w:hAnsi="Cambria Math"/>
                      <w:sz w:val="20"/>
                    </w:rPr>
                    <m:t>S</m:t>
                  </m:r>
                </m:e>
                <m:sub>
                  <m:r>
                    <w:rPr>
                      <w:rFonts w:ascii="Cambria Math" w:hAnsi="Cambria Math"/>
                      <w:sz w:val="20"/>
                    </w:rPr>
                    <m:t>6</m:t>
                  </m:r>
                </m:sub>
              </m:sSub>
              <m:r>
                <w:rPr>
                  <w:rFonts w:ascii="Cambria Math" w:hAnsi="Cambria Math"/>
                  <w:sz w:val="20"/>
                </w:rPr>
                <m:t>=</m:t>
              </m:r>
              <m:nary>
                <m:naryPr>
                  <m:chr m:val="∑"/>
                  <m:limLoc m:val="undOvr"/>
                  <m:supHide m:val="1"/>
                  <m:ctrlPr>
                    <w:rPr>
                      <w:rFonts w:ascii="Cambria Math" w:hAnsi="Cambria Math"/>
                      <w:i/>
                      <w:sz w:val="20"/>
                    </w:rPr>
                  </m:ctrlPr>
                </m:naryPr>
                <m:sub>
                  <m:r>
                    <w:rPr>
                      <w:rFonts w:ascii="Cambria Math" w:hAnsi="Cambria Math"/>
                      <w:sz w:val="20"/>
                    </w:rPr>
                    <m:t>(i,j)∈</m:t>
                  </m:r>
                  <m:r>
                    <m:rPr>
                      <m:sty m:val="p"/>
                    </m:rPr>
                    <w:rPr>
                      <w:rFonts w:ascii="Cambria Math" w:hAnsi="Cambria Math"/>
                      <w:sz w:val="20"/>
                    </w:rPr>
                    <m:t>Ω</m:t>
                  </m:r>
                </m:sub>
                <m:sup/>
                <m:e>
                  <m:r>
                    <w:rPr>
                      <w:rFonts w:ascii="Cambria Math" w:hAnsi="Cambria Math"/>
                      <w:sz w:val="20"/>
                    </w:rPr>
                    <m:t>θ</m:t>
                  </m:r>
                  <m:d>
                    <m:dPr>
                      <m:ctrlPr>
                        <w:rPr>
                          <w:rFonts w:ascii="Cambria Math" w:eastAsiaTheme="minorHAnsi" w:hAnsi="Cambria Math"/>
                          <w:i/>
                          <w:sz w:val="20"/>
                        </w:rPr>
                      </m:ctrlPr>
                    </m:dPr>
                    <m:e>
                      <m:r>
                        <w:rPr>
                          <w:rFonts w:ascii="Cambria Math" w:hAnsi="Cambria Math"/>
                          <w:sz w:val="20"/>
                        </w:rPr>
                        <m:t>i,j</m:t>
                      </m:r>
                    </m:e>
                  </m:d>
                </m:e>
              </m:nary>
              <m:r>
                <w:rPr>
                  <w:rFonts w:ascii="Cambria Math" w:hAnsi="Cambria Math"/>
                  <w:sz w:val="20"/>
                </w:rPr>
                <m:t>∙Sign(</m:t>
              </m:r>
              <m:sSub>
                <m:sSubPr>
                  <m:ctrlPr>
                    <w:rPr>
                      <w:rFonts w:ascii="Cambria Math" w:hAnsi="Cambria Math"/>
                      <w:i/>
                      <w:sz w:val="20"/>
                    </w:rPr>
                  </m:ctrlPr>
                </m:sSubPr>
                <m:e>
                  <m:r>
                    <w:rPr>
                      <w:rFonts w:ascii="Cambria Math" w:hAnsi="Cambria Math"/>
                      <w:sz w:val="20"/>
                    </w:rPr>
                    <m:t>ψ</m:t>
                  </m:r>
                </m:e>
                <m:sub>
                  <m:r>
                    <w:rPr>
                      <w:rFonts w:ascii="Cambria Math" w:hAnsi="Cambria Math"/>
                      <w:sz w:val="20"/>
                    </w:rPr>
                    <m:t>y</m:t>
                  </m:r>
                </m:sub>
              </m:sSub>
              <m:d>
                <m:dPr>
                  <m:ctrlPr>
                    <w:rPr>
                      <w:rFonts w:ascii="Cambria Math" w:eastAsiaTheme="minorHAnsi" w:hAnsi="Cambria Math"/>
                      <w:i/>
                      <w:sz w:val="20"/>
                    </w:rPr>
                  </m:ctrlPr>
                </m:dPr>
                <m:e>
                  <m:r>
                    <w:rPr>
                      <w:rFonts w:ascii="Cambria Math" w:hAnsi="Cambria Math"/>
                      <w:sz w:val="20"/>
                    </w:rPr>
                    <m:t>i,j</m:t>
                  </m:r>
                </m:e>
              </m:d>
              <m:r>
                <w:rPr>
                  <w:rFonts w:ascii="Cambria Math" w:eastAsiaTheme="minorHAnsi" w:hAnsi="Cambria Math"/>
                  <w:sz w:val="20"/>
                </w:rPr>
                <m:t>)</m:t>
              </m:r>
            </m:oMath>
          </w:p>
        </w:tc>
        <w:tc>
          <w:tcPr>
            <w:tcW w:w="933" w:type="dxa"/>
            <w:vAlign w:val="center"/>
          </w:tcPr>
          <w:p w14:paraId="59E3037C" w14:textId="5B2F820A" w:rsidR="00BD5CFA" w:rsidRPr="00F27BA6" w:rsidRDefault="00BD5CFA" w:rsidP="00CD45EA">
            <w:pPr>
              <w:pStyle w:val="Caption"/>
              <w:spacing w:before="136"/>
              <w:rPr>
                <w:b w:val="0"/>
                <w:sz w:val="22"/>
              </w:rPr>
            </w:pPr>
            <w:r w:rsidRPr="00F27BA6">
              <w:rPr>
                <w:b w:val="0"/>
                <w:sz w:val="22"/>
                <w:lang w:val="en-CA"/>
              </w:rPr>
              <w:t>(</w:t>
            </w:r>
            <w:r w:rsidRPr="00F27BA6">
              <w:rPr>
                <w:b w:val="0"/>
                <w:sz w:val="22"/>
                <w:lang w:val="en-CA" w:eastAsia="ko-KR"/>
              </w:rPr>
              <w:t>3-</w:t>
            </w:r>
            <w:r w:rsidR="00D00A03" w:rsidRPr="00F27BA6">
              <w:rPr>
                <w:rFonts w:eastAsia="SimSun"/>
                <w:b w:val="0"/>
                <w:noProof/>
                <w:sz w:val="22"/>
                <w:lang w:val="en-CA"/>
              </w:rPr>
              <w:fldChar w:fldCharType="begin"/>
            </w:r>
            <w:r w:rsidR="00D00A03" w:rsidRPr="00F27BA6">
              <w:rPr>
                <w:b w:val="0"/>
                <w:noProof/>
                <w:sz w:val="22"/>
                <w:lang w:val="en-CA"/>
              </w:rPr>
              <w:instrText xml:space="preserve"> SEQ Eq \* MERGEFORMAT </w:instrText>
            </w:r>
            <w:r w:rsidR="00D00A03" w:rsidRPr="00F27BA6">
              <w:rPr>
                <w:rFonts w:eastAsia="SimSun"/>
                <w:b w:val="0"/>
                <w:noProof/>
                <w:sz w:val="22"/>
                <w:lang w:val="en-CA"/>
              </w:rPr>
              <w:fldChar w:fldCharType="separate"/>
            </w:r>
            <w:r w:rsidR="003A61E2">
              <w:rPr>
                <w:b w:val="0"/>
                <w:noProof/>
                <w:sz w:val="22"/>
                <w:lang w:val="en-CA"/>
              </w:rPr>
              <w:t>26</w:t>
            </w:r>
            <w:r w:rsidR="00D00A03" w:rsidRPr="00F27BA6">
              <w:rPr>
                <w:rFonts w:eastAsia="SimSun"/>
                <w:b w:val="0"/>
                <w:noProof/>
                <w:sz w:val="22"/>
                <w:lang w:val="en-CA"/>
              </w:rPr>
              <w:fldChar w:fldCharType="end"/>
            </w:r>
            <w:r w:rsidRPr="00F27BA6">
              <w:rPr>
                <w:rFonts w:eastAsia="SimSun"/>
                <w:b w:val="0"/>
                <w:sz w:val="22"/>
                <w:lang w:val="en-CA"/>
              </w:rPr>
              <w:t>)</w:t>
            </w:r>
          </w:p>
        </w:tc>
      </w:tr>
    </w:tbl>
    <w:p w14:paraId="0BD4CAF2" w14:textId="77777777" w:rsidR="00BD5CFA" w:rsidRDefault="00BD5CFA" w:rsidP="00CA7357">
      <w:pPr>
        <w:rPr>
          <w:szCs w:val="22"/>
          <w:lang w:val="en-CA"/>
        </w:rPr>
      </w:pPr>
      <w:r>
        <w:rPr>
          <w:szCs w:val="22"/>
          <w:lang w:val="en-CA"/>
        </w:rPr>
        <w:t>where</w:t>
      </w:r>
    </w:p>
    <w:tbl>
      <w:tblPr>
        <w:tblStyle w:val="TableGrid"/>
        <w:tblW w:w="92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gridCol w:w="933"/>
      </w:tblGrid>
      <w:tr w:rsidR="00BD5CFA" w:rsidRPr="0064749E" w14:paraId="75B100DD" w14:textId="77777777" w:rsidTr="00462864">
        <w:trPr>
          <w:trHeight w:val="138"/>
        </w:trPr>
        <w:tc>
          <w:tcPr>
            <w:tcW w:w="8364" w:type="dxa"/>
            <w:vAlign w:val="center"/>
          </w:tcPr>
          <w:p w14:paraId="7D7A6F44" w14:textId="77777777" w:rsidR="00BD5CFA" w:rsidRPr="00A11976" w:rsidRDefault="00F25D20" w:rsidP="00CD45EA">
            <w:pPr>
              <w:pStyle w:val="BodyText"/>
              <w:spacing w:after="0"/>
              <w:jc w:val="center"/>
              <w:rPr>
                <w:lang w:val="en-CA"/>
              </w:rPr>
            </w:pPr>
            <m:oMathPara>
              <m:oMath>
                <m:sSub>
                  <m:sSubPr>
                    <m:ctrlPr>
                      <w:rPr>
                        <w:rFonts w:ascii="Cambria Math" w:hAnsi="Cambria Math"/>
                        <w:i/>
                      </w:rPr>
                    </m:ctrlPr>
                  </m:sSubPr>
                  <m:e>
                    <m:r>
                      <w:rPr>
                        <w:rFonts w:ascii="Cambria Math" w:hAnsi="Cambria Math"/>
                      </w:rPr>
                      <m:t>ψ</m:t>
                    </m:r>
                  </m:e>
                  <m:sub>
                    <m:r>
                      <w:rPr>
                        <w:rFonts w:ascii="Cambria Math" w:hAnsi="Cambria Math"/>
                      </w:rPr>
                      <m:t>x</m:t>
                    </m:r>
                  </m:sub>
                </m:sSub>
                <m:d>
                  <m:dPr>
                    <m:ctrlPr>
                      <w:rPr>
                        <w:rFonts w:ascii="Cambria Math" w:eastAsiaTheme="minorHAnsi" w:hAnsi="Cambria Math"/>
                        <w:i/>
                      </w:rPr>
                    </m:ctrlPr>
                  </m:dPr>
                  <m:e>
                    <m:r>
                      <w:rPr>
                        <w:rFonts w:ascii="Cambria Math" w:hAnsi="Cambria Math"/>
                      </w:rPr>
                      <m:t>i,j</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I</m:t>
                            </m:r>
                          </m:e>
                          <m:sup>
                            <m:d>
                              <m:dPr>
                                <m:ctrlPr>
                                  <w:rPr>
                                    <w:rFonts w:ascii="Cambria Math" w:hAnsi="Cambria Math"/>
                                    <w:i/>
                                  </w:rPr>
                                </m:ctrlPr>
                              </m:dPr>
                              <m:e>
                                <m:r>
                                  <w:rPr>
                                    <w:rFonts w:ascii="Cambria Math" w:hAnsi="Cambria Math"/>
                                  </w:rPr>
                                  <m:t>1</m:t>
                                </m:r>
                              </m:e>
                            </m:d>
                          </m:sup>
                        </m:sSup>
                      </m:num>
                      <m:den>
                        <m:r>
                          <w:rPr>
                            <w:rFonts w:ascii="Cambria Math" w:hAnsi="Cambria Math"/>
                          </w:rPr>
                          <m:t>∂x</m:t>
                        </m:r>
                      </m:den>
                    </m:f>
                    <m:d>
                      <m:dPr>
                        <m:ctrlPr>
                          <w:rPr>
                            <w:rFonts w:ascii="Cambria Math" w:hAnsi="Cambria Math"/>
                            <w:i/>
                          </w:rPr>
                        </m:ctrlPr>
                      </m:dPr>
                      <m:e>
                        <m:r>
                          <w:rPr>
                            <w:rFonts w:ascii="Cambria Math" w:hAnsi="Cambria Math"/>
                          </w:rPr>
                          <m:t>i, j</m:t>
                        </m:r>
                      </m:e>
                    </m:d>
                    <m: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I</m:t>
                            </m:r>
                          </m:e>
                          <m:sup>
                            <m:d>
                              <m:dPr>
                                <m:ctrlPr>
                                  <w:rPr>
                                    <w:rFonts w:ascii="Cambria Math" w:hAnsi="Cambria Math"/>
                                    <w:i/>
                                  </w:rPr>
                                </m:ctrlPr>
                              </m:dPr>
                              <m:e>
                                <m:r>
                                  <w:rPr>
                                    <w:rFonts w:ascii="Cambria Math" w:hAnsi="Cambria Math"/>
                                  </w:rPr>
                                  <m:t>0</m:t>
                                </m:r>
                              </m:e>
                            </m:d>
                          </m:sup>
                        </m:sSup>
                      </m:num>
                      <m:den>
                        <m:r>
                          <w:rPr>
                            <w:rFonts w:ascii="Cambria Math" w:hAnsi="Cambria Math"/>
                          </w:rPr>
                          <m:t>∂x</m:t>
                        </m:r>
                      </m:den>
                    </m:f>
                    <m:d>
                      <m:dPr>
                        <m:ctrlPr>
                          <w:rPr>
                            <w:rFonts w:ascii="Cambria Math" w:hAnsi="Cambria Math"/>
                            <w:i/>
                          </w:rPr>
                        </m:ctrlPr>
                      </m:dPr>
                      <m:e>
                        <m:r>
                          <w:rPr>
                            <w:rFonts w:ascii="Cambria Math" w:hAnsi="Cambria Math"/>
                          </w:rPr>
                          <m:t>i, j</m:t>
                        </m:r>
                      </m:e>
                    </m:d>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m:t>
                    </m:r>
                  </m:sub>
                </m:sSub>
              </m:oMath>
            </m:oMathPara>
          </w:p>
          <w:p w14:paraId="5D0B7D3C" w14:textId="77777777" w:rsidR="00BD5CFA" w:rsidRPr="00A11976" w:rsidRDefault="00F25D20" w:rsidP="00CA7357">
            <w:pPr>
              <w:rPr>
                <w:sz w:val="20"/>
              </w:rPr>
            </w:pPr>
            <m:oMathPara>
              <m:oMath>
                <m:sSub>
                  <m:sSubPr>
                    <m:ctrlPr>
                      <w:rPr>
                        <w:rFonts w:ascii="Cambria Math" w:hAnsi="Cambria Math"/>
                        <w:i/>
                        <w:sz w:val="20"/>
                      </w:rPr>
                    </m:ctrlPr>
                  </m:sSubPr>
                  <m:e>
                    <m:r>
                      <w:rPr>
                        <w:rFonts w:ascii="Cambria Math" w:hAnsi="Cambria Math"/>
                        <w:sz w:val="20"/>
                      </w:rPr>
                      <m:t>ψ</m:t>
                    </m:r>
                  </m:e>
                  <m:sub>
                    <m:r>
                      <w:rPr>
                        <w:rFonts w:ascii="Cambria Math" w:hAnsi="Cambria Math"/>
                        <w:sz w:val="20"/>
                      </w:rPr>
                      <m:t>y</m:t>
                    </m:r>
                  </m:sub>
                </m:sSub>
                <m:d>
                  <m:dPr>
                    <m:ctrlPr>
                      <w:rPr>
                        <w:rFonts w:ascii="Cambria Math" w:eastAsiaTheme="minorHAnsi" w:hAnsi="Cambria Math"/>
                        <w:i/>
                        <w:sz w:val="20"/>
                      </w:rPr>
                    </m:ctrlPr>
                  </m:dPr>
                  <m:e>
                    <m:r>
                      <w:rPr>
                        <w:rFonts w:ascii="Cambria Math" w:hAnsi="Cambria Math"/>
                        <w:sz w:val="20"/>
                      </w:rPr>
                      <m:t>i,j</m:t>
                    </m:r>
                  </m:e>
                </m:d>
                <m:r>
                  <w:rPr>
                    <w:rFonts w:ascii="Cambria Math" w:hAnsi="Cambria Math"/>
                    <w:sz w:val="20"/>
                  </w:rPr>
                  <m:t>=</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m:t>
                        </m:r>
                        <m:sSup>
                          <m:sSupPr>
                            <m:ctrlPr>
                              <w:rPr>
                                <w:rFonts w:ascii="Cambria Math" w:hAnsi="Cambria Math"/>
                                <w:i/>
                                <w:sz w:val="20"/>
                              </w:rPr>
                            </m:ctrlPr>
                          </m:sSupPr>
                          <m:e>
                            <m:r>
                              <w:rPr>
                                <w:rFonts w:ascii="Cambria Math" w:hAnsi="Cambria Math"/>
                                <w:sz w:val="20"/>
                              </w:rPr>
                              <m:t>I</m:t>
                            </m:r>
                          </m:e>
                          <m:sup>
                            <m:d>
                              <m:dPr>
                                <m:ctrlPr>
                                  <w:rPr>
                                    <w:rFonts w:ascii="Cambria Math" w:hAnsi="Cambria Math"/>
                                    <w:i/>
                                    <w:sz w:val="20"/>
                                  </w:rPr>
                                </m:ctrlPr>
                              </m:dPr>
                              <m:e>
                                <m:r>
                                  <w:rPr>
                                    <w:rFonts w:ascii="Cambria Math" w:hAnsi="Cambria Math"/>
                                    <w:sz w:val="20"/>
                                  </w:rPr>
                                  <m:t>1</m:t>
                                </m:r>
                              </m:e>
                            </m:d>
                          </m:sup>
                        </m:sSup>
                      </m:num>
                      <m:den>
                        <m:r>
                          <w:rPr>
                            <w:rFonts w:ascii="Cambria Math" w:hAnsi="Cambria Math"/>
                            <w:sz w:val="20"/>
                          </w:rPr>
                          <m:t>∂y</m:t>
                        </m:r>
                      </m:den>
                    </m:f>
                    <m:d>
                      <m:dPr>
                        <m:ctrlPr>
                          <w:rPr>
                            <w:rFonts w:ascii="Cambria Math" w:hAnsi="Cambria Math"/>
                            <w:i/>
                            <w:sz w:val="20"/>
                          </w:rPr>
                        </m:ctrlPr>
                      </m:dPr>
                      <m:e>
                        <m:r>
                          <w:rPr>
                            <w:rFonts w:ascii="Cambria Math" w:hAnsi="Cambria Math"/>
                            <w:sz w:val="20"/>
                          </w:rPr>
                          <m:t>i, j</m:t>
                        </m:r>
                      </m:e>
                    </m:d>
                    <m:r>
                      <w:rPr>
                        <w:rFonts w:ascii="Cambria Math" w:hAnsi="Cambria Math"/>
                        <w:sz w:val="20"/>
                      </w:rPr>
                      <m:t>+</m:t>
                    </m:r>
                    <m:f>
                      <m:fPr>
                        <m:ctrlPr>
                          <w:rPr>
                            <w:rFonts w:ascii="Cambria Math" w:hAnsi="Cambria Math"/>
                            <w:i/>
                            <w:sz w:val="20"/>
                          </w:rPr>
                        </m:ctrlPr>
                      </m:fPr>
                      <m:num>
                        <m:r>
                          <w:rPr>
                            <w:rFonts w:ascii="Cambria Math" w:hAnsi="Cambria Math"/>
                            <w:sz w:val="20"/>
                          </w:rPr>
                          <m:t>∂</m:t>
                        </m:r>
                        <m:sSup>
                          <m:sSupPr>
                            <m:ctrlPr>
                              <w:rPr>
                                <w:rFonts w:ascii="Cambria Math" w:hAnsi="Cambria Math"/>
                                <w:i/>
                                <w:sz w:val="20"/>
                              </w:rPr>
                            </m:ctrlPr>
                          </m:sSupPr>
                          <m:e>
                            <m:r>
                              <w:rPr>
                                <w:rFonts w:ascii="Cambria Math" w:hAnsi="Cambria Math"/>
                                <w:sz w:val="20"/>
                              </w:rPr>
                              <m:t>I</m:t>
                            </m:r>
                          </m:e>
                          <m:sup>
                            <m:d>
                              <m:dPr>
                                <m:ctrlPr>
                                  <w:rPr>
                                    <w:rFonts w:ascii="Cambria Math" w:hAnsi="Cambria Math"/>
                                    <w:i/>
                                    <w:sz w:val="20"/>
                                  </w:rPr>
                                </m:ctrlPr>
                              </m:dPr>
                              <m:e>
                                <m:r>
                                  <w:rPr>
                                    <w:rFonts w:ascii="Cambria Math" w:hAnsi="Cambria Math"/>
                                    <w:sz w:val="20"/>
                                  </w:rPr>
                                  <m:t>0</m:t>
                                </m:r>
                              </m:e>
                            </m:d>
                          </m:sup>
                        </m:sSup>
                      </m:num>
                      <m:den>
                        <m:r>
                          <w:rPr>
                            <w:rFonts w:ascii="Cambria Math" w:hAnsi="Cambria Math"/>
                            <w:sz w:val="20"/>
                          </w:rPr>
                          <m:t>∂y</m:t>
                        </m:r>
                      </m:den>
                    </m:f>
                    <m:d>
                      <m:dPr>
                        <m:ctrlPr>
                          <w:rPr>
                            <w:rFonts w:ascii="Cambria Math" w:hAnsi="Cambria Math"/>
                            <w:i/>
                            <w:sz w:val="20"/>
                          </w:rPr>
                        </m:ctrlPr>
                      </m:dPr>
                      <m:e>
                        <m:r>
                          <w:rPr>
                            <w:rFonts w:ascii="Cambria Math" w:hAnsi="Cambria Math"/>
                            <w:sz w:val="20"/>
                          </w:rPr>
                          <m:t>i, j</m:t>
                        </m:r>
                      </m:e>
                    </m:d>
                  </m:e>
                </m:d>
                <m:r>
                  <w:rPr>
                    <w:rFonts w:ascii="Cambria Math" w:hAnsi="Cambria Math"/>
                    <w:sz w:val="20"/>
                  </w:rPr>
                  <m:t>≫</m:t>
                </m:r>
                <m:sSub>
                  <m:sSubPr>
                    <m:ctrlPr>
                      <w:rPr>
                        <w:rFonts w:ascii="Cambria Math" w:hAnsi="Cambria Math"/>
                        <w:i/>
                        <w:sz w:val="20"/>
                      </w:rPr>
                    </m:ctrlPr>
                  </m:sSubPr>
                  <m:e>
                    <m:r>
                      <w:rPr>
                        <w:rFonts w:ascii="Cambria Math" w:hAnsi="Cambria Math"/>
                        <w:sz w:val="20"/>
                      </w:rPr>
                      <m:t>n</m:t>
                    </m:r>
                  </m:e>
                  <m:sub>
                    <m:r>
                      <w:rPr>
                        <w:rFonts w:ascii="Cambria Math" w:hAnsi="Cambria Math"/>
                        <w:sz w:val="20"/>
                      </w:rPr>
                      <m:t>a</m:t>
                    </m:r>
                  </m:sub>
                </m:sSub>
              </m:oMath>
            </m:oMathPara>
          </w:p>
          <w:p w14:paraId="1CD0589E" w14:textId="77777777" w:rsidR="00BD5CFA" w:rsidRPr="00A11976" w:rsidRDefault="00BD5CFA" w:rsidP="00CA7357">
            <w:pPr>
              <w:rPr>
                <w:sz w:val="20"/>
              </w:rPr>
            </w:pPr>
            <m:oMathPara>
              <m:oMath>
                <m:r>
                  <w:rPr>
                    <w:rFonts w:ascii="Cambria Math" w:hAnsi="Cambria Math"/>
                    <w:sz w:val="20"/>
                  </w:rPr>
                  <m:t>θ</m:t>
                </m:r>
                <m:d>
                  <m:dPr>
                    <m:ctrlPr>
                      <w:rPr>
                        <w:rFonts w:ascii="Cambria Math" w:eastAsiaTheme="minorHAnsi" w:hAnsi="Cambria Math"/>
                        <w:i/>
                        <w:sz w:val="20"/>
                      </w:rPr>
                    </m:ctrlPr>
                  </m:dPr>
                  <m:e>
                    <m:r>
                      <w:rPr>
                        <w:rFonts w:ascii="Cambria Math" w:hAnsi="Cambria Math"/>
                        <w:sz w:val="20"/>
                      </w:rPr>
                      <m:t>i,j</m:t>
                    </m:r>
                  </m:e>
                </m:d>
                <m:r>
                  <w:rPr>
                    <w:rFonts w:ascii="Cambria Math" w:hAnsi="Cambria Math"/>
                    <w:sz w:val="20"/>
                  </w:rPr>
                  <m:t>=</m:t>
                </m:r>
                <m:d>
                  <m:dPr>
                    <m:ctrlPr>
                      <w:rPr>
                        <w:rFonts w:ascii="Cambria Math" w:hAnsi="Cambria Math"/>
                        <w:i/>
                        <w:sz w:val="20"/>
                      </w:rPr>
                    </m:ctrlPr>
                  </m:dPr>
                  <m:e>
                    <m:sSup>
                      <m:sSupPr>
                        <m:ctrlPr>
                          <w:rPr>
                            <w:rFonts w:ascii="Cambria Math" w:hAnsi="Cambria Math"/>
                            <w:i/>
                            <w:sz w:val="20"/>
                          </w:rPr>
                        </m:ctrlPr>
                      </m:sSupPr>
                      <m:e>
                        <m:r>
                          <w:rPr>
                            <w:rFonts w:ascii="Cambria Math" w:hAnsi="Cambria Math"/>
                            <w:sz w:val="20"/>
                          </w:rPr>
                          <m:t>I</m:t>
                        </m:r>
                      </m:e>
                      <m:sup>
                        <m:d>
                          <m:dPr>
                            <m:ctrlPr>
                              <w:rPr>
                                <w:rFonts w:ascii="Cambria Math" w:hAnsi="Cambria Math"/>
                                <w:i/>
                                <w:sz w:val="20"/>
                              </w:rPr>
                            </m:ctrlPr>
                          </m:dPr>
                          <m:e>
                            <m:r>
                              <w:rPr>
                                <w:rFonts w:ascii="Cambria Math" w:hAnsi="Cambria Math"/>
                                <w:sz w:val="20"/>
                              </w:rPr>
                              <m:t>1</m:t>
                            </m:r>
                          </m:e>
                        </m:d>
                      </m:sup>
                    </m:sSup>
                    <m:d>
                      <m:dPr>
                        <m:ctrlPr>
                          <w:rPr>
                            <w:rFonts w:ascii="Cambria Math" w:hAnsi="Cambria Math"/>
                            <w:i/>
                            <w:sz w:val="20"/>
                          </w:rPr>
                        </m:ctrlPr>
                      </m:dPr>
                      <m:e>
                        <m:r>
                          <w:rPr>
                            <w:rFonts w:ascii="Cambria Math" w:hAnsi="Cambria Math"/>
                            <w:sz w:val="20"/>
                          </w:rPr>
                          <m:t>i, j</m:t>
                        </m:r>
                      </m:e>
                    </m:d>
                    <m:r>
                      <w:rPr>
                        <w:rFonts w:ascii="Cambria Math" w:hAnsi="Cambria Math"/>
                        <w:sz w:val="20"/>
                      </w:rPr>
                      <m:t>≫</m:t>
                    </m:r>
                    <m:sSub>
                      <m:sSubPr>
                        <m:ctrlPr>
                          <w:rPr>
                            <w:rFonts w:ascii="Cambria Math" w:hAnsi="Cambria Math"/>
                            <w:i/>
                            <w:sz w:val="20"/>
                          </w:rPr>
                        </m:ctrlPr>
                      </m:sSubPr>
                      <m:e>
                        <m:r>
                          <w:rPr>
                            <w:rFonts w:ascii="Cambria Math" w:hAnsi="Cambria Math"/>
                            <w:sz w:val="20"/>
                          </w:rPr>
                          <m:t>n</m:t>
                        </m:r>
                      </m:e>
                      <m:sub>
                        <m:r>
                          <w:rPr>
                            <w:rFonts w:ascii="Cambria Math" w:hAnsi="Cambria Math"/>
                            <w:sz w:val="20"/>
                          </w:rPr>
                          <m:t>b</m:t>
                        </m:r>
                      </m:sub>
                    </m:sSub>
                  </m:e>
                </m:d>
                <m:r>
                  <w:rPr>
                    <w:rFonts w:ascii="Cambria Math" w:hAnsi="Cambria Math"/>
                    <w:sz w:val="20"/>
                  </w:rPr>
                  <m:t>-</m:t>
                </m:r>
                <m:d>
                  <m:dPr>
                    <m:ctrlPr>
                      <w:rPr>
                        <w:rFonts w:ascii="Cambria Math" w:hAnsi="Cambria Math"/>
                        <w:i/>
                        <w:sz w:val="20"/>
                      </w:rPr>
                    </m:ctrlPr>
                  </m:dPr>
                  <m:e>
                    <m:sSup>
                      <m:sSupPr>
                        <m:ctrlPr>
                          <w:rPr>
                            <w:rFonts w:ascii="Cambria Math" w:hAnsi="Cambria Math"/>
                            <w:i/>
                            <w:sz w:val="20"/>
                          </w:rPr>
                        </m:ctrlPr>
                      </m:sSupPr>
                      <m:e>
                        <m:r>
                          <w:rPr>
                            <w:rFonts w:ascii="Cambria Math" w:hAnsi="Cambria Math"/>
                            <w:sz w:val="20"/>
                          </w:rPr>
                          <m:t>I</m:t>
                        </m:r>
                      </m:e>
                      <m:sup>
                        <m:d>
                          <m:dPr>
                            <m:ctrlPr>
                              <w:rPr>
                                <w:rFonts w:ascii="Cambria Math" w:hAnsi="Cambria Math"/>
                                <w:i/>
                                <w:sz w:val="20"/>
                              </w:rPr>
                            </m:ctrlPr>
                          </m:dPr>
                          <m:e>
                            <m:r>
                              <w:rPr>
                                <w:rFonts w:ascii="Cambria Math" w:hAnsi="Cambria Math"/>
                                <w:sz w:val="20"/>
                              </w:rPr>
                              <m:t>0</m:t>
                            </m:r>
                          </m:e>
                        </m:d>
                      </m:sup>
                    </m:sSup>
                    <m:d>
                      <m:dPr>
                        <m:ctrlPr>
                          <w:rPr>
                            <w:rFonts w:ascii="Cambria Math" w:hAnsi="Cambria Math"/>
                            <w:i/>
                            <w:sz w:val="20"/>
                          </w:rPr>
                        </m:ctrlPr>
                      </m:dPr>
                      <m:e>
                        <m:r>
                          <w:rPr>
                            <w:rFonts w:ascii="Cambria Math" w:hAnsi="Cambria Math"/>
                            <w:sz w:val="20"/>
                          </w:rPr>
                          <m:t>i, j</m:t>
                        </m:r>
                      </m:e>
                    </m:d>
                    <m:r>
                      <w:rPr>
                        <w:rFonts w:ascii="Cambria Math" w:hAnsi="Cambria Math"/>
                        <w:sz w:val="20"/>
                      </w:rPr>
                      <m:t>≫</m:t>
                    </m:r>
                    <m:sSub>
                      <m:sSubPr>
                        <m:ctrlPr>
                          <w:rPr>
                            <w:rFonts w:ascii="Cambria Math" w:hAnsi="Cambria Math"/>
                            <w:i/>
                            <w:sz w:val="20"/>
                          </w:rPr>
                        </m:ctrlPr>
                      </m:sSubPr>
                      <m:e>
                        <m:r>
                          <w:rPr>
                            <w:rFonts w:ascii="Cambria Math" w:hAnsi="Cambria Math"/>
                            <w:sz w:val="20"/>
                          </w:rPr>
                          <m:t>n</m:t>
                        </m:r>
                      </m:e>
                      <m:sub>
                        <m:r>
                          <w:rPr>
                            <w:rFonts w:ascii="Cambria Math" w:hAnsi="Cambria Math"/>
                            <w:sz w:val="20"/>
                          </w:rPr>
                          <m:t>b</m:t>
                        </m:r>
                      </m:sub>
                    </m:sSub>
                  </m:e>
                </m:d>
              </m:oMath>
            </m:oMathPara>
          </w:p>
        </w:tc>
        <w:tc>
          <w:tcPr>
            <w:tcW w:w="933" w:type="dxa"/>
            <w:vAlign w:val="center"/>
          </w:tcPr>
          <w:p w14:paraId="7FE45580" w14:textId="3C649D04" w:rsidR="00BD5CFA" w:rsidRPr="00F27BA6" w:rsidRDefault="00BD5CFA" w:rsidP="00CD45EA">
            <w:pPr>
              <w:pStyle w:val="Caption"/>
              <w:spacing w:before="136"/>
              <w:rPr>
                <w:b w:val="0"/>
                <w:sz w:val="22"/>
              </w:rPr>
            </w:pPr>
            <w:r w:rsidRPr="00935322">
              <w:rPr>
                <w:b w:val="0"/>
                <w:sz w:val="21"/>
                <w:lang w:val="en-CA"/>
              </w:rPr>
              <w:t>(</w:t>
            </w:r>
            <w:r w:rsidRPr="00935322">
              <w:rPr>
                <w:b w:val="0"/>
                <w:sz w:val="21"/>
                <w:lang w:val="en-CA" w:eastAsia="ko-KR"/>
              </w:rPr>
              <w:t>3-</w:t>
            </w:r>
            <w:r w:rsidR="00D00A03" w:rsidRPr="00935322">
              <w:rPr>
                <w:rFonts w:eastAsia="SimSun"/>
                <w:b w:val="0"/>
                <w:noProof/>
                <w:sz w:val="21"/>
                <w:lang w:val="en-CA"/>
              </w:rPr>
              <w:fldChar w:fldCharType="begin"/>
            </w:r>
            <w:r w:rsidR="00D00A03" w:rsidRPr="00935322">
              <w:rPr>
                <w:b w:val="0"/>
                <w:noProof/>
                <w:sz w:val="21"/>
                <w:lang w:val="en-CA"/>
              </w:rPr>
              <w:instrText xml:space="preserve"> SEQ Eq \* MERGEFORMAT </w:instrText>
            </w:r>
            <w:r w:rsidR="00D00A03" w:rsidRPr="00935322">
              <w:rPr>
                <w:rFonts w:eastAsia="SimSun"/>
                <w:b w:val="0"/>
                <w:noProof/>
                <w:sz w:val="21"/>
                <w:lang w:val="en-CA"/>
              </w:rPr>
              <w:fldChar w:fldCharType="separate"/>
            </w:r>
            <w:r w:rsidR="003A61E2">
              <w:rPr>
                <w:b w:val="0"/>
                <w:noProof/>
                <w:sz w:val="21"/>
                <w:lang w:val="en-CA"/>
              </w:rPr>
              <w:t>27</w:t>
            </w:r>
            <w:r w:rsidR="00D00A03" w:rsidRPr="00935322">
              <w:rPr>
                <w:rFonts w:eastAsia="SimSun"/>
                <w:b w:val="0"/>
                <w:noProof/>
                <w:sz w:val="21"/>
                <w:lang w:val="en-CA"/>
              </w:rPr>
              <w:fldChar w:fldCharType="end"/>
            </w:r>
            <w:r w:rsidRPr="00935322">
              <w:rPr>
                <w:rFonts w:eastAsia="SimSun"/>
                <w:b w:val="0"/>
                <w:sz w:val="21"/>
                <w:lang w:val="en-CA"/>
              </w:rPr>
              <w:t>)</w:t>
            </w:r>
          </w:p>
        </w:tc>
      </w:tr>
    </w:tbl>
    <w:p w14:paraId="227B17BF" w14:textId="3D771CB3" w:rsidR="00BD5CFA" w:rsidRDefault="00BD5CFA" w:rsidP="00CA7357">
      <w:pPr>
        <w:jc w:val="both"/>
        <w:rPr>
          <w:szCs w:val="22"/>
        </w:rPr>
      </w:pPr>
      <w:r>
        <w:t xml:space="preserve">where </w:t>
      </w:r>
      <m:oMath>
        <m:r>
          <m:rPr>
            <m:sty m:val="p"/>
          </m:rPr>
          <w:rPr>
            <w:rFonts w:ascii="Cambria Math" w:hAnsi="Cambria Math"/>
          </w:rPr>
          <m:t>Ω</m:t>
        </m:r>
      </m:oMath>
      <w:r>
        <w:rPr>
          <w:szCs w:val="22"/>
          <w:lang w:val="en-CA"/>
        </w:rPr>
        <w:t xml:space="preserve"> is a 6×6 window around the 4×4 </w:t>
      </w:r>
      <w:r w:rsidR="00591324">
        <w:rPr>
          <w:szCs w:val="22"/>
          <w:lang w:val="en-CA"/>
        </w:rPr>
        <w:t>subblock</w:t>
      </w:r>
      <w:r w:rsidR="00EA48E3">
        <w:rPr>
          <w:szCs w:val="22"/>
          <w:lang w:val="en-CA"/>
        </w:rPr>
        <w:t xml:space="preserve">, and the values of </w:t>
      </w:r>
      <m:oMath>
        <m:sSub>
          <m:sSubPr>
            <m:ctrlPr>
              <w:rPr>
                <w:rFonts w:ascii="Cambria Math" w:hAnsi="Cambria Math"/>
                <w:i/>
                <w:szCs w:val="22"/>
              </w:rPr>
            </m:ctrlPr>
          </m:sSubPr>
          <m:e>
            <m:r>
              <w:rPr>
                <w:rFonts w:ascii="Cambria Math" w:hAnsi="Cambria Math"/>
                <w:szCs w:val="22"/>
              </w:rPr>
              <m:t>n</m:t>
            </m:r>
          </m:e>
          <m:sub>
            <m:r>
              <w:rPr>
                <w:rFonts w:ascii="Cambria Math" w:hAnsi="Cambria Math"/>
                <w:szCs w:val="22"/>
              </w:rPr>
              <m:t>a</m:t>
            </m:r>
          </m:sub>
        </m:sSub>
      </m:oMath>
      <w:r w:rsidR="00EA48E3">
        <w:rPr>
          <w:szCs w:val="22"/>
        </w:rPr>
        <w:t xml:space="preserve"> and </w:t>
      </w:r>
      <m:oMath>
        <m:sSub>
          <m:sSubPr>
            <m:ctrlPr>
              <w:rPr>
                <w:rFonts w:ascii="Cambria Math" w:hAnsi="Cambria Math"/>
                <w:i/>
                <w:szCs w:val="22"/>
              </w:rPr>
            </m:ctrlPr>
          </m:sSubPr>
          <m:e>
            <m:r>
              <w:rPr>
                <w:rFonts w:ascii="Cambria Math" w:hAnsi="Cambria Math"/>
                <w:szCs w:val="22"/>
              </w:rPr>
              <m:t>n</m:t>
            </m:r>
          </m:e>
          <m:sub>
            <m:r>
              <w:rPr>
                <w:rFonts w:ascii="Cambria Math" w:hAnsi="Cambria Math"/>
                <w:szCs w:val="22"/>
              </w:rPr>
              <m:t>b</m:t>
            </m:r>
          </m:sub>
        </m:sSub>
      </m:oMath>
      <w:r w:rsidR="00EA48E3">
        <w:rPr>
          <w:szCs w:val="22"/>
          <w:lang w:val="en-CA"/>
        </w:rPr>
        <w:t xml:space="preserve"> </w:t>
      </w:r>
      <w:r w:rsidR="00EA48E3">
        <w:rPr>
          <w:szCs w:val="22"/>
        </w:rPr>
        <w:t>are set equal to m</w:t>
      </w:r>
      <w:r w:rsidR="00EA48E3" w:rsidRPr="00EA48E3">
        <w:rPr>
          <w:szCs w:val="22"/>
        </w:rPr>
        <w:t>in(</w:t>
      </w:r>
      <w:r w:rsidR="00AA353A">
        <w:rPr>
          <w:szCs w:val="22"/>
        </w:rPr>
        <w:t> </w:t>
      </w:r>
      <w:r w:rsidR="00915D4B" w:rsidRPr="00915D4B">
        <w:rPr>
          <w:szCs w:val="22"/>
        </w:rPr>
        <w:t>1,</w:t>
      </w:r>
      <w:r w:rsidR="00AA353A">
        <w:rPr>
          <w:szCs w:val="22"/>
        </w:rPr>
        <w:t> </w:t>
      </w:r>
      <w:r w:rsidR="00915D4B" w:rsidRPr="00915D4B">
        <w:rPr>
          <w:szCs w:val="22"/>
        </w:rPr>
        <w:t>bitDepth</w:t>
      </w:r>
      <w:r w:rsidR="00AA353A">
        <w:rPr>
          <w:szCs w:val="22"/>
        </w:rPr>
        <w:t> </w:t>
      </w:r>
      <w:r w:rsidR="004E6033">
        <w:rPr>
          <w:szCs w:val="22"/>
        </w:rPr>
        <w:t>−</w:t>
      </w:r>
      <w:r w:rsidR="00AA353A">
        <w:rPr>
          <w:szCs w:val="22"/>
        </w:rPr>
        <w:t> </w:t>
      </w:r>
      <w:r w:rsidR="00915D4B" w:rsidRPr="00915D4B">
        <w:rPr>
          <w:szCs w:val="22"/>
        </w:rPr>
        <w:t>11</w:t>
      </w:r>
      <w:r w:rsidR="00AA353A">
        <w:rPr>
          <w:szCs w:val="22"/>
        </w:rPr>
        <w:t> </w:t>
      </w:r>
      <w:r w:rsidR="00EA48E3" w:rsidRPr="00EA48E3">
        <w:rPr>
          <w:szCs w:val="22"/>
        </w:rPr>
        <w:t>)</w:t>
      </w:r>
      <w:r w:rsidR="00EA48E3">
        <w:rPr>
          <w:szCs w:val="22"/>
        </w:rPr>
        <w:t xml:space="preserve"> and min(</w:t>
      </w:r>
      <w:r w:rsidR="00AA353A">
        <w:rPr>
          <w:szCs w:val="22"/>
        </w:rPr>
        <w:t> </w:t>
      </w:r>
      <w:r w:rsidR="00915D4B" w:rsidRPr="00915D4B">
        <w:rPr>
          <w:szCs w:val="22"/>
        </w:rPr>
        <w:t>4,</w:t>
      </w:r>
      <w:r w:rsidR="00AA353A">
        <w:rPr>
          <w:szCs w:val="22"/>
        </w:rPr>
        <w:t> </w:t>
      </w:r>
      <w:r w:rsidR="00915D4B" w:rsidRPr="00915D4B">
        <w:rPr>
          <w:szCs w:val="22"/>
        </w:rPr>
        <w:t>bitDepth</w:t>
      </w:r>
      <w:r w:rsidR="00AA353A">
        <w:rPr>
          <w:szCs w:val="22"/>
        </w:rPr>
        <w:t> </w:t>
      </w:r>
      <w:r w:rsidR="004E6033" w:rsidRPr="004E6033">
        <w:rPr>
          <w:szCs w:val="22"/>
        </w:rPr>
        <w:t>−</w:t>
      </w:r>
      <w:r w:rsidR="00AA353A">
        <w:rPr>
          <w:szCs w:val="22"/>
        </w:rPr>
        <w:t> </w:t>
      </w:r>
      <w:r w:rsidR="00915D4B" w:rsidRPr="00915D4B">
        <w:rPr>
          <w:szCs w:val="22"/>
        </w:rPr>
        <w:t>8</w:t>
      </w:r>
      <w:r w:rsidR="00AA353A">
        <w:rPr>
          <w:szCs w:val="22"/>
        </w:rPr>
        <w:t> </w:t>
      </w:r>
      <w:r w:rsidR="00EA48E3">
        <w:rPr>
          <w:szCs w:val="22"/>
        </w:rPr>
        <w:t>),</w:t>
      </w:r>
      <w:r w:rsidR="00EA48E3">
        <w:rPr>
          <w:szCs w:val="22"/>
          <w:lang w:val="en-CA"/>
        </w:rPr>
        <w:t xml:space="preserve"> respectively.</w:t>
      </w:r>
    </w:p>
    <w:p w14:paraId="674ABECB" w14:textId="77777777" w:rsidR="00BD5CFA" w:rsidRPr="00B92E3C" w:rsidRDefault="00BD5CFA" w:rsidP="00D5520A">
      <w:pPr>
        <w:jc w:val="both"/>
        <w:rPr>
          <w:szCs w:val="22"/>
        </w:rPr>
      </w:pPr>
      <w:r>
        <w:rPr>
          <w:szCs w:val="22"/>
          <w:lang w:val="en-CA"/>
        </w:rPr>
        <w:t xml:space="preserve">The motion refinement </w:t>
      </w:r>
      <m:oMath>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v</m:t>
                </m:r>
              </m:e>
              <m:sub>
                <m:r>
                  <w:rPr>
                    <w:rFonts w:ascii="Cambria Math" w:hAnsi="Cambria Math"/>
                    <w:szCs w:val="22"/>
                  </w:rPr>
                  <m:t>x</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v</m:t>
                </m:r>
              </m:e>
              <m:sub>
                <m:r>
                  <w:rPr>
                    <w:rFonts w:ascii="Cambria Math" w:hAnsi="Cambria Math"/>
                    <w:szCs w:val="22"/>
                  </w:rPr>
                  <m:t>y</m:t>
                </m:r>
              </m:sub>
            </m:sSub>
          </m:e>
        </m:d>
      </m:oMath>
      <w:r>
        <w:rPr>
          <w:szCs w:val="22"/>
        </w:rPr>
        <w:t xml:space="preserve"> is then derived using the cross- and auto-correlation terms using the following: </w:t>
      </w:r>
    </w:p>
    <w:tbl>
      <w:tblPr>
        <w:tblStyle w:val="TableGrid"/>
        <w:tblW w:w="92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gridCol w:w="933"/>
      </w:tblGrid>
      <w:tr w:rsidR="00BD5CFA" w:rsidRPr="0064749E" w14:paraId="3C5E4CAB" w14:textId="77777777" w:rsidTr="00462864">
        <w:trPr>
          <w:trHeight w:val="138"/>
        </w:trPr>
        <w:tc>
          <w:tcPr>
            <w:tcW w:w="8364" w:type="dxa"/>
            <w:vAlign w:val="center"/>
          </w:tcPr>
          <w:p w14:paraId="39866BBB" w14:textId="77777777" w:rsidR="00BD5CFA" w:rsidRPr="00894AF1" w:rsidRDefault="00F25D20" w:rsidP="00CD45EA">
            <w:pPr>
              <w:pStyle w:val="BodyText"/>
              <w:spacing w:after="0"/>
              <w:jc w:val="center"/>
              <w:rPr>
                <w:lang w:val="en-CA"/>
              </w:rPr>
            </w:pPr>
            <m:oMathPara>
              <m:oMath>
                <m:sSub>
                  <m:sSubPr>
                    <m:ctrlPr>
                      <w:rPr>
                        <w:rFonts w:ascii="Cambria Math" w:hAnsi="Cambria Math"/>
                        <w:lang w:val="en-CA"/>
                      </w:rPr>
                    </m:ctrlPr>
                  </m:sSubPr>
                  <m:e>
                    <m:r>
                      <w:rPr>
                        <w:rFonts w:ascii="Cambria Math" w:hAnsi="Cambria Math"/>
                        <w:lang w:val="en-CA"/>
                      </w:rPr>
                      <m:t>v</m:t>
                    </m:r>
                  </m:e>
                  <m:sub>
                    <m:r>
                      <w:rPr>
                        <w:rFonts w:ascii="Cambria Math" w:hAnsi="Cambria Math"/>
                        <w:lang w:val="en-CA"/>
                      </w:rPr>
                      <m:t>x</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S</m:t>
                    </m:r>
                  </m:e>
                  <m:sub>
                    <m:r>
                      <w:rPr>
                        <w:rFonts w:ascii="Cambria Math" w:hAnsi="Cambria Math"/>
                        <w:lang w:val="en-CA"/>
                      </w:rPr>
                      <m:t>1</m:t>
                    </m:r>
                  </m:sub>
                </m:sSub>
                <m:r>
                  <w:rPr>
                    <w:rFonts w:ascii="Cambria Math" w:hAnsi="Cambria Math"/>
                    <w:lang w:val="en-CA"/>
                  </w:rPr>
                  <m:t>&gt;0?clip3</m:t>
                </m:r>
                <m:d>
                  <m:dPr>
                    <m:ctrlPr>
                      <w:rPr>
                        <w:rFonts w:ascii="Cambria Math" w:hAnsi="Cambria Math"/>
                        <w:i/>
                        <w:lang w:val="en-CA"/>
                      </w:rPr>
                    </m:ctrlPr>
                  </m:dPr>
                  <m:e>
                    <m:r>
                      <w:rPr>
                        <w:rFonts w:ascii="Cambria Math" w:hAnsi="Cambria Math"/>
                        <w:lang w:val="en-CA"/>
                      </w:rPr>
                      <m:t>-</m:t>
                    </m:r>
                    <m:sSubSup>
                      <m:sSubSupPr>
                        <m:ctrlPr>
                          <w:rPr>
                            <w:rFonts w:ascii="Cambria Math" w:hAnsi="Cambria Math"/>
                            <w:i/>
                            <w:lang w:val="en-CA"/>
                          </w:rPr>
                        </m:ctrlPr>
                      </m:sSubSupPr>
                      <m:e>
                        <m:r>
                          <w:rPr>
                            <w:rFonts w:ascii="Cambria Math" w:hAnsi="Cambria Math"/>
                            <w:lang w:val="en-CA"/>
                          </w:rPr>
                          <m:t>th</m:t>
                        </m:r>
                      </m:e>
                      <m:sub>
                        <m:r>
                          <w:rPr>
                            <w:rFonts w:ascii="Cambria Math" w:hAnsi="Cambria Math"/>
                            <w:lang w:val="en-CA"/>
                          </w:rPr>
                          <m:t>BIO</m:t>
                        </m:r>
                      </m:sub>
                      <m:sup>
                        <m:r>
                          <w:rPr>
                            <w:rFonts w:ascii="Cambria Math" w:hAnsi="Cambria Math"/>
                            <w:lang w:val="en-CA"/>
                          </w:rPr>
                          <m:t>'</m:t>
                        </m:r>
                      </m:sup>
                    </m:sSubSup>
                    <m:r>
                      <w:rPr>
                        <w:rFonts w:ascii="Cambria Math" w:hAnsi="Cambria Math"/>
                        <w:lang w:val="en-CA"/>
                      </w:rPr>
                      <m:t>,</m:t>
                    </m:r>
                    <m:sSubSup>
                      <m:sSubSupPr>
                        <m:ctrlPr>
                          <w:rPr>
                            <w:rFonts w:ascii="Cambria Math" w:hAnsi="Cambria Math"/>
                            <w:i/>
                            <w:lang w:val="en-CA"/>
                          </w:rPr>
                        </m:ctrlPr>
                      </m:sSubSupPr>
                      <m:e>
                        <m:r>
                          <w:rPr>
                            <w:rFonts w:ascii="Cambria Math" w:hAnsi="Cambria Math"/>
                            <w:lang w:val="en-CA"/>
                          </w:rPr>
                          <m:t>th</m:t>
                        </m:r>
                      </m:e>
                      <m:sub>
                        <m:r>
                          <w:rPr>
                            <w:rFonts w:ascii="Cambria Math" w:hAnsi="Cambria Math"/>
                            <w:lang w:val="en-CA"/>
                          </w:rPr>
                          <m:t>BIO</m:t>
                        </m:r>
                      </m:sub>
                      <m:sup>
                        <m:r>
                          <w:rPr>
                            <w:rFonts w:ascii="Cambria Math" w:hAnsi="Cambria Math"/>
                            <w:lang w:val="en-CA"/>
                          </w:rPr>
                          <m:t>'</m:t>
                        </m:r>
                      </m:sup>
                    </m:sSubSup>
                    <m:r>
                      <w:rPr>
                        <w:rFonts w:ascii="Cambria Math" w:hAnsi="Cambria Math"/>
                        <w:lang w:val="en-CA"/>
                      </w:rPr>
                      <m:t>,-</m:t>
                    </m:r>
                    <m:d>
                      <m:dPr>
                        <m:ctrlPr>
                          <w:rPr>
                            <w:rFonts w:ascii="Cambria Math" w:hAnsi="Cambria Math"/>
                            <w:i/>
                            <w:lang w:val="en-CA"/>
                          </w:rPr>
                        </m:ctrlPr>
                      </m:dPr>
                      <m:e>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S</m:t>
                                </m:r>
                              </m:e>
                              <m:sub>
                                <m:r>
                                  <w:rPr>
                                    <w:rFonts w:ascii="Cambria Math" w:hAnsi="Cambria Math"/>
                                    <w:lang w:val="en-CA"/>
                                  </w:rPr>
                                  <m:t>3</m:t>
                                </m:r>
                              </m:sub>
                            </m:sSub>
                            <m:r>
                              <w:rPr>
                                <w:rFonts w:ascii="Cambria Math" w:hAnsi="Cambria Math"/>
                                <w:lang w:val="en-CA"/>
                              </w:rPr>
                              <m:t>∙</m:t>
                            </m:r>
                            <m:sSup>
                              <m:sSupPr>
                                <m:ctrlPr>
                                  <w:rPr>
                                    <w:rFonts w:ascii="Cambria Math" w:hAnsi="Cambria Math"/>
                                    <w:i/>
                                    <w:lang w:val="en-CA"/>
                                  </w:rPr>
                                </m:ctrlPr>
                              </m:sSupPr>
                              <m:e>
                                <m:r>
                                  <w:rPr>
                                    <w:rFonts w:ascii="Cambria Math" w:hAnsi="Cambria Math"/>
                                    <w:lang w:val="en-CA"/>
                                  </w:rPr>
                                  <m:t>2</m:t>
                                </m:r>
                              </m:e>
                              <m:sup>
                                <m:sSub>
                                  <m:sSubPr>
                                    <m:ctrlPr>
                                      <w:rPr>
                                        <w:rFonts w:ascii="Cambria Math" w:hAnsi="Cambria Math"/>
                                        <w:i/>
                                        <w:lang w:val="en-CA"/>
                                      </w:rPr>
                                    </m:ctrlPr>
                                  </m:sSubPr>
                                  <m:e>
                                    <m:r>
                                      <w:rPr>
                                        <w:rFonts w:ascii="Cambria Math" w:hAnsi="Cambria Math"/>
                                        <w:lang w:val="en-CA"/>
                                      </w:rPr>
                                      <m:t>n</m:t>
                                    </m:r>
                                  </m:e>
                                  <m:sub>
                                    <m:r>
                                      <w:rPr>
                                        <w:rFonts w:ascii="Cambria Math" w:hAnsi="Cambria Math"/>
                                        <w:lang w:val="en-CA"/>
                                      </w:rPr>
                                      <m:t>b</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n</m:t>
                                    </m:r>
                                  </m:e>
                                  <m:sub>
                                    <m:r>
                                      <w:rPr>
                                        <w:rFonts w:ascii="Cambria Math" w:hAnsi="Cambria Math"/>
                                        <w:lang w:val="en-CA"/>
                                      </w:rPr>
                                      <m:t>a</m:t>
                                    </m:r>
                                  </m:sub>
                                </m:sSub>
                              </m:sup>
                            </m:sSup>
                          </m:e>
                        </m:d>
                        <m:r>
                          <w:rPr>
                            <w:rFonts w:ascii="Cambria Math" w:hAnsi="Cambria Math"/>
                            <w:lang w:val="en-CA"/>
                          </w:rPr>
                          <m:t>≫</m:t>
                        </m:r>
                        <m:d>
                          <m:dPr>
                            <m:begChr m:val="⌊"/>
                            <m:endChr m:val="⌋"/>
                            <m:ctrlPr>
                              <w:rPr>
                                <w:rFonts w:ascii="Cambria Math" w:hAnsi="Cambria Math"/>
                                <w:i/>
                                <w:lang w:val="en-CA"/>
                              </w:rPr>
                            </m:ctrlPr>
                          </m:dPr>
                          <m:e>
                            <m:func>
                              <m:funcPr>
                                <m:ctrlPr>
                                  <w:rPr>
                                    <w:rFonts w:ascii="Cambria Math" w:hAnsi="Cambria Math"/>
                                    <w:i/>
                                    <w:lang w:val="en-CA"/>
                                  </w:rPr>
                                </m:ctrlPr>
                              </m:funcPr>
                              <m:fName>
                                <m:sSub>
                                  <m:sSubPr>
                                    <m:ctrlPr>
                                      <w:rPr>
                                        <w:rFonts w:ascii="Cambria Math" w:hAnsi="Cambria Math"/>
                                        <w:i/>
                                        <w:lang w:val="en-CA"/>
                                      </w:rPr>
                                    </m:ctrlPr>
                                  </m:sSubPr>
                                  <m:e>
                                    <m:r>
                                      <m:rPr>
                                        <m:sty m:val="p"/>
                                      </m:rPr>
                                      <w:rPr>
                                        <w:rFonts w:ascii="Cambria Math" w:hAnsi="Cambria Math"/>
                                        <w:lang w:val="en-CA"/>
                                      </w:rPr>
                                      <m:t>log</m:t>
                                    </m:r>
                                  </m:e>
                                  <m:sub>
                                    <m:r>
                                      <w:rPr>
                                        <w:rFonts w:ascii="Cambria Math" w:hAnsi="Cambria Math"/>
                                        <w:lang w:val="en-CA"/>
                                      </w:rPr>
                                      <m:t>2</m:t>
                                    </m:r>
                                  </m:sub>
                                </m:sSub>
                              </m:fName>
                              <m:e>
                                <m:sSub>
                                  <m:sSubPr>
                                    <m:ctrlPr>
                                      <w:rPr>
                                        <w:rFonts w:ascii="Cambria Math" w:hAnsi="Cambria Math"/>
                                        <w:i/>
                                        <w:lang w:val="en-CA"/>
                                      </w:rPr>
                                    </m:ctrlPr>
                                  </m:sSubPr>
                                  <m:e>
                                    <m:r>
                                      <w:rPr>
                                        <w:rFonts w:ascii="Cambria Math" w:hAnsi="Cambria Math"/>
                                        <w:lang w:val="en-CA"/>
                                      </w:rPr>
                                      <m:t>S</m:t>
                                    </m:r>
                                  </m:e>
                                  <m:sub>
                                    <m:r>
                                      <w:rPr>
                                        <w:rFonts w:ascii="Cambria Math" w:hAnsi="Cambria Math"/>
                                        <w:lang w:val="en-CA"/>
                                      </w:rPr>
                                      <m:t>1</m:t>
                                    </m:r>
                                  </m:sub>
                                </m:sSub>
                              </m:e>
                            </m:func>
                          </m:e>
                        </m:d>
                      </m:e>
                    </m:d>
                  </m:e>
                </m:d>
                <m:r>
                  <w:rPr>
                    <w:rFonts w:ascii="Cambria Math" w:hAnsi="Cambria Math"/>
                    <w:lang w:val="en-CA"/>
                  </w:rPr>
                  <m:t>:0</m:t>
                </m:r>
              </m:oMath>
            </m:oMathPara>
          </w:p>
          <w:p w14:paraId="74DFB3AE" w14:textId="77777777" w:rsidR="00BD5CFA" w:rsidRPr="00A11976" w:rsidRDefault="00F25D20" w:rsidP="00CA7357">
            <w:pPr>
              <w:rPr>
                <w:sz w:val="20"/>
              </w:rPr>
            </w:pPr>
            <m:oMathPara>
              <m:oMath>
                <m:sSub>
                  <m:sSubPr>
                    <m:ctrlPr>
                      <w:rPr>
                        <w:rFonts w:ascii="Cambria Math" w:hAnsi="Cambria Math"/>
                        <w:sz w:val="20"/>
                        <w:lang w:val="en-CA"/>
                      </w:rPr>
                    </m:ctrlPr>
                  </m:sSubPr>
                  <m:e>
                    <m:r>
                      <w:rPr>
                        <w:rFonts w:ascii="Cambria Math" w:hAnsi="Cambria Math"/>
                        <w:sz w:val="20"/>
                        <w:lang w:val="en-CA"/>
                      </w:rPr>
                      <m:t>v</m:t>
                    </m:r>
                  </m:e>
                  <m:sub>
                    <m:r>
                      <w:rPr>
                        <w:rFonts w:ascii="Cambria Math" w:hAnsi="Cambria Math"/>
                        <w:sz w:val="20"/>
                        <w:lang w:val="en-CA"/>
                      </w:rPr>
                      <m:t>y</m:t>
                    </m:r>
                  </m:sub>
                </m:sSub>
                <m:r>
                  <w:rPr>
                    <w:rFonts w:ascii="Cambria Math" w:hAnsi="Cambria Math"/>
                    <w:sz w:val="20"/>
                    <w:lang w:val="en-CA"/>
                  </w:rPr>
                  <m:t>=</m:t>
                </m:r>
                <m:sSub>
                  <m:sSubPr>
                    <m:ctrlPr>
                      <w:rPr>
                        <w:rFonts w:ascii="Cambria Math" w:hAnsi="Cambria Math"/>
                        <w:i/>
                        <w:sz w:val="20"/>
                        <w:lang w:val="en-CA"/>
                      </w:rPr>
                    </m:ctrlPr>
                  </m:sSubPr>
                  <m:e>
                    <m:r>
                      <w:rPr>
                        <w:rFonts w:ascii="Cambria Math" w:hAnsi="Cambria Math"/>
                        <w:sz w:val="20"/>
                        <w:lang w:val="en-CA"/>
                      </w:rPr>
                      <m:t>S</m:t>
                    </m:r>
                  </m:e>
                  <m:sub>
                    <m:r>
                      <w:rPr>
                        <w:rFonts w:ascii="Cambria Math" w:hAnsi="Cambria Math"/>
                        <w:sz w:val="20"/>
                        <w:lang w:val="en-CA"/>
                      </w:rPr>
                      <m:t>5</m:t>
                    </m:r>
                  </m:sub>
                </m:sSub>
                <m:r>
                  <w:rPr>
                    <w:rFonts w:ascii="Cambria Math" w:hAnsi="Cambria Math"/>
                    <w:sz w:val="20"/>
                    <w:lang w:val="en-CA"/>
                  </w:rPr>
                  <m:t>&gt;0?clip3</m:t>
                </m:r>
                <m:d>
                  <m:dPr>
                    <m:ctrlPr>
                      <w:rPr>
                        <w:rFonts w:ascii="Cambria Math" w:hAnsi="Cambria Math"/>
                        <w:i/>
                        <w:sz w:val="20"/>
                        <w:lang w:val="en-CA"/>
                      </w:rPr>
                    </m:ctrlPr>
                  </m:dPr>
                  <m:e>
                    <m:r>
                      <w:rPr>
                        <w:rFonts w:ascii="Cambria Math" w:hAnsi="Cambria Math"/>
                        <w:sz w:val="20"/>
                        <w:lang w:val="en-CA"/>
                      </w:rPr>
                      <m:t>-</m:t>
                    </m:r>
                    <m:sSubSup>
                      <m:sSubSupPr>
                        <m:ctrlPr>
                          <w:rPr>
                            <w:rFonts w:ascii="Cambria Math" w:hAnsi="Cambria Math"/>
                            <w:i/>
                            <w:sz w:val="20"/>
                            <w:lang w:val="en-CA"/>
                          </w:rPr>
                        </m:ctrlPr>
                      </m:sSubSupPr>
                      <m:e>
                        <m:r>
                          <w:rPr>
                            <w:rFonts w:ascii="Cambria Math" w:hAnsi="Cambria Math"/>
                            <w:sz w:val="20"/>
                            <w:lang w:val="en-CA"/>
                          </w:rPr>
                          <m:t>th</m:t>
                        </m:r>
                      </m:e>
                      <m:sub>
                        <m:r>
                          <w:rPr>
                            <w:rFonts w:ascii="Cambria Math" w:hAnsi="Cambria Math"/>
                            <w:sz w:val="20"/>
                            <w:lang w:val="en-CA"/>
                          </w:rPr>
                          <m:t>BIO</m:t>
                        </m:r>
                      </m:sub>
                      <m:sup>
                        <m:r>
                          <w:rPr>
                            <w:rFonts w:ascii="Cambria Math" w:hAnsi="Cambria Math"/>
                            <w:sz w:val="20"/>
                            <w:lang w:val="en-CA"/>
                          </w:rPr>
                          <m:t>'</m:t>
                        </m:r>
                      </m:sup>
                    </m:sSubSup>
                    <m:r>
                      <w:rPr>
                        <w:rFonts w:ascii="Cambria Math" w:hAnsi="Cambria Math"/>
                        <w:sz w:val="20"/>
                        <w:lang w:val="en-CA"/>
                      </w:rPr>
                      <m:t>,</m:t>
                    </m:r>
                    <m:sSubSup>
                      <m:sSubSupPr>
                        <m:ctrlPr>
                          <w:rPr>
                            <w:rFonts w:ascii="Cambria Math" w:hAnsi="Cambria Math"/>
                            <w:i/>
                            <w:sz w:val="20"/>
                            <w:lang w:val="en-CA"/>
                          </w:rPr>
                        </m:ctrlPr>
                      </m:sSubSupPr>
                      <m:e>
                        <m:r>
                          <w:rPr>
                            <w:rFonts w:ascii="Cambria Math" w:hAnsi="Cambria Math"/>
                            <w:sz w:val="20"/>
                            <w:lang w:val="en-CA"/>
                          </w:rPr>
                          <m:t>th</m:t>
                        </m:r>
                      </m:e>
                      <m:sub>
                        <m:r>
                          <w:rPr>
                            <w:rFonts w:ascii="Cambria Math" w:hAnsi="Cambria Math"/>
                            <w:sz w:val="20"/>
                            <w:lang w:val="en-CA"/>
                          </w:rPr>
                          <m:t>BIO</m:t>
                        </m:r>
                      </m:sub>
                      <m:sup>
                        <m:r>
                          <w:rPr>
                            <w:rFonts w:ascii="Cambria Math" w:hAnsi="Cambria Math"/>
                            <w:sz w:val="20"/>
                            <w:lang w:val="en-CA"/>
                          </w:rPr>
                          <m:t>'</m:t>
                        </m:r>
                      </m:sup>
                    </m:sSubSup>
                    <m:r>
                      <w:rPr>
                        <w:rFonts w:ascii="Cambria Math" w:hAnsi="Cambria Math"/>
                        <w:sz w:val="20"/>
                        <w:lang w:val="en-CA"/>
                      </w:rPr>
                      <m:t>,-</m:t>
                    </m:r>
                    <m:d>
                      <m:dPr>
                        <m:ctrlPr>
                          <w:rPr>
                            <w:rFonts w:ascii="Cambria Math" w:hAnsi="Cambria Math"/>
                            <w:i/>
                            <w:sz w:val="20"/>
                            <w:lang w:val="en-CA"/>
                          </w:rPr>
                        </m:ctrlPr>
                      </m:dPr>
                      <m:e>
                        <m:d>
                          <m:dPr>
                            <m:ctrlPr>
                              <w:rPr>
                                <w:rFonts w:ascii="Cambria Math" w:hAnsi="Cambria Math"/>
                                <w:i/>
                                <w:sz w:val="20"/>
                                <w:lang w:val="en-CA"/>
                              </w:rPr>
                            </m:ctrlPr>
                          </m:dPr>
                          <m:e>
                            <m:sSub>
                              <m:sSubPr>
                                <m:ctrlPr>
                                  <w:rPr>
                                    <w:rFonts w:ascii="Cambria Math" w:hAnsi="Cambria Math"/>
                                    <w:i/>
                                    <w:sz w:val="20"/>
                                    <w:lang w:val="en-CA"/>
                                  </w:rPr>
                                </m:ctrlPr>
                              </m:sSubPr>
                              <m:e>
                                <m:r>
                                  <w:rPr>
                                    <w:rFonts w:ascii="Cambria Math" w:hAnsi="Cambria Math"/>
                                    <w:sz w:val="20"/>
                                    <w:lang w:val="en-CA"/>
                                  </w:rPr>
                                  <m:t>S</m:t>
                                </m:r>
                              </m:e>
                              <m:sub>
                                <m:r>
                                  <w:rPr>
                                    <w:rFonts w:ascii="Cambria Math" w:hAnsi="Cambria Math"/>
                                    <w:sz w:val="20"/>
                                    <w:lang w:val="en-CA"/>
                                  </w:rPr>
                                  <m:t>6</m:t>
                                </m:r>
                              </m:sub>
                            </m:sSub>
                            <m:r>
                              <w:rPr>
                                <w:rFonts w:ascii="Cambria Math" w:hAnsi="Cambria Math"/>
                                <w:sz w:val="20"/>
                                <w:lang w:val="en-CA"/>
                              </w:rPr>
                              <m:t>∙</m:t>
                            </m:r>
                            <m:sSup>
                              <m:sSupPr>
                                <m:ctrlPr>
                                  <w:rPr>
                                    <w:rFonts w:ascii="Cambria Math" w:hAnsi="Cambria Math"/>
                                    <w:i/>
                                    <w:sz w:val="20"/>
                                    <w:lang w:val="en-CA"/>
                                  </w:rPr>
                                </m:ctrlPr>
                              </m:sSupPr>
                              <m:e>
                                <m:r>
                                  <w:rPr>
                                    <w:rFonts w:ascii="Cambria Math" w:hAnsi="Cambria Math"/>
                                    <w:sz w:val="20"/>
                                    <w:lang w:val="en-CA"/>
                                  </w:rPr>
                                  <m:t>2</m:t>
                                </m:r>
                              </m:e>
                              <m:sup>
                                <m:sSub>
                                  <m:sSubPr>
                                    <m:ctrlPr>
                                      <w:rPr>
                                        <w:rFonts w:ascii="Cambria Math" w:hAnsi="Cambria Math"/>
                                        <w:i/>
                                        <w:sz w:val="20"/>
                                        <w:lang w:val="en-CA"/>
                                      </w:rPr>
                                    </m:ctrlPr>
                                  </m:sSubPr>
                                  <m:e>
                                    <m:r>
                                      <w:rPr>
                                        <w:rFonts w:ascii="Cambria Math" w:hAnsi="Cambria Math"/>
                                        <w:sz w:val="20"/>
                                        <w:lang w:val="en-CA"/>
                                      </w:rPr>
                                      <m:t>n</m:t>
                                    </m:r>
                                  </m:e>
                                  <m:sub>
                                    <m:r>
                                      <w:rPr>
                                        <w:rFonts w:ascii="Cambria Math" w:hAnsi="Cambria Math"/>
                                        <w:sz w:val="20"/>
                                        <w:lang w:val="en-CA"/>
                                      </w:rPr>
                                      <m:t>b</m:t>
                                    </m:r>
                                  </m:sub>
                                </m:sSub>
                                <m:r>
                                  <w:rPr>
                                    <w:rFonts w:ascii="Cambria Math" w:hAnsi="Cambria Math"/>
                                    <w:sz w:val="20"/>
                                    <w:lang w:val="en-CA"/>
                                  </w:rPr>
                                  <m:t>-</m:t>
                                </m:r>
                                <m:sSub>
                                  <m:sSubPr>
                                    <m:ctrlPr>
                                      <w:rPr>
                                        <w:rFonts w:ascii="Cambria Math" w:hAnsi="Cambria Math"/>
                                        <w:i/>
                                        <w:sz w:val="20"/>
                                        <w:lang w:val="en-CA"/>
                                      </w:rPr>
                                    </m:ctrlPr>
                                  </m:sSubPr>
                                  <m:e>
                                    <m:r>
                                      <w:rPr>
                                        <w:rFonts w:ascii="Cambria Math" w:hAnsi="Cambria Math"/>
                                        <w:sz w:val="20"/>
                                        <w:lang w:val="en-CA"/>
                                      </w:rPr>
                                      <m:t>n</m:t>
                                    </m:r>
                                  </m:e>
                                  <m:sub>
                                    <m:r>
                                      <w:rPr>
                                        <w:rFonts w:ascii="Cambria Math" w:hAnsi="Cambria Math"/>
                                        <w:sz w:val="20"/>
                                        <w:lang w:val="en-CA"/>
                                      </w:rPr>
                                      <m:t>a</m:t>
                                    </m:r>
                                  </m:sub>
                                </m:sSub>
                              </m:sup>
                            </m:sSup>
                            <m:r>
                              <w:rPr>
                                <w:rFonts w:ascii="Cambria Math" w:hAnsi="Cambria Math"/>
                                <w:sz w:val="20"/>
                                <w:lang w:val="en-CA"/>
                              </w:rPr>
                              <m:t>-</m:t>
                            </m:r>
                            <m:f>
                              <m:fPr>
                                <m:type m:val="lin"/>
                                <m:ctrlPr>
                                  <w:rPr>
                                    <w:rFonts w:ascii="Cambria Math" w:hAnsi="Cambria Math"/>
                                    <w:i/>
                                    <w:sz w:val="20"/>
                                    <w:lang w:val="en-CA"/>
                                  </w:rPr>
                                </m:ctrlPr>
                              </m:fPr>
                              <m:num>
                                <m:d>
                                  <m:dPr>
                                    <m:ctrlPr>
                                      <w:rPr>
                                        <w:rFonts w:ascii="Cambria Math" w:hAnsi="Cambria Math"/>
                                        <w:i/>
                                        <w:sz w:val="20"/>
                                        <w:lang w:val="en-CA"/>
                                      </w:rPr>
                                    </m:ctrlPr>
                                  </m:dPr>
                                  <m:e>
                                    <m:d>
                                      <m:dPr>
                                        <m:ctrlPr>
                                          <w:rPr>
                                            <w:rFonts w:ascii="Cambria Math" w:hAnsi="Cambria Math"/>
                                            <w:i/>
                                            <w:sz w:val="20"/>
                                            <w:lang w:val="en-CA"/>
                                          </w:rPr>
                                        </m:ctrlPr>
                                      </m:dPr>
                                      <m:e>
                                        <m:sSub>
                                          <m:sSubPr>
                                            <m:ctrlPr>
                                              <w:rPr>
                                                <w:rFonts w:ascii="Cambria Math" w:hAnsi="Cambria Math"/>
                                                <w:i/>
                                                <w:sz w:val="20"/>
                                                <w:lang w:val="en-CA"/>
                                              </w:rPr>
                                            </m:ctrlPr>
                                          </m:sSubPr>
                                          <m:e>
                                            <m:r>
                                              <w:rPr>
                                                <w:rFonts w:ascii="Cambria Math" w:hAnsi="Cambria Math"/>
                                                <w:sz w:val="20"/>
                                                <w:lang w:val="en-CA"/>
                                              </w:rPr>
                                              <m:t>v</m:t>
                                            </m:r>
                                          </m:e>
                                          <m:sub>
                                            <m:r>
                                              <w:rPr>
                                                <w:rFonts w:ascii="Cambria Math" w:hAnsi="Cambria Math"/>
                                                <w:sz w:val="20"/>
                                                <w:lang w:val="en-CA"/>
                                              </w:rPr>
                                              <m:t>x</m:t>
                                            </m:r>
                                          </m:sub>
                                        </m:sSub>
                                        <m:sSub>
                                          <m:sSubPr>
                                            <m:ctrlPr>
                                              <w:rPr>
                                                <w:rFonts w:ascii="Cambria Math" w:hAnsi="Cambria Math"/>
                                                <w:i/>
                                                <w:sz w:val="20"/>
                                                <w:lang w:val="en-CA"/>
                                              </w:rPr>
                                            </m:ctrlPr>
                                          </m:sSubPr>
                                          <m:e>
                                            <m:r>
                                              <w:rPr>
                                                <w:rFonts w:ascii="Cambria Math" w:hAnsi="Cambria Math"/>
                                                <w:sz w:val="20"/>
                                                <w:lang w:val="en-CA"/>
                                              </w:rPr>
                                              <m:t>S</m:t>
                                            </m:r>
                                          </m:e>
                                          <m:sub>
                                            <m:r>
                                              <w:rPr>
                                                <w:rFonts w:ascii="Cambria Math" w:hAnsi="Cambria Math"/>
                                                <w:sz w:val="20"/>
                                                <w:lang w:val="en-CA"/>
                                              </w:rPr>
                                              <m:t>2,m</m:t>
                                            </m:r>
                                          </m:sub>
                                        </m:sSub>
                                      </m:e>
                                    </m:d>
                                    <m:r>
                                      <w:rPr>
                                        <w:rFonts w:ascii="Cambria Math" w:hAnsi="Cambria Math"/>
                                        <w:sz w:val="20"/>
                                        <w:lang w:val="en-CA"/>
                                      </w:rPr>
                                      <m:t>≪</m:t>
                                    </m:r>
                                    <m:sSub>
                                      <m:sSubPr>
                                        <m:ctrlPr>
                                          <w:rPr>
                                            <w:rFonts w:ascii="Cambria Math" w:hAnsi="Cambria Math"/>
                                            <w:i/>
                                            <w:sz w:val="20"/>
                                            <w:lang w:val="en-CA"/>
                                          </w:rPr>
                                        </m:ctrlPr>
                                      </m:sSubPr>
                                      <m:e>
                                        <m:r>
                                          <w:rPr>
                                            <w:rFonts w:ascii="Cambria Math" w:hAnsi="Cambria Math"/>
                                            <w:sz w:val="20"/>
                                            <w:lang w:val="en-CA"/>
                                          </w:rPr>
                                          <m:t>n</m:t>
                                        </m:r>
                                      </m:e>
                                      <m:sub>
                                        <m:sSub>
                                          <m:sSubPr>
                                            <m:ctrlPr>
                                              <w:rPr>
                                                <w:rFonts w:ascii="Cambria Math" w:hAnsi="Cambria Math"/>
                                                <w:i/>
                                                <w:sz w:val="20"/>
                                                <w:lang w:val="en-CA"/>
                                              </w:rPr>
                                            </m:ctrlPr>
                                          </m:sSubPr>
                                          <m:e>
                                            <m:r>
                                              <w:rPr>
                                                <w:rFonts w:ascii="Cambria Math" w:hAnsi="Cambria Math"/>
                                                <w:sz w:val="20"/>
                                                <w:lang w:val="en-CA"/>
                                              </w:rPr>
                                              <m:t>S</m:t>
                                            </m:r>
                                          </m:e>
                                          <m:sub>
                                            <m:r>
                                              <w:rPr>
                                                <w:rFonts w:ascii="Cambria Math" w:hAnsi="Cambria Math"/>
                                                <w:sz w:val="20"/>
                                                <w:lang w:val="en-CA"/>
                                              </w:rPr>
                                              <m:t>2</m:t>
                                            </m:r>
                                          </m:sub>
                                        </m:sSub>
                                      </m:sub>
                                    </m:sSub>
                                    <m:r>
                                      <w:rPr>
                                        <w:rFonts w:ascii="Cambria Math" w:hAnsi="Cambria Math"/>
                                        <w:sz w:val="20"/>
                                        <w:lang w:val="en-CA"/>
                                      </w:rPr>
                                      <m:t>+</m:t>
                                    </m:r>
                                    <m:sSub>
                                      <m:sSubPr>
                                        <m:ctrlPr>
                                          <w:rPr>
                                            <w:rFonts w:ascii="Cambria Math" w:hAnsi="Cambria Math"/>
                                            <w:i/>
                                            <w:sz w:val="20"/>
                                            <w:lang w:val="en-CA"/>
                                          </w:rPr>
                                        </m:ctrlPr>
                                      </m:sSubPr>
                                      <m:e>
                                        <m:r>
                                          <w:rPr>
                                            <w:rFonts w:ascii="Cambria Math" w:hAnsi="Cambria Math"/>
                                            <w:sz w:val="20"/>
                                            <w:lang w:val="en-CA"/>
                                          </w:rPr>
                                          <m:t>v</m:t>
                                        </m:r>
                                      </m:e>
                                      <m:sub>
                                        <m:r>
                                          <w:rPr>
                                            <w:rFonts w:ascii="Cambria Math" w:hAnsi="Cambria Math"/>
                                            <w:sz w:val="20"/>
                                            <w:lang w:val="en-CA"/>
                                          </w:rPr>
                                          <m:t>x</m:t>
                                        </m:r>
                                      </m:sub>
                                    </m:sSub>
                                    <m:sSub>
                                      <m:sSubPr>
                                        <m:ctrlPr>
                                          <w:rPr>
                                            <w:rFonts w:ascii="Cambria Math" w:hAnsi="Cambria Math"/>
                                            <w:i/>
                                            <w:sz w:val="20"/>
                                            <w:lang w:val="en-CA"/>
                                          </w:rPr>
                                        </m:ctrlPr>
                                      </m:sSubPr>
                                      <m:e>
                                        <m:r>
                                          <w:rPr>
                                            <w:rFonts w:ascii="Cambria Math" w:hAnsi="Cambria Math"/>
                                            <w:sz w:val="20"/>
                                            <w:lang w:val="en-CA"/>
                                          </w:rPr>
                                          <m:t>S</m:t>
                                        </m:r>
                                      </m:e>
                                      <m:sub>
                                        <m:r>
                                          <w:rPr>
                                            <w:rFonts w:ascii="Cambria Math" w:hAnsi="Cambria Math"/>
                                            <w:sz w:val="20"/>
                                            <w:lang w:val="en-CA"/>
                                          </w:rPr>
                                          <m:t>2,s</m:t>
                                        </m:r>
                                      </m:sub>
                                    </m:sSub>
                                  </m:e>
                                </m:d>
                              </m:num>
                              <m:den>
                                <m:r>
                                  <w:rPr>
                                    <w:rFonts w:ascii="Cambria Math" w:hAnsi="Cambria Math"/>
                                    <w:sz w:val="20"/>
                                    <w:lang w:val="en-CA"/>
                                  </w:rPr>
                                  <m:t>2</m:t>
                                </m:r>
                              </m:den>
                            </m:f>
                          </m:e>
                        </m:d>
                        <m:r>
                          <w:rPr>
                            <w:rFonts w:ascii="Cambria Math" w:hAnsi="Cambria Math"/>
                            <w:sz w:val="20"/>
                            <w:lang w:val="en-CA"/>
                          </w:rPr>
                          <m:t>≫</m:t>
                        </m:r>
                        <m:d>
                          <m:dPr>
                            <m:begChr m:val="⌊"/>
                            <m:endChr m:val="⌋"/>
                            <m:ctrlPr>
                              <w:rPr>
                                <w:rFonts w:ascii="Cambria Math" w:hAnsi="Cambria Math"/>
                                <w:i/>
                                <w:sz w:val="20"/>
                                <w:lang w:val="en-CA"/>
                              </w:rPr>
                            </m:ctrlPr>
                          </m:dPr>
                          <m:e>
                            <m:func>
                              <m:funcPr>
                                <m:ctrlPr>
                                  <w:rPr>
                                    <w:rFonts w:ascii="Cambria Math" w:hAnsi="Cambria Math"/>
                                    <w:i/>
                                    <w:sz w:val="20"/>
                                    <w:lang w:val="en-CA"/>
                                  </w:rPr>
                                </m:ctrlPr>
                              </m:funcPr>
                              <m:fName>
                                <m:sSub>
                                  <m:sSubPr>
                                    <m:ctrlPr>
                                      <w:rPr>
                                        <w:rFonts w:ascii="Cambria Math" w:hAnsi="Cambria Math"/>
                                        <w:i/>
                                        <w:sz w:val="20"/>
                                        <w:lang w:val="en-CA"/>
                                      </w:rPr>
                                    </m:ctrlPr>
                                  </m:sSubPr>
                                  <m:e>
                                    <m:r>
                                      <m:rPr>
                                        <m:sty m:val="p"/>
                                      </m:rPr>
                                      <w:rPr>
                                        <w:rFonts w:ascii="Cambria Math" w:hAnsi="Cambria Math"/>
                                        <w:sz w:val="20"/>
                                        <w:lang w:val="en-CA"/>
                                      </w:rPr>
                                      <m:t>log</m:t>
                                    </m:r>
                                  </m:e>
                                  <m:sub>
                                    <m:r>
                                      <w:rPr>
                                        <w:rFonts w:ascii="Cambria Math" w:hAnsi="Cambria Math"/>
                                        <w:sz w:val="20"/>
                                        <w:lang w:val="en-CA"/>
                                      </w:rPr>
                                      <m:t>2</m:t>
                                    </m:r>
                                  </m:sub>
                                </m:sSub>
                              </m:fName>
                              <m:e>
                                <m:sSub>
                                  <m:sSubPr>
                                    <m:ctrlPr>
                                      <w:rPr>
                                        <w:rFonts w:ascii="Cambria Math" w:hAnsi="Cambria Math"/>
                                        <w:i/>
                                        <w:sz w:val="20"/>
                                        <w:lang w:val="en-CA"/>
                                      </w:rPr>
                                    </m:ctrlPr>
                                  </m:sSubPr>
                                  <m:e>
                                    <m:r>
                                      <w:rPr>
                                        <w:rFonts w:ascii="Cambria Math" w:hAnsi="Cambria Math"/>
                                        <w:sz w:val="20"/>
                                        <w:lang w:val="en-CA"/>
                                      </w:rPr>
                                      <m:t>S</m:t>
                                    </m:r>
                                  </m:e>
                                  <m:sub>
                                    <m:r>
                                      <w:rPr>
                                        <w:rFonts w:ascii="Cambria Math" w:hAnsi="Cambria Math"/>
                                        <w:sz w:val="20"/>
                                        <w:lang w:val="en-CA"/>
                                      </w:rPr>
                                      <m:t>5</m:t>
                                    </m:r>
                                  </m:sub>
                                </m:sSub>
                              </m:e>
                            </m:func>
                          </m:e>
                        </m:d>
                      </m:e>
                    </m:d>
                  </m:e>
                </m:d>
                <m:r>
                  <w:rPr>
                    <w:rFonts w:ascii="Cambria Math" w:hAnsi="Cambria Math"/>
                    <w:sz w:val="20"/>
                    <w:lang w:val="en-CA"/>
                  </w:rPr>
                  <m:t>:0</m:t>
                </m:r>
              </m:oMath>
            </m:oMathPara>
          </w:p>
        </w:tc>
        <w:tc>
          <w:tcPr>
            <w:tcW w:w="933" w:type="dxa"/>
            <w:vAlign w:val="center"/>
          </w:tcPr>
          <w:p w14:paraId="44FD16BE" w14:textId="40716366" w:rsidR="00BD5CFA" w:rsidRPr="00935322" w:rsidRDefault="00BD5CFA" w:rsidP="00CD45EA">
            <w:pPr>
              <w:pStyle w:val="Caption"/>
              <w:spacing w:before="136"/>
              <w:rPr>
                <w:b w:val="0"/>
                <w:sz w:val="22"/>
              </w:rPr>
            </w:pPr>
            <w:r w:rsidRPr="00935322">
              <w:rPr>
                <w:b w:val="0"/>
                <w:sz w:val="22"/>
                <w:lang w:val="en-CA"/>
              </w:rPr>
              <w:t>(</w:t>
            </w:r>
            <w:r w:rsidRPr="00935322">
              <w:rPr>
                <w:b w:val="0"/>
                <w:sz w:val="22"/>
                <w:lang w:val="en-CA" w:eastAsia="ko-KR"/>
              </w:rPr>
              <w:t>3-</w:t>
            </w:r>
            <w:r w:rsidR="00D00A03" w:rsidRPr="00935322">
              <w:rPr>
                <w:rFonts w:eastAsia="SimSun"/>
                <w:b w:val="0"/>
                <w:noProof/>
                <w:sz w:val="22"/>
                <w:lang w:val="en-CA"/>
              </w:rPr>
              <w:fldChar w:fldCharType="begin"/>
            </w:r>
            <w:r w:rsidR="00D00A03" w:rsidRPr="00935322">
              <w:rPr>
                <w:b w:val="0"/>
                <w:noProof/>
                <w:sz w:val="22"/>
                <w:lang w:val="en-CA"/>
              </w:rPr>
              <w:instrText xml:space="preserve"> SEQ Eq \* MERGEFORMAT </w:instrText>
            </w:r>
            <w:r w:rsidR="00D00A03" w:rsidRPr="00935322">
              <w:rPr>
                <w:rFonts w:eastAsia="SimSun"/>
                <w:b w:val="0"/>
                <w:noProof/>
                <w:sz w:val="22"/>
                <w:lang w:val="en-CA"/>
              </w:rPr>
              <w:fldChar w:fldCharType="separate"/>
            </w:r>
            <w:r w:rsidR="003A61E2">
              <w:rPr>
                <w:b w:val="0"/>
                <w:noProof/>
                <w:sz w:val="22"/>
                <w:lang w:val="en-CA"/>
              </w:rPr>
              <w:t>28</w:t>
            </w:r>
            <w:r w:rsidR="00D00A03" w:rsidRPr="00935322">
              <w:rPr>
                <w:rFonts w:eastAsia="SimSun"/>
                <w:b w:val="0"/>
                <w:noProof/>
                <w:sz w:val="22"/>
                <w:lang w:val="en-CA"/>
              </w:rPr>
              <w:fldChar w:fldCharType="end"/>
            </w:r>
            <w:r w:rsidRPr="00935322">
              <w:rPr>
                <w:rFonts w:eastAsia="SimSun"/>
                <w:b w:val="0"/>
                <w:sz w:val="22"/>
                <w:lang w:val="en-CA"/>
              </w:rPr>
              <w:t>)</w:t>
            </w:r>
          </w:p>
        </w:tc>
      </w:tr>
    </w:tbl>
    <w:p w14:paraId="08B00734" w14:textId="361E5DE9" w:rsidR="00BD5CFA" w:rsidRDefault="00BD5CFA" w:rsidP="00CD45EA">
      <w:pPr>
        <w:rPr>
          <w:szCs w:val="22"/>
          <w:lang w:val="en-CA"/>
        </w:rPr>
      </w:pPr>
      <w:r>
        <w:rPr>
          <w:szCs w:val="22"/>
        </w:rPr>
        <w:t xml:space="preserve">where </w:t>
      </w:r>
      <m:oMath>
        <m:sSub>
          <m:sSubPr>
            <m:ctrlPr>
              <w:rPr>
                <w:rFonts w:ascii="Cambria Math" w:hAnsi="Cambria Math"/>
                <w:i/>
                <w:sz w:val="20"/>
                <w:lang w:val="en-CA"/>
              </w:rPr>
            </m:ctrlPr>
          </m:sSubPr>
          <m:e>
            <m:r>
              <w:rPr>
                <w:rFonts w:ascii="Cambria Math" w:hAnsi="Cambria Math"/>
                <w:sz w:val="20"/>
                <w:lang w:val="en-CA"/>
              </w:rPr>
              <m:t>S</m:t>
            </m:r>
          </m:e>
          <m:sub>
            <m:r>
              <w:rPr>
                <w:rFonts w:ascii="Cambria Math" w:hAnsi="Cambria Math"/>
                <w:sz w:val="20"/>
                <w:lang w:val="en-CA"/>
              </w:rPr>
              <m:t>2,m</m:t>
            </m:r>
          </m:sub>
        </m:sSub>
        <m:r>
          <w:rPr>
            <w:rFonts w:ascii="Cambria Math" w:hAnsi="Cambria Math"/>
            <w:sz w:val="20"/>
          </w:rPr>
          <m:t>=</m:t>
        </m:r>
        <m:sSub>
          <m:sSubPr>
            <m:ctrlPr>
              <w:rPr>
                <w:rFonts w:ascii="Cambria Math" w:hAnsi="Cambria Math"/>
                <w:i/>
                <w:sz w:val="20"/>
                <w:lang w:val="en-CA"/>
              </w:rPr>
            </m:ctrlPr>
          </m:sSubPr>
          <m:e>
            <m:r>
              <w:rPr>
                <w:rFonts w:ascii="Cambria Math" w:hAnsi="Cambria Math"/>
                <w:sz w:val="20"/>
                <w:lang w:val="en-CA"/>
              </w:rPr>
              <m:t>S</m:t>
            </m:r>
          </m:e>
          <m:sub>
            <m:r>
              <w:rPr>
                <w:rFonts w:ascii="Cambria Math" w:hAnsi="Cambria Math"/>
                <w:sz w:val="20"/>
                <w:lang w:val="en-CA"/>
              </w:rPr>
              <m:t>2</m:t>
            </m:r>
          </m:sub>
        </m:sSub>
        <m:r>
          <w:rPr>
            <w:rFonts w:ascii="Cambria Math" w:hAnsi="Cambria Math"/>
            <w:sz w:val="20"/>
          </w:rPr>
          <m:t>≫</m:t>
        </m:r>
        <m:sSub>
          <m:sSubPr>
            <m:ctrlPr>
              <w:rPr>
                <w:rFonts w:ascii="Cambria Math" w:hAnsi="Cambria Math"/>
                <w:i/>
                <w:sz w:val="20"/>
                <w:lang w:val="en-CA"/>
              </w:rPr>
            </m:ctrlPr>
          </m:sSubPr>
          <m:e>
            <m:r>
              <w:rPr>
                <w:rFonts w:ascii="Cambria Math" w:hAnsi="Cambria Math"/>
                <w:sz w:val="20"/>
                <w:lang w:val="en-CA"/>
              </w:rPr>
              <m:t>n</m:t>
            </m:r>
          </m:e>
          <m:sub>
            <m:sSub>
              <m:sSubPr>
                <m:ctrlPr>
                  <w:rPr>
                    <w:rFonts w:ascii="Cambria Math" w:hAnsi="Cambria Math"/>
                    <w:i/>
                    <w:sz w:val="20"/>
                    <w:lang w:val="en-CA"/>
                  </w:rPr>
                </m:ctrlPr>
              </m:sSubPr>
              <m:e>
                <m:r>
                  <w:rPr>
                    <w:rFonts w:ascii="Cambria Math" w:hAnsi="Cambria Math"/>
                    <w:sz w:val="20"/>
                    <w:lang w:val="en-CA"/>
                  </w:rPr>
                  <m:t>S</m:t>
                </m:r>
              </m:e>
              <m:sub>
                <m:r>
                  <w:rPr>
                    <w:rFonts w:ascii="Cambria Math" w:hAnsi="Cambria Math"/>
                    <w:sz w:val="20"/>
                    <w:lang w:val="en-CA"/>
                  </w:rPr>
                  <m:t>2</m:t>
                </m:r>
              </m:sub>
            </m:sSub>
          </m:sub>
        </m:sSub>
      </m:oMath>
      <w:r>
        <w:rPr>
          <w:sz w:val="20"/>
          <w:lang w:val="en-CA"/>
        </w:rPr>
        <w:t xml:space="preserve">, </w:t>
      </w:r>
      <m:oMath>
        <m:sSub>
          <m:sSubPr>
            <m:ctrlPr>
              <w:rPr>
                <w:rFonts w:ascii="Cambria Math" w:hAnsi="Cambria Math"/>
                <w:i/>
                <w:sz w:val="20"/>
                <w:lang w:val="en-CA"/>
              </w:rPr>
            </m:ctrlPr>
          </m:sSubPr>
          <m:e>
            <m:r>
              <w:rPr>
                <w:rFonts w:ascii="Cambria Math" w:hAnsi="Cambria Math"/>
                <w:sz w:val="20"/>
                <w:lang w:val="en-CA"/>
              </w:rPr>
              <m:t>S</m:t>
            </m:r>
          </m:e>
          <m:sub>
            <m:r>
              <w:rPr>
                <w:rFonts w:ascii="Cambria Math" w:hAnsi="Cambria Math"/>
                <w:sz w:val="20"/>
                <w:lang w:val="en-CA"/>
              </w:rPr>
              <m:t>2,s</m:t>
            </m:r>
          </m:sub>
        </m:sSub>
        <m:r>
          <w:rPr>
            <w:rFonts w:ascii="Cambria Math" w:hAnsi="Cambria Math"/>
            <w:sz w:val="20"/>
          </w:rPr>
          <m:t>=</m:t>
        </m:r>
        <m:sSub>
          <m:sSubPr>
            <m:ctrlPr>
              <w:rPr>
                <w:rFonts w:ascii="Cambria Math" w:hAnsi="Cambria Math"/>
                <w:i/>
                <w:sz w:val="20"/>
                <w:lang w:val="en-CA"/>
              </w:rPr>
            </m:ctrlPr>
          </m:sSubPr>
          <m:e>
            <m:r>
              <w:rPr>
                <w:rFonts w:ascii="Cambria Math" w:hAnsi="Cambria Math"/>
                <w:sz w:val="20"/>
                <w:lang w:val="en-CA"/>
              </w:rPr>
              <m:t>S</m:t>
            </m:r>
          </m:e>
          <m:sub>
            <m:r>
              <w:rPr>
                <w:rFonts w:ascii="Cambria Math" w:hAnsi="Cambria Math"/>
                <w:sz w:val="20"/>
                <w:lang w:val="en-CA"/>
              </w:rPr>
              <m:t>2</m:t>
            </m:r>
          </m:sub>
        </m:sSub>
        <m:r>
          <w:rPr>
            <w:rFonts w:ascii="Cambria Math" w:hAnsi="Cambria Math"/>
            <w:sz w:val="20"/>
          </w:rPr>
          <m:t>&amp;</m:t>
        </m:r>
        <m:d>
          <m:dPr>
            <m:ctrlPr>
              <w:rPr>
                <w:rFonts w:ascii="Cambria Math" w:hAnsi="Cambria Math"/>
                <w:i/>
                <w:sz w:val="20"/>
              </w:rPr>
            </m:ctrlPr>
          </m:dPr>
          <m:e>
            <m:sSup>
              <m:sSupPr>
                <m:ctrlPr>
                  <w:rPr>
                    <w:rFonts w:ascii="Cambria Math" w:hAnsi="Cambria Math"/>
                    <w:i/>
                    <w:sz w:val="20"/>
                    <w:lang w:val="en-CA"/>
                  </w:rPr>
                </m:ctrlPr>
              </m:sSupPr>
              <m:e>
                <m:r>
                  <w:rPr>
                    <w:rFonts w:ascii="Cambria Math" w:hAnsi="Cambria Math"/>
                    <w:sz w:val="20"/>
                    <w:lang w:val="en-CA"/>
                  </w:rPr>
                  <m:t>2</m:t>
                </m:r>
              </m:e>
              <m:sup>
                <m:sSub>
                  <m:sSubPr>
                    <m:ctrlPr>
                      <w:rPr>
                        <w:rFonts w:ascii="Cambria Math" w:hAnsi="Cambria Math"/>
                        <w:i/>
                        <w:sz w:val="20"/>
                        <w:lang w:val="en-CA"/>
                      </w:rPr>
                    </m:ctrlPr>
                  </m:sSubPr>
                  <m:e>
                    <m:r>
                      <w:rPr>
                        <w:rFonts w:ascii="Cambria Math" w:hAnsi="Cambria Math"/>
                        <w:sz w:val="20"/>
                        <w:lang w:val="en-CA"/>
                      </w:rPr>
                      <m:t>n</m:t>
                    </m:r>
                  </m:e>
                  <m:sub>
                    <m:sSub>
                      <m:sSubPr>
                        <m:ctrlPr>
                          <w:rPr>
                            <w:rFonts w:ascii="Cambria Math" w:hAnsi="Cambria Math"/>
                            <w:i/>
                            <w:sz w:val="20"/>
                            <w:lang w:val="en-CA"/>
                          </w:rPr>
                        </m:ctrlPr>
                      </m:sSubPr>
                      <m:e>
                        <m:r>
                          <w:rPr>
                            <w:rFonts w:ascii="Cambria Math" w:hAnsi="Cambria Math"/>
                            <w:sz w:val="20"/>
                            <w:lang w:val="en-CA"/>
                          </w:rPr>
                          <m:t>S</m:t>
                        </m:r>
                      </m:e>
                      <m:sub>
                        <m:r>
                          <w:rPr>
                            <w:rFonts w:ascii="Cambria Math" w:hAnsi="Cambria Math"/>
                            <w:sz w:val="20"/>
                            <w:lang w:val="en-CA"/>
                          </w:rPr>
                          <m:t>2</m:t>
                        </m:r>
                      </m:sub>
                    </m:sSub>
                  </m:sub>
                </m:sSub>
              </m:sup>
            </m:sSup>
            <m:r>
              <w:rPr>
                <w:rFonts w:ascii="Cambria Math" w:hAnsi="Cambria Math"/>
                <w:sz w:val="20"/>
                <w:lang w:val="en-CA"/>
              </w:rPr>
              <m:t>-1</m:t>
            </m:r>
          </m:e>
        </m:d>
      </m:oMath>
      <w:r>
        <w:rPr>
          <w:sz w:val="20"/>
        </w:rPr>
        <w:t xml:space="preserve">, </w:t>
      </w:r>
      <m:oMath>
        <m:sSubSup>
          <m:sSubSupPr>
            <m:ctrlPr>
              <w:rPr>
                <w:rFonts w:ascii="Cambria Math" w:hAnsi="Cambria Math"/>
                <w:i/>
                <w:szCs w:val="22"/>
                <w:lang w:val="en-CA"/>
              </w:rPr>
            </m:ctrlPr>
          </m:sSubSupPr>
          <m:e>
            <m:r>
              <w:rPr>
                <w:rFonts w:ascii="Cambria Math" w:hAnsi="Cambria Math"/>
                <w:szCs w:val="22"/>
                <w:lang w:val="en-CA"/>
              </w:rPr>
              <m:t>th</m:t>
            </m:r>
          </m:e>
          <m:sub>
            <m:r>
              <w:rPr>
                <w:rFonts w:ascii="Cambria Math" w:hAnsi="Cambria Math"/>
                <w:szCs w:val="22"/>
                <w:lang w:val="en-CA"/>
              </w:rPr>
              <m:t>BIO</m:t>
            </m:r>
          </m:sub>
          <m:sup>
            <m:r>
              <w:rPr>
                <w:rFonts w:ascii="Cambria Math" w:hAnsi="Cambria Math"/>
                <w:szCs w:val="22"/>
                <w:lang w:val="en-CA"/>
              </w:rPr>
              <m:t>'</m:t>
            </m:r>
          </m:sup>
        </m:sSubSup>
        <m:r>
          <w:rPr>
            <w:rFonts w:ascii="Cambria Math" w:hAnsi="Cambria Math"/>
            <w:szCs w:val="22"/>
            <w:lang w:val="en-CA"/>
          </w:rPr>
          <m:t>=</m:t>
        </m:r>
        <m:sSup>
          <m:sSupPr>
            <m:ctrlPr>
              <w:rPr>
                <w:rFonts w:ascii="Cambria Math" w:hAnsi="Cambria Math"/>
                <w:i/>
                <w:szCs w:val="22"/>
                <w:lang w:val="en-CA"/>
              </w:rPr>
            </m:ctrlPr>
          </m:sSupPr>
          <m:e>
            <m:r>
              <w:rPr>
                <w:rFonts w:ascii="Cambria Math" w:hAnsi="Cambria Math"/>
                <w:szCs w:val="22"/>
                <w:lang w:val="en-CA"/>
              </w:rPr>
              <m:t>2</m:t>
            </m:r>
          </m:e>
          <m:sup>
            <m:r>
              <m:rPr>
                <m:sty m:val="p"/>
              </m:rPr>
              <w:rPr>
                <w:rFonts w:ascii="Cambria Math" w:hAnsi="Cambria Math"/>
                <w:szCs w:val="22"/>
              </w:rPr>
              <m:t>max⁡</m:t>
            </m:r>
            <m:r>
              <w:rPr>
                <w:rFonts w:ascii="Cambria Math" w:hAnsi="Cambria Math"/>
                <w:szCs w:val="22"/>
              </w:rPr>
              <m:t>(</m:t>
            </m:r>
            <m:r>
              <w:rPr>
                <w:rFonts w:ascii="Cambria Math" w:hAnsi="Cambria Math"/>
                <w:szCs w:val="22"/>
                <w:lang w:val="en-CA"/>
              </w:rPr>
              <m:t>5, BD-7)</m:t>
            </m:r>
          </m:sup>
        </m:sSup>
      </m:oMath>
      <w:r>
        <w:rPr>
          <w:szCs w:val="22"/>
          <w:lang w:val="en-CA"/>
        </w:rPr>
        <w:t xml:space="preserve">. </w:t>
      </w:r>
      <m:oMath>
        <m:d>
          <m:dPr>
            <m:begChr m:val="⌊"/>
            <m:endChr m:val="⌋"/>
            <m:ctrlPr>
              <w:rPr>
                <w:rFonts w:ascii="Cambria Math" w:hAnsi="Cambria Math"/>
                <w:i/>
                <w:szCs w:val="22"/>
                <w:lang w:val="en-CA"/>
              </w:rPr>
            </m:ctrlPr>
          </m:dPr>
          <m:e>
            <m:r>
              <w:rPr>
                <w:rFonts w:ascii="Cambria Math" w:hAnsi="Cambria Math"/>
                <w:szCs w:val="22"/>
                <w:lang w:val="en-CA"/>
              </w:rPr>
              <m:t>∙</m:t>
            </m:r>
          </m:e>
        </m:d>
      </m:oMath>
      <w:r>
        <w:rPr>
          <w:szCs w:val="22"/>
          <w:lang w:val="en-CA"/>
        </w:rPr>
        <w:t xml:space="preserve"> is the floor function</w:t>
      </w:r>
      <w:r w:rsidR="006C5908">
        <w:rPr>
          <w:szCs w:val="22"/>
          <w:lang w:val="en-CA"/>
        </w:rPr>
        <w:t xml:space="preserve">, and </w:t>
      </w:r>
      <m:oMath>
        <m:sSub>
          <m:sSubPr>
            <m:ctrlPr>
              <w:rPr>
                <w:rFonts w:ascii="Cambria Math" w:hAnsi="Cambria Math"/>
                <w:i/>
                <w:szCs w:val="22"/>
                <w:lang w:val="en-CA"/>
              </w:rPr>
            </m:ctrlPr>
          </m:sSubPr>
          <m:e>
            <m:r>
              <w:rPr>
                <w:rFonts w:ascii="Cambria Math" w:hAnsi="Cambria Math"/>
                <w:szCs w:val="22"/>
                <w:lang w:val="en-CA"/>
              </w:rPr>
              <m:t>n</m:t>
            </m:r>
          </m:e>
          <m:sub>
            <m:sSub>
              <m:sSubPr>
                <m:ctrlPr>
                  <w:rPr>
                    <w:rFonts w:ascii="Cambria Math" w:hAnsi="Cambria Math"/>
                    <w:i/>
                    <w:szCs w:val="22"/>
                    <w:lang w:val="en-CA"/>
                  </w:rPr>
                </m:ctrlPr>
              </m:sSubPr>
              <m:e>
                <m:r>
                  <w:rPr>
                    <w:rFonts w:ascii="Cambria Math" w:hAnsi="Cambria Math"/>
                    <w:szCs w:val="22"/>
                    <w:lang w:val="en-CA"/>
                  </w:rPr>
                  <m:t>S</m:t>
                </m:r>
              </m:e>
              <m:sub>
                <m:r>
                  <w:rPr>
                    <w:rFonts w:ascii="Cambria Math" w:hAnsi="Cambria Math"/>
                    <w:szCs w:val="22"/>
                    <w:lang w:val="en-CA"/>
                  </w:rPr>
                  <m:t>2</m:t>
                </m:r>
              </m:sub>
            </m:sSub>
          </m:sub>
        </m:sSub>
        <m:r>
          <w:rPr>
            <w:rFonts w:ascii="Cambria Math" w:hAnsi="Cambria Math"/>
            <w:szCs w:val="22"/>
            <w:lang w:val="en-CA"/>
          </w:rPr>
          <m:t>=12</m:t>
        </m:r>
      </m:oMath>
      <w:r w:rsidR="006C5908">
        <w:rPr>
          <w:szCs w:val="22"/>
          <w:lang w:val="en-CA"/>
        </w:rPr>
        <w:t>.</w:t>
      </w:r>
    </w:p>
    <w:p w14:paraId="64110984" w14:textId="326B007C" w:rsidR="00BD5CFA" w:rsidRDefault="00BD5CFA" w:rsidP="00CA7357">
      <w:pPr>
        <w:jc w:val="both"/>
        <w:rPr>
          <w:szCs w:val="22"/>
        </w:rPr>
      </w:pPr>
      <w:r>
        <w:rPr>
          <w:szCs w:val="22"/>
        </w:rPr>
        <w:lastRenderedPageBreak/>
        <w:t xml:space="preserve">Based on the motion refinement and the gradients, the following adjustment is calculated for each sample in the </w:t>
      </w:r>
      <w:r>
        <w:rPr>
          <w:szCs w:val="22"/>
          <w:lang w:val="en-CA"/>
        </w:rPr>
        <w:t xml:space="preserve">4×4 </w:t>
      </w:r>
      <w:r w:rsidR="00591324">
        <w:rPr>
          <w:szCs w:val="22"/>
          <w:lang w:val="en-CA"/>
        </w:rPr>
        <w:t>subblock</w:t>
      </w:r>
      <w:r>
        <w:rPr>
          <w:szCs w:val="22"/>
          <w:lang w:val="en-CA"/>
        </w:rPr>
        <w:t xml:space="preserve">: </w:t>
      </w:r>
    </w:p>
    <w:tbl>
      <w:tblPr>
        <w:tblStyle w:val="TableGrid"/>
        <w:tblW w:w="93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0"/>
        <w:gridCol w:w="863"/>
      </w:tblGrid>
      <w:tr w:rsidR="00BD5CFA" w:rsidRPr="00935322" w14:paraId="40E67AEB" w14:textId="77777777" w:rsidTr="00462864">
        <w:trPr>
          <w:trHeight w:val="139"/>
        </w:trPr>
        <w:tc>
          <w:tcPr>
            <w:tcW w:w="8460" w:type="dxa"/>
            <w:vAlign w:val="center"/>
          </w:tcPr>
          <w:p w14:paraId="7CA6EC8F" w14:textId="020F6742" w:rsidR="00BD5CFA" w:rsidRPr="007213C8" w:rsidRDefault="00F321F6" w:rsidP="00CA7357">
            <m:oMathPara>
              <m:oMathParaPr>
                <m:jc m:val="center"/>
              </m:oMathParaPr>
              <m:oMath>
                <m:r>
                  <w:rPr>
                    <w:rFonts w:ascii="Cambria Math" w:hAnsi="Cambria Math"/>
                    <w:sz w:val="20"/>
                  </w:rPr>
                  <m:t>b(x,y)=</m:t>
                </m:r>
                <m:r>
                  <w:rPr>
                    <w:rFonts w:ascii="Cambria Math" w:hAnsi="Cambria Math"/>
                    <w:sz w:val="20"/>
                    <w:szCs w:val="20"/>
                  </w:rPr>
                  <m:t>rnd</m:t>
                </m:r>
                <m:d>
                  <m:dPr>
                    <m:ctrlPr>
                      <w:rPr>
                        <w:rFonts w:ascii="Cambria Math" w:hAnsi="Cambria Math"/>
                        <w:i/>
                        <w:sz w:val="20"/>
                        <w:szCs w:val="20"/>
                      </w:rPr>
                    </m:ctrlPr>
                  </m:d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x</m:t>
                            </m:r>
                          </m:sub>
                        </m:sSub>
                        <m:d>
                          <m:dPr>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I</m:t>
                                    </m:r>
                                  </m:e>
                                  <m:sup>
                                    <m:d>
                                      <m:dPr>
                                        <m:ctrlPr>
                                          <w:rPr>
                                            <w:rFonts w:ascii="Cambria Math" w:hAnsi="Cambria Math"/>
                                            <w:i/>
                                            <w:sz w:val="20"/>
                                            <w:szCs w:val="20"/>
                                          </w:rPr>
                                        </m:ctrlPr>
                                      </m:dPr>
                                      <m:e>
                                        <m:r>
                                          <w:rPr>
                                            <w:rFonts w:ascii="Cambria Math" w:hAnsi="Cambria Math"/>
                                            <w:sz w:val="20"/>
                                            <w:szCs w:val="20"/>
                                          </w:rPr>
                                          <m:t>1</m:t>
                                        </m:r>
                                      </m:e>
                                    </m:d>
                                  </m:sup>
                                </m:sSup>
                                <m:d>
                                  <m:dPr>
                                    <m:ctrlPr>
                                      <w:rPr>
                                        <w:rFonts w:ascii="Cambria Math" w:hAnsi="Cambria Math"/>
                                        <w:i/>
                                        <w:sz w:val="20"/>
                                        <w:szCs w:val="20"/>
                                      </w:rPr>
                                    </m:ctrlPr>
                                  </m:dPr>
                                  <m:e>
                                    <m:r>
                                      <w:rPr>
                                        <w:rFonts w:ascii="Cambria Math" w:hAnsi="Cambria Math"/>
                                        <w:sz w:val="20"/>
                                        <w:szCs w:val="20"/>
                                      </w:rPr>
                                      <m:t>x, y</m:t>
                                    </m:r>
                                  </m:e>
                                </m:d>
                              </m:num>
                              <m:den>
                                <m:r>
                                  <w:rPr>
                                    <w:rFonts w:ascii="Cambria Math" w:hAnsi="Cambria Math"/>
                                    <w:sz w:val="20"/>
                                    <w:szCs w:val="20"/>
                                  </w:rPr>
                                  <m:t>∂x</m:t>
                                </m:r>
                              </m:den>
                            </m:f>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I</m:t>
                                    </m:r>
                                  </m:e>
                                  <m:sup>
                                    <m:d>
                                      <m:dPr>
                                        <m:ctrlPr>
                                          <w:rPr>
                                            <w:rFonts w:ascii="Cambria Math" w:hAnsi="Cambria Math"/>
                                            <w:i/>
                                            <w:sz w:val="20"/>
                                            <w:szCs w:val="20"/>
                                          </w:rPr>
                                        </m:ctrlPr>
                                      </m:dPr>
                                      <m:e>
                                        <m:r>
                                          <w:rPr>
                                            <w:rFonts w:ascii="Cambria Math" w:hAnsi="Cambria Math"/>
                                            <w:sz w:val="20"/>
                                            <w:szCs w:val="20"/>
                                          </w:rPr>
                                          <m:t>0</m:t>
                                        </m:r>
                                      </m:e>
                                    </m:d>
                                  </m:sup>
                                </m:sSup>
                                <m:d>
                                  <m:dPr>
                                    <m:ctrlPr>
                                      <w:rPr>
                                        <w:rFonts w:ascii="Cambria Math" w:hAnsi="Cambria Math"/>
                                        <w:i/>
                                        <w:sz w:val="20"/>
                                        <w:szCs w:val="20"/>
                                      </w:rPr>
                                    </m:ctrlPr>
                                  </m:dPr>
                                  <m:e>
                                    <m:r>
                                      <w:rPr>
                                        <w:rFonts w:ascii="Cambria Math" w:hAnsi="Cambria Math"/>
                                        <w:sz w:val="20"/>
                                        <w:szCs w:val="20"/>
                                      </w:rPr>
                                      <m:t>x, y</m:t>
                                    </m:r>
                                  </m:e>
                                </m:d>
                              </m:num>
                              <m:den>
                                <m:r>
                                  <w:rPr>
                                    <w:rFonts w:ascii="Cambria Math" w:hAnsi="Cambria Math"/>
                                    <w:sz w:val="20"/>
                                    <w:szCs w:val="20"/>
                                  </w:rPr>
                                  <m:t>∂x</m:t>
                                </m:r>
                              </m:den>
                            </m:f>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y</m:t>
                            </m:r>
                          </m:sub>
                        </m:sSub>
                        <m:d>
                          <m:dPr>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I</m:t>
                                    </m:r>
                                  </m:e>
                                  <m:sup>
                                    <m:d>
                                      <m:dPr>
                                        <m:ctrlPr>
                                          <w:rPr>
                                            <w:rFonts w:ascii="Cambria Math" w:hAnsi="Cambria Math"/>
                                            <w:i/>
                                            <w:sz w:val="20"/>
                                            <w:szCs w:val="20"/>
                                          </w:rPr>
                                        </m:ctrlPr>
                                      </m:dPr>
                                      <m:e>
                                        <m:r>
                                          <w:rPr>
                                            <w:rFonts w:ascii="Cambria Math" w:hAnsi="Cambria Math"/>
                                            <w:sz w:val="20"/>
                                            <w:szCs w:val="20"/>
                                          </w:rPr>
                                          <m:t>1</m:t>
                                        </m:r>
                                      </m:e>
                                    </m:d>
                                  </m:sup>
                                </m:sSup>
                                <m:d>
                                  <m:dPr>
                                    <m:ctrlPr>
                                      <w:rPr>
                                        <w:rFonts w:ascii="Cambria Math" w:hAnsi="Cambria Math"/>
                                        <w:i/>
                                        <w:sz w:val="20"/>
                                        <w:szCs w:val="20"/>
                                      </w:rPr>
                                    </m:ctrlPr>
                                  </m:dPr>
                                  <m:e>
                                    <m:r>
                                      <w:rPr>
                                        <w:rFonts w:ascii="Cambria Math" w:hAnsi="Cambria Math"/>
                                        <w:sz w:val="20"/>
                                        <w:szCs w:val="20"/>
                                      </w:rPr>
                                      <m:t>x, y</m:t>
                                    </m:r>
                                  </m:e>
                                </m:d>
                              </m:num>
                              <m:den>
                                <m:r>
                                  <w:rPr>
                                    <w:rFonts w:ascii="Cambria Math" w:hAnsi="Cambria Math"/>
                                    <w:sz w:val="20"/>
                                    <w:szCs w:val="20"/>
                                  </w:rPr>
                                  <m:t>∂y</m:t>
                                </m:r>
                              </m:den>
                            </m:f>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I</m:t>
                                    </m:r>
                                  </m:e>
                                  <m:sup>
                                    <m:d>
                                      <m:dPr>
                                        <m:ctrlPr>
                                          <w:rPr>
                                            <w:rFonts w:ascii="Cambria Math" w:hAnsi="Cambria Math"/>
                                            <w:i/>
                                            <w:sz w:val="20"/>
                                            <w:szCs w:val="20"/>
                                          </w:rPr>
                                        </m:ctrlPr>
                                      </m:dPr>
                                      <m:e>
                                        <m:r>
                                          <w:rPr>
                                            <w:rFonts w:ascii="Cambria Math" w:hAnsi="Cambria Math"/>
                                            <w:sz w:val="20"/>
                                            <w:szCs w:val="20"/>
                                          </w:rPr>
                                          <m:t>0</m:t>
                                        </m:r>
                                      </m:e>
                                    </m:d>
                                  </m:sup>
                                </m:sSup>
                                <m:d>
                                  <m:dPr>
                                    <m:ctrlPr>
                                      <w:rPr>
                                        <w:rFonts w:ascii="Cambria Math" w:hAnsi="Cambria Math"/>
                                        <w:i/>
                                        <w:sz w:val="20"/>
                                        <w:szCs w:val="20"/>
                                      </w:rPr>
                                    </m:ctrlPr>
                                  </m:dPr>
                                  <m:e>
                                    <m:r>
                                      <w:rPr>
                                        <w:rFonts w:ascii="Cambria Math" w:hAnsi="Cambria Math"/>
                                        <w:sz w:val="20"/>
                                        <w:szCs w:val="20"/>
                                      </w:rPr>
                                      <m:t>x, y</m:t>
                                    </m:r>
                                  </m:e>
                                </m:d>
                              </m:num>
                              <m:den>
                                <m:r>
                                  <w:rPr>
                                    <w:rFonts w:ascii="Cambria Math" w:hAnsi="Cambria Math"/>
                                    <w:sz w:val="20"/>
                                    <w:szCs w:val="20"/>
                                  </w:rPr>
                                  <m:t>∂y</m:t>
                                </m:r>
                              </m:den>
                            </m:f>
                          </m:e>
                        </m:d>
                        <m:r>
                          <w:rPr>
                            <w:rFonts w:ascii="Cambria Math" w:hAnsi="Cambria Math"/>
                            <w:sz w:val="20"/>
                            <w:szCs w:val="20"/>
                          </w:rPr>
                          <m:t>+1</m:t>
                        </m:r>
                      </m:e>
                    </m:d>
                    <m:r>
                      <w:rPr>
                        <w:rFonts w:ascii="Cambria Math" w:hAnsi="Cambria Math"/>
                        <w:sz w:val="20"/>
                        <w:szCs w:val="20"/>
                      </w:rPr>
                      <m:t>/2</m:t>
                    </m:r>
                  </m:e>
                </m:d>
              </m:oMath>
            </m:oMathPara>
          </w:p>
        </w:tc>
        <w:tc>
          <w:tcPr>
            <w:tcW w:w="863" w:type="dxa"/>
            <w:vAlign w:val="center"/>
          </w:tcPr>
          <w:p w14:paraId="2ACE2176" w14:textId="4B581178" w:rsidR="00BD5CFA" w:rsidRPr="00935322" w:rsidRDefault="00BD5CFA" w:rsidP="00CD45EA">
            <w:pPr>
              <w:pStyle w:val="Caption"/>
              <w:spacing w:before="136"/>
              <w:rPr>
                <w:b w:val="0"/>
                <w:sz w:val="21"/>
              </w:rPr>
            </w:pPr>
            <w:r w:rsidRPr="00935322">
              <w:rPr>
                <w:b w:val="0"/>
                <w:sz w:val="21"/>
                <w:lang w:val="en-CA"/>
              </w:rPr>
              <w:t>(</w:t>
            </w:r>
            <w:r w:rsidRPr="00935322">
              <w:rPr>
                <w:b w:val="0"/>
                <w:sz w:val="21"/>
                <w:lang w:val="en-CA" w:eastAsia="ko-KR"/>
              </w:rPr>
              <w:t>3-</w:t>
            </w:r>
            <w:r w:rsidR="00D00A03" w:rsidRPr="00935322">
              <w:rPr>
                <w:rFonts w:eastAsia="SimSun"/>
                <w:b w:val="0"/>
                <w:noProof/>
                <w:sz w:val="21"/>
                <w:lang w:val="en-CA"/>
              </w:rPr>
              <w:fldChar w:fldCharType="begin"/>
            </w:r>
            <w:r w:rsidR="00D00A03" w:rsidRPr="00935322">
              <w:rPr>
                <w:b w:val="0"/>
                <w:noProof/>
                <w:sz w:val="21"/>
                <w:lang w:val="en-CA"/>
              </w:rPr>
              <w:instrText xml:space="preserve"> SEQ Eq \* MERGEFORMAT </w:instrText>
            </w:r>
            <w:r w:rsidR="00D00A03" w:rsidRPr="00935322">
              <w:rPr>
                <w:rFonts w:eastAsia="SimSun"/>
                <w:b w:val="0"/>
                <w:noProof/>
                <w:sz w:val="21"/>
                <w:lang w:val="en-CA"/>
              </w:rPr>
              <w:fldChar w:fldCharType="separate"/>
            </w:r>
            <w:r w:rsidR="003A61E2">
              <w:rPr>
                <w:b w:val="0"/>
                <w:noProof/>
                <w:sz w:val="21"/>
                <w:lang w:val="en-CA"/>
              </w:rPr>
              <w:t>29</w:t>
            </w:r>
            <w:r w:rsidR="00D00A03" w:rsidRPr="00935322">
              <w:rPr>
                <w:rFonts w:eastAsia="SimSun"/>
                <w:b w:val="0"/>
                <w:noProof/>
                <w:sz w:val="21"/>
                <w:lang w:val="en-CA"/>
              </w:rPr>
              <w:fldChar w:fldCharType="end"/>
            </w:r>
            <w:r w:rsidRPr="00935322">
              <w:rPr>
                <w:rFonts w:eastAsia="SimSun"/>
                <w:b w:val="0"/>
                <w:sz w:val="21"/>
                <w:lang w:val="en-CA"/>
              </w:rPr>
              <w:t>)</w:t>
            </w:r>
          </w:p>
        </w:tc>
      </w:tr>
    </w:tbl>
    <w:p w14:paraId="6506550C" w14:textId="77777777" w:rsidR="00BD5CFA" w:rsidRDefault="00BD5CFA" w:rsidP="00CA7357">
      <w:pPr>
        <w:jc w:val="both"/>
        <w:rPr>
          <w:szCs w:val="22"/>
        </w:rPr>
      </w:pPr>
      <w:r>
        <w:rPr>
          <w:szCs w:val="22"/>
        </w:rPr>
        <w:t xml:space="preserve">Finally, the BDOF samples of the CU are calculated by adjusting the bi-prediction samples as follows: </w:t>
      </w:r>
    </w:p>
    <w:tbl>
      <w:tblPr>
        <w:tblStyle w:val="TableGrid"/>
        <w:tblW w:w="93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818"/>
      </w:tblGrid>
      <w:tr w:rsidR="00BD5CFA" w:rsidRPr="0064749E" w14:paraId="2AFA2555" w14:textId="77777777" w:rsidTr="00462864">
        <w:trPr>
          <w:trHeight w:val="139"/>
        </w:trPr>
        <w:tc>
          <w:tcPr>
            <w:tcW w:w="8505" w:type="dxa"/>
            <w:vAlign w:val="center"/>
          </w:tcPr>
          <w:p w14:paraId="3EF998BB" w14:textId="77777777" w:rsidR="00BD5CFA" w:rsidRPr="00925A2B" w:rsidRDefault="00F25D20" w:rsidP="00CA7357">
            <w:pPr>
              <w:rPr>
                <w:sz w:val="20"/>
              </w:rPr>
            </w:pPr>
            <m:oMathPara>
              <m:oMath>
                <m:sSub>
                  <m:sSubPr>
                    <m:ctrlPr>
                      <w:rPr>
                        <w:rFonts w:ascii="Cambria Math" w:hAnsi="Cambria Math"/>
                        <w:i/>
                        <w:sz w:val="20"/>
                      </w:rPr>
                    </m:ctrlPr>
                  </m:sSubPr>
                  <m:e>
                    <m:r>
                      <w:rPr>
                        <w:rFonts w:ascii="Cambria Math" w:hAnsi="Cambria Math"/>
                        <w:sz w:val="20"/>
                      </w:rPr>
                      <m:t>pred</m:t>
                    </m:r>
                  </m:e>
                  <m:sub>
                    <m:r>
                      <w:rPr>
                        <w:rFonts w:ascii="Cambria Math" w:hAnsi="Cambria Math"/>
                        <w:sz w:val="20"/>
                      </w:rPr>
                      <m:t>BDOF</m:t>
                    </m:r>
                  </m:sub>
                </m:sSub>
                <m:d>
                  <m:dPr>
                    <m:ctrlPr>
                      <w:rPr>
                        <w:rFonts w:ascii="Cambria Math" w:hAnsi="Cambria Math"/>
                        <w:i/>
                        <w:sz w:val="20"/>
                      </w:rPr>
                    </m:ctrlPr>
                  </m:dPr>
                  <m:e>
                    <m:r>
                      <w:rPr>
                        <w:rFonts w:ascii="Cambria Math" w:hAnsi="Cambria Math"/>
                        <w:sz w:val="20"/>
                      </w:rPr>
                      <m:t>x,y</m:t>
                    </m:r>
                  </m:e>
                </m:d>
                <m:r>
                  <w:rPr>
                    <w:rFonts w:ascii="Cambria Math" w:hAnsi="Cambria Math"/>
                    <w:sz w:val="20"/>
                  </w:rPr>
                  <m:t>=</m:t>
                </m:r>
                <m:d>
                  <m:dPr>
                    <m:ctrlPr>
                      <w:rPr>
                        <w:rFonts w:ascii="Cambria Math" w:hAnsi="Cambria Math"/>
                        <w:i/>
                        <w:sz w:val="20"/>
                      </w:rPr>
                    </m:ctrlPr>
                  </m:dPr>
                  <m:e>
                    <m:sSup>
                      <m:sSupPr>
                        <m:ctrlPr>
                          <w:rPr>
                            <w:rFonts w:ascii="Cambria Math" w:hAnsi="Cambria Math"/>
                            <w:i/>
                            <w:sz w:val="20"/>
                          </w:rPr>
                        </m:ctrlPr>
                      </m:sSupPr>
                      <m:e>
                        <m:r>
                          <w:rPr>
                            <w:rFonts w:ascii="Cambria Math" w:hAnsi="Cambria Math"/>
                            <w:sz w:val="20"/>
                          </w:rPr>
                          <m:t>I</m:t>
                        </m:r>
                      </m:e>
                      <m:sup>
                        <m:d>
                          <m:dPr>
                            <m:ctrlPr>
                              <w:rPr>
                                <w:rFonts w:ascii="Cambria Math" w:hAnsi="Cambria Math"/>
                                <w:i/>
                                <w:sz w:val="20"/>
                              </w:rPr>
                            </m:ctrlPr>
                          </m:dPr>
                          <m:e>
                            <m:r>
                              <w:rPr>
                                <w:rFonts w:ascii="Cambria Math" w:hAnsi="Cambria Math"/>
                                <w:sz w:val="20"/>
                              </w:rPr>
                              <m:t>0</m:t>
                            </m:r>
                          </m:e>
                        </m:d>
                      </m:sup>
                    </m:sSup>
                    <m:d>
                      <m:dPr>
                        <m:ctrlPr>
                          <w:rPr>
                            <w:rFonts w:ascii="Cambria Math" w:hAnsi="Cambria Math"/>
                            <w:i/>
                            <w:sz w:val="20"/>
                          </w:rPr>
                        </m:ctrlPr>
                      </m:dPr>
                      <m:e>
                        <m:r>
                          <w:rPr>
                            <w:rFonts w:ascii="Cambria Math" w:hAnsi="Cambria Math"/>
                            <w:sz w:val="20"/>
                          </w:rPr>
                          <m:t>x,y</m:t>
                        </m:r>
                      </m:e>
                    </m:d>
                    <m:r>
                      <w:rPr>
                        <w:rFonts w:ascii="Cambria Math" w:hAnsi="Cambria Math"/>
                        <w:sz w:val="20"/>
                      </w:rPr>
                      <m:t>+</m:t>
                    </m:r>
                    <m:sSup>
                      <m:sSupPr>
                        <m:ctrlPr>
                          <w:rPr>
                            <w:rFonts w:ascii="Cambria Math" w:hAnsi="Cambria Math"/>
                            <w:i/>
                            <w:sz w:val="20"/>
                          </w:rPr>
                        </m:ctrlPr>
                      </m:sSupPr>
                      <m:e>
                        <m:r>
                          <w:rPr>
                            <w:rFonts w:ascii="Cambria Math" w:hAnsi="Cambria Math"/>
                            <w:sz w:val="20"/>
                          </w:rPr>
                          <m:t>I</m:t>
                        </m:r>
                      </m:e>
                      <m:sup>
                        <m:d>
                          <m:dPr>
                            <m:ctrlPr>
                              <w:rPr>
                                <w:rFonts w:ascii="Cambria Math" w:hAnsi="Cambria Math"/>
                                <w:i/>
                                <w:sz w:val="20"/>
                              </w:rPr>
                            </m:ctrlPr>
                          </m:dPr>
                          <m:e>
                            <m:r>
                              <w:rPr>
                                <w:rFonts w:ascii="Cambria Math" w:hAnsi="Cambria Math"/>
                                <w:sz w:val="20"/>
                              </w:rPr>
                              <m:t>1</m:t>
                            </m:r>
                          </m:e>
                        </m:d>
                      </m:sup>
                    </m:sSup>
                    <m:d>
                      <m:dPr>
                        <m:ctrlPr>
                          <w:rPr>
                            <w:rFonts w:ascii="Cambria Math" w:hAnsi="Cambria Math"/>
                            <w:i/>
                            <w:sz w:val="20"/>
                          </w:rPr>
                        </m:ctrlPr>
                      </m:dPr>
                      <m:e>
                        <m:r>
                          <w:rPr>
                            <w:rFonts w:ascii="Cambria Math" w:hAnsi="Cambria Math"/>
                            <w:sz w:val="20"/>
                          </w:rPr>
                          <m:t>x,y</m:t>
                        </m:r>
                      </m:e>
                    </m:d>
                    <m:r>
                      <w:rPr>
                        <w:rFonts w:ascii="Cambria Math" w:hAnsi="Cambria Math"/>
                        <w:sz w:val="20"/>
                      </w:rPr>
                      <m:t>+b(x,y)+</m:t>
                    </m:r>
                    <m:sSub>
                      <m:sSubPr>
                        <m:ctrlPr>
                          <w:rPr>
                            <w:rFonts w:ascii="Cambria Math" w:hAnsi="Cambria Math"/>
                            <w:i/>
                            <w:sz w:val="20"/>
                          </w:rPr>
                        </m:ctrlPr>
                      </m:sSubPr>
                      <m:e>
                        <m:r>
                          <w:rPr>
                            <w:rFonts w:ascii="Cambria Math" w:hAnsi="Cambria Math"/>
                            <w:sz w:val="20"/>
                          </w:rPr>
                          <m:t>ο</m:t>
                        </m:r>
                      </m:e>
                      <m:sub>
                        <m:r>
                          <w:rPr>
                            <w:rFonts w:ascii="Cambria Math" w:hAnsi="Cambria Math"/>
                            <w:sz w:val="20"/>
                          </w:rPr>
                          <m:t>offset</m:t>
                        </m:r>
                      </m:sub>
                    </m:sSub>
                  </m:e>
                </m:d>
                <m:r>
                  <w:rPr>
                    <w:rFonts w:ascii="Cambria Math" w:hAnsi="Cambria Math"/>
                    <w:sz w:val="20"/>
                  </w:rPr>
                  <m:t>≫shift</m:t>
                </m:r>
              </m:oMath>
            </m:oMathPara>
          </w:p>
        </w:tc>
        <w:tc>
          <w:tcPr>
            <w:tcW w:w="818" w:type="dxa"/>
            <w:vAlign w:val="center"/>
          </w:tcPr>
          <w:p w14:paraId="086522F1" w14:textId="661C9CEC" w:rsidR="00BD5CFA" w:rsidRPr="00935322" w:rsidRDefault="00BD5CFA" w:rsidP="00CD45EA">
            <w:pPr>
              <w:pStyle w:val="Caption"/>
              <w:spacing w:before="136"/>
              <w:rPr>
                <w:b w:val="0"/>
                <w:sz w:val="22"/>
              </w:rPr>
            </w:pPr>
            <w:r w:rsidRPr="00935322">
              <w:rPr>
                <w:b w:val="0"/>
                <w:sz w:val="21"/>
                <w:lang w:val="en-CA"/>
              </w:rPr>
              <w:t>(</w:t>
            </w:r>
            <w:r w:rsidRPr="00935322">
              <w:rPr>
                <w:b w:val="0"/>
                <w:sz w:val="21"/>
                <w:lang w:val="en-CA" w:eastAsia="ko-KR"/>
              </w:rPr>
              <w:t>3-</w:t>
            </w:r>
            <w:r w:rsidR="00D00A03" w:rsidRPr="00935322">
              <w:rPr>
                <w:rFonts w:eastAsia="SimSun"/>
                <w:b w:val="0"/>
                <w:noProof/>
                <w:sz w:val="21"/>
                <w:lang w:val="en-CA"/>
              </w:rPr>
              <w:fldChar w:fldCharType="begin"/>
            </w:r>
            <w:r w:rsidR="00D00A03" w:rsidRPr="00935322">
              <w:rPr>
                <w:b w:val="0"/>
                <w:noProof/>
                <w:sz w:val="21"/>
                <w:lang w:val="en-CA"/>
              </w:rPr>
              <w:instrText xml:space="preserve"> SEQ Eq \* MERGEFORMAT </w:instrText>
            </w:r>
            <w:r w:rsidR="00D00A03" w:rsidRPr="00935322">
              <w:rPr>
                <w:rFonts w:eastAsia="SimSun"/>
                <w:b w:val="0"/>
                <w:noProof/>
                <w:sz w:val="21"/>
                <w:lang w:val="en-CA"/>
              </w:rPr>
              <w:fldChar w:fldCharType="separate"/>
            </w:r>
            <w:r w:rsidR="003A61E2">
              <w:rPr>
                <w:b w:val="0"/>
                <w:noProof/>
                <w:sz w:val="21"/>
                <w:lang w:val="en-CA"/>
              </w:rPr>
              <w:t>30</w:t>
            </w:r>
            <w:r w:rsidR="00D00A03" w:rsidRPr="00935322">
              <w:rPr>
                <w:rFonts w:eastAsia="SimSun"/>
                <w:b w:val="0"/>
                <w:noProof/>
                <w:sz w:val="21"/>
                <w:lang w:val="en-CA"/>
              </w:rPr>
              <w:fldChar w:fldCharType="end"/>
            </w:r>
            <w:r w:rsidRPr="00935322">
              <w:rPr>
                <w:rFonts w:eastAsia="SimSun"/>
                <w:b w:val="0"/>
                <w:sz w:val="21"/>
                <w:lang w:val="en-CA"/>
              </w:rPr>
              <w:t>)</w:t>
            </w:r>
          </w:p>
        </w:tc>
      </w:tr>
    </w:tbl>
    <w:p w14:paraId="5977070B" w14:textId="0B6651D9" w:rsidR="00BD5CFA" w:rsidRDefault="00BD5CFA" w:rsidP="00CD45EA">
      <w:pPr>
        <w:rPr>
          <w:szCs w:val="22"/>
        </w:rPr>
      </w:pPr>
      <w:r>
        <w:rPr>
          <w:szCs w:val="22"/>
          <w:lang w:val="en-CA"/>
        </w:rPr>
        <w:t xml:space="preserve">These values are selected such that the multipliers in the BDOF process do not exceed 15-bit, and the maximum bit-width of the intermediate parameters in the BDOF process is kept within 32-bit. </w:t>
      </w:r>
    </w:p>
    <w:p w14:paraId="465610AE" w14:textId="0FF7AD4B" w:rsidR="00BD5CFA" w:rsidRPr="00395273" w:rsidRDefault="00BD5CFA" w:rsidP="00CA7357">
      <w:pPr>
        <w:jc w:val="both"/>
        <w:rPr>
          <w:szCs w:val="22"/>
        </w:rPr>
      </w:pPr>
      <w:r w:rsidRPr="00395273">
        <w:rPr>
          <w:szCs w:val="22"/>
          <w:lang w:val="en-CA"/>
        </w:rPr>
        <w:t xml:space="preserve">In order to derive the gradient </w:t>
      </w:r>
      <w:r w:rsidRPr="0092755C">
        <w:rPr>
          <w:szCs w:val="22"/>
          <w:lang w:val="en-CA"/>
        </w:rPr>
        <w:t xml:space="preserve">values, some prediction samples </w:t>
      </w:r>
      <m:oMath>
        <m:sSup>
          <m:sSupPr>
            <m:ctrlPr>
              <w:rPr>
                <w:rFonts w:ascii="Cambria Math" w:hAnsi="Cambria Math"/>
                <w:i/>
                <w:szCs w:val="22"/>
              </w:rPr>
            </m:ctrlPr>
          </m:sSupPr>
          <m:e>
            <m:r>
              <w:rPr>
                <w:rFonts w:ascii="Cambria Math" w:hAnsi="Cambria Math"/>
                <w:szCs w:val="22"/>
              </w:rPr>
              <m:t>I</m:t>
            </m:r>
          </m:e>
          <m:sup>
            <m:d>
              <m:dPr>
                <m:ctrlPr>
                  <w:rPr>
                    <w:rFonts w:ascii="Cambria Math" w:hAnsi="Cambria Math"/>
                    <w:i/>
                    <w:szCs w:val="22"/>
                  </w:rPr>
                </m:ctrlPr>
              </m:dPr>
              <m:e>
                <m:r>
                  <w:rPr>
                    <w:rFonts w:ascii="Cambria Math" w:hAnsi="Cambria Math"/>
                    <w:szCs w:val="22"/>
                  </w:rPr>
                  <m:t>k</m:t>
                </m:r>
              </m:e>
            </m:d>
          </m:sup>
        </m:sSup>
        <m:d>
          <m:dPr>
            <m:ctrlPr>
              <w:rPr>
                <w:rFonts w:ascii="Cambria Math" w:hAnsi="Cambria Math"/>
                <w:i/>
                <w:szCs w:val="22"/>
              </w:rPr>
            </m:ctrlPr>
          </m:dPr>
          <m:e>
            <m:r>
              <w:rPr>
                <w:rFonts w:ascii="Cambria Math" w:hAnsi="Cambria Math"/>
                <w:szCs w:val="22"/>
              </w:rPr>
              <m:t>i, j</m:t>
            </m:r>
          </m:e>
        </m:d>
      </m:oMath>
      <w:r w:rsidRPr="0092755C">
        <w:rPr>
          <w:szCs w:val="22"/>
        </w:rPr>
        <w:t xml:space="preserve"> in list </w:t>
      </w:r>
      <m:oMath>
        <m:r>
          <w:rPr>
            <w:rFonts w:ascii="Cambria Math" w:hAnsi="Cambria Math"/>
            <w:szCs w:val="22"/>
          </w:rPr>
          <m:t>k</m:t>
        </m:r>
      </m:oMath>
      <w:r w:rsidRPr="007E697A">
        <w:rPr>
          <w:szCs w:val="22"/>
        </w:rPr>
        <w:t xml:space="preserve"> (</w:t>
      </w:r>
      <m:oMath>
        <m:r>
          <w:rPr>
            <w:rFonts w:ascii="Cambria Math" w:hAnsi="Cambria Math"/>
            <w:szCs w:val="22"/>
          </w:rPr>
          <m:t>k=0,1</m:t>
        </m:r>
      </m:oMath>
      <w:r w:rsidRPr="007E697A">
        <w:rPr>
          <w:szCs w:val="22"/>
        </w:rPr>
        <w:t xml:space="preserve">) outside of the current CU boundaries need to be generated. As depicted in </w:t>
      </w:r>
      <w:r w:rsidRPr="0092755C">
        <w:rPr>
          <w:szCs w:val="22"/>
        </w:rPr>
        <w:fldChar w:fldCharType="begin"/>
      </w:r>
      <w:r w:rsidRPr="007E697A">
        <w:rPr>
          <w:szCs w:val="22"/>
        </w:rPr>
        <w:instrText xml:space="preserve"> REF _Ref531024677 \h  \* MERGEFORMAT </w:instrText>
      </w:r>
      <w:r w:rsidRPr="0092755C">
        <w:rPr>
          <w:szCs w:val="22"/>
        </w:rPr>
      </w:r>
      <w:r w:rsidRPr="0092755C">
        <w:rPr>
          <w:szCs w:val="22"/>
        </w:rPr>
        <w:fldChar w:fldCharType="separate"/>
      </w:r>
      <w:r w:rsidR="003A61E2" w:rsidRPr="003A61E2">
        <w:rPr>
          <w:szCs w:val="22"/>
          <w:lang w:val="en-GB"/>
          <w:rPrChange w:id="260" w:author="v1-jc1" w:date="2020-12-06T19:24:00Z">
            <w:rPr>
              <w:b/>
              <w:sz w:val="20"/>
              <w:lang w:val="en-GB"/>
            </w:rPr>
          </w:rPrChange>
        </w:rPr>
        <w:t xml:space="preserve">Figure </w:t>
      </w:r>
      <w:r w:rsidR="003A61E2" w:rsidRPr="003A61E2">
        <w:rPr>
          <w:noProof/>
          <w:szCs w:val="22"/>
          <w:lang w:val="en-GB"/>
          <w:rPrChange w:id="261" w:author="v1-jc1" w:date="2020-12-06T19:24:00Z">
            <w:rPr>
              <w:b/>
              <w:noProof/>
              <w:sz w:val="20"/>
              <w:lang w:val="en-GB"/>
            </w:rPr>
          </w:rPrChange>
        </w:rPr>
        <w:t>35</w:t>
      </w:r>
      <w:r w:rsidRPr="0092755C">
        <w:rPr>
          <w:szCs w:val="22"/>
        </w:rPr>
        <w:fldChar w:fldCharType="end"/>
      </w:r>
      <w:r w:rsidRPr="0092755C">
        <w:rPr>
          <w:szCs w:val="22"/>
        </w:rPr>
        <w:t xml:space="preserve">, the BDOF in </w:t>
      </w:r>
      <w:r w:rsidR="00B92CC6">
        <w:rPr>
          <w:szCs w:val="22"/>
        </w:rPr>
        <w:t>VVC</w:t>
      </w:r>
      <w:r w:rsidR="007B4927" w:rsidRPr="007E697A">
        <w:rPr>
          <w:szCs w:val="22"/>
        </w:rPr>
        <w:t xml:space="preserve"> </w:t>
      </w:r>
      <w:r w:rsidRPr="007E697A">
        <w:rPr>
          <w:szCs w:val="22"/>
        </w:rPr>
        <w:t>uses one extended row/column aro</w:t>
      </w:r>
      <w:r w:rsidRPr="00395273">
        <w:rPr>
          <w:szCs w:val="22"/>
        </w:rPr>
        <w:t>und the CU’s boundaries. In order to control the computational complexity of generating the out-of-boundary prediction samples, p</w:t>
      </w:r>
      <w:r w:rsidRPr="00395273">
        <w:rPr>
          <w:szCs w:val="22"/>
          <w:lang w:val="en-CA"/>
        </w:rPr>
        <w:t>rediction samples in the extended area (white positions)</w:t>
      </w:r>
      <w:r w:rsidR="00710249">
        <w:rPr>
          <w:szCs w:val="22"/>
          <w:lang w:val="en-CA"/>
        </w:rPr>
        <w:t xml:space="preserve"> are generated by taking the reference samples at the </w:t>
      </w:r>
      <w:r w:rsidR="00984862">
        <w:rPr>
          <w:rFonts w:hint="eastAsia"/>
          <w:szCs w:val="22"/>
          <w:lang w:val="en-CA" w:eastAsia="zh-CN"/>
        </w:rPr>
        <w:t>near</w:t>
      </w:r>
      <w:r w:rsidR="00984862">
        <w:rPr>
          <w:szCs w:val="22"/>
          <w:lang w:val="en-CA" w:eastAsia="zh-CN"/>
        </w:rPr>
        <w:t xml:space="preserve">by integer </w:t>
      </w:r>
      <w:r w:rsidR="00710249">
        <w:rPr>
          <w:szCs w:val="22"/>
          <w:lang w:val="en-CA"/>
        </w:rPr>
        <w:t xml:space="preserve">positions </w:t>
      </w:r>
      <w:r w:rsidR="00984862">
        <w:rPr>
          <w:szCs w:val="22"/>
          <w:lang w:val="en-CA"/>
        </w:rPr>
        <w:t xml:space="preserve">(using floor() operation on the coordinates) </w:t>
      </w:r>
      <w:r w:rsidR="00710249">
        <w:rPr>
          <w:szCs w:val="22"/>
          <w:lang w:val="en-CA"/>
        </w:rPr>
        <w:t>directly without interpolation</w:t>
      </w:r>
      <w:r w:rsidRPr="00395273">
        <w:rPr>
          <w:szCs w:val="22"/>
          <w:lang w:val="en-CA"/>
        </w:rPr>
        <w:t xml:space="preserve">, and the normal 8-tap motion compensation interpolation filter is used to generate prediction samples within the CU (gray positions). These extended sample values are used in gradient calculation only. For the remaining steps in the BDOF process, if any sample and gradient values outside of the CU boundaries are needed, they are padded (i.e. repeated) from their nearest neighbors. </w:t>
      </w:r>
    </w:p>
    <w:p w14:paraId="6ECABB53" w14:textId="77777777" w:rsidR="00BD5CFA" w:rsidRDefault="00BD5CFA" w:rsidP="00CA7357">
      <w:pPr>
        <w:keepNext/>
        <w:keepLines/>
        <w:jc w:val="center"/>
        <w:rPr>
          <w:szCs w:val="22"/>
          <w:lang w:val="en-CA"/>
        </w:rPr>
      </w:pPr>
      <w:r w:rsidRPr="00B34DD6">
        <w:rPr>
          <w:noProof/>
          <w:lang w:eastAsia="zh-CN"/>
        </w:rPr>
        <w:drawing>
          <wp:inline distT="0" distB="0" distL="0" distR="0" wp14:anchorId="65F511AB" wp14:editId="05B3C024">
            <wp:extent cx="4279392" cy="236829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79392" cy="2368296"/>
                    </a:xfrm>
                    <a:prstGeom prst="rect">
                      <a:avLst/>
                    </a:prstGeom>
                    <a:noFill/>
                    <a:ln>
                      <a:noFill/>
                    </a:ln>
                  </pic:spPr>
                </pic:pic>
              </a:graphicData>
            </a:graphic>
          </wp:inline>
        </w:drawing>
      </w:r>
    </w:p>
    <w:p w14:paraId="7281505E" w14:textId="713B396A" w:rsidR="00BD5CFA" w:rsidRDefault="00BD5CFA" w:rsidP="00D5520A">
      <w:pPr>
        <w:keepNext/>
        <w:keepLines/>
        <w:jc w:val="center"/>
        <w:rPr>
          <w:b/>
          <w:iCs/>
          <w:sz w:val="20"/>
        </w:rPr>
      </w:pPr>
      <w:bookmarkStart w:id="262" w:name="_Ref531024677"/>
      <w:r w:rsidRPr="00D113C4">
        <w:rPr>
          <w:b/>
          <w:sz w:val="20"/>
          <w:lang w:val="en-GB"/>
        </w:rPr>
        <w:t xml:space="preserve">Figure </w:t>
      </w:r>
      <w:r w:rsidR="00795046">
        <w:rPr>
          <w:b/>
          <w:sz w:val="20"/>
          <w:lang w:val="en-GB"/>
        </w:rPr>
        <w:fldChar w:fldCharType="begin"/>
      </w:r>
      <w:r w:rsidR="00795046">
        <w:rPr>
          <w:b/>
          <w:sz w:val="20"/>
          <w:lang w:val="en-GB"/>
        </w:rPr>
        <w:instrText xml:space="preserve"> SEQ Figure \* ARABIC </w:instrText>
      </w:r>
      <w:r w:rsidR="00795046">
        <w:rPr>
          <w:b/>
          <w:sz w:val="20"/>
          <w:lang w:val="en-GB"/>
        </w:rPr>
        <w:fldChar w:fldCharType="separate"/>
      </w:r>
      <w:r w:rsidR="003A61E2">
        <w:rPr>
          <w:b/>
          <w:noProof/>
          <w:sz w:val="20"/>
          <w:lang w:val="en-GB"/>
        </w:rPr>
        <w:t>35</w:t>
      </w:r>
      <w:r w:rsidR="00795046">
        <w:rPr>
          <w:b/>
          <w:sz w:val="20"/>
          <w:lang w:val="en-GB"/>
        </w:rPr>
        <w:fldChar w:fldCharType="end"/>
      </w:r>
      <w:bookmarkEnd w:id="262"/>
      <w:r w:rsidRPr="008C0175">
        <w:rPr>
          <w:b/>
          <w:sz w:val="20"/>
          <w:lang w:val="en-GB"/>
        </w:rPr>
        <w:t xml:space="preserve"> </w:t>
      </w:r>
      <w:r>
        <w:rPr>
          <w:b/>
          <w:sz w:val="20"/>
        </w:rPr>
        <w:t>–</w:t>
      </w:r>
      <w:r w:rsidRPr="00510694">
        <w:rPr>
          <w:b/>
          <w:iCs/>
          <w:sz w:val="20"/>
        </w:rPr>
        <w:t xml:space="preserve"> </w:t>
      </w:r>
      <w:r>
        <w:rPr>
          <w:b/>
          <w:iCs/>
          <w:sz w:val="20"/>
        </w:rPr>
        <w:t>Extended CU region used in BDOF</w:t>
      </w:r>
    </w:p>
    <w:p w14:paraId="3E7F37FA" w14:textId="3F51EBF0" w:rsidR="00571504" w:rsidRPr="00324877" w:rsidRDefault="00324877" w:rsidP="009C5E4D">
      <w:pPr>
        <w:jc w:val="both"/>
        <w:rPr>
          <w:lang w:eastAsia="zh-CN"/>
        </w:rPr>
      </w:pPr>
      <w:r>
        <w:t>When the width and/or height of a CU are larger than 16 luma samples, it will be split into subblocks with width and/or height equal to 16 luma samples, and the subblock boundaries are treated as the CU boundaries in the BDOF process. The maximum unit size for BDOF</w:t>
      </w:r>
      <w:r w:rsidR="00DE5CCE">
        <w:t xml:space="preserve"> </w:t>
      </w:r>
      <w:r>
        <w:t>process is limit</w:t>
      </w:r>
      <w:r w:rsidR="00D5427E">
        <w:t>ed</w:t>
      </w:r>
      <w:r>
        <w:t xml:space="preserve"> to 16x16.</w:t>
      </w:r>
      <w:r w:rsidR="00D5427E" w:rsidRPr="00D5427E">
        <w:rPr>
          <w:szCs w:val="22"/>
        </w:rPr>
        <w:t xml:space="preserve"> </w:t>
      </w:r>
      <w:r w:rsidR="00D5427E">
        <w:rPr>
          <w:szCs w:val="22"/>
        </w:rPr>
        <w:t xml:space="preserve">For each </w:t>
      </w:r>
      <w:r w:rsidR="00591324">
        <w:rPr>
          <w:szCs w:val="22"/>
        </w:rPr>
        <w:t>subblock</w:t>
      </w:r>
      <w:r w:rsidR="00D5427E">
        <w:rPr>
          <w:szCs w:val="22"/>
        </w:rPr>
        <w:t xml:space="preserve">, the BDOF process could skipped. </w:t>
      </w:r>
      <w:r w:rsidR="008D6ECC">
        <w:rPr>
          <w:szCs w:val="22"/>
        </w:rPr>
        <w:t>When</w:t>
      </w:r>
      <w:r w:rsidR="008D6ECC">
        <w:rPr>
          <w:lang w:val="en-CA"/>
        </w:rPr>
        <w:t xml:space="preserve"> t</w:t>
      </w:r>
      <w:r w:rsidR="008D6ECC">
        <w:rPr>
          <w:szCs w:val="22"/>
          <w:lang w:val="en-CA"/>
        </w:rPr>
        <w:t xml:space="preserve">he SAD of between the initial L0 and L1 prediction samples is smaller than a threshold, </w:t>
      </w:r>
      <w:r w:rsidR="008D6ECC" w:rsidRPr="00290AA7">
        <w:rPr>
          <w:lang w:val="en-CA"/>
        </w:rPr>
        <w:t xml:space="preserve">the </w:t>
      </w:r>
      <w:r w:rsidR="008D6ECC">
        <w:t xml:space="preserve">BDOF process is not applied to the </w:t>
      </w:r>
      <w:r w:rsidR="00591324">
        <w:t>subblock</w:t>
      </w:r>
      <w:r w:rsidR="008D6ECC" w:rsidRPr="00290AA7">
        <w:rPr>
          <w:lang w:val="en-CA"/>
        </w:rPr>
        <w:t>.</w:t>
      </w:r>
      <w:r w:rsidR="008D6ECC">
        <w:rPr>
          <w:lang w:val="en-CA"/>
        </w:rPr>
        <w:t xml:space="preserve"> </w:t>
      </w:r>
      <w:r w:rsidR="008D6ECC">
        <w:rPr>
          <w:szCs w:val="22"/>
        </w:rPr>
        <w:t xml:space="preserve">The </w:t>
      </w:r>
      <w:r w:rsidR="008D6ECC">
        <w:rPr>
          <w:szCs w:val="22"/>
          <w:lang w:val="en-CA"/>
        </w:rPr>
        <w:t>threshold</w:t>
      </w:r>
      <w:r w:rsidR="008D6ECC">
        <w:rPr>
          <w:szCs w:val="22"/>
        </w:rPr>
        <w:t xml:space="preserve"> is set equal to (</w:t>
      </w:r>
      <w:r w:rsidR="00D5427E">
        <w:rPr>
          <w:szCs w:val="22"/>
        </w:rPr>
        <w:t>8</w:t>
      </w:r>
      <w:r w:rsidR="008D6ECC">
        <w:rPr>
          <w:szCs w:val="22"/>
        </w:rPr>
        <w:t> </w:t>
      </w:r>
      <w:r w:rsidR="00D5427E">
        <w:rPr>
          <w:szCs w:val="22"/>
        </w:rPr>
        <w:t>*</w:t>
      </w:r>
      <w:r w:rsidR="008D6ECC">
        <w:rPr>
          <w:szCs w:val="22"/>
        </w:rPr>
        <w:t> W</w:t>
      </w:r>
      <w:r w:rsidR="00D5427E">
        <w:rPr>
          <w:szCs w:val="22"/>
        </w:rPr>
        <w:t>*(</w:t>
      </w:r>
      <w:r w:rsidR="008D6ECC">
        <w:rPr>
          <w:szCs w:val="22"/>
        </w:rPr>
        <w:t> H </w:t>
      </w:r>
      <w:r w:rsidR="00D5427E">
        <w:rPr>
          <w:szCs w:val="22"/>
        </w:rPr>
        <w:t>&gt;&gt;</w:t>
      </w:r>
      <w:r w:rsidR="008D6ECC">
        <w:rPr>
          <w:szCs w:val="22"/>
        </w:rPr>
        <w:t> </w:t>
      </w:r>
      <w:r w:rsidR="00D5427E">
        <w:rPr>
          <w:szCs w:val="22"/>
        </w:rPr>
        <w:t>1</w:t>
      </w:r>
      <w:r w:rsidR="008D6ECC">
        <w:rPr>
          <w:szCs w:val="22"/>
        </w:rPr>
        <w:t> </w:t>
      </w:r>
      <w:r w:rsidR="00D5427E">
        <w:rPr>
          <w:szCs w:val="22"/>
        </w:rPr>
        <w:t>)</w:t>
      </w:r>
      <w:r w:rsidR="008D6ECC">
        <w:rPr>
          <w:szCs w:val="22"/>
        </w:rPr>
        <w:t>, where W</w:t>
      </w:r>
      <w:r w:rsidR="00D5427E" w:rsidRPr="00D5427E">
        <w:rPr>
          <w:szCs w:val="22"/>
        </w:rPr>
        <w:t xml:space="preserve"> indicates the subblock width, and </w:t>
      </w:r>
      <w:r w:rsidR="008D6ECC">
        <w:rPr>
          <w:szCs w:val="22"/>
        </w:rPr>
        <w:t>H</w:t>
      </w:r>
      <w:r w:rsidR="00D5427E" w:rsidRPr="00D5427E">
        <w:rPr>
          <w:szCs w:val="22"/>
        </w:rPr>
        <w:t xml:space="preserve"> indicates subblock height.</w:t>
      </w:r>
      <w:r w:rsidR="00951DE8">
        <w:rPr>
          <w:szCs w:val="22"/>
        </w:rPr>
        <w:t xml:space="preserve"> To avoid the additional complexity of SAD calculation, the SAD </w:t>
      </w:r>
      <w:r w:rsidR="00951DE8">
        <w:rPr>
          <w:szCs w:val="22"/>
          <w:lang w:val="en-CA"/>
        </w:rPr>
        <w:t>between the initial L0 and L1 prediction samples calculated in DVMR process is re-used here.</w:t>
      </w:r>
    </w:p>
    <w:p w14:paraId="39D17CF1" w14:textId="33FED7C8" w:rsidR="00571504" w:rsidRPr="00034AB4" w:rsidRDefault="00571504" w:rsidP="009C5E4D">
      <w:pPr>
        <w:keepNext/>
        <w:keepLines/>
        <w:jc w:val="both"/>
        <w:rPr>
          <w:szCs w:val="22"/>
          <w:lang w:val="en-CA"/>
        </w:rPr>
      </w:pPr>
      <w:r w:rsidRPr="00034AB4">
        <w:rPr>
          <w:szCs w:val="22"/>
          <w:lang w:val="en-CA"/>
        </w:rPr>
        <w:t>If BCW is enabled for the current block, i.e.</w:t>
      </w:r>
      <w:r w:rsidR="00D45083" w:rsidRPr="00034AB4">
        <w:rPr>
          <w:szCs w:val="22"/>
          <w:lang w:val="en-CA"/>
        </w:rPr>
        <w:t>, the BC</w:t>
      </w:r>
      <w:r w:rsidR="00D45083" w:rsidRPr="00797469">
        <w:rPr>
          <w:szCs w:val="22"/>
          <w:lang w:val="en-CA"/>
        </w:rPr>
        <w:t xml:space="preserve">W weight index indicates unequal </w:t>
      </w:r>
      <w:r w:rsidRPr="00797469">
        <w:rPr>
          <w:szCs w:val="22"/>
          <w:lang w:val="en-CA"/>
        </w:rPr>
        <w:t>weight</w:t>
      </w:r>
      <w:r w:rsidR="00D45083" w:rsidRPr="00797469">
        <w:rPr>
          <w:szCs w:val="22"/>
          <w:lang w:val="en-CA"/>
        </w:rPr>
        <w:t xml:space="preserve">, then </w:t>
      </w:r>
      <w:r w:rsidRPr="00797469">
        <w:rPr>
          <w:szCs w:val="22"/>
          <w:lang w:val="en-CA"/>
        </w:rPr>
        <w:t xml:space="preserve">bi-directional optical flow is disabled. </w:t>
      </w:r>
      <w:r w:rsidR="00D45083" w:rsidRPr="009A38A2">
        <w:rPr>
          <w:szCs w:val="22"/>
          <w:lang w:val="en-CA"/>
        </w:rPr>
        <w:t xml:space="preserve">Similarly, if </w:t>
      </w:r>
      <w:r w:rsidRPr="009A38A2">
        <w:rPr>
          <w:szCs w:val="22"/>
          <w:lang w:val="en-CA"/>
        </w:rPr>
        <w:t xml:space="preserve">WP is enabled for </w:t>
      </w:r>
      <w:r w:rsidR="00D45083" w:rsidRPr="009A38A2">
        <w:rPr>
          <w:szCs w:val="22"/>
          <w:lang w:val="en-CA"/>
        </w:rPr>
        <w:t xml:space="preserve">the current block, i.e., </w:t>
      </w:r>
      <w:r w:rsidR="00D45083" w:rsidRPr="00C8130D">
        <w:rPr>
          <w:szCs w:val="22"/>
          <w:lang w:val="en-CA"/>
        </w:rPr>
        <w:t xml:space="preserve">the luma_weight_lx_flag is 1 for </w:t>
      </w:r>
      <w:r w:rsidRPr="007E5354">
        <w:rPr>
          <w:szCs w:val="22"/>
          <w:lang w:val="en-CA"/>
        </w:rPr>
        <w:t xml:space="preserve">either of the two reference pictures, </w:t>
      </w:r>
      <w:r w:rsidR="00D45083" w:rsidRPr="007E5354">
        <w:rPr>
          <w:szCs w:val="22"/>
          <w:lang w:val="en-CA"/>
        </w:rPr>
        <w:t xml:space="preserve">then BDOF is </w:t>
      </w:r>
      <w:r w:rsidR="00D45083" w:rsidRPr="007E5354">
        <w:rPr>
          <w:szCs w:val="22"/>
        </w:rPr>
        <w:t>also</w:t>
      </w:r>
      <w:r w:rsidR="00D45083" w:rsidRPr="0074456E">
        <w:rPr>
          <w:szCs w:val="22"/>
          <w:lang w:val="en-CA"/>
        </w:rPr>
        <w:t xml:space="preserve"> disabled. </w:t>
      </w:r>
      <w:r w:rsidR="005438CD" w:rsidRPr="00D21848">
        <w:rPr>
          <w:szCs w:val="22"/>
          <w:lang w:val="en-CA"/>
        </w:rPr>
        <w:t>When a CU is coded with s</w:t>
      </w:r>
      <w:r w:rsidR="005438CD" w:rsidRPr="00034AB4">
        <w:rPr>
          <w:szCs w:val="22"/>
          <w:lang w:val="en-CA"/>
        </w:rPr>
        <w:t>ymmetric MVD mode</w:t>
      </w:r>
      <w:r w:rsidR="00797469">
        <w:rPr>
          <w:szCs w:val="22"/>
          <w:lang w:val="en-CA"/>
        </w:rPr>
        <w:t xml:space="preserve"> or CIIP mode</w:t>
      </w:r>
      <w:r w:rsidR="005438CD" w:rsidRPr="00034AB4">
        <w:rPr>
          <w:szCs w:val="22"/>
          <w:lang w:val="en-CA"/>
        </w:rPr>
        <w:t>, BDOF is also disabled.</w:t>
      </w:r>
    </w:p>
    <w:p w14:paraId="4891E1F5" w14:textId="25079317" w:rsidR="000F6BFD" w:rsidRPr="000F6BFD" w:rsidRDefault="000F6BFD" w:rsidP="00CD45EA">
      <w:pPr>
        <w:pStyle w:val="Heading3"/>
        <w:spacing w:before="136"/>
        <w:rPr>
          <w:lang w:eastAsia="zh-CN"/>
        </w:rPr>
      </w:pPr>
      <w:bookmarkStart w:id="263" w:name="_Ref9697575"/>
      <w:bookmarkStart w:id="264" w:name="_Toc58175127"/>
      <w:r w:rsidRPr="000F6BFD">
        <w:rPr>
          <w:lang w:eastAsia="zh-CN"/>
        </w:rPr>
        <w:t>Decoder side motion vector refinement (DMVR)</w:t>
      </w:r>
      <w:bookmarkEnd w:id="263"/>
      <w:bookmarkEnd w:id="264"/>
    </w:p>
    <w:p w14:paraId="12F278AD" w14:textId="76A7DB84" w:rsidR="0016383B" w:rsidRDefault="00E40823" w:rsidP="00CA7357">
      <w:pPr>
        <w:jc w:val="both"/>
        <w:rPr>
          <w:lang w:eastAsia="zh-CN"/>
        </w:rPr>
      </w:pPr>
      <w:bookmarkStart w:id="265" w:name="_Hlk33382459"/>
      <w:bookmarkStart w:id="266" w:name="_Hlk33382233"/>
      <w:r w:rsidRPr="00E40823">
        <w:rPr>
          <w:lang w:val="en-CA"/>
        </w:rPr>
        <w:t xml:space="preserve">In order to increase the accuracy of the MVs </w:t>
      </w:r>
      <w:r w:rsidR="003448CB">
        <w:rPr>
          <w:lang w:val="en-CA"/>
        </w:rPr>
        <w:t xml:space="preserve">of </w:t>
      </w:r>
      <w:r w:rsidRPr="00E40823">
        <w:rPr>
          <w:lang w:val="en-CA"/>
        </w:rPr>
        <w:t>the</w:t>
      </w:r>
      <w:r>
        <w:rPr>
          <w:lang w:val="en-CA"/>
        </w:rPr>
        <w:t xml:space="preserve"> </w:t>
      </w:r>
      <w:r w:rsidRPr="00E40823">
        <w:rPr>
          <w:lang w:val="en-CA"/>
        </w:rPr>
        <w:t xml:space="preserve">merge mode, a </w:t>
      </w:r>
      <w:r w:rsidR="003448CB">
        <w:rPr>
          <w:lang w:val="en-CA"/>
        </w:rPr>
        <w:t>bilateral-matching</w:t>
      </w:r>
      <w:r w:rsidR="005A58DF">
        <w:rPr>
          <w:lang w:val="en-CA"/>
        </w:rPr>
        <w:t xml:space="preserve"> (BM)</w:t>
      </w:r>
      <w:r w:rsidR="003448CB">
        <w:rPr>
          <w:lang w:val="en-CA"/>
        </w:rPr>
        <w:t xml:space="preserve"> based decoder side motion vector refinement i</w:t>
      </w:r>
      <w:r w:rsidR="001564F2">
        <w:rPr>
          <w:lang w:val="en-CA"/>
        </w:rPr>
        <w:t xml:space="preserve">s applied in </w:t>
      </w:r>
      <w:r w:rsidR="00B92CC6">
        <w:rPr>
          <w:lang w:val="en-CA"/>
        </w:rPr>
        <w:t>VVC</w:t>
      </w:r>
      <w:bookmarkStart w:id="267" w:name="_Hlk33382382"/>
      <w:r w:rsidR="003448CB">
        <w:rPr>
          <w:lang w:val="en-CA"/>
        </w:rPr>
        <w:t>.</w:t>
      </w:r>
      <w:r w:rsidRPr="00E40823">
        <w:rPr>
          <w:lang w:val="en-CA"/>
        </w:rPr>
        <w:t xml:space="preserve"> </w:t>
      </w:r>
      <w:r w:rsidR="00C27E46" w:rsidRPr="00A05952">
        <w:rPr>
          <w:lang w:val="en-CA"/>
        </w:rPr>
        <w:t xml:space="preserve">In bi-prediction operation, </w:t>
      </w:r>
      <w:r w:rsidR="003448CB">
        <w:rPr>
          <w:lang w:eastAsia="zh-CN"/>
        </w:rPr>
        <w:t xml:space="preserve">a refined MV is searched </w:t>
      </w:r>
      <w:r w:rsidR="003448CB">
        <w:rPr>
          <w:lang w:eastAsia="zh-CN"/>
        </w:rPr>
        <w:lastRenderedPageBreak/>
        <w:t>around the initial MV</w:t>
      </w:r>
      <w:r w:rsidR="00C27E46">
        <w:rPr>
          <w:lang w:eastAsia="zh-CN"/>
        </w:rPr>
        <w:t>s</w:t>
      </w:r>
      <w:r w:rsidR="003448CB">
        <w:rPr>
          <w:lang w:eastAsia="zh-CN"/>
        </w:rPr>
        <w:t xml:space="preserve"> in the reference picture list L0 and reference</w:t>
      </w:r>
      <w:r w:rsidR="00C27E46">
        <w:rPr>
          <w:lang w:eastAsia="zh-CN"/>
        </w:rPr>
        <w:t xml:space="preserve"> picture list L1.</w:t>
      </w:r>
      <w:r w:rsidR="003448CB">
        <w:rPr>
          <w:lang w:eastAsia="zh-CN"/>
        </w:rPr>
        <w:t xml:space="preserve"> </w:t>
      </w:r>
      <w:r w:rsidR="00DF455C">
        <w:rPr>
          <w:lang w:eastAsia="zh-CN"/>
        </w:rPr>
        <w:t>T</w:t>
      </w:r>
      <w:r w:rsidR="003448CB">
        <w:rPr>
          <w:lang w:eastAsia="zh-CN"/>
        </w:rPr>
        <w:t>he BM method calcula</w:t>
      </w:r>
      <w:r w:rsidR="003448CB" w:rsidRPr="00A8402B">
        <w:rPr>
          <w:szCs w:val="22"/>
          <w:lang w:eastAsia="zh-CN"/>
        </w:rPr>
        <w:t>tes the distortion between</w:t>
      </w:r>
      <w:r w:rsidR="00DF455C" w:rsidRPr="00A8402B">
        <w:rPr>
          <w:szCs w:val="22"/>
          <w:lang w:eastAsia="zh-CN"/>
        </w:rPr>
        <w:t xml:space="preserve"> </w:t>
      </w:r>
      <w:r w:rsidR="003448CB" w:rsidRPr="00A8402B">
        <w:rPr>
          <w:szCs w:val="22"/>
          <w:lang w:eastAsia="zh-CN"/>
        </w:rPr>
        <w:t>the two candidate blocks in the reference picture list L0</w:t>
      </w:r>
      <w:r w:rsidR="00DF455C" w:rsidRPr="00A8402B">
        <w:rPr>
          <w:szCs w:val="22"/>
          <w:lang w:eastAsia="zh-CN"/>
        </w:rPr>
        <w:t xml:space="preserve"> </w:t>
      </w:r>
      <w:r w:rsidR="003448CB" w:rsidRPr="00A8402B">
        <w:rPr>
          <w:szCs w:val="22"/>
          <w:lang w:eastAsia="zh-CN"/>
        </w:rPr>
        <w:t>and list L1.</w:t>
      </w:r>
      <w:bookmarkEnd w:id="265"/>
      <w:r w:rsidR="003448CB" w:rsidRPr="00A8402B">
        <w:rPr>
          <w:szCs w:val="22"/>
          <w:lang w:eastAsia="zh-CN"/>
        </w:rPr>
        <w:t xml:space="preserve"> </w:t>
      </w:r>
      <w:bookmarkEnd w:id="266"/>
      <w:bookmarkEnd w:id="267"/>
      <w:r w:rsidR="003448CB" w:rsidRPr="00A8402B">
        <w:rPr>
          <w:szCs w:val="22"/>
          <w:lang w:eastAsia="zh-CN"/>
        </w:rPr>
        <w:t xml:space="preserve">As illustrated in </w:t>
      </w:r>
      <w:r w:rsidR="009C3A28" w:rsidRPr="00A8402B">
        <w:rPr>
          <w:szCs w:val="22"/>
          <w:lang w:eastAsia="zh-CN"/>
        </w:rPr>
        <w:fldChar w:fldCharType="begin"/>
      </w:r>
      <w:r w:rsidR="009C3A28" w:rsidRPr="009709C0">
        <w:rPr>
          <w:szCs w:val="22"/>
          <w:lang w:eastAsia="zh-CN"/>
        </w:rPr>
        <w:instrText xml:space="preserve"> REF _Ref973393 \h  \* MERGEFORMAT </w:instrText>
      </w:r>
      <w:r w:rsidR="009C3A28" w:rsidRPr="00A8402B">
        <w:rPr>
          <w:szCs w:val="22"/>
          <w:lang w:eastAsia="zh-CN"/>
        </w:rPr>
      </w:r>
      <w:r w:rsidR="009C3A28" w:rsidRPr="00A8402B">
        <w:rPr>
          <w:szCs w:val="22"/>
          <w:lang w:eastAsia="zh-CN"/>
        </w:rPr>
        <w:fldChar w:fldCharType="separate"/>
      </w:r>
      <w:r w:rsidR="003A61E2" w:rsidRPr="003A61E2">
        <w:rPr>
          <w:szCs w:val="22"/>
          <w:lang w:val="en-GB"/>
          <w:rPrChange w:id="268" w:author="v1-jc1" w:date="2020-12-06T19:24:00Z">
            <w:rPr>
              <w:b/>
              <w:sz w:val="20"/>
              <w:lang w:val="en-GB"/>
            </w:rPr>
          </w:rPrChange>
        </w:rPr>
        <w:t xml:space="preserve">Figure </w:t>
      </w:r>
      <w:r w:rsidR="003A61E2" w:rsidRPr="003A61E2">
        <w:rPr>
          <w:noProof/>
          <w:szCs w:val="22"/>
          <w:lang w:val="en-GB"/>
          <w:rPrChange w:id="269" w:author="v1-jc1" w:date="2020-12-06T19:24:00Z">
            <w:rPr>
              <w:b/>
              <w:noProof/>
              <w:sz w:val="20"/>
              <w:lang w:val="en-GB"/>
            </w:rPr>
          </w:rPrChange>
        </w:rPr>
        <w:t>36</w:t>
      </w:r>
      <w:r w:rsidR="009C3A28" w:rsidRPr="00A8402B">
        <w:rPr>
          <w:szCs w:val="22"/>
          <w:lang w:eastAsia="zh-CN"/>
        </w:rPr>
        <w:fldChar w:fldCharType="end"/>
      </w:r>
      <w:r w:rsidR="003448CB" w:rsidRPr="00A8402B">
        <w:rPr>
          <w:szCs w:val="22"/>
          <w:lang w:eastAsia="zh-CN"/>
        </w:rPr>
        <w:t>, the SAD</w:t>
      </w:r>
      <w:r w:rsidR="009C3A28" w:rsidRPr="00A8402B">
        <w:rPr>
          <w:szCs w:val="22"/>
          <w:lang w:eastAsia="zh-CN"/>
        </w:rPr>
        <w:t xml:space="preserve"> between the red blocks based on each MV candidate around the initial </w:t>
      </w:r>
      <w:r w:rsidR="009C3A28" w:rsidRPr="00AF78C5">
        <w:rPr>
          <w:szCs w:val="22"/>
          <w:lang w:eastAsia="zh-CN"/>
        </w:rPr>
        <w:t>MV is calculated. The MV cand</w:t>
      </w:r>
      <w:r w:rsidR="009C3A28">
        <w:rPr>
          <w:lang w:eastAsia="zh-CN"/>
        </w:rPr>
        <w:t>idate with the lowest SAD becomes the refined MV and used to generate the bi-predicted signal.</w:t>
      </w:r>
    </w:p>
    <w:p w14:paraId="495CE576" w14:textId="2787C7CF" w:rsidR="00DF455C" w:rsidRDefault="009C3A28" w:rsidP="00CA7357">
      <w:pPr>
        <w:jc w:val="center"/>
        <w:rPr>
          <w:lang w:val="en-CA"/>
        </w:rPr>
      </w:pPr>
      <w:r>
        <w:rPr>
          <w:noProof/>
          <w:lang w:eastAsia="zh-CN"/>
        </w:rPr>
        <w:drawing>
          <wp:inline distT="0" distB="0" distL="0" distR="0" wp14:anchorId="7EE857F8" wp14:editId="53C9B4B7">
            <wp:extent cx="3288460" cy="1726442"/>
            <wp:effectExtent l="0" t="0" r="762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97122" cy="1730989"/>
                    </a:xfrm>
                    <a:prstGeom prst="rect">
                      <a:avLst/>
                    </a:prstGeom>
                  </pic:spPr>
                </pic:pic>
              </a:graphicData>
            </a:graphic>
          </wp:inline>
        </w:drawing>
      </w:r>
    </w:p>
    <w:p w14:paraId="0BDBC8B2" w14:textId="12A4DD39" w:rsidR="00DF455C" w:rsidRPr="00925A2B" w:rsidRDefault="00DF455C" w:rsidP="00D5520A">
      <w:pPr>
        <w:keepNext/>
        <w:keepLines/>
        <w:jc w:val="center"/>
        <w:rPr>
          <w:szCs w:val="22"/>
          <w:lang w:eastAsia="zh-CN"/>
        </w:rPr>
      </w:pPr>
      <w:bookmarkStart w:id="270" w:name="_Ref973393"/>
      <w:bookmarkStart w:id="271" w:name="_Ref973388"/>
      <w:r w:rsidRPr="00D113C4">
        <w:rPr>
          <w:b/>
          <w:sz w:val="20"/>
          <w:lang w:val="en-GB"/>
        </w:rPr>
        <w:t xml:space="preserve">Figure </w:t>
      </w:r>
      <w:r w:rsidR="00795046">
        <w:rPr>
          <w:b/>
          <w:sz w:val="20"/>
          <w:lang w:val="en-GB"/>
        </w:rPr>
        <w:fldChar w:fldCharType="begin"/>
      </w:r>
      <w:r w:rsidR="00795046">
        <w:rPr>
          <w:b/>
          <w:sz w:val="20"/>
          <w:lang w:val="en-GB"/>
        </w:rPr>
        <w:instrText xml:space="preserve"> SEQ Figure \* ARABIC </w:instrText>
      </w:r>
      <w:r w:rsidR="00795046">
        <w:rPr>
          <w:b/>
          <w:sz w:val="20"/>
          <w:lang w:val="en-GB"/>
        </w:rPr>
        <w:fldChar w:fldCharType="separate"/>
      </w:r>
      <w:r w:rsidR="003A61E2">
        <w:rPr>
          <w:b/>
          <w:noProof/>
          <w:sz w:val="20"/>
          <w:lang w:val="en-GB"/>
        </w:rPr>
        <w:t>36</w:t>
      </w:r>
      <w:r w:rsidR="00795046">
        <w:rPr>
          <w:b/>
          <w:sz w:val="20"/>
          <w:lang w:val="en-GB"/>
        </w:rPr>
        <w:fldChar w:fldCharType="end"/>
      </w:r>
      <w:bookmarkEnd w:id="270"/>
      <w:r w:rsidRPr="008C0175">
        <w:rPr>
          <w:b/>
          <w:sz w:val="20"/>
          <w:lang w:val="en-GB"/>
        </w:rPr>
        <w:t xml:space="preserve"> </w:t>
      </w:r>
      <w:r>
        <w:rPr>
          <w:b/>
          <w:sz w:val="20"/>
        </w:rPr>
        <w:t>–</w:t>
      </w:r>
      <w:r w:rsidRPr="00510694">
        <w:rPr>
          <w:b/>
          <w:iCs/>
          <w:sz w:val="20"/>
        </w:rPr>
        <w:t xml:space="preserve"> </w:t>
      </w:r>
      <w:bookmarkEnd w:id="271"/>
      <w:r w:rsidR="00A8402B">
        <w:rPr>
          <w:b/>
          <w:iCs/>
          <w:sz w:val="20"/>
        </w:rPr>
        <w:t>Decoding side motion vector refinement</w:t>
      </w:r>
    </w:p>
    <w:p w14:paraId="5607F745" w14:textId="53BEF8C6" w:rsidR="001E1695" w:rsidRDefault="001564F2" w:rsidP="009C5E4D">
      <w:pPr>
        <w:jc w:val="both"/>
        <w:rPr>
          <w:lang w:eastAsia="zh-CN"/>
        </w:rPr>
      </w:pPr>
      <w:r>
        <w:rPr>
          <w:lang w:eastAsia="zh-CN"/>
        </w:rPr>
        <w:t xml:space="preserve">In </w:t>
      </w:r>
      <w:r w:rsidR="00B92CC6">
        <w:rPr>
          <w:lang w:eastAsia="zh-CN"/>
        </w:rPr>
        <w:t>VVC</w:t>
      </w:r>
      <w:r w:rsidR="001E1695">
        <w:rPr>
          <w:lang w:eastAsia="zh-CN"/>
        </w:rPr>
        <w:t xml:space="preserve">, the </w:t>
      </w:r>
      <w:r w:rsidR="005A58DF">
        <w:rPr>
          <w:lang w:eastAsia="zh-CN"/>
        </w:rPr>
        <w:t xml:space="preserve">application of </w:t>
      </w:r>
      <w:r w:rsidR="001E1695">
        <w:rPr>
          <w:lang w:eastAsia="zh-CN"/>
        </w:rPr>
        <w:t xml:space="preserve">DMVR </w:t>
      </w:r>
      <w:r w:rsidR="005A58DF">
        <w:rPr>
          <w:lang w:eastAsia="zh-CN"/>
        </w:rPr>
        <w:t xml:space="preserve">is restricted and is only </w:t>
      </w:r>
      <w:r w:rsidR="001E1695">
        <w:rPr>
          <w:lang w:eastAsia="zh-CN"/>
        </w:rPr>
        <w:t>applied for th</w:t>
      </w:r>
      <w:r w:rsidR="009500F7">
        <w:rPr>
          <w:lang w:eastAsia="zh-CN"/>
        </w:rPr>
        <w:t>e</w:t>
      </w:r>
      <w:r w:rsidR="001E1695">
        <w:rPr>
          <w:lang w:eastAsia="zh-CN"/>
        </w:rPr>
        <w:t xml:space="preserve"> CUs </w:t>
      </w:r>
      <w:r w:rsidR="008472EA">
        <w:rPr>
          <w:lang w:eastAsia="zh-CN"/>
        </w:rPr>
        <w:t>which are</w:t>
      </w:r>
      <w:r w:rsidR="001E1695">
        <w:rPr>
          <w:lang w:eastAsia="zh-CN"/>
        </w:rPr>
        <w:t xml:space="preserve"> coded with following modes</w:t>
      </w:r>
      <w:r w:rsidR="00E7422D">
        <w:rPr>
          <w:lang w:eastAsia="zh-CN"/>
        </w:rPr>
        <w:t xml:space="preserve"> and features</w:t>
      </w:r>
      <w:r w:rsidR="001E1695">
        <w:rPr>
          <w:lang w:eastAsia="zh-CN"/>
        </w:rPr>
        <w:t>:</w:t>
      </w:r>
    </w:p>
    <w:p w14:paraId="01AB64E5" w14:textId="11F0DF4B" w:rsidR="001E1695" w:rsidRDefault="001E1695" w:rsidP="000613EB">
      <w:pPr>
        <w:pStyle w:val="BodyText"/>
        <w:numPr>
          <w:ilvl w:val="0"/>
          <w:numId w:val="23"/>
        </w:numPr>
        <w:rPr>
          <w:lang w:eastAsia="zh-CN"/>
        </w:rPr>
      </w:pPr>
      <w:r>
        <w:rPr>
          <w:lang w:eastAsia="zh-CN"/>
        </w:rPr>
        <w:t>CU level merge mode</w:t>
      </w:r>
      <w:r w:rsidR="008472EA">
        <w:rPr>
          <w:lang w:eastAsia="zh-CN"/>
        </w:rPr>
        <w:t xml:space="preserve"> with bi-</w:t>
      </w:r>
      <w:r w:rsidR="00F95205">
        <w:rPr>
          <w:lang w:eastAsia="zh-CN"/>
        </w:rPr>
        <w:t>prediction</w:t>
      </w:r>
      <w:r w:rsidR="008472EA">
        <w:rPr>
          <w:lang w:eastAsia="zh-CN"/>
        </w:rPr>
        <w:t xml:space="preserve"> MV</w:t>
      </w:r>
    </w:p>
    <w:p w14:paraId="3F7A9EAB" w14:textId="6D229931" w:rsidR="001E1695" w:rsidRDefault="001E1695" w:rsidP="000613EB">
      <w:pPr>
        <w:pStyle w:val="BodyText"/>
        <w:numPr>
          <w:ilvl w:val="0"/>
          <w:numId w:val="23"/>
        </w:numPr>
        <w:rPr>
          <w:lang w:eastAsia="zh-CN"/>
        </w:rPr>
      </w:pPr>
      <w:r>
        <w:rPr>
          <w:lang w:eastAsia="zh-CN"/>
        </w:rPr>
        <w:t>One reference picture is in the past and another reference</w:t>
      </w:r>
      <w:r w:rsidR="008472EA">
        <w:rPr>
          <w:rFonts w:hint="eastAsia"/>
          <w:lang w:eastAsia="zh-CN"/>
        </w:rPr>
        <w:t xml:space="preserve"> </w:t>
      </w:r>
      <w:r>
        <w:rPr>
          <w:lang w:eastAsia="zh-CN"/>
        </w:rPr>
        <w:t>picture is in the future with respect to the current</w:t>
      </w:r>
      <w:r w:rsidR="008472EA">
        <w:rPr>
          <w:lang w:eastAsia="zh-CN"/>
        </w:rPr>
        <w:t xml:space="preserve"> picture</w:t>
      </w:r>
    </w:p>
    <w:p w14:paraId="78FF7EA0" w14:textId="1945C345" w:rsidR="008472EA" w:rsidRDefault="008472EA" w:rsidP="000613EB">
      <w:pPr>
        <w:pStyle w:val="BodyText"/>
        <w:numPr>
          <w:ilvl w:val="0"/>
          <w:numId w:val="23"/>
        </w:numPr>
        <w:rPr>
          <w:lang w:eastAsia="zh-CN"/>
        </w:rPr>
      </w:pPr>
      <w:r>
        <w:rPr>
          <w:lang w:eastAsia="zh-CN"/>
        </w:rPr>
        <w:t xml:space="preserve">The distances (i.e. POC difference) from </w:t>
      </w:r>
      <w:r w:rsidR="00840FDB">
        <w:rPr>
          <w:lang w:eastAsia="zh-CN"/>
        </w:rPr>
        <w:t xml:space="preserve">two </w:t>
      </w:r>
      <w:r>
        <w:rPr>
          <w:lang w:eastAsia="zh-CN"/>
        </w:rPr>
        <w:t>reference pictures to the current</w:t>
      </w:r>
      <w:r>
        <w:rPr>
          <w:rFonts w:hint="eastAsia"/>
          <w:lang w:eastAsia="zh-CN"/>
        </w:rPr>
        <w:t xml:space="preserve"> </w:t>
      </w:r>
      <w:r>
        <w:rPr>
          <w:lang w:eastAsia="zh-CN"/>
        </w:rPr>
        <w:t>picture are same</w:t>
      </w:r>
    </w:p>
    <w:p w14:paraId="6FCAA624" w14:textId="1BEBB871" w:rsidR="001C2C3E" w:rsidRDefault="001C2C3E" w:rsidP="00227BD1">
      <w:pPr>
        <w:pStyle w:val="BodyText"/>
        <w:numPr>
          <w:ilvl w:val="0"/>
          <w:numId w:val="23"/>
        </w:numPr>
        <w:rPr>
          <w:lang w:eastAsia="zh-CN"/>
        </w:rPr>
      </w:pPr>
      <w:r w:rsidRPr="001C2C3E">
        <w:rPr>
          <w:szCs w:val="22"/>
          <w:lang w:val="en-CA"/>
        </w:rPr>
        <w:t>Both reference pictures are short-term reference pictures</w:t>
      </w:r>
    </w:p>
    <w:p w14:paraId="712DAA80" w14:textId="399612BF" w:rsidR="00E7422D" w:rsidRDefault="00F95205" w:rsidP="00227BD1">
      <w:pPr>
        <w:pStyle w:val="BodyText"/>
        <w:numPr>
          <w:ilvl w:val="0"/>
          <w:numId w:val="23"/>
        </w:numPr>
        <w:rPr>
          <w:lang w:eastAsia="zh-CN"/>
        </w:rPr>
      </w:pPr>
      <w:r>
        <w:t xml:space="preserve">CU has more </w:t>
      </w:r>
      <w:r w:rsidR="00E7422D">
        <w:t xml:space="preserve">than </w:t>
      </w:r>
      <w:r>
        <w:t>64 luma samples</w:t>
      </w:r>
    </w:p>
    <w:p w14:paraId="60B2ED47" w14:textId="11BBF3ED" w:rsidR="00F95205" w:rsidRDefault="00E7422D" w:rsidP="00227BD1">
      <w:pPr>
        <w:pStyle w:val="BodyText"/>
        <w:numPr>
          <w:ilvl w:val="0"/>
          <w:numId w:val="23"/>
        </w:numPr>
        <w:rPr>
          <w:lang w:eastAsia="zh-CN"/>
        </w:rPr>
      </w:pPr>
      <w:r>
        <w:t xml:space="preserve">Both </w:t>
      </w:r>
      <w:r w:rsidR="00F95205">
        <w:t xml:space="preserve">CU height </w:t>
      </w:r>
      <w:r>
        <w:t xml:space="preserve">and CU width are larger </w:t>
      </w:r>
      <w:r w:rsidR="00F95205">
        <w:t xml:space="preserve">than </w:t>
      </w:r>
      <w:r>
        <w:t xml:space="preserve">or equal to </w:t>
      </w:r>
      <w:r w:rsidR="00F95205" w:rsidRPr="003D1371">
        <w:t>8</w:t>
      </w:r>
      <w:r w:rsidR="00F95205">
        <w:t xml:space="preserve"> luma samples</w:t>
      </w:r>
    </w:p>
    <w:p w14:paraId="4B584674" w14:textId="6E1E799D" w:rsidR="00F14860" w:rsidRPr="00F14860" w:rsidRDefault="00F14860" w:rsidP="00227BD1">
      <w:pPr>
        <w:pStyle w:val="BodyText"/>
        <w:numPr>
          <w:ilvl w:val="0"/>
          <w:numId w:val="23"/>
        </w:numPr>
      </w:pPr>
      <w:r w:rsidRPr="00F14860">
        <w:t>BCW weight index indicates equal weight</w:t>
      </w:r>
    </w:p>
    <w:p w14:paraId="19AAB3D3" w14:textId="792EB722" w:rsidR="00F14860" w:rsidRDefault="00F14860" w:rsidP="00227BD1">
      <w:pPr>
        <w:pStyle w:val="BodyText"/>
        <w:numPr>
          <w:ilvl w:val="0"/>
          <w:numId w:val="23"/>
        </w:numPr>
        <w:rPr>
          <w:lang w:eastAsia="zh-CN"/>
        </w:rPr>
      </w:pPr>
      <w:r w:rsidRPr="00F14860">
        <w:t xml:space="preserve">WP is </w:t>
      </w:r>
      <w:r>
        <w:t xml:space="preserve">not </w:t>
      </w:r>
      <w:r w:rsidRPr="00F14860">
        <w:t>enabled for the current block</w:t>
      </w:r>
    </w:p>
    <w:p w14:paraId="10348612" w14:textId="7DF07DC3" w:rsidR="00797469" w:rsidRDefault="00797469" w:rsidP="00227BD1">
      <w:pPr>
        <w:pStyle w:val="BodyText"/>
        <w:numPr>
          <w:ilvl w:val="0"/>
          <w:numId w:val="23"/>
        </w:numPr>
        <w:rPr>
          <w:lang w:eastAsia="zh-CN"/>
        </w:rPr>
      </w:pPr>
      <w:r>
        <w:rPr>
          <w:szCs w:val="22"/>
          <w:lang w:val="en-CA"/>
        </w:rPr>
        <w:t>CIIP mode</w:t>
      </w:r>
      <w:r w:rsidRPr="00797469">
        <w:t xml:space="preserve"> </w:t>
      </w:r>
      <w:r w:rsidRPr="00F14860">
        <w:t xml:space="preserve">is </w:t>
      </w:r>
      <w:r>
        <w:t>not used</w:t>
      </w:r>
      <w:r w:rsidRPr="00F14860">
        <w:t xml:space="preserve"> for the current block</w:t>
      </w:r>
    </w:p>
    <w:p w14:paraId="229A58D4" w14:textId="7E761FF7" w:rsidR="00F53B8C" w:rsidRDefault="00F53B8C" w:rsidP="00CD45EA">
      <w:pPr>
        <w:jc w:val="both"/>
        <w:rPr>
          <w:lang w:eastAsia="zh-CN"/>
        </w:rPr>
      </w:pPr>
      <w:r>
        <w:rPr>
          <w:lang w:eastAsia="zh-CN"/>
        </w:rPr>
        <w:t>T</w:t>
      </w:r>
      <w:r>
        <w:rPr>
          <w:rFonts w:hint="eastAsia"/>
          <w:lang w:eastAsia="zh-CN"/>
        </w:rPr>
        <w:t xml:space="preserve">he refined MV derived by DMVR process </w:t>
      </w:r>
      <w:r>
        <w:rPr>
          <w:lang w:eastAsia="zh-CN"/>
        </w:rPr>
        <w:t>is used to generate the inter prediction samples and also used in temporal motion vector prediction for future pictures coding. While the original MV is used in deblocking process and also used in spatial motion vector prediction for future CU coding.</w:t>
      </w:r>
    </w:p>
    <w:p w14:paraId="2268049D" w14:textId="5D6190A3" w:rsidR="00A60A90" w:rsidRDefault="00A60A90" w:rsidP="00CD45EA">
      <w:pPr>
        <w:jc w:val="both"/>
        <w:rPr>
          <w:lang w:eastAsia="zh-CN"/>
        </w:rPr>
      </w:pPr>
      <w:r>
        <w:rPr>
          <w:lang w:eastAsia="zh-CN"/>
        </w:rPr>
        <w:t>The additional feature</w:t>
      </w:r>
      <w:r w:rsidR="001E1695">
        <w:rPr>
          <w:lang w:eastAsia="zh-CN"/>
        </w:rPr>
        <w:t>s</w:t>
      </w:r>
      <w:r w:rsidR="001564F2">
        <w:rPr>
          <w:lang w:eastAsia="zh-CN"/>
        </w:rPr>
        <w:t xml:space="preserve"> of </w:t>
      </w:r>
      <w:r>
        <w:rPr>
          <w:lang w:eastAsia="zh-CN"/>
        </w:rPr>
        <w:t>DMVR are mentioned in the following sub-clauses.</w:t>
      </w:r>
    </w:p>
    <w:p w14:paraId="2DCA0F1C" w14:textId="783408D6" w:rsidR="0016383B" w:rsidRDefault="0016383B" w:rsidP="00CD45EA">
      <w:pPr>
        <w:pStyle w:val="Heading4"/>
        <w:spacing w:before="136"/>
      </w:pPr>
      <w:r>
        <w:t>S</w:t>
      </w:r>
      <w:r>
        <w:rPr>
          <w:rFonts w:hint="eastAsia"/>
        </w:rPr>
        <w:t>ear</w:t>
      </w:r>
      <w:r w:rsidR="00BB1C61">
        <w:rPr>
          <w:rFonts w:hint="eastAsia"/>
        </w:rPr>
        <w:t>ching scheme</w:t>
      </w:r>
    </w:p>
    <w:p w14:paraId="1849AF42" w14:textId="20ACB4DC" w:rsidR="00A8402B" w:rsidRPr="00EE1DE9" w:rsidRDefault="00DA1DD4" w:rsidP="00CD45EA">
      <w:pPr>
        <w:spacing w:after="120"/>
        <w:jc w:val="both"/>
        <w:rPr>
          <w:szCs w:val="22"/>
          <w:lang w:val="en-CA"/>
        </w:rPr>
      </w:pPr>
      <w:r>
        <w:rPr>
          <w:szCs w:val="22"/>
          <w:lang w:val="en-CA"/>
        </w:rPr>
        <w:t>In DVMR</w:t>
      </w:r>
      <w:r w:rsidR="00A8402B" w:rsidRPr="00EE1DE9">
        <w:rPr>
          <w:szCs w:val="22"/>
          <w:lang w:val="en-CA"/>
        </w:rPr>
        <w:t xml:space="preserve">, </w:t>
      </w:r>
      <w:r w:rsidR="00AF78C5" w:rsidRPr="00EE1DE9">
        <w:rPr>
          <w:szCs w:val="22"/>
          <w:lang w:val="en-CA"/>
        </w:rPr>
        <w:t>t</w:t>
      </w:r>
      <w:r w:rsidR="00A8402B" w:rsidRPr="00EE1DE9">
        <w:rPr>
          <w:szCs w:val="22"/>
          <w:lang w:val="en-CA"/>
        </w:rPr>
        <w:t xml:space="preserve">he search points are surrounding the initial MV </w:t>
      </w:r>
      <w:r w:rsidR="00AF78C5" w:rsidRPr="00EE1DE9">
        <w:rPr>
          <w:szCs w:val="22"/>
          <w:lang w:val="en-CA"/>
        </w:rPr>
        <w:t xml:space="preserve">and the MV offset </w:t>
      </w:r>
      <w:r w:rsidR="00A8402B" w:rsidRPr="00EE1DE9">
        <w:rPr>
          <w:szCs w:val="22"/>
          <w:lang w:val="en-CA"/>
        </w:rPr>
        <w:t>obey the MV difference mirroring rule. In other</w:t>
      </w:r>
      <w:r w:rsidR="00AF78C5" w:rsidRPr="00EE1DE9">
        <w:rPr>
          <w:szCs w:val="22"/>
          <w:lang w:val="en-CA"/>
        </w:rPr>
        <w:t xml:space="preserve"> </w:t>
      </w:r>
      <w:r w:rsidR="00A8402B" w:rsidRPr="00EE1DE9">
        <w:rPr>
          <w:szCs w:val="22"/>
          <w:lang w:val="en-CA"/>
        </w:rPr>
        <w:t>words, any points that are checked by DMVR, denoted by</w:t>
      </w:r>
      <w:r w:rsidR="00AF78C5" w:rsidRPr="00EE1DE9">
        <w:rPr>
          <w:szCs w:val="22"/>
          <w:lang w:val="en-CA"/>
        </w:rPr>
        <w:t xml:space="preserve"> </w:t>
      </w:r>
      <w:r w:rsidR="00A8402B" w:rsidRPr="00EE1DE9">
        <w:rPr>
          <w:szCs w:val="22"/>
          <w:lang w:val="en-CA"/>
        </w:rPr>
        <w:t>candidate MV pair (MV0, MV1) obey the following two</w:t>
      </w:r>
      <w:r w:rsidR="00AF78C5" w:rsidRPr="00EE1DE9">
        <w:rPr>
          <w:szCs w:val="22"/>
          <w:lang w:val="en-CA"/>
        </w:rPr>
        <w:t xml:space="preserve"> </w:t>
      </w:r>
      <w:r w:rsidR="00A8402B" w:rsidRPr="00EE1DE9">
        <w:rPr>
          <w:szCs w:val="22"/>
          <w:lang w:val="en-CA"/>
        </w:rPr>
        <w:t>equations:</w:t>
      </w:r>
    </w:p>
    <w:p w14:paraId="43C9ADA7" w14:textId="661916C6" w:rsidR="00AF78C5" w:rsidRPr="009709C0" w:rsidRDefault="00AF78C5" w:rsidP="00CA7357">
      <w:pPr>
        <w:jc w:val="right"/>
        <w:rPr>
          <w:szCs w:val="22"/>
        </w:rPr>
      </w:pPr>
      <m:oMath>
        <m:r>
          <w:rPr>
            <w:rFonts w:ascii="Cambria Math" w:hAnsi="Cambria Math"/>
            <w:szCs w:val="22"/>
          </w:rPr>
          <m:t>MV</m:t>
        </m:r>
        <m:sSup>
          <m:sSupPr>
            <m:ctrlPr>
              <w:rPr>
                <w:rFonts w:ascii="Cambria Math" w:hAnsi="Cambria Math"/>
                <w:i/>
                <w:szCs w:val="22"/>
              </w:rPr>
            </m:ctrlPr>
          </m:sSupPr>
          <m:e>
            <m:r>
              <w:rPr>
                <w:rFonts w:ascii="Cambria Math" w:hAnsi="Cambria Math"/>
                <w:szCs w:val="22"/>
              </w:rPr>
              <m:t>0</m:t>
            </m:r>
          </m:e>
          <m:sup>
            <m:r>
              <w:rPr>
                <w:rFonts w:ascii="Cambria Math" w:hAnsi="Cambria Math" w:hint="eastAsia"/>
                <w:szCs w:val="22"/>
              </w:rPr>
              <m:t>'</m:t>
            </m:r>
          </m:sup>
        </m:sSup>
        <m:r>
          <w:rPr>
            <w:rFonts w:ascii="Cambria Math" w:hAnsi="Cambria Math"/>
            <w:szCs w:val="22"/>
          </w:rPr>
          <m:t>=MV0+MV_offset</m:t>
        </m:r>
      </m:oMath>
      <w:r w:rsidRPr="00BB1C61">
        <w:rPr>
          <w:szCs w:val="22"/>
          <w:lang w:val="en-CA" w:eastAsia="zh-CN"/>
        </w:rPr>
        <w:tab/>
      </w:r>
      <w:r w:rsidRPr="00BB1C61">
        <w:rPr>
          <w:szCs w:val="22"/>
          <w:lang w:val="en-CA" w:eastAsia="zh-CN"/>
        </w:rPr>
        <w:tab/>
      </w:r>
      <w:r w:rsidRPr="00BB1C61">
        <w:rPr>
          <w:szCs w:val="22"/>
          <w:lang w:val="en-CA" w:eastAsia="zh-CN"/>
        </w:rPr>
        <w:tab/>
      </w:r>
      <w:r w:rsidRPr="00BB1C61">
        <w:rPr>
          <w:szCs w:val="22"/>
          <w:lang w:val="en-CA" w:eastAsia="zh-CN"/>
        </w:rPr>
        <w:tab/>
      </w:r>
      <w:r w:rsidRPr="00BB1C61">
        <w:rPr>
          <w:szCs w:val="22"/>
          <w:lang w:val="en-CA" w:eastAsia="zh-CN"/>
        </w:rPr>
        <w:tab/>
      </w:r>
      <w:r w:rsidRPr="00BB1C61">
        <w:rPr>
          <w:szCs w:val="22"/>
          <w:lang w:val="en-CA"/>
        </w:rPr>
        <w:t>(</w:t>
      </w:r>
      <w:r w:rsidRPr="00BB1C61">
        <w:rPr>
          <w:rFonts w:eastAsia="Malgun Gothic"/>
          <w:szCs w:val="22"/>
          <w:lang w:val="en-CA" w:eastAsia="ko-KR"/>
        </w:rPr>
        <w:t>3-</w:t>
      </w:r>
      <w:r w:rsidRPr="00BB1C61">
        <w:rPr>
          <w:noProof/>
          <w:szCs w:val="22"/>
          <w:lang w:val="en-CA"/>
        </w:rPr>
        <w:fldChar w:fldCharType="begin"/>
      </w:r>
      <w:r w:rsidRPr="00BB1C61">
        <w:rPr>
          <w:noProof/>
          <w:szCs w:val="22"/>
          <w:lang w:val="en-CA"/>
        </w:rPr>
        <w:instrText xml:space="preserve"> SEQ Eq \* MERGEFORMAT </w:instrText>
      </w:r>
      <w:r w:rsidRPr="00BB1C61">
        <w:rPr>
          <w:noProof/>
          <w:szCs w:val="22"/>
          <w:lang w:val="en-CA"/>
        </w:rPr>
        <w:fldChar w:fldCharType="separate"/>
      </w:r>
      <w:r w:rsidR="003A61E2">
        <w:rPr>
          <w:noProof/>
          <w:szCs w:val="22"/>
          <w:lang w:val="en-CA"/>
        </w:rPr>
        <w:t>31</w:t>
      </w:r>
      <w:r w:rsidRPr="00BB1C61">
        <w:rPr>
          <w:noProof/>
          <w:szCs w:val="22"/>
          <w:lang w:val="en-CA"/>
        </w:rPr>
        <w:fldChar w:fldCharType="end"/>
      </w:r>
      <w:r w:rsidRPr="00BB1C61">
        <w:rPr>
          <w:szCs w:val="22"/>
          <w:lang w:val="en-CA"/>
        </w:rPr>
        <w:t>)</w:t>
      </w:r>
    </w:p>
    <w:p w14:paraId="2C572267" w14:textId="63D1DCA6" w:rsidR="00AF78C5" w:rsidRPr="009709C0" w:rsidRDefault="00AF78C5" w:rsidP="00D5520A">
      <w:pPr>
        <w:jc w:val="right"/>
        <w:rPr>
          <w:szCs w:val="22"/>
        </w:rPr>
      </w:pPr>
      <m:oMath>
        <m:r>
          <w:rPr>
            <w:rFonts w:ascii="Cambria Math" w:hAnsi="Cambria Math"/>
            <w:szCs w:val="22"/>
          </w:rPr>
          <m:t>MV</m:t>
        </m:r>
        <m:sSup>
          <m:sSupPr>
            <m:ctrlPr>
              <w:rPr>
                <w:rFonts w:ascii="Cambria Math" w:hAnsi="Cambria Math"/>
                <w:i/>
                <w:szCs w:val="22"/>
              </w:rPr>
            </m:ctrlPr>
          </m:sSupPr>
          <m:e>
            <m:r>
              <w:rPr>
                <w:rFonts w:ascii="Cambria Math" w:hAnsi="Cambria Math"/>
                <w:szCs w:val="22"/>
              </w:rPr>
              <m:t>1</m:t>
            </m:r>
          </m:e>
          <m:sup>
            <m:r>
              <w:rPr>
                <w:rFonts w:ascii="Cambria Math" w:hAnsi="Cambria Math" w:hint="eastAsia"/>
                <w:szCs w:val="22"/>
              </w:rPr>
              <m:t>'</m:t>
            </m:r>
          </m:sup>
        </m:sSup>
        <m:r>
          <w:rPr>
            <w:rFonts w:ascii="Cambria Math" w:hAnsi="Cambria Math"/>
            <w:szCs w:val="22"/>
          </w:rPr>
          <m:t>=MV1-MV_offset</m:t>
        </m:r>
      </m:oMath>
      <w:r w:rsidRPr="00BB1C61">
        <w:rPr>
          <w:szCs w:val="22"/>
          <w:lang w:val="en-CA" w:eastAsia="zh-CN"/>
        </w:rPr>
        <w:tab/>
      </w:r>
      <w:r w:rsidRPr="00BB1C61">
        <w:rPr>
          <w:szCs w:val="22"/>
          <w:lang w:val="en-CA" w:eastAsia="zh-CN"/>
        </w:rPr>
        <w:tab/>
      </w:r>
      <w:r w:rsidRPr="00BB1C61">
        <w:rPr>
          <w:szCs w:val="22"/>
          <w:lang w:val="en-CA" w:eastAsia="zh-CN"/>
        </w:rPr>
        <w:tab/>
      </w:r>
      <w:r w:rsidRPr="00BB1C61">
        <w:rPr>
          <w:szCs w:val="22"/>
          <w:lang w:val="en-CA" w:eastAsia="zh-CN"/>
        </w:rPr>
        <w:tab/>
      </w:r>
      <w:r w:rsidRPr="00BB1C61">
        <w:rPr>
          <w:szCs w:val="22"/>
          <w:lang w:val="en-CA" w:eastAsia="zh-CN"/>
        </w:rPr>
        <w:tab/>
      </w:r>
      <w:r w:rsidRPr="00BB1C61">
        <w:rPr>
          <w:szCs w:val="22"/>
          <w:lang w:val="en-CA"/>
        </w:rPr>
        <w:t>(</w:t>
      </w:r>
      <w:r w:rsidRPr="00BB1C61">
        <w:rPr>
          <w:rFonts w:eastAsia="Malgun Gothic"/>
          <w:szCs w:val="22"/>
          <w:lang w:val="en-CA" w:eastAsia="ko-KR"/>
        </w:rPr>
        <w:t>3-</w:t>
      </w:r>
      <w:r w:rsidRPr="00BB1C61">
        <w:rPr>
          <w:noProof/>
          <w:szCs w:val="22"/>
          <w:lang w:val="en-CA"/>
        </w:rPr>
        <w:fldChar w:fldCharType="begin"/>
      </w:r>
      <w:r w:rsidRPr="00BB1C61">
        <w:rPr>
          <w:noProof/>
          <w:szCs w:val="22"/>
          <w:lang w:val="en-CA"/>
        </w:rPr>
        <w:instrText xml:space="preserve"> SEQ Eq \* MERGEFORMAT </w:instrText>
      </w:r>
      <w:r w:rsidRPr="00BB1C61">
        <w:rPr>
          <w:noProof/>
          <w:szCs w:val="22"/>
          <w:lang w:val="en-CA"/>
        </w:rPr>
        <w:fldChar w:fldCharType="separate"/>
      </w:r>
      <w:r w:rsidR="003A61E2">
        <w:rPr>
          <w:noProof/>
          <w:szCs w:val="22"/>
          <w:lang w:val="en-CA"/>
        </w:rPr>
        <w:t>32</w:t>
      </w:r>
      <w:r w:rsidRPr="00BB1C61">
        <w:rPr>
          <w:noProof/>
          <w:szCs w:val="22"/>
          <w:lang w:val="en-CA"/>
        </w:rPr>
        <w:fldChar w:fldCharType="end"/>
      </w:r>
      <w:r w:rsidRPr="00BB1C61">
        <w:rPr>
          <w:szCs w:val="22"/>
          <w:lang w:val="en-CA"/>
        </w:rPr>
        <w:t>)</w:t>
      </w:r>
    </w:p>
    <w:p w14:paraId="53B07E36" w14:textId="4D52149D" w:rsidR="00A8402B" w:rsidRDefault="00AF78C5" w:rsidP="00CD45EA">
      <w:pPr>
        <w:spacing w:after="120"/>
        <w:jc w:val="both"/>
        <w:rPr>
          <w:szCs w:val="22"/>
          <w:lang w:val="en-CA"/>
        </w:rPr>
      </w:pPr>
      <w:r w:rsidRPr="00BB1C61">
        <w:rPr>
          <w:szCs w:val="22"/>
          <w:lang w:val="en-CA"/>
        </w:rPr>
        <w:t>W</w:t>
      </w:r>
      <w:r w:rsidR="00A8402B" w:rsidRPr="00BB1C61">
        <w:rPr>
          <w:szCs w:val="22"/>
          <w:lang w:val="en-CA"/>
        </w:rPr>
        <w:t>here</w:t>
      </w:r>
      <w:r w:rsidRPr="00BB1C61">
        <w:rPr>
          <w:szCs w:val="22"/>
          <w:lang w:val="en-CA"/>
        </w:rPr>
        <w:t xml:space="preserve"> </w:t>
      </w:r>
      <m:oMath>
        <m:r>
          <w:rPr>
            <w:rFonts w:ascii="Cambria Math" w:hAnsi="Cambria Math"/>
            <w:szCs w:val="22"/>
          </w:rPr>
          <m:t>MV_offset</m:t>
        </m:r>
      </m:oMath>
      <w:r w:rsidRPr="00BB1C61">
        <w:rPr>
          <w:szCs w:val="22"/>
          <w:lang w:val="en-CA"/>
        </w:rPr>
        <w:t xml:space="preserve"> </w:t>
      </w:r>
      <w:r w:rsidR="00A8402B" w:rsidRPr="00BB1C61">
        <w:rPr>
          <w:szCs w:val="22"/>
          <w:lang w:val="en-CA"/>
        </w:rPr>
        <w:t xml:space="preserve">represents the </w:t>
      </w:r>
      <w:r w:rsidRPr="00BB1C61">
        <w:rPr>
          <w:szCs w:val="22"/>
          <w:lang w:val="en-CA"/>
        </w:rPr>
        <w:t xml:space="preserve">refinement offset </w:t>
      </w:r>
      <w:r w:rsidR="00A8402B" w:rsidRPr="00BB1C61">
        <w:rPr>
          <w:szCs w:val="22"/>
          <w:lang w:val="en-CA"/>
        </w:rPr>
        <w:t>between the initial</w:t>
      </w:r>
      <w:r w:rsidRPr="00EE1DE9">
        <w:rPr>
          <w:szCs w:val="22"/>
          <w:lang w:val="en-CA"/>
        </w:rPr>
        <w:t xml:space="preserve"> </w:t>
      </w:r>
      <w:r w:rsidR="00A8402B" w:rsidRPr="00BB1C61">
        <w:rPr>
          <w:szCs w:val="22"/>
          <w:lang w:val="en-CA"/>
        </w:rPr>
        <w:t>MV and the refined MV in one of the reference pictures.</w:t>
      </w:r>
      <w:r w:rsidRPr="00DC723A">
        <w:rPr>
          <w:szCs w:val="22"/>
          <w:lang w:val="en-CA"/>
        </w:rPr>
        <w:t xml:space="preserve"> </w:t>
      </w:r>
      <w:r w:rsidR="00B92CC6">
        <w:rPr>
          <w:szCs w:val="22"/>
          <w:lang w:val="en-CA"/>
        </w:rPr>
        <w:t>T</w:t>
      </w:r>
      <w:r w:rsidRPr="004C575B">
        <w:rPr>
          <w:szCs w:val="22"/>
          <w:lang w:val="en-CA"/>
        </w:rPr>
        <w:t xml:space="preserve">he </w:t>
      </w:r>
      <w:r w:rsidR="00A8402B" w:rsidRPr="004C575B">
        <w:rPr>
          <w:szCs w:val="22"/>
          <w:lang w:val="en-CA"/>
        </w:rPr>
        <w:t>refinement search range</w:t>
      </w:r>
      <w:r w:rsidRPr="004C575B">
        <w:rPr>
          <w:szCs w:val="22"/>
          <w:lang w:val="en-CA"/>
        </w:rPr>
        <w:t xml:space="preserve"> is two integer luma sample</w:t>
      </w:r>
      <w:r w:rsidR="008B3FA3" w:rsidRPr="00723FFD">
        <w:rPr>
          <w:szCs w:val="22"/>
          <w:lang w:val="en-CA"/>
        </w:rPr>
        <w:t>s</w:t>
      </w:r>
      <w:r w:rsidRPr="00723FFD">
        <w:rPr>
          <w:szCs w:val="22"/>
          <w:lang w:val="en-CA"/>
        </w:rPr>
        <w:t xml:space="preserve"> from the initial MV.</w:t>
      </w:r>
      <w:r w:rsidR="00DA1DD4">
        <w:rPr>
          <w:szCs w:val="22"/>
          <w:lang w:val="en-CA"/>
        </w:rPr>
        <w:t xml:space="preserve"> T</w:t>
      </w:r>
      <w:r w:rsidR="008B3FA3" w:rsidRPr="00BB1C61">
        <w:rPr>
          <w:szCs w:val="22"/>
          <w:lang w:val="en-CA"/>
        </w:rPr>
        <w:t>he searching includes the</w:t>
      </w:r>
      <w:r w:rsidR="008B3FA3" w:rsidRPr="009612CE">
        <w:rPr>
          <w:szCs w:val="22"/>
          <w:lang w:val="en-CA"/>
        </w:rPr>
        <w:t xml:space="preserve"> integer sample offset search stage and fractional sample refinement</w:t>
      </w:r>
      <w:r w:rsidR="00BB1C61">
        <w:rPr>
          <w:szCs w:val="22"/>
          <w:lang w:val="en-CA"/>
        </w:rPr>
        <w:t xml:space="preserve"> stage.</w:t>
      </w:r>
    </w:p>
    <w:p w14:paraId="19978554" w14:textId="60CA550F" w:rsidR="00DC723A" w:rsidRPr="00290AA7" w:rsidRDefault="009811D8" w:rsidP="00CD45EA">
      <w:pPr>
        <w:spacing w:after="120"/>
        <w:jc w:val="both"/>
        <w:rPr>
          <w:lang w:val="en-CA"/>
        </w:rPr>
      </w:pPr>
      <w:r>
        <w:rPr>
          <w:lang w:val="en-CA"/>
        </w:rPr>
        <w:t>25 points full search</w:t>
      </w:r>
      <w:r w:rsidR="00DA1DD4">
        <w:rPr>
          <w:lang w:val="en-CA"/>
        </w:rPr>
        <w:t xml:space="preserve"> is applied for integer sample offset searching.</w:t>
      </w:r>
      <w:r w:rsidR="00FF5A04">
        <w:rPr>
          <w:lang w:val="en-CA"/>
        </w:rPr>
        <w:t xml:space="preserve"> T</w:t>
      </w:r>
      <w:r w:rsidR="002E69A8">
        <w:rPr>
          <w:szCs w:val="22"/>
          <w:lang w:val="en-CA"/>
        </w:rPr>
        <w:t xml:space="preserve">he SAD of the </w:t>
      </w:r>
      <w:r w:rsidR="00FF5A04">
        <w:rPr>
          <w:szCs w:val="22"/>
          <w:lang w:val="en-CA"/>
        </w:rPr>
        <w:t xml:space="preserve">initial MV pair </w:t>
      </w:r>
      <w:r w:rsidR="002E69A8">
        <w:rPr>
          <w:szCs w:val="22"/>
          <w:lang w:val="en-CA"/>
        </w:rPr>
        <w:t xml:space="preserve">is </w:t>
      </w:r>
      <w:r w:rsidR="00FF5A04">
        <w:rPr>
          <w:szCs w:val="22"/>
          <w:lang w:val="en-CA"/>
        </w:rPr>
        <w:t xml:space="preserve">first calculated. If the SAD of the initial MV pair is smaller than a threshold, </w:t>
      </w:r>
      <w:r w:rsidR="002E69A8" w:rsidRPr="00290AA7">
        <w:rPr>
          <w:lang w:val="en-CA"/>
        </w:rPr>
        <w:t>the integer</w:t>
      </w:r>
      <w:r w:rsidR="002E69A8">
        <w:rPr>
          <w:lang w:val="en-CA"/>
        </w:rPr>
        <w:t xml:space="preserve"> sample</w:t>
      </w:r>
      <w:r w:rsidR="002E69A8" w:rsidRPr="00290AA7">
        <w:rPr>
          <w:lang w:val="en-CA"/>
        </w:rPr>
        <w:t xml:space="preserve"> stage of DMVR </w:t>
      </w:r>
      <w:r w:rsidR="002E69A8" w:rsidRPr="00290AA7">
        <w:rPr>
          <w:lang w:val="en-CA"/>
        </w:rPr>
        <w:lastRenderedPageBreak/>
        <w:t>is terminated.</w:t>
      </w:r>
      <w:r w:rsidR="00DC723A">
        <w:rPr>
          <w:lang w:val="en-CA"/>
        </w:rPr>
        <w:t xml:space="preserve"> Otherwise </w:t>
      </w:r>
      <w:r w:rsidR="00FF5A04">
        <w:rPr>
          <w:lang w:val="en-CA"/>
        </w:rPr>
        <w:t xml:space="preserve">SADs of the remaining 24 points are calculated and checked in raster scanning order. The point with the smallest SAD is selected as the </w:t>
      </w:r>
      <w:r w:rsidR="009421C3">
        <w:rPr>
          <w:lang w:val="en-CA"/>
        </w:rPr>
        <w:t>output</w:t>
      </w:r>
      <w:r w:rsidR="00FF5A04">
        <w:rPr>
          <w:lang w:val="en-CA"/>
        </w:rPr>
        <w:t xml:space="preserve"> of integer sample offset searching stage</w:t>
      </w:r>
      <w:r w:rsidR="00360640">
        <w:rPr>
          <w:lang w:val="en-CA"/>
        </w:rPr>
        <w:t>.</w:t>
      </w:r>
      <w:r w:rsidR="00D019D2">
        <w:rPr>
          <w:lang w:val="en-CA"/>
        </w:rPr>
        <w:t xml:space="preserve"> </w:t>
      </w:r>
      <w:r w:rsidR="00D019D2">
        <w:rPr>
          <w:rFonts w:eastAsiaTheme="minorEastAsia"/>
          <w:szCs w:val="22"/>
          <w:shd w:val="clear" w:color="auto" w:fill="FFFFFF"/>
          <w:lang w:eastAsia="zh-TW"/>
        </w:rPr>
        <w:t>T</w:t>
      </w:r>
      <w:r w:rsidR="00D019D2" w:rsidRPr="00285FCE">
        <w:rPr>
          <w:rFonts w:eastAsiaTheme="minorEastAsia"/>
          <w:szCs w:val="22"/>
          <w:shd w:val="clear" w:color="auto" w:fill="FFFFFF"/>
          <w:lang w:eastAsia="zh-TW"/>
        </w:rPr>
        <w:t>o reduce the penalty of the uncertainty of DMVR refinement, it is proposed to favor the original MV during the DMVR process.</w:t>
      </w:r>
      <w:r w:rsidR="00D019D2">
        <w:rPr>
          <w:rFonts w:eastAsiaTheme="minorEastAsia"/>
          <w:szCs w:val="22"/>
          <w:shd w:val="clear" w:color="auto" w:fill="FFFFFF"/>
          <w:lang w:eastAsia="zh-TW"/>
        </w:rPr>
        <w:t xml:space="preserve"> T</w:t>
      </w:r>
      <w:r w:rsidR="00D019D2" w:rsidRPr="000B3DC2">
        <w:rPr>
          <w:rFonts w:eastAsiaTheme="minorEastAsia"/>
          <w:szCs w:val="22"/>
          <w:shd w:val="clear" w:color="auto" w:fill="FFFFFF"/>
          <w:lang w:eastAsia="zh-TW"/>
        </w:rPr>
        <w:t>he SAD between the reference blocks referred by the initial MV candidate</w:t>
      </w:r>
      <w:r w:rsidR="00C26499">
        <w:rPr>
          <w:rFonts w:eastAsiaTheme="minorEastAsia"/>
          <w:szCs w:val="22"/>
          <w:shd w:val="clear" w:color="auto" w:fill="FFFFFF"/>
          <w:lang w:eastAsia="zh-TW"/>
        </w:rPr>
        <w:t>s</w:t>
      </w:r>
      <w:r w:rsidR="00D019D2" w:rsidRPr="000B3DC2">
        <w:rPr>
          <w:rFonts w:eastAsiaTheme="minorEastAsia"/>
          <w:szCs w:val="22"/>
          <w:shd w:val="clear" w:color="auto" w:fill="FFFFFF"/>
          <w:lang w:eastAsia="zh-TW"/>
        </w:rPr>
        <w:t xml:space="preserve"> is decreased by 1/</w:t>
      </w:r>
      <w:r w:rsidR="00D019D2">
        <w:rPr>
          <w:rFonts w:eastAsiaTheme="minorEastAsia"/>
          <w:szCs w:val="22"/>
          <w:shd w:val="clear" w:color="auto" w:fill="FFFFFF"/>
          <w:lang w:eastAsia="zh-TW"/>
        </w:rPr>
        <w:t>4</w:t>
      </w:r>
      <w:r w:rsidR="00D019D2" w:rsidRPr="000B3DC2">
        <w:rPr>
          <w:rFonts w:eastAsiaTheme="minorEastAsia"/>
          <w:szCs w:val="22"/>
          <w:shd w:val="clear" w:color="auto" w:fill="FFFFFF"/>
          <w:lang w:eastAsia="zh-TW"/>
        </w:rPr>
        <w:t xml:space="preserve"> of the SAD value.</w:t>
      </w:r>
    </w:p>
    <w:p w14:paraId="2682A7DE" w14:textId="2A2B7903" w:rsidR="009811D8" w:rsidRPr="00290AA7" w:rsidRDefault="004C575B" w:rsidP="00CD45EA">
      <w:pPr>
        <w:spacing w:after="120"/>
        <w:jc w:val="both"/>
        <w:rPr>
          <w:lang w:val="en-CA"/>
        </w:rPr>
      </w:pPr>
      <w:r>
        <w:rPr>
          <w:rFonts w:hint="eastAsia"/>
          <w:lang w:val="en-CA"/>
        </w:rPr>
        <w:t xml:space="preserve">The integer sample search is followed by fractional sample refinement. </w:t>
      </w:r>
      <w:r>
        <w:rPr>
          <w:lang w:val="en-CA"/>
        </w:rPr>
        <w:t>To save the calculational complexity, the fractional sample refinement is derived by using p</w:t>
      </w:r>
      <w:r w:rsidRPr="004C575B">
        <w:rPr>
          <w:lang w:val="en-CA"/>
        </w:rPr>
        <w:t>arametric error surface equation</w:t>
      </w:r>
      <w:r>
        <w:rPr>
          <w:lang w:val="en-CA"/>
        </w:rPr>
        <w:t xml:space="preserve">, instead of additional search with SAD comparison. The </w:t>
      </w:r>
      <w:r>
        <w:rPr>
          <w:rFonts w:hint="eastAsia"/>
          <w:lang w:val="en-CA"/>
        </w:rPr>
        <w:t>fractional sample refinement</w:t>
      </w:r>
      <w:r>
        <w:rPr>
          <w:lang w:val="en-CA"/>
        </w:rPr>
        <w:t xml:space="preserve"> is con</w:t>
      </w:r>
      <w:r w:rsidR="002A772B">
        <w:rPr>
          <w:lang w:val="en-CA"/>
        </w:rPr>
        <w:t>ditionally invoked based on the output of the integer sample search stage. When the integer sample search stage is terminated with center having the smallest SAD in either the first iteration or the second iteration search, the fractional sample refinement is further applied.</w:t>
      </w:r>
    </w:p>
    <w:p w14:paraId="794217CD" w14:textId="38384E9B" w:rsidR="00723FFD" w:rsidRDefault="00723FFD" w:rsidP="00CD45EA">
      <w:pPr>
        <w:spacing w:after="120"/>
        <w:jc w:val="both"/>
        <w:rPr>
          <w:lang w:val="en-CA"/>
        </w:rPr>
      </w:pPr>
      <w:r>
        <w:rPr>
          <w:lang w:val="en-CA"/>
        </w:rPr>
        <w:t>In parametric error surface based sub-pixel offsets estimation, the center position cost and the costs at four neighboring positions from the center are used to fit a 2-D parabolic error surface equation of the following form</w:t>
      </w:r>
    </w:p>
    <w:p w14:paraId="39E95496" w14:textId="06C811C5" w:rsidR="00EE1DE9" w:rsidRPr="00290AA7" w:rsidRDefault="00EE1DE9" w:rsidP="00CA7357">
      <w:pPr>
        <w:jc w:val="right"/>
        <w:rPr>
          <w:szCs w:val="22"/>
        </w:rPr>
      </w:pPr>
      <m:oMath>
        <m:r>
          <w:rPr>
            <w:rFonts w:ascii="Cambria Math" w:hAnsi="Cambria Math"/>
            <w:lang w:val="en-CA"/>
          </w:rPr>
          <m:t>E</m:t>
        </m:r>
        <m:d>
          <m:dPr>
            <m:ctrlPr>
              <w:rPr>
                <w:rFonts w:ascii="Cambria Math" w:hAnsi="Cambria Math"/>
                <w:i/>
                <w:lang w:val="en-CA"/>
              </w:rPr>
            </m:ctrlPr>
          </m:dPr>
          <m:e>
            <m:r>
              <w:rPr>
                <w:rFonts w:ascii="Cambria Math" w:hAnsi="Cambria Math"/>
                <w:lang w:val="en-CA"/>
              </w:rPr>
              <m:t>x,y</m:t>
            </m:r>
          </m:e>
        </m:d>
        <m:r>
          <w:rPr>
            <w:rFonts w:ascii="Cambria Math" w:hAnsi="Cambria Math"/>
            <w:lang w:val="en-CA"/>
          </w:rPr>
          <m:t>=A</m:t>
        </m:r>
        <m:sSup>
          <m:sSupPr>
            <m:ctrlPr>
              <w:rPr>
                <w:rFonts w:ascii="Cambria Math" w:hAnsi="Cambria Math"/>
                <w:i/>
                <w:lang w:val="en-CA"/>
              </w:rPr>
            </m:ctrlPr>
          </m:sSupPr>
          <m:e>
            <m:d>
              <m:dPr>
                <m:ctrlPr>
                  <w:rPr>
                    <w:rFonts w:ascii="Cambria Math" w:hAnsi="Cambria Math"/>
                    <w:i/>
                    <w:lang w:val="en-CA"/>
                  </w:rPr>
                </m:ctrlPr>
              </m:dPr>
              <m:e>
                <m:r>
                  <w:rPr>
                    <w:rFonts w:ascii="Cambria Math" w:hAnsi="Cambria Math"/>
                    <w:lang w:val="en-CA"/>
                  </w:rPr>
                  <m:t>x-</m:t>
                </m:r>
                <m:sSub>
                  <m:sSubPr>
                    <m:ctrlPr>
                      <w:rPr>
                        <w:rFonts w:ascii="Cambria Math" w:hAnsi="Cambria Math"/>
                        <w:i/>
                        <w:lang w:val="en-CA"/>
                      </w:rPr>
                    </m:ctrlPr>
                  </m:sSubPr>
                  <m:e>
                    <m:r>
                      <w:rPr>
                        <w:rFonts w:ascii="Cambria Math" w:hAnsi="Cambria Math"/>
                        <w:lang w:val="en-CA"/>
                      </w:rPr>
                      <m:t>x</m:t>
                    </m:r>
                  </m:e>
                  <m:sub>
                    <m:r>
                      <w:rPr>
                        <w:rFonts w:ascii="Cambria Math" w:hAnsi="Cambria Math"/>
                        <w:lang w:val="en-CA"/>
                      </w:rPr>
                      <m:t>min</m:t>
                    </m:r>
                  </m:sub>
                </m:sSub>
              </m:e>
            </m:d>
          </m:e>
          <m:sup>
            <m:r>
              <w:rPr>
                <w:rFonts w:ascii="Cambria Math" w:hAnsi="Cambria Math"/>
                <w:lang w:val="en-CA"/>
              </w:rPr>
              <m:t>2</m:t>
            </m:r>
          </m:sup>
        </m:sSup>
        <m:r>
          <w:rPr>
            <w:rFonts w:ascii="Cambria Math" w:hAnsi="Cambria Math"/>
            <w:lang w:val="en-CA"/>
          </w:rPr>
          <m:t>+B</m:t>
        </m:r>
        <m:sSup>
          <m:sSupPr>
            <m:ctrlPr>
              <w:rPr>
                <w:rFonts w:ascii="Cambria Math" w:hAnsi="Cambria Math"/>
                <w:i/>
                <w:lang w:val="en-CA"/>
              </w:rPr>
            </m:ctrlPr>
          </m:sSupPr>
          <m:e>
            <m:d>
              <m:dPr>
                <m:ctrlPr>
                  <w:rPr>
                    <w:rFonts w:ascii="Cambria Math" w:hAnsi="Cambria Math"/>
                    <w:i/>
                    <w:lang w:val="en-CA"/>
                  </w:rPr>
                </m:ctrlPr>
              </m:dPr>
              <m:e>
                <m:r>
                  <w:rPr>
                    <w:rFonts w:ascii="Cambria Math" w:hAnsi="Cambria Math"/>
                    <w:lang w:val="en-CA"/>
                  </w:rPr>
                  <m:t>y-</m:t>
                </m:r>
                <m:sSub>
                  <m:sSubPr>
                    <m:ctrlPr>
                      <w:rPr>
                        <w:rFonts w:ascii="Cambria Math" w:hAnsi="Cambria Math"/>
                        <w:i/>
                        <w:lang w:val="en-CA"/>
                      </w:rPr>
                    </m:ctrlPr>
                  </m:sSubPr>
                  <m:e>
                    <m:r>
                      <w:rPr>
                        <w:rFonts w:ascii="Cambria Math" w:hAnsi="Cambria Math"/>
                        <w:lang w:val="en-CA"/>
                      </w:rPr>
                      <m:t>y</m:t>
                    </m:r>
                  </m:e>
                  <m:sub>
                    <m:r>
                      <w:rPr>
                        <w:rFonts w:ascii="Cambria Math" w:hAnsi="Cambria Math"/>
                        <w:lang w:val="en-CA"/>
                      </w:rPr>
                      <m:t>min</m:t>
                    </m:r>
                  </m:sub>
                </m:sSub>
              </m:e>
            </m:d>
          </m:e>
          <m:sup>
            <m:r>
              <w:rPr>
                <w:rFonts w:ascii="Cambria Math" w:hAnsi="Cambria Math"/>
                <w:lang w:val="en-CA"/>
              </w:rPr>
              <m:t>2</m:t>
            </m:r>
          </m:sup>
        </m:sSup>
        <m:r>
          <w:rPr>
            <w:rFonts w:ascii="Cambria Math" w:hAnsi="Cambria Math"/>
            <w:lang w:val="en-CA"/>
          </w:rPr>
          <m:t>+C</m:t>
        </m:r>
      </m:oMath>
      <w:r>
        <w:rPr>
          <w:lang w:val="en-CA"/>
        </w:rPr>
        <w:tab/>
      </w:r>
      <w:r>
        <w:rPr>
          <w:lang w:val="en-CA"/>
        </w:rPr>
        <w:tab/>
      </w:r>
      <w:r>
        <w:rPr>
          <w:lang w:val="en-CA"/>
        </w:rPr>
        <w:tab/>
      </w:r>
      <w:r w:rsidRPr="00BB1C61">
        <w:rPr>
          <w:szCs w:val="22"/>
          <w:lang w:val="en-CA"/>
        </w:rPr>
        <w:t>(</w:t>
      </w:r>
      <w:r w:rsidRPr="00290AA7">
        <w:rPr>
          <w:rFonts w:eastAsia="Malgun Gothic"/>
          <w:szCs w:val="22"/>
          <w:lang w:val="en-CA" w:eastAsia="ko-KR"/>
        </w:rPr>
        <w:t>3</w:t>
      </w:r>
      <w:r w:rsidRPr="00BB1C61">
        <w:rPr>
          <w:rFonts w:eastAsia="Malgun Gothic"/>
          <w:szCs w:val="22"/>
          <w:lang w:val="en-CA" w:eastAsia="ko-KR"/>
        </w:rPr>
        <w:t>-</w:t>
      </w:r>
      <w:r w:rsidRPr="00BB1C61">
        <w:rPr>
          <w:noProof/>
          <w:szCs w:val="22"/>
          <w:lang w:val="en-CA"/>
        </w:rPr>
        <w:fldChar w:fldCharType="begin"/>
      </w:r>
      <w:r w:rsidRPr="00290AA7">
        <w:rPr>
          <w:noProof/>
          <w:szCs w:val="22"/>
          <w:lang w:val="en-CA"/>
        </w:rPr>
        <w:instrText xml:space="preserve"> SEQ Eq \* MERGEFORMAT </w:instrText>
      </w:r>
      <w:r w:rsidRPr="00BB1C61">
        <w:rPr>
          <w:noProof/>
          <w:szCs w:val="22"/>
          <w:lang w:val="en-CA"/>
        </w:rPr>
        <w:fldChar w:fldCharType="separate"/>
      </w:r>
      <w:r w:rsidR="003A61E2">
        <w:rPr>
          <w:noProof/>
          <w:szCs w:val="22"/>
          <w:lang w:val="en-CA"/>
        </w:rPr>
        <w:t>33</w:t>
      </w:r>
      <w:r w:rsidRPr="00BB1C61">
        <w:rPr>
          <w:noProof/>
          <w:szCs w:val="22"/>
          <w:lang w:val="en-CA"/>
        </w:rPr>
        <w:fldChar w:fldCharType="end"/>
      </w:r>
      <w:r w:rsidRPr="00BB1C61">
        <w:rPr>
          <w:szCs w:val="22"/>
          <w:lang w:val="en-CA"/>
        </w:rPr>
        <w:t>)</w:t>
      </w:r>
    </w:p>
    <w:p w14:paraId="475EBEB5" w14:textId="77777777" w:rsidR="00EE1DE9" w:rsidRDefault="00EE1DE9" w:rsidP="00CD45EA">
      <w:pPr>
        <w:spacing w:after="120"/>
        <w:jc w:val="both"/>
        <w:rPr>
          <w:lang w:val="en-CA"/>
        </w:rPr>
      </w:pPr>
      <w:r>
        <w:rPr>
          <w:lang w:val="en-CA"/>
        </w:rPr>
        <w:t>where (</w:t>
      </w:r>
      <m:oMath>
        <m:sSub>
          <m:sSubPr>
            <m:ctrlPr>
              <w:rPr>
                <w:rFonts w:ascii="Cambria Math" w:hAnsi="Cambria Math"/>
                <w:i/>
                <w:lang w:val="en-CA"/>
              </w:rPr>
            </m:ctrlPr>
          </m:sSubPr>
          <m:e>
            <m:r>
              <w:rPr>
                <w:rFonts w:ascii="Cambria Math" w:hAnsi="Cambria Math"/>
                <w:lang w:val="en-CA"/>
              </w:rPr>
              <m:t>x</m:t>
            </m:r>
          </m:e>
          <m:sub>
            <m:r>
              <w:rPr>
                <w:rFonts w:ascii="Cambria Math" w:hAnsi="Cambria Math"/>
                <w:lang w:val="en-CA"/>
              </w:rPr>
              <m:t>min</m:t>
            </m:r>
          </m:sub>
        </m:sSub>
        <m: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y</m:t>
            </m:r>
          </m:e>
          <m:sub>
            <m:r>
              <w:rPr>
                <w:rFonts w:ascii="Cambria Math" w:hAnsi="Cambria Math"/>
                <w:lang w:val="en-CA"/>
              </w:rPr>
              <m:t>min</m:t>
            </m:r>
          </m:sub>
        </m:sSub>
        <m:r>
          <w:rPr>
            <w:rFonts w:ascii="Cambria Math" w:hAnsi="Cambria Math"/>
            <w:lang w:val="en-CA"/>
          </w:rPr>
          <m:t>)</m:t>
        </m:r>
      </m:oMath>
      <w:r>
        <w:rPr>
          <w:lang w:val="en-CA"/>
        </w:rPr>
        <w:t xml:space="preserve"> </w:t>
      </w:r>
      <w:r w:rsidRPr="00FA76AE">
        <w:rPr>
          <w:lang w:val="en-CA"/>
        </w:rPr>
        <w:t xml:space="preserve">corresponds to the </w:t>
      </w:r>
      <w:r>
        <w:rPr>
          <w:lang w:val="en-CA"/>
        </w:rPr>
        <w:t xml:space="preserve">fractional </w:t>
      </w:r>
      <w:r w:rsidRPr="00FA76AE">
        <w:rPr>
          <w:lang w:val="en-CA"/>
        </w:rPr>
        <w:t xml:space="preserve">position with the least cost and C corresponds to the minimum cost value. By solving the </w:t>
      </w:r>
      <w:r>
        <w:rPr>
          <w:lang w:val="en-CA"/>
        </w:rPr>
        <w:t>above equations by using the cost value of the five search points, the (</w:t>
      </w:r>
      <m:oMath>
        <m:sSub>
          <m:sSubPr>
            <m:ctrlPr>
              <w:rPr>
                <w:rFonts w:ascii="Cambria Math" w:hAnsi="Cambria Math"/>
                <w:i/>
                <w:lang w:val="en-CA"/>
              </w:rPr>
            </m:ctrlPr>
          </m:sSubPr>
          <m:e>
            <m:r>
              <w:rPr>
                <w:rFonts w:ascii="Cambria Math" w:hAnsi="Cambria Math"/>
                <w:lang w:val="en-CA"/>
              </w:rPr>
              <m:t>x</m:t>
            </m:r>
          </m:e>
          <m:sub>
            <m:r>
              <w:rPr>
                <w:rFonts w:ascii="Cambria Math" w:hAnsi="Cambria Math"/>
                <w:lang w:val="en-CA"/>
              </w:rPr>
              <m:t>min</m:t>
            </m:r>
          </m:sub>
        </m:sSub>
        <m: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y</m:t>
            </m:r>
          </m:e>
          <m:sub>
            <m:r>
              <w:rPr>
                <w:rFonts w:ascii="Cambria Math" w:hAnsi="Cambria Math"/>
                <w:lang w:val="en-CA"/>
              </w:rPr>
              <m:t>min</m:t>
            </m:r>
          </m:sub>
        </m:sSub>
        <m:r>
          <w:rPr>
            <w:rFonts w:ascii="Cambria Math" w:hAnsi="Cambria Math"/>
            <w:lang w:val="en-CA"/>
          </w:rPr>
          <m:t>)</m:t>
        </m:r>
      </m:oMath>
      <w:r>
        <w:rPr>
          <w:lang w:val="en-CA"/>
        </w:rPr>
        <w:t xml:space="preserve"> is computed as:</w:t>
      </w:r>
    </w:p>
    <w:p w14:paraId="18C6F2C8" w14:textId="741BCA10" w:rsidR="00EE1DE9" w:rsidRPr="005B457A" w:rsidRDefault="00F25D20" w:rsidP="00CA7357">
      <w:pPr>
        <w:jc w:val="right"/>
        <w:rPr>
          <w:szCs w:val="22"/>
          <w:lang w:val="en-CA"/>
        </w:rPr>
      </w:pPr>
      <m:oMath>
        <m:sSub>
          <m:sSubPr>
            <m:ctrlPr>
              <w:rPr>
                <w:rFonts w:ascii="Cambria Math" w:hAnsi="Cambria Math"/>
                <w:i/>
                <w:szCs w:val="22"/>
                <w:lang w:val="en-CA"/>
              </w:rPr>
            </m:ctrlPr>
          </m:sSubPr>
          <m:e>
            <m:r>
              <w:rPr>
                <w:rFonts w:ascii="Cambria Math" w:hAnsi="Cambria Math"/>
                <w:szCs w:val="22"/>
                <w:lang w:val="en-CA"/>
              </w:rPr>
              <m:t>x</m:t>
            </m:r>
          </m:e>
          <m:sub>
            <m:r>
              <w:rPr>
                <w:rFonts w:ascii="Cambria Math" w:hAnsi="Cambria Math"/>
                <w:szCs w:val="22"/>
                <w:lang w:val="en-CA"/>
              </w:rPr>
              <m:t>min</m:t>
            </m:r>
          </m:sub>
        </m:sSub>
        <m:r>
          <w:rPr>
            <w:rFonts w:ascii="Cambria Math" w:hAnsi="Cambria Math"/>
            <w:szCs w:val="22"/>
            <w:lang w:val="en-CA"/>
          </w:rPr>
          <m:t>=(E</m:t>
        </m:r>
        <m:d>
          <m:dPr>
            <m:ctrlPr>
              <w:rPr>
                <w:rFonts w:ascii="Cambria Math" w:hAnsi="Cambria Math"/>
                <w:i/>
                <w:szCs w:val="22"/>
                <w:lang w:val="en-CA"/>
              </w:rPr>
            </m:ctrlPr>
          </m:dPr>
          <m:e>
            <m:r>
              <w:rPr>
                <w:rFonts w:ascii="Cambria Math" w:hAnsi="Cambria Math"/>
                <w:szCs w:val="22"/>
                <w:lang w:val="en-CA"/>
              </w:rPr>
              <m:t>-1,0</m:t>
            </m:r>
          </m:e>
        </m:d>
        <m:r>
          <w:rPr>
            <w:rFonts w:ascii="Cambria Math" w:hAnsi="Cambria Math"/>
            <w:szCs w:val="22"/>
            <w:lang w:val="en-CA"/>
          </w:rPr>
          <m:t>-E</m:t>
        </m:r>
        <m:d>
          <m:dPr>
            <m:ctrlPr>
              <w:rPr>
                <w:rFonts w:ascii="Cambria Math" w:hAnsi="Cambria Math"/>
                <w:i/>
                <w:szCs w:val="22"/>
                <w:lang w:val="en-CA"/>
              </w:rPr>
            </m:ctrlPr>
          </m:dPr>
          <m:e>
            <m:r>
              <w:rPr>
                <w:rFonts w:ascii="Cambria Math" w:hAnsi="Cambria Math"/>
                <w:szCs w:val="22"/>
                <w:lang w:val="en-CA"/>
              </w:rPr>
              <m:t>1,0</m:t>
            </m:r>
          </m:e>
        </m:d>
        <m:r>
          <w:rPr>
            <w:rFonts w:ascii="Cambria Math" w:hAnsi="Cambria Math"/>
            <w:szCs w:val="22"/>
            <w:lang w:val="en-CA"/>
          </w:rPr>
          <m:t>)/(2(E</m:t>
        </m:r>
        <m:d>
          <m:dPr>
            <m:ctrlPr>
              <w:rPr>
                <w:rFonts w:ascii="Cambria Math" w:hAnsi="Cambria Math"/>
                <w:i/>
                <w:szCs w:val="22"/>
                <w:lang w:val="en-CA"/>
              </w:rPr>
            </m:ctrlPr>
          </m:dPr>
          <m:e>
            <m:r>
              <w:rPr>
                <w:rFonts w:ascii="Cambria Math" w:hAnsi="Cambria Math"/>
                <w:szCs w:val="22"/>
                <w:lang w:val="en-CA"/>
              </w:rPr>
              <m:t>-1,0</m:t>
            </m:r>
          </m:e>
        </m:d>
        <m:r>
          <w:rPr>
            <w:rFonts w:ascii="Cambria Math" w:hAnsi="Cambria Math"/>
            <w:szCs w:val="22"/>
            <w:lang w:val="en-CA"/>
          </w:rPr>
          <m:t>+E</m:t>
        </m:r>
        <m:d>
          <m:dPr>
            <m:ctrlPr>
              <w:rPr>
                <w:rFonts w:ascii="Cambria Math" w:hAnsi="Cambria Math"/>
                <w:i/>
                <w:szCs w:val="22"/>
                <w:lang w:val="en-CA"/>
              </w:rPr>
            </m:ctrlPr>
          </m:dPr>
          <m:e>
            <m:r>
              <w:rPr>
                <w:rFonts w:ascii="Cambria Math" w:hAnsi="Cambria Math"/>
                <w:szCs w:val="22"/>
                <w:lang w:val="en-CA"/>
              </w:rPr>
              <m:t>1,0</m:t>
            </m:r>
          </m:e>
        </m:d>
        <m:r>
          <w:rPr>
            <w:rFonts w:ascii="Cambria Math" w:hAnsi="Cambria Math"/>
            <w:szCs w:val="22"/>
            <w:lang w:val="en-CA"/>
          </w:rPr>
          <m:t>-2E</m:t>
        </m:r>
        <m:d>
          <m:dPr>
            <m:ctrlPr>
              <w:rPr>
                <w:rFonts w:ascii="Cambria Math" w:hAnsi="Cambria Math"/>
                <w:i/>
                <w:szCs w:val="22"/>
                <w:lang w:val="en-CA"/>
              </w:rPr>
            </m:ctrlPr>
          </m:dPr>
          <m:e>
            <m:r>
              <w:rPr>
                <w:rFonts w:ascii="Cambria Math" w:hAnsi="Cambria Math"/>
                <w:szCs w:val="22"/>
                <w:lang w:val="en-CA"/>
              </w:rPr>
              <m:t>0,0</m:t>
            </m:r>
          </m:e>
        </m:d>
        <m:r>
          <w:rPr>
            <w:rFonts w:ascii="Cambria Math" w:hAnsi="Cambria Math"/>
            <w:szCs w:val="22"/>
            <w:lang w:val="en-CA"/>
          </w:rPr>
          <m:t>))</m:t>
        </m:r>
      </m:oMath>
      <w:r w:rsidR="00EE1DE9" w:rsidRPr="005B457A">
        <w:rPr>
          <w:lang w:val="en-CA"/>
        </w:rPr>
        <w:t xml:space="preserve"> </w:t>
      </w:r>
      <w:r w:rsidR="00EE1DE9">
        <w:rPr>
          <w:lang w:val="en-CA"/>
        </w:rPr>
        <w:tab/>
      </w:r>
      <w:r w:rsidR="00EE1DE9">
        <w:rPr>
          <w:lang w:val="en-CA"/>
        </w:rPr>
        <w:tab/>
      </w:r>
      <w:r w:rsidR="00EE1DE9">
        <w:rPr>
          <w:lang w:val="en-CA"/>
        </w:rPr>
        <w:tab/>
      </w:r>
      <w:r w:rsidR="00EE1DE9" w:rsidRPr="00BB1C61">
        <w:rPr>
          <w:szCs w:val="22"/>
          <w:lang w:val="en-CA"/>
        </w:rPr>
        <w:t>(</w:t>
      </w:r>
      <w:r w:rsidR="00EE1DE9" w:rsidRPr="00290AA7">
        <w:rPr>
          <w:rFonts w:eastAsia="Malgun Gothic"/>
          <w:szCs w:val="22"/>
          <w:lang w:val="en-CA" w:eastAsia="ko-KR"/>
        </w:rPr>
        <w:t>3</w:t>
      </w:r>
      <w:r w:rsidR="00EE1DE9" w:rsidRPr="00BB1C61">
        <w:rPr>
          <w:rFonts w:eastAsia="Malgun Gothic"/>
          <w:szCs w:val="22"/>
          <w:lang w:val="en-CA" w:eastAsia="ko-KR"/>
        </w:rPr>
        <w:t>-</w:t>
      </w:r>
      <w:r w:rsidR="00EE1DE9" w:rsidRPr="00BB1C61">
        <w:rPr>
          <w:noProof/>
          <w:szCs w:val="22"/>
          <w:lang w:val="en-CA"/>
        </w:rPr>
        <w:fldChar w:fldCharType="begin"/>
      </w:r>
      <w:r w:rsidR="00EE1DE9" w:rsidRPr="00290AA7">
        <w:rPr>
          <w:noProof/>
          <w:szCs w:val="22"/>
          <w:lang w:val="en-CA"/>
        </w:rPr>
        <w:instrText xml:space="preserve"> SEQ Eq \* MERGEFORMAT </w:instrText>
      </w:r>
      <w:r w:rsidR="00EE1DE9" w:rsidRPr="00BB1C61">
        <w:rPr>
          <w:noProof/>
          <w:szCs w:val="22"/>
          <w:lang w:val="en-CA"/>
        </w:rPr>
        <w:fldChar w:fldCharType="separate"/>
      </w:r>
      <w:r w:rsidR="003A61E2">
        <w:rPr>
          <w:noProof/>
          <w:szCs w:val="22"/>
          <w:lang w:val="en-CA"/>
        </w:rPr>
        <w:t>34</w:t>
      </w:r>
      <w:r w:rsidR="00EE1DE9" w:rsidRPr="00BB1C61">
        <w:rPr>
          <w:noProof/>
          <w:szCs w:val="22"/>
          <w:lang w:val="en-CA"/>
        </w:rPr>
        <w:fldChar w:fldCharType="end"/>
      </w:r>
      <w:r w:rsidR="00EE1DE9" w:rsidRPr="00BB1C61">
        <w:rPr>
          <w:szCs w:val="22"/>
          <w:lang w:val="en-CA"/>
        </w:rPr>
        <w:t>)</w:t>
      </w:r>
    </w:p>
    <w:p w14:paraId="235CB202" w14:textId="1AAC2B00" w:rsidR="00EE1DE9" w:rsidRPr="005B457A" w:rsidRDefault="00F25D20" w:rsidP="00D5520A">
      <w:pPr>
        <w:jc w:val="right"/>
        <w:rPr>
          <w:szCs w:val="22"/>
          <w:lang w:val="en-CA"/>
        </w:rPr>
      </w:pPr>
      <m:oMath>
        <m:sSub>
          <m:sSubPr>
            <m:ctrlPr>
              <w:rPr>
                <w:rFonts w:ascii="Cambria Math" w:hAnsi="Cambria Math"/>
                <w:i/>
                <w:szCs w:val="22"/>
                <w:lang w:val="en-CA"/>
              </w:rPr>
            </m:ctrlPr>
          </m:sSubPr>
          <m:e>
            <m:r>
              <w:rPr>
                <w:rFonts w:ascii="Cambria Math" w:hAnsi="Cambria Math"/>
                <w:szCs w:val="22"/>
                <w:lang w:val="en-CA"/>
              </w:rPr>
              <m:t>y</m:t>
            </m:r>
          </m:e>
          <m:sub>
            <m:r>
              <w:rPr>
                <w:rFonts w:ascii="Cambria Math" w:hAnsi="Cambria Math"/>
                <w:szCs w:val="22"/>
                <w:lang w:val="en-CA"/>
              </w:rPr>
              <m:t>min</m:t>
            </m:r>
          </m:sub>
        </m:sSub>
        <m:r>
          <w:rPr>
            <w:rFonts w:ascii="Cambria Math" w:hAnsi="Cambria Math"/>
            <w:szCs w:val="22"/>
            <w:lang w:val="en-CA"/>
          </w:rPr>
          <m:t>=(E</m:t>
        </m:r>
        <m:d>
          <m:dPr>
            <m:ctrlPr>
              <w:rPr>
                <w:rFonts w:ascii="Cambria Math" w:hAnsi="Cambria Math"/>
                <w:i/>
                <w:szCs w:val="22"/>
                <w:lang w:val="en-CA"/>
              </w:rPr>
            </m:ctrlPr>
          </m:dPr>
          <m:e>
            <m:r>
              <w:rPr>
                <w:rFonts w:ascii="Cambria Math" w:hAnsi="Cambria Math"/>
                <w:szCs w:val="22"/>
                <w:lang w:val="en-CA"/>
              </w:rPr>
              <m:t>0,-1</m:t>
            </m:r>
          </m:e>
        </m:d>
        <m:r>
          <w:rPr>
            <w:rFonts w:ascii="Cambria Math" w:hAnsi="Cambria Math"/>
            <w:szCs w:val="22"/>
            <w:lang w:val="en-CA"/>
          </w:rPr>
          <m:t>-E</m:t>
        </m:r>
        <m:d>
          <m:dPr>
            <m:ctrlPr>
              <w:rPr>
                <w:rFonts w:ascii="Cambria Math" w:hAnsi="Cambria Math"/>
                <w:i/>
                <w:szCs w:val="22"/>
                <w:lang w:val="en-CA"/>
              </w:rPr>
            </m:ctrlPr>
          </m:dPr>
          <m:e>
            <m:r>
              <w:rPr>
                <w:rFonts w:ascii="Cambria Math" w:hAnsi="Cambria Math"/>
                <w:szCs w:val="22"/>
                <w:lang w:val="en-CA"/>
              </w:rPr>
              <m:t>0,1</m:t>
            </m:r>
          </m:e>
        </m:d>
        <m:r>
          <w:rPr>
            <w:rFonts w:ascii="Cambria Math" w:hAnsi="Cambria Math"/>
            <w:szCs w:val="22"/>
            <w:lang w:val="en-CA"/>
          </w:rPr>
          <m:t>)/(2(</m:t>
        </m:r>
        <m:d>
          <m:dPr>
            <m:ctrlPr>
              <w:rPr>
                <w:rFonts w:ascii="Cambria Math" w:hAnsi="Cambria Math"/>
                <w:i/>
                <w:szCs w:val="22"/>
                <w:lang w:val="en-CA"/>
              </w:rPr>
            </m:ctrlPr>
          </m:dPr>
          <m:e>
            <m:r>
              <w:rPr>
                <w:rFonts w:ascii="Cambria Math" w:hAnsi="Cambria Math"/>
                <w:szCs w:val="22"/>
                <w:lang w:val="en-CA"/>
              </w:rPr>
              <m:t>E</m:t>
            </m:r>
            <m:d>
              <m:dPr>
                <m:ctrlPr>
                  <w:rPr>
                    <w:rFonts w:ascii="Cambria Math" w:hAnsi="Cambria Math"/>
                    <w:i/>
                    <w:szCs w:val="22"/>
                    <w:lang w:val="en-CA"/>
                  </w:rPr>
                </m:ctrlPr>
              </m:dPr>
              <m:e>
                <m:r>
                  <w:rPr>
                    <w:rFonts w:ascii="Cambria Math" w:hAnsi="Cambria Math"/>
                    <w:szCs w:val="22"/>
                    <w:lang w:val="en-CA"/>
                  </w:rPr>
                  <m:t>0,-1</m:t>
                </m:r>
              </m:e>
            </m:d>
            <m:r>
              <w:rPr>
                <w:rFonts w:ascii="Cambria Math" w:hAnsi="Cambria Math"/>
                <w:szCs w:val="22"/>
                <w:lang w:val="en-CA"/>
              </w:rPr>
              <m:t>+E</m:t>
            </m:r>
            <m:d>
              <m:dPr>
                <m:ctrlPr>
                  <w:rPr>
                    <w:rFonts w:ascii="Cambria Math" w:hAnsi="Cambria Math"/>
                    <w:i/>
                    <w:szCs w:val="22"/>
                    <w:lang w:val="en-CA"/>
                  </w:rPr>
                </m:ctrlPr>
              </m:dPr>
              <m:e>
                <m:r>
                  <w:rPr>
                    <w:rFonts w:ascii="Cambria Math" w:hAnsi="Cambria Math"/>
                    <w:szCs w:val="22"/>
                    <w:lang w:val="en-CA"/>
                  </w:rPr>
                  <m:t>0,1</m:t>
                </m:r>
              </m:e>
            </m:d>
            <m:r>
              <w:rPr>
                <w:rFonts w:ascii="Cambria Math" w:hAnsi="Cambria Math"/>
                <w:szCs w:val="22"/>
                <w:lang w:val="en-CA"/>
              </w:rPr>
              <m:t>-2E</m:t>
            </m:r>
            <m:d>
              <m:dPr>
                <m:ctrlPr>
                  <w:rPr>
                    <w:rFonts w:ascii="Cambria Math" w:hAnsi="Cambria Math"/>
                    <w:i/>
                    <w:szCs w:val="22"/>
                    <w:lang w:val="en-CA"/>
                  </w:rPr>
                </m:ctrlPr>
              </m:dPr>
              <m:e>
                <m:r>
                  <w:rPr>
                    <w:rFonts w:ascii="Cambria Math" w:hAnsi="Cambria Math"/>
                    <w:szCs w:val="22"/>
                    <w:lang w:val="en-CA"/>
                  </w:rPr>
                  <m:t>0,0</m:t>
                </m:r>
              </m:e>
            </m:d>
          </m:e>
        </m:d>
        <m:r>
          <w:rPr>
            <w:rFonts w:ascii="Cambria Math" w:hAnsi="Cambria Math"/>
            <w:szCs w:val="22"/>
            <w:lang w:val="en-CA"/>
          </w:rPr>
          <m:t>)</m:t>
        </m:r>
      </m:oMath>
      <w:r w:rsidR="00EE1DE9" w:rsidRPr="005B457A">
        <w:rPr>
          <w:lang w:val="en-CA"/>
        </w:rPr>
        <w:t xml:space="preserve"> </w:t>
      </w:r>
      <w:r w:rsidR="00EE1DE9">
        <w:rPr>
          <w:lang w:val="en-CA"/>
        </w:rPr>
        <w:tab/>
      </w:r>
      <w:r w:rsidR="00EE1DE9">
        <w:rPr>
          <w:lang w:val="en-CA"/>
        </w:rPr>
        <w:tab/>
      </w:r>
      <w:r w:rsidR="00EE1DE9">
        <w:rPr>
          <w:lang w:val="en-CA"/>
        </w:rPr>
        <w:tab/>
      </w:r>
      <w:r w:rsidR="00EE1DE9" w:rsidRPr="00BB1C61">
        <w:rPr>
          <w:szCs w:val="22"/>
          <w:lang w:val="en-CA"/>
        </w:rPr>
        <w:t>(</w:t>
      </w:r>
      <w:r w:rsidR="00EE1DE9" w:rsidRPr="00290AA7">
        <w:rPr>
          <w:rFonts w:eastAsia="Malgun Gothic"/>
          <w:szCs w:val="22"/>
          <w:lang w:val="en-CA" w:eastAsia="ko-KR"/>
        </w:rPr>
        <w:t>3</w:t>
      </w:r>
      <w:r w:rsidR="00EE1DE9" w:rsidRPr="00BB1C61">
        <w:rPr>
          <w:rFonts w:eastAsia="Malgun Gothic"/>
          <w:szCs w:val="22"/>
          <w:lang w:val="en-CA" w:eastAsia="ko-KR"/>
        </w:rPr>
        <w:t>-</w:t>
      </w:r>
      <w:r w:rsidR="00EE1DE9" w:rsidRPr="00BB1C61">
        <w:rPr>
          <w:noProof/>
          <w:szCs w:val="22"/>
          <w:lang w:val="en-CA"/>
        </w:rPr>
        <w:fldChar w:fldCharType="begin"/>
      </w:r>
      <w:r w:rsidR="00EE1DE9" w:rsidRPr="00290AA7">
        <w:rPr>
          <w:noProof/>
          <w:szCs w:val="22"/>
          <w:lang w:val="en-CA"/>
        </w:rPr>
        <w:instrText xml:space="preserve"> SEQ Eq \* MERGEFORMAT </w:instrText>
      </w:r>
      <w:r w:rsidR="00EE1DE9" w:rsidRPr="00BB1C61">
        <w:rPr>
          <w:noProof/>
          <w:szCs w:val="22"/>
          <w:lang w:val="en-CA"/>
        </w:rPr>
        <w:fldChar w:fldCharType="separate"/>
      </w:r>
      <w:r w:rsidR="003A61E2">
        <w:rPr>
          <w:noProof/>
          <w:szCs w:val="22"/>
          <w:lang w:val="en-CA"/>
        </w:rPr>
        <w:t>35</w:t>
      </w:r>
      <w:r w:rsidR="00EE1DE9" w:rsidRPr="00BB1C61">
        <w:rPr>
          <w:noProof/>
          <w:szCs w:val="22"/>
          <w:lang w:val="en-CA"/>
        </w:rPr>
        <w:fldChar w:fldCharType="end"/>
      </w:r>
      <w:r w:rsidR="00EE1DE9" w:rsidRPr="00BB1C61">
        <w:rPr>
          <w:szCs w:val="22"/>
          <w:lang w:val="en-CA"/>
        </w:rPr>
        <w:t>)</w:t>
      </w:r>
    </w:p>
    <w:p w14:paraId="68660B39" w14:textId="1D94DF3D" w:rsidR="00A60A90" w:rsidRDefault="00EE1DE9" w:rsidP="00CD45EA">
      <w:pPr>
        <w:spacing w:after="120"/>
        <w:jc w:val="both"/>
      </w:pPr>
      <w:r>
        <w:rPr>
          <w:lang w:val="en-CA"/>
        </w:rPr>
        <w:t xml:space="preserve">The value of </w:t>
      </w:r>
      <m:oMath>
        <m:sSub>
          <m:sSubPr>
            <m:ctrlPr>
              <w:rPr>
                <w:rFonts w:ascii="Cambria Math" w:hAnsi="Cambria Math"/>
                <w:i/>
                <w:lang w:val="en-CA"/>
              </w:rPr>
            </m:ctrlPr>
          </m:sSubPr>
          <m:e>
            <m:r>
              <w:rPr>
                <w:rFonts w:ascii="Cambria Math" w:hAnsi="Cambria Math"/>
                <w:lang w:val="en-CA"/>
              </w:rPr>
              <m:t>x</m:t>
            </m:r>
          </m:e>
          <m:sub>
            <m:r>
              <w:rPr>
                <w:rFonts w:ascii="Cambria Math" w:hAnsi="Cambria Math"/>
                <w:lang w:val="en-CA"/>
              </w:rPr>
              <m:t>min</m:t>
            </m:r>
          </m:sub>
        </m:sSub>
      </m:oMath>
      <w:r w:rsidRPr="005B457A">
        <w:rPr>
          <w:lang w:val="en-CA"/>
        </w:rPr>
        <w:t xml:space="preserve"> </w:t>
      </w:r>
      <w:r>
        <w:rPr>
          <w:lang w:val="en-CA"/>
        </w:rPr>
        <w:t xml:space="preserve">and </w:t>
      </w:r>
      <m:oMath>
        <m:sSub>
          <m:sSubPr>
            <m:ctrlPr>
              <w:rPr>
                <w:rFonts w:ascii="Cambria Math" w:hAnsi="Cambria Math"/>
                <w:i/>
                <w:lang w:val="en-CA"/>
              </w:rPr>
            </m:ctrlPr>
          </m:sSubPr>
          <m:e>
            <m:r>
              <w:rPr>
                <w:rFonts w:ascii="Cambria Math" w:hAnsi="Cambria Math"/>
                <w:lang w:val="en-CA"/>
              </w:rPr>
              <m:t>y</m:t>
            </m:r>
          </m:e>
          <m:sub>
            <m:r>
              <w:rPr>
                <w:rFonts w:ascii="Cambria Math" w:hAnsi="Cambria Math"/>
                <w:lang w:val="en-CA"/>
              </w:rPr>
              <m:t>min</m:t>
            </m:r>
          </m:sub>
        </m:sSub>
      </m:oMath>
      <w:r>
        <w:rPr>
          <w:rFonts w:hint="eastAsia"/>
          <w:lang w:val="en-CA"/>
        </w:rPr>
        <w:t xml:space="preserve"> </w:t>
      </w:r>
      <w:r>
        <w:rPr>
          <w:lang w:val="en-CA"/>
        </w:rPr>
        <w:t xml:space="preserve">are automatically </w:t>
      </w:r>
      <w:r w:rsidRPr="005B457A">
        <w:rPr>
          <w:lang w:val="en-CA"/>
        </w:rPr>
        <w:t xml:space="preserve">constrained to be between </w:t>
      </w:r>
      <w:r w:rsidR="001303C4">
        <w:rPr>
          <w:lang w:val="en-CA"/>
        </w:rPr>
        <w:t>−</w:t>
      </w:r>
      <w:r w:rsidRPr="005B457A">
        <w:rPr>
          <w:lang w:val="en-CA"/>
        </w:rPr>
        <w:t xml:space="preserve"> 8 and 8 since all </w:t>
      </w:r>
      <w:r>
        <w:rPr>
          <w:lang w:val="en-CA"/>
        </w:rPr>
        <w:t xml:space="preserve">cost </w:t>
      </w:r>
      <w:r w:rsidRPr="005B457A">
        <w:rPr>
          <w:lang w:val="en-CA"/>
        </w:rPr>
        <w:t xml:space="preserve">values are positive and the smallest value is </w:t>
      </w:r>
      <m:oMath>
        <m:r>
          <w:rPr>
            <w:rFonts w:ascii="Cambria Math" w:hAnsi="Cambria Math"/>
            <w:szCs w:val="22"/>
            <w:lang w:val="en-CA"/>
          </w:rPr>
          <m:t>E</m:t>
        </m:r>
        <m:d>
          <m:dPr>
            <m:ctrlPr>
              <w:rPr>
                <w:rFonts w:ascii="Cambria Math" w:hAnsi="Cambria Math"/>
                <w:i/>
                <w:szCs w:val="22"/>
                <w:lang w:val="en-CA"/>
              </w:rPr>
            </m:ctrlPr>
          </m:dPr>
          <m:e>
            <m:r>
              <w:rPr>
                <w:rFonts w:ascii="Cambria Math" w:hAnsi="Cambria Math"/>
                <w:szCs w:val="22"/>
                <w:lang w:val="en-CA"/>
              </w:rPr>
              <m:t>0,0</m:t>
            </m:r>
          </m:e>
        </m:d>
      </m:oMath>
      <w:r>
        <w:rPr>
          <w:lang w:val="en-CA"/>
        </w:rPr>
        <w:t>. This corresponds to half peal offset with 1</w:t>
      </w:r>
      <w:r w:rsidRPr="00520AB6">
        <w:rPr>
          <w:lang w:val="en-CA"/>
        </w:rPr>
        <w:t>/1</w:t>
      </w:r>
      <w:r>
        <w:rPr>
          <w:lang w:val="en-CA"/>
        </w:rPr>
        <w:t>6</w:t>
      </w:r>
      <w:r w:rsidRPr="00290AA7">
        <w:rPr>
          <w:lang w:val="en-CA"/>
        </w:rPr>
        <w:t>th</w:t>
      </w:r>
      <w:r w:rsidR="001564F2">
        <w:rPr>
          <w:lang w:val="en-CA"/>
        </w:rPr>
        <w:t xml:space="preserve">-pel MV accuracy in </w:t>
      </w:r>
      <w:r w:rsidR="00B92CC6">
        <w:rPr>
          <w:lang w:val="en-CA"/>
        </w:rPr>
        <w:t>VVC</w:t>
      </w:r>
      <w:r>
        <w:rPr>
          <w:lang w:val="en-CA"/>
        </w:rPr>
        <w:t xml:space="preserve">. </w:t>
      </w:r>
      <w:r w:rsidRPr="005B457A">
        <w:rPr>
          <w:lang w:val="en-CA"/>
        </w:rPr>
        <w:t xml:space="preserve">The computed </w:t>
      </w:r>
      <w:r>
        <w:rPr>
          <w:lang w:val="en-CA"/>
        </w:rPr>
        <w:t xml:space="preserve">fractional </w:t>
      </w:r>
      <w:r w:rsidRPr="005B457A">
        <w:rPr>
          <w:lang w:val="en-CA"/>
        </w:rPr>
        <w:t>(</w:t>
      </w:r>
      <m:oMath>
        <m:sSub>
          <m:sSubPr>
            <m:ctrlPr>
              <w:rPr>
                <w:rFonts w:ascii="Cambria Math" w:hAnsi="Cambria Math"/>
                <w:lang w:val="en-CA"/>
              </w:rPr>
            </m:ctrlPr>
          </m:sSubPr>
          <m:e>
            <m:r>
              <w:rPr>
                <w:rFonts w:ascii="Cambria Math" w:hAnsi="Cambria Math"/>
                <w:lang w:val="en-CA"/>
              </w:rPr>
              <m:t>x</m:t>
            </m:r>
          </m:e>
          <m:sub>
            <m:r>
              <w:rPr>
                <w:rFonts w:ascii="Cambria Math" w:hAnsi="Cambria Math"/>
                <w:lang w:val="en-CA"/>
              </w:rPr>
              <m:t>min</m:t>
            </m:r>
          </m:sub>
        </m:sSub>
        <m:r>
          <m:rPr>
            <m:sty m:val="p"/>
          </m:rPr>
          <w:rPr>
            <w:rFonts w:ascii="Cambria Math" w:hAnsi="Cambria Math"/>
            <w:lang w:val="en-CA"/>
          </w:rPr>
          <m:t xml:space="preserve">, </m:t>
        </m:r>
        <m:sSub>
          <m:sSubPr>
            <m:ctrlPr>
              <w:rPr>
                <w:rFonts w:ascii="Cambria Math" w:hAnsi="Cambria Math"/>
                <w:lang w:val="en-CA"/>
              </w:rPr>
            </m:ctrlPr>
          </m:sSubPr>
          <m:e>
            <m:r>
              <w:rPr>
                <w:rFonts w:ascii="Cambria Math" w:hAnsi="Cambria Math"/>
                <w:lang w:val="en-CA"/>
              </w:rPr>
              <m:t>y</m:t>
            </m:r>
          </m:e>
          <m:sub>
            <m:r>
              <w:rPr>
                <w:rFonts w:ascii="Cambria Math" w:hAnsi="Cambria Math"/>
                <w:lang w:val="en-CA"/>
              </w:rPr>
              <m:t>min</m:t>
            </m:r>
          </m:sub>
        </m:sSub>
        <m:r>
          <m:rPr>
            <m:sty m:val="p"/>
          </m:rPr>
          <w:rPr>
            <w:rFonts w:ascii="Cambria Math" w:hAnsi="Cambria Math"/>
            <w:lang w:val="en-CA"/>
          </w:rPr>
          <m:t>)</m:t>
        </m:r>
      </m:oMath>
      <w:r w:rsidRPr="005B457A">
        <w:rPr>
          <w:lang w:val="en-CA"/>
        </w:rPr>
        <w:t xml:space="preserve"> are added to the integer distance refinement MV to get the sub-pixel accurate refinement delta MV.</w:t>
      </w:r>
    </w:p>
    <w:p w14:paraId="2B2C5401" w14:textId="70ED2B44" w:rsidR="00A60A90" w:rsidRDefault="00A60A90" w:rsidP="00CD45EA">
      <w:pPr>
        <w:pStyle w:val="Heading4"/>
        <w:spacing w:before="136"/>
      </w:pPr>
      <w:r w:rsidRPr="003D1371">
        <w:t xml:space="preserve">Bilinear-interpolation </w:t>
      </w:r>
      <w:r w:rsidR="003752DD">
        <w:t>and sample padding</w:t>
      </w:r>
    </w:p>
    <w:p w14:paraId="178A46CE" w14:textId="2C6815D0" w:rsidR="00516F45" w:rsidRDefault="0095019A" w:rsidP="00CA7357">
      <w:pPr>
        <w:jc w:val="both"/>
      </w:pPr>
      <w:r w:rsidRPr="0095019A">
        <w:t xml:space="preserve">In VVC, the resolution of the MVs is 1/16 </w:t>
      </w:r>
      <w:r>
        <w:t xml:space="preserve">luma </w:t>
      </w:r>
      <w:r w:rsidRPr="0095019A">
        <w:t>samples</w:t>
      </w:r>
      <w:r>
        <w:t>.</w:t>
      </w:r>
      <w:r w:rsidRPr="0095019A">
        <w:t xml:space="preserve"> The samples at the fractional position are interpolated using a 8-tap interpolation filter.</w:t>
      </w:r>
      <w:r w:rsidR="003752DD">
        <w:t xml:space="preserve"> In DMVR,</w:t>
      </w:r>
      <w:r>
        <w:t xml:space="preserve"> </w:t>
      </w:r>
      <w:r w:rsidR="003752DD" w:rsidRPr="00EE1DE9">
        <w:rPr>
          <w:szCs w:val="22"/>
          <w:lang w:val="en-CA"/>
        </w:rPr>
        <w:t xml:space="preserve">the search points are surrounding the initial </w:t>
      </w:r>
      <w:r w:rsidR="003752DD">
        <w:rPr>
          <w:szCs w:val="22"/>
          <w:lang w:val="en-CA"/>
        </w:rPr>
        <w:t xml:space="preserve">fractional-pel </w:t>
      </w:r>
      <w:r w:rsidR="003752DD" w:rsidRPr="00EE1DE9">
        <w:rPr>
          <w:szCs w:val="22"/>
          <w:lang w:val="en-CA"/>
        </w:rPr>
        <w:t>MV</w:t>
      </w:r>
      <w:r w:rsidR="003752DD">
        <w:rPr>
          <w:szCs w:val="22"/>
          <w:lang w:val="en-CA"/>
        </w:rPr>
        <w:t xml:space="preserve"> with integer sample </w:t>
      </w:r>
      <w:r w:rsidR="003752DD" w:rsidRPr="00EE1DE9">
        <w:rPr>
          <w:szCs w:val="22"/>
          <w:lang w:val="en-CA"/>
        </w:rPr>
        <w:t>offset</w:t>
      </w:r>
      <w:r w:rsidR="00D10729">
        <w:rPr>
          <w:szCs w:val="22"/>
          <w:lang w:val="en-CA"/>
        </w:rPr>
        <w:t xml:space="preserve">, therefore the samples of those fractional position need to be interpolated for DMVR search process. </w:t>
      </w:r>
      <w:r>
        <w:t>To reduce the calculation complexity, the bi-linear interpolation filter is used to generate the fractional samples for the searching process in</w:t>
      </w:r>
      <w:r w:rsidRPr="0095019A">
        <w:t xml:space="preserve"> DMVR</w:t>
      </w:r>
      <w:r>
        <w:t>.</w:t>
      </w:r>
      <w:r w:rsidRPr="0095019A">
        <w:t xml:space="preserve"> </w:t>
      </w:r>
      <w:r w:rsidR="009B655F">
        <w:t xml:space="preserve">Another important effect is that by using bi-linear filter is that with 2-sample search range, the DVMR does not access more reference samples compared to the normal motion compensation process. </w:t>
      </w:r>
      <w:r w:rsidR="00D10729">
        <w:t xml:space="preserve">After </w:t>
      </w:r>
      <w:r w:rsidR="009B655F">
        <w:t xml:space="preserve">the </w:t>
      </w:r>
      <w:r w:rsidR="00D10729">
        <w:t>refined MV is attained with DMVR search process, the normal 8-tap interpolation filter is applied to generate the final prediction. In order to not access more reference samples to normal M</w:t>
      </w:r>
      <w:r w:rsidR="00D10729">
        <w:rPr>
          <w:rFonts w:hint="eastAsia"/>
        </w:rPr>
        <w:t xml:space="preserve">C process, </w:t>
      </w:r>
      <w:r w:rsidR="00D10729">
        <w:t xml:space="preserve">the samples, which is not needed for the interpolation process </w:t>
      </w:r>
      <w:r w:rsidR="00F95205">
        <w:t>based on</w:t>
      </w:r>
      <w:r w:rsidR="00D10729">
        <w:t xml:space="preserve"> the original MV</w:t>
      </w:r>
      <w:r w:rsidR="00F95205">
        <w:t xml:space="preserve"> but is needed for the interpolation process based on the refined MV</w:t>
      </w:r>
      <w:r w:rsidR="00D10729">
        <w:t xml:space="preserve">, </w:t>
      </w:r>
      <w:r w:rsidR="00F95205">
        <w:t>will be padded from those available samples.</w:t>
      </w:r>
    </w:p>
    <w:p w14:paraId="06DDB2F5" w14:textId="06EDC768" w:rsidR="00A60A90" w:rsidRDefault="00ED0500" w:rsidP="00CD45EA">
      <w:pPr>
        <w:pStyle w:val="Heading4"/>
        <w:spacing w:before="136"/>
      </w:pPr>
      <w:r>
        <w:t>Maximum DMVR processing unit</w:t>
      </w:r>
    </w:p>
    <w:p w14:paraId="42F177A1" w14:textId="7C8E9CBB" w:rsidR="000F6BFD" w:rsidRPr="000F6BFD" w:rsidRDefault="004031A0" w:rsidP="00CA7357">
      <w:pPr>
        <w:jc w:val="both"/>
        <w:rPr>
          <w:lang w:eastAsia="zh-CN"/>
        </w:rPr>
      </w:pPr>
      <w:r>
        <w:t xml:space="preserve">When the width and/or height of a CU are larger than 16 luma samples, it will be further </w:t>
      </w:r>
      <w:r w:rsidR="00324877">
        <w:t xml:space="preserve">split </w:t>
      </w:r>
      <w:r>
        <w:t xml:space="preserve">into </w:t>
      </w:r>
      <w:r w:rsidR="00591324">
        <w:t>subblock</w:t>
      </w:r>
      <w:r>
        <w:t>s with width and/or height equal to 16 luma samples. The maximum unit size for DMVR searching process is limit to 16x16.</w:t>
      </w:r>
    </w:p>
    <w:p w14:paraId="0BCAE590" w14:textId="47B76D2A" w:rsidR="00667946" w:rsidRDefault="00FB1828" w:rsidP="00CD45EA">
      <w:pPr>
        <w:pStyle w:val="Heading3"/>
        <w:spacing w:before="136"/>
        <w:rPr>
          <w:lang w:eastAsia="zh-CN"/>
        </w:rPr>
      </w:pPr>
      <w:bookmarkStart w:id="272" w:name="_Toc58175128"/>
      <w:r>
        <w:rPr>
          <w:lang w:eastAsia="zh-CN"/>
        </w:rPr>
        <w:t>Geometric partitioning mode (GPM)</w:t>
      </w:r>
      <w:bookmarkEnd w:id="272"/>
    </w:p>
    <w:p w14:paraId="32B6ABAA" w14:textId="77777777" w:rsidR="00BB26AD" w:rsidRDefault="00BB26AD" w:rsidP="00BB26AD">
      <w:pPr>
        <w:jc w:val="both"/>
        <w:rPr>
          <w:szCs w:val="22"/>
          <w:lang w:val="en-CA"/>
        </w:rPr>
      </w:pPr>
      <w:bookmarkStart w:id="273" w:name="_Hlk33308060"/>
      <w:r>
        <w:t>In VVC,</w:t>
      </w:r>
      <w:r>
        <w:rPr>
          <w:lang w:val="en-CA"/>
        </w:rPr>
        <w:t xml:space="preserve"> a geometric partitioning mode</w:t>
      </w:r>
      <w:r>
        <w:t xml:space="preserve"> is supported for inter prediction</w:t>
      </w:r>
      <w:r>
        <w:rPr>
          <w:lang w:val="en-CA"/>
        </w:rPr>
        <w:t xml:space="preserve">. </w:t>
      </w:r>
      <w:r>
        <w:rPr>
          <w:szCs w:val="22"/>
          <w:lang w:val="en-CA"/>
        </w:rPr>
        <w:t>The geometric partitioning mode is signalled using a CU-</w:t>
      </w:r>
      <w:r w:rsidRPr="000A3BC9">
        <w:rPr>
          <w:szCs w:val="22"/>
          <w:lang w:val="en-CA"/>
        </w:rPr>
        <w:t>level flag</w:t>
      </w:r>
      <w:r>
        <w:rPr>
          <w:szCs w:val="22"/>
          <w:lang w:val="en-CA"/>
        </w:rPr>
        <w:t xml:space="preserve"> as one kind of merge mode, with other merge modes including </w:t>
      </w:r>
      <w:r>
        <w:rPr>
          <w:szCs w:val="22"/>
        </w:rPr>
        <w:t>the regular merge mode, the MMVD mode, the CIIP mode and the subblock merge mode</w:t>
      </w:r>
      <w:r w:rsidRPr="000A3BC9">
        <w:rPr>
          <w:szCs w:val="22"/>
          <w:lang w:val="en-CA"/>
        </w:rPr>
        <w:t>.</w:t>
      </w:r>
      <w:r>
        <w:rPr>
          <w:szCs w:val="22"/>
          <w:lang w:val="en-CA"/>
        </w:rPr>
        <w:t xml:space="preserve"> In total 64 partitions are supported by geometric partitioning mode for each possible CU size </w:t>
      </w:r>
      <m:oMath>
        <m:r>
          <w:rPr>
            <w:rFonts w:ascii="Cambria Math" w:hAnsi="Cambria Math"/>
            <w:szCs w:val="22"/>
            <w:lang w:val="en-CA"/>
          </w:rPr>
          <m:t>w×h=</m:t>
        </m:r>
        <m:sSup>
          <m:sSupPr>
            <m:ctrlPr>
              <w:rPr>
                <w:rFonts w:ascii="Cambria Math" w:hAnsi="Cambria Math"/>
                <w:i/>
                <w:szCs w:val="22"/>
                <w:lang w:val="en-CA"/>
              </w:rPr>
            </m:ctrlPr>
          </m:sSupPr>
          <m:e>
            <m:r>
              <w:rPr>
                <w:rFonts w:ascii="Cambria Math" w:hAnsi="Cambria Math"/>
                <w:szCs w:val="22"/>
                <w:lang w:val="en-CA"/>
              </w:rPr>
              <m:t>2</m:t>
            </m:r>
          </m:e>
          <m:sup>
            <m:r>
              <w:rPr>
                <w:rFonts w:ascii="Cambria Math" w:hAnsi="Cambria Math"/>
                <w:szCs w:val="22"/>
                <w:lang w:val="en-CA"/>
              </w:rPr>
              <m:t>m</m:t>
            </m:r>
          </m:sup>
        </m:sSup>
        <m:r>
          <w:rPr>
            <w:rFonts w:ascii="Cambria Math" w:hAnsi="Cambria Math"/>
            <w:szCs w:val="22"/>
            <w:lang w:val="en-CA"/>
          </w:rPr>
          <m:t>×</m:t>
        </m:r>
        <m:sSup>
          <m:sSupPr>
            <m:ctrlPr>
              <w:rPr>
                <w:rFonts w:ascii="Cambria Math" w:hAnsi="Cambria Math"/>
                <w:i/>
                <w:szCs w:val="22"/>
                <w:lang w:val="en-CA"/>
              </w:rPr>
            </m:ctrlPr>
          </m:sSupPr>
          <m:e>
            <m:r>
              <w:rPr>
                <w:rFonts w:ascii="Cambria Math" w:hAnsi="Cambria Math"/>
                <w:szCs w:val="22"/>
                <w:lang w:val="en-CA"/>
              </w:rPr>
              <m:t>2</m:t>
            </m:r>
          </m:e>
          <m:sup>
            <m:r>
              <w:rPr>
                <w:rFonts w:ascii="Cambria Math" w:hAnsi="Cambria Math"/>
                <w:szCs w:val="22"/>
                <w:lang w:val="en-CA"/>
              </w:rPr>
              <m:t>n</m:t>
            </m:r>
          </m:sup>
        </m:sSup>
        <m:r>
          <w:rPr>
            <w:rFonts w:ascii="Cambria Math" w:hAnsi="Cambria Math"/>
            <w:szCs w:val="22"/>
            <w:lang w:val="en-CA"/>
          </w:rPr>
          <m:t xml:space="preserve"> </m:t>
        </m:r>
      </m:oMath>
      <w:r>
        <w:rPr>
          <w:szCs w:val="22"/>
          <w:lang w:val="en-CA"/>
        </w:rPr>
        <w:t xml:space="preserve">with </w:t>
      </w:r>
      <m:oMath>
        <m:r>
          <w:rPr>
            <w:rFonts w:ascii="Cambria Math" w:hAnsi="Cambria Math"/>
            <w:szCs w:val="22"/>
            <w:lang w:val="en-CA"/>
          </w:rPr>
          <m:t>m,n ∈</m:t>
        </m:r>
        <m:d>
          <m:dPr>
            <m:begChr m:val="{"/>
            <m:endChr m:val="}"/>
            <m:ctrlPr>
              <w:rPr>
                <w:rFonts w:ascii="Cambria Math" w:hAnsi="Cambria Math"/>
                <w:i/>
                <w:szCs w:val="22"/>
                <w:lang w:val="en-CA"/>
              </w:rPr>
            </m:ctrlPr>
          </m:dPr>
          <m:e>
            <m:r>
              <w:rPr>
                <w:rFonts w:ascii="Cambria Math" w:hAnsi="Cambria Math"/>
                <w:szCs w:val="22"/>
                <w:lang w:val="en-CA"/>
              </w:rPr>
              <m:t>3⋯6</m:t>
            </m:r>
          </m:e>
        </m:d>
      </m:oMath>
      <w:r>
        <w:rPr>
          <w:szCs w:val="22"/>
          <w:lang w:val="en-CA"/>
        </w:rPr>
        <w:t xml:space="preserve"> excluding 8x64 and 64x8.</w:t>
      </w:r>
    </w:p>
    <w:p w14:paraId="3A5A7247" w14:textId="4D2B820A" w:rsidR="00E00754" w:rsidRDefault="00BB26AD" w:rsidP="00D5520A">
      <w:pPr>
        <w:jc w:val="both"/>
        <w:rPr>
          <w:szCs w:val="22"/>
          <w:lang w:val="en-SG"/>
        </w:rPr>
      </w:pPr>
      <w:r>
        <w:rPr>
          <w:szCs w:val="22"/>
          <w:lang w:val="en-CA"/>
        </w:rPr>
        <w:lastRenderedPageBreak/>
        <w:t>When this mode is used, a CU is split into two parts by a geometrically located straight line (</w:t>
      </w:r>
      <w:r w:rsidRPr="00986E12">
        <w:rPr>
          <w:szCs w:val="22"/>
          <w:lang w:val="en-CA"/>
        </w:rPr>
        <w:fldChar w:fldCharType="begin"/>
      </w:r>
      <w:r w:rsidRPr="00D63A80">
        <w:rPr>
          <w:szCs w:val="22"/>
          <w:lang w:val="en-CA"/>
        </w:rPr>
        <w:instrText xml:space="preserve"> REF _Ref531616837 \h  \* MERGEFORMAT </w:instrText>
      </w:r>
      <w:r w:rsidRPr="00986E12">
        <w:rPr>
          <w:szCs w:val="22"/>
          <w:lang w:val="en-CA"/>
        </w:rPr>
      </w:r>
      <w:r w:rsidRPr="00986E12">
        <w:rPr>
          <w:szCs w:val="22"/>
          <w:lang w:val="en-CA"/>
        </w:rPr>
        <w:fldChar w:fldCharType="separate"/>
      </w:r>
      <w:r w:rsidR="003A61E2" w:rsidRPr="003A61E2">
        <w:rPr>
          <w:szCs w:val="22"/>
          <w:lang w:val="en-GB"/>
          <w:rPrChange w:id="274" w:author="v1-jc1" w:date="2020-12-06T19:24:00Z">
            <w:rPr>
              <w:b/>
              <w:sz w:val="20"/>
              <w:lang w:val="en-GB"/>
            </w:rPr>
          </w:rPrChange>
        </w:rPr>
        <w:t xml:space="preserve">Figure </w:t>
      </w:r>
      <w:r w:rsidR="003A61E2" w:rsidRPr="003A61E2">
        <w:rPr>
          <w:noProof/>
          <w:szCs w:val="22"/>
          <w:lang w:val="en-GB"/>
          <w:rPrChange w:id="275" w:author="v1-jc1" w:date="2020-12-06T19:24:00Z">
            <w:rPr>
              <w:b/>
              <w:noProof/>
              <w:sz w:val="20"/>
              <w:lang w:val="en-GB"/>
            </w:rPr>
          </w:rPrChange>
        </w:rPr>
        <w:t>37</w:t>
      </w:r>
      <w:r w:rsidRPr="00986E12">
        <w:rPr>
          <w:szCs w:val="22"/>
          <w:lang w:val="en-CA"/>
        </w:rPr>
        <w:fldChar w:fldCharType="end"/>
      </w:r>
      <w:r>
        <w:rPr>
          <w:szCs w:val="22"/>
          <w:lang w:val="en-CA"/>
        </w:rPr>
        <w:t>). The location of the splitting line is mathematically derived from the angle and offset parameters of a specific partition.</w:t>
      </w:r>
      <w:r>
        <w:rPr>
          <w:szCs w:val="22"/>
          <w:lang w:val="en-SG"/>
        </w:rPr>
        <w:t xml:space="preserve"> </w:t>
      </w:r>
      <w:r w:rsidRPr="008E1803">
        <w:rPr>
          <w:lang w:val="en-CA"/>
        </w:rPr>
        <w:t xml:space="preserve">Each </w:t>
      </w:r>
      <w:r>
        <w:rPr>
          <w:lang w:val="en-CA"/>
        </w:rPr>
        <w:t xml:space="preserve">part of a geometric partition </w:t>
      </w:r>
      <w:r w:rsidRPr="008E1803">
        <w:rPr>
          <w:lang w:val="en-CA"/>
        </w:rPr>
        <w:t xml:space="preserve">in the CU is inter-predicted using its own </w:t>
      </w:r>
      <w:r>
        <w:rPr>
          <w:lang w:val="en-CA"/>
        </w:rPr>
        <w:t xml:space="preserve">motion; only </w:t>
      </w:r>
      <w:r w:rsidRPr="008E1803">
        <w:rPr>
          <w:lang w:val="en-CA"/>
        </w:rPr>
        <w:t>uni-prediction</w:t>
      </w:r>
      <w:r>
        <w:rPr>
          <w:lang w:val="en-CA"/>
        </w:rPr>
        <w:t xml:space="preserve"> is allowed for each partition, that is, each part has one</w:t>
      </w:r>
      <w:r w:rsidRPr="008E1803">
        <w:rPr>
          <w:lang w:val="en-CA"/>
        </w:rPr>
        <w:t xml:space="preserve"> motion vector and </w:t>
      </w:r>
      <w:r>
        <w:rPr>
          <w:lang w:val="en-CA"/>
        </w:rPr>
        <w:t xml:space="preserve">one </w:t>
      </w:r>
      <w:r w:rsidRPr="008E1803">
        <w:rPr>
          <w:lang w:val="en-CA"/>
        </w:rPr>
        <w:t xml:space="preserve">reference </w:t>
      </w:r>
      <w:r>
        <w:rPr>
          <w:lang w:val="en-CA"/>
        </w:rPr>
        <w:t>i</w:t>
      </w:r>
      <w:r w:rsidRPr="008E1803">
        <w:rPr>
          <w:lang w:val="en-CA"/>
        </w:rPr>
        <w:t>ndex</w:t>
      </w:r>
      <w:r>
        <w:rPr>
          <w:lang w:val="en-CA"/>
        </w:rPr>
        <w:t>. The uni-prediction motion constraint is applied to ensure that same as the conventional bi-prediction, only two motion compensated prediction are needed for each CU. The uni-prediction motion for each partition is d</w:t>
      </w:r>
      <w:r w:rsidRPr="008E1803">
        <w:rPr>
          <w:lang w:val="en-CA"/>
        </w:rPr>
        <w:t xml:space="preserve">erived </w:t>
      </w:r>
      <w:r>
        <w:rPr>
          <w:lang w:val="en-CA"/>
        </w:rPr>
        <w:t xml:space="preserve">using the process described in </w:t>
      </w:r>
      <w:r>
        <w:rPr>
          <w:lang w:val="en-CA"/>
        </w:rPr>
        <w:fldChar w:fldCharType="begin"/>
      </w:r>
      <w:r>
        <w:rPr>
          <w:lang w:val="en-CA"/>
        </w:rPr>
        <w:instrText xml:space="preserve"> REF _Ref531619249 \r \h </w:instrText>
      </w:r>
      <w:r>
        <w:rPr>
          <w:lang w:val="en-CA"/>
        </w:rPr>
      </w:r>
      <w:r>
        <w:rPr>
          <w:lang w:val="en-CA"/>
        </w:rPr>
        <w:fldChar w:fldCharType="separate"/>
      </w:r>
      <w:r w:rsidR="003A61E2">
        <w:rPr>
          <w:lang w:val="en-CA"/>
        </w:rPr>
        <w:t>3.4.11.1</w:t>
      </w:r>
      <w:r>
        <w:rPr>
          <w:lang w:val="en-CA"/>
        </w:rPr>
        <w:fldChar w:fldCharType="end"/>
      </w:r>
      <w:r w:rsidR="008E1803" w:rsidRPr="008E1803">
        <w:rPr>
          <w:lang w:val="en-CA"/>
        </w:rPr>
        <w:t>.</w:t>
      </w:r>
    </w:p>
    <w:p w14:paraId="4D00F62D" w14:textId="07ED7B23" w:rsidR="00E0285C" w:rsidRDefault="00BB26AD" w:rsidP="00D5520A">
      <w:pPr>
        <w:jc w:val="center"/>
        <w:rPr>
          <w:lang w:val="en-CA"/>
        </w:rPr>
      </w:pPr>
      <w:r>
        <w:rPr>
          <w:noProof/>
          <w:lang w:eastAsia="zh-CN"/>
        </w:rPr>
        <w:drawing>
          <wp:inline distT="0" distB="0" distL="0" distR="0" wp14:anchorId="442F4F37" wp14:editId="4699452E">
            <wp:extent cx="5943600" cy="963295"/>
            <wp:effectExtent l="0" t="0" r="0" b="825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963295"/>
                    </a:xfrm>
                    <a:prstGeom prst="rect">
                      <a:avLst/>
                    </a:prstGeom>
                  </pic:spPr>
                </pic:pic>
              </a:graphicData>
            </a:graphic>
          </wp:inline>
        </w:drawing>
      </w:r>
    </w:p>
    <w:p w14:paraId="38F10074" w14:textId="6E37D14A" w:rsidR="00E0285C" w:rsidRPr="00925A2B" w:rsidRDefault="00E0285C" w:rsidP="009C5E4D">
      <w:pPr>
        <w:keepNext/>
        <w:keepLines/>
        <w:jc w:val="center"/>
        <w:rPr>
          <w:szCs w:val="22"/>
          <w:lang w:eastAsia="zh-CN"/>
        </w:rPr>
      </w:pPr>
      <w:bookmarkStart w:id="276" w:name="_Ref531616837"/>
      <w:r w:rsidRPr="00D113C4">
        <w:rPr>
          <w:b/>
          <w:sz w:val="20"/>
          <w:lang w:val="en-GB"/>
        </w:rPr>
        <w:t xml:space="preserve">Figure </w:t>
      </w:r>
      <w:r w:rsidR="00795046">
        <w:rPr>
          <w:b/>
          <w:sz w:val="20"/>
          <w:lang w:val="en-GB"/>
        </w:rPr>
        <w:fldChar w:fldCharType="begin"/>
      </w:r>
      <w:r w:rsidR="00795046">
        <w:rPr>
          <w:b/>
          <w:sz w:val="20"/>
          <w:lang w:val="en-GB"/>
        </w:rPr>
        <w:instrText xml:space="preserve"> SEQ Figure \* ARABIC </w:instrText>
      </w:r>
      <w:r w:rsidR="00795046">
        <w:rPr>
          <w:b/>
          <w:sz w:val="20"/>
          <w:lang w:val="en-GB"/>
        </w:rPr>
        <w:fldChar w:fldCharType="separate"/>
      </w:r>
      <w:r w:rsidR="003A61E2">
        <w:rPr>
          <w:b/>
          <w:noProof/>
          <w:sz w:val="20"/>
          <w:lang w:val="en-GB"/>
        </w:rPr>
        <w:t>37</w:t>
      </w:r>
      <w:r w:rsidR="00795046">
        <w:rPr>
          <w:b/>
          <w:sz w:val="20"/>
          <w:lang w:val="en-GB"/>
        </w:rPr>
        <w:fldChar w:fldCharType="end"/>
      </w:r>
      <w:bookmarkEnd w:id="276"/>
      <w:r w:rsidRPr="008C0175">
        <w:rPr>
          <w:b/>
          <w:sz w:val="20"/>
          <w:lang w:val="en-GB"/>
        </w:rPr>
        <w:t xml:space="preserve"> </w:t>
      </w:r>
      <w:r>
        <w:rPr>
          <w:b/>
          <w:sz w:val="20"/>
        </w:rPr>
        <w:t>–</w:t>
      </w:r>
      <w:r w:rsidRPr="00510694">
        <w:rPr>
          <w:b/>
          <w:iCs/>
          <w:sz w:val="20"/>
        </w:rPr>
        <w:t xml:space="preserve"> </w:t>
      </w:r>
      <w:r w:rsidR="001061BF">
        <w:rPr>
          <w:b/>
          <w:iCs/>
          <w:sz w:val="20"/>
        </w:rPr>
        <w:t>Examples of the GPM</w:t>
      </w:r>
      <w:r w:rsidR="001061BF" w:rsidRPr="008B02D4">
        <w:rPr>
          <w:b/>
          <w:iCs/>
          <w:sz w:val="20"/>
        </w:rPr>
        <w:t xml:space="preserve"> splits grouped by identical angles</w:t>
      </w:r>
    </w:p>
    <w:p w14:paraId="4B025CF2" w14:textId="05B66595" w:rsidR="005A4A5B" w:rsidRDefault="00275FB0" w:rsidP="009C5E4D">
      <w:pPr>
        <w:jc w:val="both"/>
        <w:rPr>
          <w:lang w:val="en-CA"/>
        </w:rPr>
      </w:pPr>
      <w:r>
        <w:rPr>
          <w:szCs w:val="22"/>
          <w:lang w:val="en-CA"/>
        </w:rPr>
        <w:t xml:space="preserve">If geometric partitioning mode is used for the current CU, then a geometric partition index indicating </w:t>
      </w:r>
      <w:r w:rsidRPr="000A3BC9">
        <w:rPr>
          <w:szCs w:val="22"/>
          <w:lang w:val="en-CA"/>
        </w:rPr>
        <w:t xml:space="preserve">the </w:t>
      </w:r>
      <w:r>
        <w:rPr>
          <w:szCs w:val="22"/>
          <w:lang w:val="en-CA"/>
        </w:rPr>
        <w:t>partition mode</w:t>
      </w:r>
      <w:r w:rsidRPr="000A3BC9">
        <w:rPr>
          <w:szCs w:val="22"/>
          <w:lang w:val="en-CA"/>
        </w:rPr>
        <w:t xml:space="preserve"> </w:t>
      </w:r>
      <w:r>
        <w:rPr>
          <w:szCs w:val="22"/>
          <w:lang w:val="en-CA"/>
        </w:rPr>
        <w:t>of the geometric partition (angle and offset), and two merge indices (one for each partition) are further signalled</w:t>
      </w:r>
      <w:r w:rsidRPr="00312B69">
        <w:rPr>
          <w:szCs w:val="22"/>
          <w:lang w:val="en-SG"/>
        </w:rPr>
        <w:t>.</w:t>
      </w:r>
      <w:r>
        <w:rPr>
          <w:szCs w:val="22"/>
          <w:lang w:val="en-SG"/>
        </w:rPr>
        <w:t xml:space="preserve"> </w:t>
      </w:r>
      <w:r>
        <w:rPr>
          <w:szCs w:val="22"/>
          <w:lang w:val="en-CA"/>
        </w:rPr>
        <w:t xml:space="preserve">The number of maximum GPM candidate size is signalled explicitly in SPS and specifies syntax binarization for GPM merge indices. </w:t>
      </w:r>
      <w:r>
        <w:rPr>
          <w:lang w:val="en-CA"/>
        </w:rPr>
        <w:t xml:space="preserve">After predicting each of part of the geometric partition, the sample values along the geometric partition edge are adjusted using a blending processing with </w:t>
      </w:r>
      <w:r w:rsidRPr="008E1803">
        <w:rPr>
          <w:lang w:val="en-CA"/>
        </w:rPr>
        <w:t>adaptive w</w:t>
      </w:r>
      <w:r>
        <w:rPr>
          <w:lang w:val="en-CA"/>
        </w:rPr>
        <w:t xml:space="preserve">eights as in </w:t>
      </w:r>
      <w:r w:rsidR="00771FAF">
        <w:rPr>
          <w:lang w:val="en-CA"/>
        </w:rPr>
        <w:fldChar w:fldCharType="begin"/>
      </w:r>
      <w:r w:rsidR="00771FAF">
        <w:rPr>
          <w:lang w:val="en-CA"/>
        </w:rPr>
        <w:instrText xml:space="preserve"> REF _Ref31367513 \r \h </w:instrText>
      </w:r>
      <w:r w:rsidR="00771FAF">
        <w:rPr>
          <w:lang w:val="en-CA"/>
        </w:rPr>
      </w:r>
      <w:r w:rsidR="00771FAF">
        <w:rPr>
          <w:lang w:val="en-CA"/>
        </w:rPr>
        <w:fldChar w:fldCharType="separate"/>
      </w:r>
      <w:r w:rsidR="003A61E2">
        <w:rPr>
          <w:lang w:val="en-CA"/>
        </w:rPr>
        <w:t>3.4.11.2</w:t>
      </w:r>
      <w:r w:rsidR="00771FAF">
        <w:rPr>
          <w:lang w:val="en-CA"/>
        </w:rPr>
        <w:fldChar w:fldCharType="end"/>
      </w:r>
      <w:r w:rsidRPr="008E1803">
        <w:rPr>
          <w:lang w:val="en-CA"/>
        </w:rPr>
        <w:t xml:space="preserve">. </w:t>
      </w:r>
      <w:r>
        <w:rPr>
          <w:lang w:val="en-CA"/>
        </w:rPr>
        <w:t>This is the prediction signal for the whole CU, and</w:t>
      </w:r>
      <w:r w:rsidRPr="008E1803">
        <w:rPr>
          <w:lang w:val="en-CA"/>
        </w:rPr>
        <w:t xml:space="preserve"> transform and quantization process </w:t>
      </w:r>
      <w:r>
        <w:rPr>
          <w:lang w:val="en-CA"/>
        </w:rPr>
        <w:t xml:space="preserve">will be </w:t>
      </w:r>
      <w:r w:rsidRPr="008E1803">
        <w:rPr>
          <w:lang w:val="en-CA"/>
        </w:rPr>
        <w:t xml:space="preserve">applied to </w:t>
      </w:r>
      <w:r>
        <w:rPr>
          <w:lang w:val="en-CA"/>
        </w:rPr>
        <w:t>the whole CU as in other prediction modes</w:t>
      </w:r>
      <w:r w:rsidRPr="008E1803">
        <w:rPr>
          <w:lang w:val="en-CA"/>
        </w:rPr>
        <w:t>.</w:t>
      </w:r>
      <w:r w:rsidRPr="005A4A5B">
        <w:rPr>
          <w:lang w:val="en-CA"/>
        </w:rPr>
        <w:t xml:space="preserve"> </w:t>
      </w:r>
      <w:r>
        <w:rPr>
          <w:lang w:val="en-CA"/>
        </w:rPr>
        <w:t>Finally, the motion field of a CU predicted using the geometric partition modes is stored as</w:t>
      </w:r>
      <w:r w:rsidR="00544576">
        <w:rPr>
          <w:lang w:val="en-CA"/>
        </w:rPr>
        <w:t xml:space="preserve"> in </w:t>
      </w:r>
      <w:r w:rsidR="00544576">
        <w:rPr>
          <w:lang w:val="en-CA"/>
        </w:rPr>
        <w:fldChar w:fldCharType="begin"/>
      </w:r>
      <w:r w:rsidR="00544576">
        <w:rPr>
          <w:lang w:val="en-CA"/>
        </w:rPr>
        <w:instrText xml:space="preserve"> REF _Ref531624003 \r \h </w:instrText>
      </w:r>
      <w:r w:rsidR="00544576">
        <w:rPr>
          <w:lang w:val="en-CA"/>
        </w:rPr>
      </w:r>
      <w:r w:rsidR="00544576">
        <w:rPr>
          <w:lang w:val="en-CA"/>
        </w:rPr>
        <w:fldChar w:fldCharType="separate"/>
      </w:r>
      <w:r w:rsidR="003A61E2">
        <w:rPr>
          <w:lang w:val="en-CA"/>
        </w:rPr>
        <w:t>3.4.11.3</w:t>
      </w:r>
      <w:r w:rsidR="00544576">
        <w:rPr>
          <w:lang w:val="en-CA"/>
        </w:rPr>
        <w:fldChar w:fldCharType="end"/>
      </w:r>
      <w:r w:rsidR="00544576">
        <w:rPr>
          <w:lang w:val="en-CA"/>
        </w:rPr>
        <w:t>.</w:t>
      </w:r>
    </w:p>
    <w:p w14:paraId="49442DF1" w14:textId="1DF77067" w:rsidR="00A104F0" w:rsidRDefault="00A104F0" w:rsidP="00CD45EA">
      <w:pPr>
        <w:pStyle w:val="Heading4"/>
        <w:spacing w:before="136"/>
        <w:rPr>
          <w:lang w:val="en-CA"/>
        </w:rPr>
      </w:pPr>
      <w:bookmarkStart w:id="277" w:name="_Ref531619249"/>
      <w:bookmarkEnd w:id="273"/>
      <w:r>
        <w:rPr>
          <w:lang w:val="en-CA"/>
        </w:rPr>
        <w:t>Uni-prediction candidate list construction</w:t>
      </w:r>
      <w:bookmarkEnd w:id="277"/>
    </w:p>
    <w:p w14:paraId="6785F0A1" w14:textId="451E7596" w:rsidR="009D00DE" w:rsidRDefault="00B025B5" w:rsidP="00CA7357">
      <w:pPr>
        <w:jc w:val="both"/>
        <w:rPr>
          <w:szCs w:val="22"/>
          <w:lang w:val="en-CA"/>
        </w:rPr>
      </w:pPr>
      <w:r>
        <w:rPr>
          <w:lang w:val="en-CA"/>
        </w:rPr>
        <w:t xml:space="preserve">The uni-prediction candidate list is derived </w:t>
      </w:r>
      <w:r w:rsidR="00220B0C">
        <w:rPr>
          <w:lang w:val="en-CA"/>
        </w:rPr>
        <w:t>d</w:t>
      </w:r>
      <w:r>
        <w:rPr>
          <w:lang w:val="en-CA"/>
        </w:rPr>
        <w:t xml:space="preserve">irectly from </w:t>
      </w:r>
      <w:r w:rsidR="00220B0C">
        <w:rPr>
          <w:szCs w:val="22"/>
          <w:lang w:val="en-CA"/>
        </w:rPr>
        <w:t>the</w:t>
      </w:r>
      <w:r w:rsidR="00220B0C">
        <w:rPr>
          <w:rFonts w:hint="eastAsia"/>
          <w:lang w:val="en-CA"/>
        </w:rPr>
        <w:t xml:space="preserve"> merge </w:t>
      </w:r>
      <w:r w:rsidR="00220B0C">
        <w:rPr>
          <w:lang w:val="en-CA"/>
        </w:rPr>
        <w:t xml:space="preserve">candidate </w:t>
      </w:r>
      <w:r w:rsidR="00220B0C">
        <w:rPr>
          <w:rFonts w:hint="eastAsia"/>
          <w:lang w:val="en-CA"/>
        </w:rPr>
        <w:t>list</w:t>
      </w:r>
      <w:r w:rsidR="00220B0C">
        <w:rPr>
          <w:lang w:val="en-CA"/>
        </w:rPr>
        <w:t xml:space="preserve"> constructed </w:t>
      </w:r>
      <w:r>
        <w:rPr>
          <w:lang w:val="en-CA"/>
        </w:rPr>
        <w:t xml:space="preserve">according to the extended merge prediction process in </w:t>
      </w:r>
      <w:r w:rsidR="00220B0C">
        <w:rPr>
          <w:lang w:val="en-CA"/>
        </w:rPr>
        <w:fldChar w:fldCharType="begin"/>
      </w:r>
      <w:r w:rsidR="00220B0C">
        <w:rPr>
          <w:lang w:val="en-CA"/>
        </w:rPr>
        <w:instrText xml:space="preserve"> REF _Ref9204525 \r \h </w:instrText>
      </w:r>
      <w:r w:rsidR="00220B0C">
        <w:rPr>
          <w:lang w:val="en-CA"/>
        </w:rPr>
      </w:r>
      <w:r w:rsidR="00220B0C">
        <w:rPr>
          <w:lang w:val="en-CA"/>
        </w:rPr>
        <w:fldChar w:fldCharType="separate"/>
      </w:r>
      <w:r w:rsidR="003A61E2">
        <w:rPr>
          <w:lang w:val="en-CA"/>
        </w:rPr>
        <w:t>3.4.1</w:t>
      </w:r>
      <w:r w:rsidR="00220B0C">
        <w:rPr>
          <w:lang w:val="en-CA"/>
        </w:rPr>
        <w:fldChar w:fldCharType="end"/>
      </w:r>
      <w:r>
        <w:rPr>
          <w:lang w:val="en-CA"/>
        </w:rPr>
        <w:t>.</w:t>
      </w:r>
      <w:r w:rsidR="00220B0C">
        <w:rPr>
          <w:lang w:val="en-CA"/>
        </w:rPr>
        <w:t xml:space="preserve"> </w:t>
      </w:r>
      <w:r w:rsidR="002B59C2">
        <w:rPr>
          <w:lang w:val="en-CA"/>
        </w:rPr>
        <w:t xml:space="preserve">Denote n as the index of the </w:t>
      </w:r>
      <w:r w:rsidR="00220B0C">
        <w:rPr>
          <w:lang w:val="en-CA"/>
        </w:rPr>
        <w:t>uni-prediction motion</w:t>
      </w:r>
      <w:r w:rsidR="002B59C2">
        <w:rPr>
          <w:lang w:val="en-CA"/>
        </w:rPr>
        <w:t xml:space="preserve"> in </w:t>
      </w:r>
      <w:r w:rsidR="00C4342E">
        <w:rPr>
          <w:lang w:val="en-CA"/>
        </w:rPr>
        <w:t xml:space="preserve">the </w:t>
      </w:r>
      <w:r w:rsidR="00544576">
        <w:rPr>
          <w:lang w:val="en-CA"/>
        </w:rPr>
        <w:t xml:space="preserve">geometric </w:t>
      </w:r>
      <w:r w:rsidR="002B59C2">
        <w:rPr>
          <w:lang w:val="en-CA"/>
        </w:rPr>
        <w:t>uni-prediction candidate list. The</w:t>
      </w:r>
      <w:r w:rsidR="009D00DE">
        <w:rPr>
          <w:szCs w:val="22"/>
          <w:lang w:val="en-CA"/>
        </w:rPr>
        <w:t xml:space="preserve"> LX motion vector</w:t>
      </w:r>
      <w:r w:rsidR="002B59C2">
        <w:rPr>
          <w:szCs w:val="22"/>
          <w:lang w:val="en-CA"/>
        </w:rPr>
        <w:t xml:space="preserve"> of the n-th extended merge candidate,</w:t>
      </w:r>
      <w:r w:rsidR="009D00DE">
        <w:rPr>
          <w:szCs w:val="22"/>
          <w:lang w:val="en-CA"/>
        </w:rPr>
        <w:t xml:space="preserve"> with X equal to the parity of </w:t>
      </w:r>
      <w:r w:rsidR="002B59C2">
        <w:rPr>
          <w:szCs w:val="22"/>
          <w:lang w:val="en-CA"/>
        </w:rPr>
        <w:t>n</w:t>
      </w:r>
      <w:r w:rsidR="00C4342E">
        <w:rPr>
          <w:szCs w:val="22"/>
          <w:lang w:val="en-CA"/>
        </w:rPr>
        <w:t>,</w:t>
      </w:r>
      <w:r w:rsidR="002B59C2">
        <w:rPr>
          <w:szCs w:val="22"/>
          <w:lang w:val="en-CA"/>
        </w:rPr>
        <w:t xml:space="preserve"> </w:t>
      </w:r>
      <w:r w:rsidR="009D00DE">
        <w:rPr>
          <w:szCs w:val="22"/>
          <w:lang w:val="en-CA"/>
        </w:rPr>
        <w:t xml:space="preserve">is used as </w:t>
      </w:r>
      <w:r w:rsidR="00C4342E">
        <w:rPr>
          <w:szCs w:val="22"/>
          <w:lang w:val="en-CA"/>
        </w:rPr>
        <w:t xml:space="preserve">the </w:t>
      </w:r>
      <w:r w:rsidR="002B59C2">
        <w:rPr>
          <w:szCs w:val="22"/>
          <w:lang w:val="en-CA"/>
        </w:rPr>
        <w:t xml:space="preserve">n-th </w:t>
      </w:r>
      <w:r w:rsidR="009D00DE">
        <w:rPr>
          <w:szCs w:val="22"/>
          <w:lang w:val="en-CA"/>
        </w:rPr>
        <w:t xml:space="preserve">uni-prediction motion vector for </w:t>
      </w:r>
      <w:r w:rsidR="00544576">
        <w:rPr>
          <w:szCs w:val="22"/>
          <w:lang w:val="en-CA"/>
        </w:rPr>
        <w:t xml:space="preserve">geometric </w:t>
      </w:r>
      <w:r w:rsidR="009D00DE">
        <w:rPr>
          <w:szCs w:val="22"/>
          <w:lang w:val="en-CA"/>
        </w:rPr>
        <w:t>partition</w:t>
      </w:r>
      <w:r w:rsidR="00544576">
        <w:rPr>
          <w:szCs w:val="22"/>
          <w:lang w:val="en-CA"/>
        </w:rPr>
        <w:t>ing</w:t>
      </w:r>
      <w:r w:rsidR="009D00DE">
        <w:rPr>
          <w:szCs w:val="22"/>
          <w:lang w:val="en-CA"/>
        </w:rPr>
        <w:t xml:space="preserve"> mode. These motion vectors are marked with “x” in</w:t>
      </w:r>
      <w:r w:rsidR="009D00DE" w:rsidRPr="00D63A80">
        <w:rPr>
          <w:szCs w:val="22"/>
          <w:lang w:val="en-CA"/>
        </w:rPr>
        <w:t xml:space="preserve"> </w:t>
      </w:r>
      <w:r w:rsidR="009D00DE" w:rsidRPr="00986E12">
        <w:rPr>
          <w:szCs w:val="22"/>
          <w:lang w:val="en-CA"/>
        </w:rPr>
        <w:fldChar w:fldCharType="begin"/>
      </w:r>
      <w:r w:rsidR="009D00DE" w:rsidRPr="00D63A80">
        <w:rPr>
          <w:szCs w:val="22"/>
          <w:lang w:val="en-CA"/>
        </w:rPr>
        <w:instrText xml:space="preserve"> REF _Ref531623457 \h  \* MERGEFORMAT </w:instrText>
      </w:r>
      <w:r w:rsidR="009D00DE" w:rsidRPr="00986E12">
        <w:rPr>
          <w:szCs w:val="22"/>
          <w:lang w:val="en-CA"/>
        </w:rPr>
      </w:r>
      <w:r w:rsidR="009D00DE" w:rsidRPr="00986E12">
        <w:rPr>
          <w:szCs w:val="22"/>
          <w:lang w:val="en-CA"/>
        </w:rPr>
        <w:fldChar w:fldCharType="separate"/>
      </w:r>
      <w:r w:rsidR="003A61E2" w:rsidRPr="003A61E2">
        <w:rPr>
          <w:szCs w:val="22"/>
          <w:lang w:val="en-GB"/>
          <w:rPrChange w:id="278" w:author="v1-jc1" w:date="2020-12-06T19:24:00Z">
            <w:rPr>
              <w:b/>
              <w:sz w:val="20"/>
              <w:lang w:val="en-GB"/>
            </w:rPr>
          </w:rPrChange>
        </w:rPr>
        <w:t xml:space="preserve">Figure </w:t>
      </w:r>
      <w:r w:rsidR="003A61E2" w:rsidRPr="003A61E2">
        <w:rPr>
          <w:noProof/>
          <w:szCs w:val="22"/>
          <w:lang w:val="en-GB"/>
          <w:rPrChange w:id="279" w:author="v1-jc1" w:date="2020-12-06T19:24:00Z">
            <w:rPr>
              <w:b/>
              <w:noProof/>
              <w:sz w:val="20"/>
              <w:lang w:val="en-GB"/>
            </w:rPr>
          </w:rPrChange>
        </w:rPr>
        <w:t>38</w:t>
      </w:r>
      <w:r w:rsidR="009D00DE" w:rsidRPr="00986E12">
        <w:rPr>
          <w:szCs w:val="22"/>
          <w:lang w:val="en-CA"/>
        </w:rPr>
        <w:fldChar w:fldCharType="end"/>
      </w:r>
      <w:r w:rsidR="009D00DE">
        <w:rPr>
          <w:szCs w:val="22"/>
          <w:lang w:val="en-CA"/>
        </w:rPr>
        <w:t xml:space="preserve">. In case a corresponding LX motion vector </w:t>
      </w:r>
      <w:r w:rsidR="00C4342E">
        <w:rPr>
          <w:szCs w:val="22"/>
          <w:lang w:val="en-CA"/>
        </w:rPr>
        <w:t xml:space="preserve">of the n-the extended merge candidate </w:t>
      </w:r>
      <w:r w:rsidR="009D00DE">
        <w:rPr>
          <w:szCs w:val="22"/>
          <w:lang w:val="en-CA"/>
        </w:rPr>
        <w:t>does not exist, the L(1</w:t>
      </w:r>
      <w:r w:rsidR="00AF3FCF">
        <w:rPr>
          <w:szCs w:val="22"/>
          <w:lang w:val="en-CA"/>
        </w:rPr>
        <w:t> </w:t>
      </w:r>
      <w:r w:rsidR="004E6033">
        <w:rPr>
          <w:szCs w:val="22"/>
          <w:lang w:val="en-CA"/>
        </w:rPr>
        <w:t>−</w:t>
      </w:r>
      <w:r w:rsidR="00AF3FCF">
        <w:rPr>
          <w:szCs w:val="22"/>
          <w:lang w:val="en-CA"/>
        </w:rPr>
        <w:t> </w:t>
      </w:r>
      <w:r w:rsidR="009D00DE">
        <w:rPr>
          <w:szCs w:val="22"/>
          <w:lang w:val="en-CA"/>
        </w:rPr>
        <w:t xml:space="preserve">X) motion vector of the same candidate is used </w:t>
      </w:r>
      <w:r w:rsidR="00C4342E">
        <w:rPr>
          <w:szCs w:val="22"/>
          <w:lang w:val="en-CA"/>
        </w:rPr>
        <w:t xml:space="preserve">instead </w:t>
      </w:r>
      <w:r w:rsidR="009D00DE">
        <w:rPr>
          <w:szCs w:val="22"/>
          <w:lang w:val="en-CA"/>
        </w:rPr>
        <w:t xml:space="preserve">as the uni-prediction motion vector for </w:t>
      </w:r>
      <w:r w:rsidR="00544576">
        <w:rPr>
          <w:szCs w:val="22"/>
          <w:lang w:val="en-CA"/>
        </w:rPr>
        <w:t xml:space="preserve">geometric </w:t>
      </w:r>
      <w:r w:rsidR="009D00DE">
        <w:rPr>
          <w:szCs w:val="22"/>
          <w:lang w:val="en-CA"/>
        </w:rPr>
        <w:t>partition</w:t>
      </w:r>
      <w:r w:rsidR="00544576">
        <w:rPr>
          <w:szCs w:val="22"/>
          <w:lang w:val="en-CA"/>
        </w:rPr>
        <w:t>ing</w:t>
      </w:r>
      <w:r w:rsidR="009D00DE">
        <w:rPr>
          <w:szCs w:val="22"/>
          <w:lang w:val="en-CA"/>
        </w:rPr>
        <w:t xml:space="preserve"> mode.</w:t>
      </w:r>
    </w:p>
    <w:p w14:paraId="0916986E" w14:textId="77777777" w:rsidR="003E0B27" w:rsidRDefault="003E0B27" w:rsidP="00D5520A">
      <w:pPr>
        <w:jc w:val="both"/>
        <w:rPr>
          <w:szCs w:val="22"/>
          <w:lang w:val="en-CA"/>
        </w:rPr>
      </w:pPr>
    </w:p>
    <w:p w14:paraId="04E599F6" w14:textId="3220BDD4" w:rsidR="006272CE" w:rsidRDefault="007B577D" w:rsidP="009C5E4D">
      <w:pPr>
        <w:jc w:val="center"/>
        <w:rPr>
          <w:szCs w:val="22"/>
          <w:lang w:val="en-CA"/>
        </w:rPr>
      </w:pPr>
      <w:r>
        <w:rPr>
          <w:noProof/>
          <w:lang w:eastAsia="zh-CN"/>
        </w:rPr>
        <w:drawing>
          <wp:inline distT="0" distB="0" distL="0" distR="0" wp14:anchorId="4A5CB98A" wp14:editId="6246B614">
            <wp:extent cx="1645413" cy="166306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75709" cy="1693686"/>
                    </a:xfrm>
                    <a:prstGeom prst="rect">
                      <a:avLst/>
                    </a:prstGeom>
                    <a:noFill/>
                  </pic:spPr>
                </pic:pic>
              </a:graphicData>
            </a:graphic>
          </wp:inline>
        </w:drawing>
      </w:r>
    </w:p>
    <w:p w14:paraId="5F6BD1F6" w14:textId="77CC9337" w:rsidR="00AC262F" w:rsidRDefault="006272CE" w:rsidP="009C5E4D">
      <w:pPr>
        <w:keepNext/>
        <w:keepLines/>
        <w:jc w:val="center"/>
        <w:rPr>
          <w:b/>
          <w:iCs/>
          <w:sz w:val="20"/>
        </w:rPr>
      </w:pPr>
      <w:bookmarkStart w:id="280" w:name="_Ref531623457"/>
      <w:r w:rsidRPr="00D113C4">
        <w:rPr>
          <w:b/>
          <w:sz w:val="20"/>
          <w:lang w:val="en-GB"/>
        </w:rPr>
        <w:t xml:space="preserve">Figure </w:t>
      </w:r>
      <w:r w:rsidR="00795046">
        <w:rPr>
          <w:b/>
          <w:sz w:val="20"/>
          <w:lang w:val="en-GB"/>
        </w:rPr>
        <w:fldChar w:fldCharType="begin"/>
      </w:r>
      <w:r w:rsidR="00795046">
        <w:rPr>
          <w:b/>
          <w:sz w:val="20"/>
          <w:lang w:val="en-GB"/>
        </w:rPr>
        <w:instrText xml:space="preserve"> SEQ Figure \* ARABIC </w:instrText>
      </w:r>
      <w:r w:rsidR="00795046">
        <w:rPr>
          <w:b/>
          <w:sz w:val="20"/>
          <w:lang w:val="en-GB"/>
        </w:rPr>
        <w:fldChar w:fldCharType="separate"/>
      </w:r>
      <w:r w:rsidR="003A61E2">
        <w:rPr>
          <w:b/>
          <w:noProof/>
          <w:sz w:val="20"/>
          <w:lang w:val="en-GB"/>
        </w:rPr>
        <w:t>38</w:t>
      </w:r>
      <w:r w:rsidR="00795046">
        <w:rPr>
          <w:b/>
          <w:sz w:val="20"/>
          <w:lang w:val="en-GB"/>
        </w:rPr>
        <w:fldChar w:fldCharType="end"/>
      </w:r>
      <w:bookmarkEnd w:id="280"/>
      <w:r w:rsidRPr="008C0175">
        <w:rPr>
          <w:b/>
          <w:sz w:val="20"/>
          <w:lang w:val="en-GB"/>
        </w:rPr>
        <w:t xml:space="preserve"> </w:t>
      </w:r>
      <w:r>
        <w:rPr>
          <w:b/>
          <w:sz w:val="20"/>
        </w:rPr>
        <w:t>–</w:t>
      </w:r>
      <w:r w:rsidRPr="00510694">
        <w:rPr>
          <w:b/>
          <w:iCs/>
          <w:sz w:val="20"/>
        </w:rPr>
        <w:t xml:space="preserve"> </w:t>
      </w:r>
      <w:r w:rsidR="00D00F72" w:rsidRPr="005E0F59">
        <w:rPr>
          <w:b/>
          <w:iCs/>
          <w:sz w:val="20"/>
        </w:rPr>
        <w:t xml:space="preserve">Uni-prediction MV selection for </w:t>
      </w:r>
      <w:r w:rsidR="001061BF">
        <w:rPr>
          <w:szCs w:val="22"/>
          <w:lang w:val="en-CA"/>
        </w:rPr>
        <w:t xml:space="preserve">geometric </w:t>
      </w:r>
      <w:r w:rsidR="00D00F72">
        <w:rPr>
          <w:b/>
          <w:iCs/>
          <w:sz w:val="20"/>
        </w:rPr>
        <w:t>partition</w:t>
      </w:r>
      <w:r w:rsidR="001061BF">
        <w:rPr>
          <w:b/>
          <w:iCs/>
          <w:sz w:val="20"/>
        </w:rPr>
        <w:t>ing</w:t>
      </w:r>
      <w:r w:rsidR="00D00F72">
        <w:rPr>
          <w:b/>
          <w:iCs/>
          <w:sz w:val="20"/>
        </w:rPr>
        <w:t xml:space="preserve"> </w:t>
      </w:r>
      <w:r w:rsidR="00D00F72" w:rsidRPr="005E0F59">
        <w:rPr>
          <w:b/>
          <w:iCs/>
          <w:sz w:val="20"/>
        </w:rPr>
        <w:t>mode</w:t>
      </w:r>
      <w:r w:rsidR="00D00F72" w:rsidDel="00D00F72">
        <w:rPr>
          <w:b/>
          <w:iCs/>
          <w:sz w:val="20"/>
        </w:rPr>
        <w:t xml:space="preserve"> </w:t>
      </w:r>
    </w:p>
    <w:p w14:paraId="578CEB72" w14:textId="07376F90" w:rsidR="00DD7145" w:rsidRDefault="00251AEE" w:rsidP="00CD45EA">
      <w:pPr>
        <w:pStyle w:val="Heading4"/>
        <w:spacing w:before="136"/>
        <w:ind w:left="1080" w:hanging="1080"/>
        <w:rPr>
          <w:lang w:val="en-CA"/>
        </w:rPr>
      </w:pPr>
      <w:bookmarkStart w:id="281" w:name="_Ref31367513"/>
      <w:r>
        <w:rPr>
          <w:lang w:val="en-CA"/>
        </w:rPr>
        <w:t xml:space="preserve">Blending along the </w:t>
      </w:r>
      <w:r w:rsidR="004A7E27">
        <w:rPr>
          <w:lang w:val="en-CA" w:eastAsia="zh-CN"/>
        </w:rPr>
        <w:t>geometric</w:t>
      </w:r>
      <w:r w:rsidR="004A7E27">
        <w:t xml:space="preserve"> </w:t>
      </w:r>
      <w:r w:rsidR="00DB408B">
        <w:t>partition</w:t>
      </w:r>
      <w:r w:rsidR="004A7E27">
        <w:t>ing</w:t>
      </w:r>
      <w:r w:rsidR="00DB408B">
        <w:t xml:space="preserve"> </w:t>
      </w:r>
      <w:r w:rsidR="00DB408B">
        <w:rPr>
          <w:lang w:val="en-CA"/>
        </w:rPr>
        <w:t>edge</w:t>
      </w:r>
      <w:bookmarkEnd w:id="281"/>
    </w:p>
    <w:p w14:paraId="2600BBA4" w14:textId="77777777" w:rsidR="0002096E" w:rsidRDefault="0002096E" w:rsidP="0002096E">
      <w:pPr>
        <w:jc w:val="both"/>
        <w:rPr>
          <w:szCs w:val="22"/>
          <w:lang w:val="en-CA"/>
        </w:rPr>
      </w:pPr>
      <w:r>
        <w:rPr>
          <w:szCs w:val="22"/>
          <w:lang w:val="en-CA"/>
        </w:rPr>
        <w:t xml:space="preserve">After predicting each part of a geometric partition using its own motion, blending is applied to the two prediction signals to derive samples around geometric partition edge. The blending weight for each position of the CU are derived based on the distance between individual position and the partition edge. </w:t>
      </w:r>
    </w:p>
    <w:p w14:paraId="052B50CF" w14:textId="77777777" w:rsidR="0002096E" w:rsidRDefault="0002096E" w:rsidP="0002096E">
      <w:pPr>
        <w:jc w:val="both"/>
        <w:rPr>
          <w:szCs w:val="22"/>
          <w:lang w:val="en-CA"/>
        </w:rPr>
      </w:pPr>
      <w:r>
        <w:rPr>
          <w:szCs w:val="22"/>
          <w:lang w:val="en-CA"/>
        </w:rPr>
        <w:t xml:space="preserve">The distance for a position </w:t>
      </w:r>
      <m:oMath>
        <m:r>
          <w:rPr>
            <w:rFonts w:ascii="Cambria Math" w:hAnsi="Cambria Math"/>
            <w:szCs w:val="22"/>
            <w:lang w:val="en-CA"/>
          </w:rPr>
          <m:t>(x, y)</m:t>
        </m:r>
      </m:oMath>
      <w:r>
        <w:rPr>
          <w:szCs w:val="22"/>
          <w:lang w:val="en-CA"/>
        </w:rPr>
        <w:t xml:space="preserve"> to the partition edge are derived as:</w:t>
      </w:r>
    </w:p>
    <w:p w14:paraId="69C7BA96" w14:textId="244803DE" w:rsidR="0002096E" w:rsidRPr="00F874EA" w:rsidRDefault="0002096E" w:rsidP="0002096E">
      <w:pPr>
        <w:jc w:val="right"/>
        <w:rPr>
          <w:szCs w:val="22"/>
          <w:lang w:val="en-CA" w:eastAsia="zh-CN"/>
        </w:rPr>
      </w:pPr>
      <m:oMath>
        <m:r>
          <w:rPr>
            <w:rFonts w:ascii="Cambria Math" w:hAnsi="Cambria Math"/>
            <w:szCs w:val="22"/>
            <w:lang w:val="en-CA" w:eastAsia="zh-CN"/>
          </w:rPr>
          <m:t>d</m:t>
        </m:r>
        <m:d>
          <m:dPr>
            <m:ctrlPr>
              <w:rPr>
                <w:rFonts w:ascii="Cambria Math" w:hAnsi="Cambria Math"/>
                <w:i/>
                <w:szCs w:val="22"/>
                <w:lang w:val="en-CA" w:eastAsia="zh-CN"/>
              </w:rPr>
            </m:ctrlPr>
          </m:dPr>
          <m:e>
            <m:r>
              <w:rPr>
                <w:rFonts w:ascii="Cambria Math" w:hAnsi="Cambria Math"/>
                <w:szCs w:val="22"/>
                <w:lang w:val="en-CA" w:eastAsia="zh-CN"/>
              </w:rPr>
              <m:t>x,y</m:t>
            </m:r>
          </m:e>
        </m:d>
        <m:r>
          <w:rPr>
            <w:rFonts w:ascii="Cambria Math" w:hAnsi="Cambria Math"/>
            <w:szCs w:val="22"/>
            <w:lang w:val="en-CA" w:eastAsia="zh-CN"/>
          </w:rPr>
          <m:t>=</m:t>
        </m:r>
        <m:d>
          <m:dPr>
            <m:ctrlPr>
              <w:rPr>
                <w:rFonts w:ascii="Cambria Math" w:hAnsi="Cambria Math"/>
                <w:i/>
                <w:szCs w:val="22"/>
                <w:lang w:val="en-CA" w:eastAsia="zh-CN"/>
              </w:rPr>
            </m:ctrlPr>
          </m:dPr>
          <m:e>
            <m:r>
              <w:rPr>
                <w:rFonts w:ascii="Cambria Math" w:hAnsi="Cambria Math"/>
                <w:szCs w:val="22"/>
                <w:lang w:val="en-CA" w:eastAsia="zh-CN"/>
              </w:rPr>
              <m:t>2x+1-w</m:t>
            </m:r>
          </m:e>
        </m:d>
        <m:func>
          <m:funcPr>
            <m:ctrlPr>
              <w:rPr>
                <w:rFonts w:ascii="Cambria Math" w:hAnsi="Cambria Math"/>
                <w:i/>
                <w:szCs w:val="22"/>
                <w:lang w:val="en-CA" w:eastAsia="zh-CN"/>
              </w:rPr>
            </m:ctrlPr>
          </m:funcPr>
          <m:fName>
            <m:r>
              <m:rPr>
                <m:sty m:val="p"/>
              </m:rPr>
              <w:rPr>
                <w:rFonts w:ascii="Cambria Math" w:hAnsi="Cambria Math"/>
                <w:szCs w:val="22"/>
                <w:lang w:val="en-CA" w:eastAsia="zh-CN"/>
              </w:rPr>
              <m:t>cos</m:t>
            </m:r>
          </m:fName>
          <m:e>
            <m:d>
              <m:dPr>
                <m:ctrlPr>
                  <w:rPr>
                    <w:rFonts w:ascii="Cambria Math" w:hAnsi="Cambria Math"/>
                    <w:i/>
                    <w:szCs w:val="22"/>
                    <w:lang w:val="en-CA" w:eastAsia="zh-CN"/>
                  </w:rPr>
                </m:ctrlPr>
              </m:dPr>
              <m:e>
                <m:sSub>
                  <m:sSubPr>
                    <m:ctrlPr>
                      <w:rPr>
                        <w:rFonts w:ascii="Cambria Math" w:hAnsi="Cambria Math"/>
                        <w:i/>
                        <w:szCs w:val="22"/>
                        <w:lang w:val="en-CA" w:eastAsia="zh-CN"/>
                      </w:rPr>
                    </m:ctrlPr>
                  </m:sSubPr>
                  <m:e>
                    <m:r>
                      <w:rPr>
                        <w:rFonts w:ascii="Cambria Math" w:hAnsi="Cambria Math"/>
                        <w:szCs w:val="22"/>
                        <w:lang w:val="en-CA" w:eastAsia="zh-CN"/>
                      </w:rPr>
                      <m:t>φ</m:t>
                    </m:r>
                  </m:e>
                  <m:sub>
                    <m:r>
                      <w:rPr>
                        <w:rFonts w:ascii="Cambria Math" w:hAnsi="Cambria Math"/>
                        <w:szCs w:val="22"/>
                        <w:lang w:val="en-CA" w:eastAsia="zh-CN"/>
                      </w:rPr>
                      <m:t>i</m:t>
                    </m:r>
                  </m:sub>
                </m:sSub>
              </m:e>
            </m:d>
          </m:e>
        </m:func>
        <m:r>
          <w:rPr>
            <w:rFonts w:ascii="Cambria Math" w:hAnsi="Cambria Math"/>
            <w:szCs w:val="22"/>
            <w:lang w:val="en-CA" w:eastAsia="zh-CN"/>
          </w:rPr>
          <m:t>+</m:t>
        </m:r>
        <m:d>
          <m:dPr>
            <m:ctrlPr>
              <w:rPr>
                <w:rFonts w:ascii="Cambria Math" w:hAnsi="Cambria Math"/>
                <w:i/>
                <w:szCs w:val="22"/>
                <w:lang w:val="en-CA" w:eastAsia="zh-CN"/>
              </w:rPr>
            </m:ctrlPr>
          </m:dPr>
          <m:e>
            <m:r>
              <w:rPr>
                <w:rFonts w:ascii="Cambria Math" w:hAnsi="Cambria Math"/>
                <w:szCs w:val="22"/>
                <w:lang w:val="en-CA" w:eastAsia="zh-CN"/>
              </w:rPr>
              <m:t>2y+1-</m:t>
            </m:r>
            <m:r>
              <w:rPr>
                <w:rFonts w:ascii="Cambria Math" w:hAnsi="Cambria Math"/>
                <w:szCs w:val="22"/>
                <w:lang w:val="en-CA" w:eastAsia="zh-CN"/>
              </w:rPr>
              <m:t>h</m:t>
            </m:r>
          </m:e>
        </m:d>
        <m:func>
          <m:funcPr>
            <m:ctrlPr>
              <w:rPr>
                <w:rFonts w:ascii="Cambria Math" w:hAnsi="Cambria Math"/>
                <w:szCs w:val="22"/>
                <w:lang w:val="en-CA" w:eastAsia="zh-CN"/>
              </w:rPr>
            </m:ctrlPr>
          </m:funcPr>
          <m:fName>
            <m:r>
              <m:rPr>
                <m:sty m:val="p"/>
              </m:rPr>
              <w:rPr>
                <w:rFonts w:ascii="Cambria Math" w:hAnsi="Cambria Math"/>
                <w:szCs w:val="22"/>
                <w:lang w:val="en-CA" w:eastAsia="zh-CN"/>
              </w:rPr>
              <m:t>sin</m:t>
            </m:r>
          </m:fName>
          <m:e>
            <m:d>
              <m:dPr>
                <m:ctrlPr>
                  <w:rPr>
                    <w:rFonts w:ascii="Cambria Math" w:hAnsi="Cambria Math"/>
                    <w:i/>
                    <w:szCs w:val="22"/>
                    <w:lang w:val="en-CA" w:eastAsia="zh-CN"/>
                  </w:rPr>
                </m:ctrlPr>
              </m:dPr>
              <m:e>
                <m:sSub>
                  <m:sSubPr>
                    <m:ctrlPr>
                      <w:rPr>
                        <w:rFonts w:ascii="Cambria Math" w:hAnsi="Cambria Math"/>
                        <w:i/>
                        <w:szCs w:val="22"/>
                        <w:lang w:val="en-CA" w:eastAsia="zh-CN"/>
                      </w:rPr>
                    </m:ctrlPr>
                  </m:sSubPr>
                  <m:e>
                    <m:r>
                      <w:rPr>
                        <w:rFonts w:ascii="Cambria Math" w:hAnsi="Cambria Math"/>
                        <w:szCs w:val="22"/>
                        <w:lang w:val="en-CA" w:eastAsia="zh-CN"/>
                      </w:rPr>
                      <m:t>φ</m:t>
                    </m:r>
                  </m:e>
                  <m:sub>
                    <m:r>
                      <w:rPr>
                        <w:rFonts w:ascii="Cambria Math" w:hAnsi="Cambria Math"/>
                        <w:szCs w:val="22"/>
                        <w:lang w:val="en-CA" w:eastAsia="zh-CN"/>
                      </w:rPr>
                      <m:t>i</m:t>
                    </m:r>
                  </m:sub>
                </m:sSub>
              </m:e>
            </m:d>
          </m:e>
        </m:func>
        <m:r>
          <w:rPr>
            <w:rFonts w:ascii="Cambria Math" w:hAnsi="Cambria Math"/>
            <w:szCs w:val="22"/>
            <w:lang w:val="en-CA" w:eastAsia="zh-CN"/>
          </w:rPr>
          <m:t xml:space="preserve">- </m:t>
        </m:r>
        <m:sSub>
          <m:sSubPr>
            <m:ctrlPr>
              <w:rPr>
                <w:rFonts w:ascii="Cambria Math" w:hAnsi="Cambria Math"/>
                <w:i/>
                <w:szCs w:val="22"/>
                <w:lang w:val="en-CA" w:eastAsia="zh-CN"/>
              </w:rPr>
            </m:ctrlPr>
          </m:sSubPr>
          <m:e>
            <m:r>
              <w:rPr>
                <w:rFonts w:ascii="Cambria Math" w:hAnsi="Cambria Math"/>
                <w:szCs w:val="22"/>
                <w:lang w:val="en-CA" w:eastAsia="zh-CN"/>
              </w:rPr>
              <m:t>ρ</m:t>
            </m:r>
          </m:e>
          <m:sub>
            <m:r>
              <w:rPr>
                <w:rFonts w:ascii="Cambria Math" w:hAnsi="Cambria Math"/>
                <w:szCs w:val="22"/>
                <w:lang w:val="en-CA" w:eastAsia="zh-CN"/>
              </w:rPr>
              <m:t>j</m:t>
            </m:r>
          </m:sub>
        </m:sSub>
      </m:oMath>
      <w:r>
        <w:rPr>
          <w:szCs w:val="22"/>
          <w:lang w:val="en-CA" w:eastAsia="zh-CN"/>
        </w:rPr>
        <w:t xml:space="preserve"> </w:t>
      </w:r>
      <w:r>
        <w:rPr>
          <w:szCs w:val="22"/>
          <w:lang w:val="en-CA" w:eastAsia="zh-CN"/>
        </w:rPr>
        <w:tab/>
      </w:r>
      <w:r>
        <w:rPr>
          <w:szCs w:val="22"/>
          <w:lang w:val="en-CA" w:eastAsia="zh-CN"/>
        </w:rPr>
        <w:tab/>
      </w:r>
      <w:r>
        <w:rPr>
          <w:szCs w:val="22"/>
          <w:lang w:val="en-CA" w:eastAsia="zh-CN"/>
        </w:rPr>
        <w:tab/>
      </w:r>
      <w:r w:rsidR="0062086A" w:rsidRPr="00BB1C61">
        <w:rPr>
          <w:szCs w:val="22"/>
          <w:lang w:val="en-CA"/>
        </w:rPr>
        <w:t>(</w:t>
      </w:r>
      <w:r w:rsidR="0062086A" w:rsidRPr="00290AA7">
        <w:rPr>
          <w:rFonts w:eastAsia="Malgun Gothic"/>
          <w:szCs w:val="22"/>
          <w:lang w:val="en-CA" w:eastAsia="ko-KR"/>
        </w:rPr>
        <w:t>3</w:t>
      </w:r>
      <w:r w:rsidR="0062086A" w:rsidRPr="00BB1C61">
        <w:rPr>
          <w:rFonts w:eastAsia="Malgun Gothic"/>
          <w:szCs w:val="22"/>
          <w:lang w:val="en-CA" w:eastAsia="ko-KR"/>
        </w:rPr>
        <w:t>-</w:t>
      </w:r>
      <w:r w:rsidR="0062086A" w:rsidRPr="00BB1C61">
        <w:rPr>
          <w:noProof/>
          <w:szCs w:val="22"/>
          <w:lang w:val="en-CA"/>
        </w:rPr>
        <w:fldChar w:fldCharType="begin"/>
      </w:r>
      <w:r w:rsidR="0062086A" w:rsidRPr="00290AA7">
        <w:rPr>
          <w:noProof/>
          <w:szCs w:val="22"/>
          <w:lang w:val="en-CA"/>
        </w:rPr>
        <w:instrText xml:space="preserve"> SEQ Eq \* MERGEFORMAT </w:instrText>
      </w:r>
      <w:r w:rsidR="0062086A" w:rsidRPr="00BB1C61">
        <w:rPr>
          <w:noProof/>
          <w:szCs w:val="22"/>
          <w:lang w:val="en-CA"/>
        </w:rPr>
        <w:fldChar w:fldCharType="separate"/>
      </w:r>
      <w:r w:rsidR="003A61E2">
        <w:rPr>
          <w:noProof/>
          <w:szCs w:val="22"/>
          <w:lang w:val="en-CA"/>
        </w:rPr>
        <w:t>36</w:t>
      </w:r>
      <w:r w:rsidR="0062086A" w:rsidRPr="00BB1C61">
        <w:rPr>
          <w:noProof/>
          <w:szCs w:val="22"/>
          <w:lang w:val="en-CA"/>
        </w:rPr>
        <w:fldChar w:fldCharType="end"/>
      </w:r>
      <w:r w:rsidR="0062086A" w:rsidRPr="00BB1C61">
        <w:rPr>
          <w:szCs w:val="22"/>
          <w:lang w:val="en-CA"/>
        </w:rPr>
        <w:t>)</w:t>
      </w:r>
    </w:p>
    <w:p w14:paraId="2E4DFED6" w14:textId="34894B71" w:rsidR="0002096E" w:rsidRPr="00F874EA" w:rsidRDefault="00F25D20" w:rsidP="0002096E">
      <w:pPr>
        <w:jc w:val="right"/>
        <w:rPr>
          <w:szCs w:val="22"/>
          <w:lang w:val="en-CA" w:eastAsia="zh-CN"/>
        </w:rPr>
      </w:pPr>
      <m:oMath>
        <m:sSub>
          <m:sSubPr>
            <m:ctrlPr>
              <w:rPr>
                <w:rFonts w:ascii="Cambria Math" w:hAnsi="Cambria Math"/>
                <w:i/>
                <w:szCs w:val="22"/>
                <w:lang w:val="en-CA" w:eastAsia="zh-CN"/>
              </w:rPr>
            </m:ctrlPr>
          </m:sSubPr>
          <m:e>
            <m:r>
              <w:rPr>
                <w:rFonts w:ascii="Cambria Math" w:hAnsi="Cambria Math"/>
                <w:szCs w:val="22"/>
                <w:lang w:val="en-CA" w:eastAsia="zh-CN"/>
              </w:rPr>
              <m:t>ρ</m:t>
            </m:r>
          </m:e>
          <m:sub>
            <m:r>
              <w:rPr>
                <w:rFonts w:ascii="Cambria Math" w:hAnsi="Cambria Math"/>
                <w:szCs w:val="22"/>
                <w:lang w:val="en-CA" w:eastAsia="zh-CN"/>
              </w:rPr>
              <m:t>j</m:t>
            </m:r>
          </m:sub>
        </m:sSub>
        <m:r>
          <w:rPr>
            <w:rFonts w:ascii="Cambria Math" w:hAnsi="Cambria Math"/>
            <w:szCs w:val="22"/>
            <w:lang w:val="en-CA" w:eastAsia="zh-CN"/>
          </w:rPr>
          <m:t>=</m:t>
        </m:r>
        <m:sSub>
          <m:sSubPr>
            <m:ctrlPr>
              <w:rPr>
                <w:rFonts w:ascii="Cambria Math" w:hAnsi="Cambria Math"/>
                <w:i/>
                <w:szCs w:val="22"/>
                <w:lang w:val="en-CA" w:eastAsia="zh-CN"/>
              </w:rPr>
            </m:ctrlPr>
          </m:sSubPr>
          <m:e>
            <m:r>
              <w:rPr>
                <w:rFonts w:ascii="Cambria Math" w:hAnsi="Cambria Math"/>
                <w:szCs w:val="22"/>
                <w:lang w:val="en-CA" w:eastAsia="zh-CN"/>
              </w:rPr>
              <m:t>ρ</m:t>
            </m:r>
          </m:e>
          <m:sub>
            <m:r>
              <w:rPr>
                <w:rFonts w:ascii="Cambria Math" w:hAnsi="Cambria Math"/>
                <w:szCs w:val="22"/>
                <w:lang w:val="en-CA" w:eastAsia="zh-CN"/>
              </w:rPr>
              <m:t>x,j</m:t>
            </m:r>
          </m:sub>
        </m:sSub>
        <m:func>
          <m:funcPr>
            <m:ctrlPr>
              <w:rPr>
                <w:rFonts w:ascii="Cambria Math" w:hAnsi="Cambria Math"/>
                <w:i/>
                <w:szCs w:val="22"/>
                <w:lang w:val="en-CA" w:eastAsia="zh-CN"/>
              </w:rPr>
            </m:ctrlPr>
          </m:funcPr>
          <m:fName>
            <m:r>
              <m:rPr>
                <m:sty m:val="p"/>
              </m:rPr>
              <w:rPr>
                <w:rFonts w:ascii="Cambria Math" w:hAnsi="Cambria Math"/>
                <w:szCs w:val="22"/>
                <w:lang w:val="en-CA" w:eastAsia="zh-CN"/>
              </w:rPr>
              <m:t>cos</m:t>
            </m:r>
          </m:fName>
          <m:e>
            <m:d>
              <m:dPr>
                <m:ctrlPr>
                  <w:rPr>
                    <w:rFonts w:ascii="Cambria Math" w:hAnsi="Cambria Math"/>
                    <w:i/>
                    <w:szCs w:val="22"/>
                    <w:lang w:val="en-CA" w:eastAsia="zh-CN"/>
                  </w:rPr>
                </m:ctrlPr>
              </m:dPr>
              <m:e>
                <m:sSub>
                  <m:sSubPr>
                    <m:ctrlPr>
                      <w:rPr>
                        <w:rFonts w:ascii="Cambria Math" w:hAnsi="Cambria Math"/>
                        <w:i/>
                        <w:szCs w:val="22"/>
                        <w:lang w:val="en-CA" w:eastAsia="zh-CN"/>
                      </w:rPr>
                    </m:ctrlPr>
                  </m:sSubPr>
                  <m:e>
                    <m:r>
                      <w:rPr>
                        <w:rFonts w:ascii="Cambria Math" w:hAnsi="Cambria Math"/>
                        <w:szCs w:val="22"/>
                        <w:lang w:val="en-CA" w:eastAsia="zh-CN"/>
                      </w:rPr>
                      <m:t>φ</m:t>
                    </m:r>
                  </m:e>
                  <m:sub>
                    <m:r>
                      <w:rPr>
                        <w:rFonts w:ascii="Cambria Math" w:hAnsi="Cambria Math"/>
                        <w:szCs w:val="22"/>
                        <w:lang w:val="en-CA" w:eastAsia="zh-CN"/>
                      </w:rPr>
                      <m:t>i</m:t>
                    </m:r>
                  </m:sub>
                </m:sSub>
              </m:e>
            </m:d>
          </m:e>
        </m:func>
        <m:r>
          <w:rPr>
            <w:rFonts w:ascii="Cambria Math" w:hAnsi="Cambria Math"/>
            <w:szCs w:val="22"/>
            <w:lang w:val="en-CA" w:eastAsia="zh-CN"/>
          </w:rPr>
          <m:t>+</m:t>
        </m:r>
        <m:sSub>
          <m:sSubPr>
            <m:ctrlPr>
              <w:rPr>
                <w:rFonts w:ascii="Cambria Math" w:hAnsi="Cambria Math"/>
                <w:i/>
                <w:szCs w:val="22"/>
                <w:lang w:val="en-CA" w:eastAsia="zh-CN"/>
              </w:rPr>
            </m:ctrlPr>
          </m:sSubPr>
          <m:e>
            <m:r>
              <w:rPr>
                <w:rFonts w:ascii="Cambria Math" w:hAnsi="Cambria Math"/>
                <w:szCs w:val="22"/>
                <w:lang w:val="en-CA" w:eastAsia="zh-CN"/>
              </w:rPr>
              <m:t>ρ</m:t>
            </m:r>
          </m:e>
          <m:sub>
            <m:r>
              <w:rPr>
                <w:rFonts w:ascii="Cambria Math" w:hAnsi="Cambria Math"/>
                <w:szCs w:val="22"/>
                <w:lang w:val="en-CA" w:eastAsia="zh-CN"/>
              </w:rPr>
              <m:t>y,j</m:t>
            </m:r>
          </m:sub>
        </m:sSub>
        <m:func>
          <m:funcPr>
            <m:ctrlPr>
              <w:rPr>
                <w:rFonts w:ascii="Cambria Math" w:hAnsi="Cambria Math"/>
                <w:szCs w:val="22"/>
                <w:lang w:val="en-CA" w:eastAsia="zh-CN"/>
              </w:rPr>
            </m:ctrlPr>
          </m:funcPr>
          <m:fName>
            <m:r>
              <m:rPr>
                <m:sty m:val="p"/>
              </m:rPr>
              <w:rPr>
                <w:rFonts w:ascii="Cambria Math" w:hAnsi="Cambria Math"/>
                <w:szCs w:val="22"/>
                <w:lang w:val="en-CA" w:eastAsia="zh-CN"/>
              </w:rPr>
              <m:t>sin</m:t>
            </m:r>
            <m:ctrlPr>
              <w:rPr>
                <w:rFonts w:ascii="Cambria Math" w:hAnsi="Cambria Math"/>
                <w:i/>
                <w:szCs w:val="22"/>
                <w:lang w:val="en-CA" w:eastAsia="zh-CN"/>
              </w:rPr>
            </m:ctrlPr>
          </m:fName>
          <m:e>
            <m:d>
              <m:dPr>
                <m:ctrlPr>
                  <w:rPr>
                    <w:rFonts w:ascii="Cambria Math" w:hAnsi="Cambria Math"/>
                    <w:i/>
                    <w:szCs w:val="22"/>
                    <w:lang w:val="en-CA" w:eastAsia="zh-CN"/>
                  </w:rPr>
                </m:ctrlPr>
              </m:dPr>
              <m:e>
                <m:sSub>
                  <m:sSubPr>
                    <m:ctrlPr>
                      <w:rPr>
                        <w:rFonts w:ascii="Cambria Math" w:hAnsi="Cambria Math"/>
                        <w:i/>
                        <w:szCs w:val="22"/>
                        <w:lang w:val="en-CA" w:eastAsia="zh-CN"/>
                      </w:rPr>
                    </m:ctrlPr>
                  </m:sSubPr>
                  <m:e>
                    <m:r>
                      <w:rPr>
                        <w:rFonts w:ascii="Cambria Math" w:hAnsi="Cambria Math"/>
                        <w:szCs w:val="22"/>
                        <w:lang w:val="en-CA" w:eastAsia="zh-CN"/>
                      </w:rPr>
                      <m:t>φ</m:t>
                    </m:r>
                  </m:e>
                  <m:sub>
                    <m:r>
                      <w:rPr>
                        <w:rFonts w:ascii="Cambria Math" w:hAnsi="Cambria Math"/>
                        <w:szCs w:val="22"/>
                        <w:lang w:val="en-CA" w:eastAsia="zh-CN"/>
                      </w:rPr>
                      <m:t>i</m:t>
                    </m:r>
                  </m:sub>
                </m:sSub>
              </m:e>
            </m:d>
          </m:e>
        </m:func>
      </m:oMath>
      <w:r w:rsidR="0002096E">
        <w:rPr>
          <w:szCs w:val="22"/>
          <w:lang w:val="en-CA" w:eastAsia="zh-CN"/>
        </w:rPr>
        <w:tab/>
      </w:r>
      <w:r w:rsidR="0002096E">
        <w:rPr>
          <w:szCs w:val="22"/>
          <w:lang w:val="en-CA" w:eastAsia="zh-CN"/>
        </w:rPr>
        <w:tab/>
      </w:r>
      <w:r w:rsidR="0002096E">
        <w:rPr>
          <w:szCs w:val="22"/>
          <w:lang w:val="en-CA" w:eastAsia="zh-CN"/>
        </w:rPr>
        <w:tab/>
      </w:r>
      <w:r w:rsidR="0002096E">
        <w:rPr>
          <w:szCs w:val="22"/>
          <w:lang w:val="en-CA" w:eastAsia="zh-CN"/>
        </w:rPr>
        <w:tab/>
      </w:r>
      <w:r w:rsidR="0002096E">
        <w:rPr>
          <w:szCs w:val="22"/>
          <w:lang w:val="en-CA" w:eastAsia="zh-CN"/>
        </w:rPr>
        <w:tab/>
      </w:r>
      <w:r w:rsidR="0002096E">
        <w:rPr>
          <w:szCs w:val="22"/>
          <w:lang w:val="en-CA" w:eastAsia="zh-CN"/>
        </w:rPr>
        <w:tab/>
      </w:r>
      <w:r w:rsidR="0062086A" w:rsidRPr="00BB1C61">
        <w:rPr>
          <w:szCs w:val="22"/>
          <w:lang w:val="en-CA"/>
        </w:rPr>
        <w:t>(</w:t>
      </w:r>
      <w:r w:rsidR="0062086A" w:rsidRPr="00290AA7">
        <w:rPr>
          <w:rFonts w:eastAsia="Malgun Gothic"/>
          <w:szCs w:val="22"/>
          <w:lang w:val="en-CA" w:eastAsia="ko-KR"/>
        </w:rPr>
        <w:t>3</w:t>
      </w:r>
      <w:r w:rsidR="0062086A" w:rsidRPr="00BB1C61">
        <w:rPr>
          <w:rFonts w:eastAsia="Malgun Gothic"/>
          <w:szCs w:val="22"/>
          <w:lang w:val="en-CA" w:eastAsia="ko-KR"/>
        </w:rPr>
        <w:t>-</w:t>
      </w:r>
      <w:r w:rsidR="0062086A" w:rsidRPr="00BB1C61">
        <w:rPr>
          <w:noProof/>
          <w:szCs w:val="22"/>
          <w:lang w:val="en-CA"/>
        </w:rPr>
        <w:fldChar w:fldCharType="begin"/>
      </w:r>
      <w:r w:rsidR="0062086A" w:rsidRPr="00290AA7">
        <w:rPr>
          <w:noProof/>
          <w:szCs w:val="22"/>
          <w:lang w:val="en-CA"/>
        </w:rPr>
        <w:instrText xml:space="preserve"> SEQ Eq \* MERGEFORMAT </w:instrText>
      </w:r>
      <w:r w:rsidR="0062086A" w:rsidRPr="00BB1C61">
        <w:rPr>
          <w:noProof/>
          <w:szCs w:val="22"/>
          <w:lang w:val="en-CA"/>
        </w:rPr>
        <w:fldChar w:fldCharType="separate"/>
      </w:r>
      <w:r w:rsidR="003A61E2">
        <w:rPr>
          <w:noProof/>
          <w:szCs w:val="22"/>
          <w:lang w:val="en-CA"/>
        </w:rPr>
        <w:t>37</w:t>
      </w:r>
      <w:r w:rsidR="0062086A" w:rsidRPr="00BB1C61">
        <w:rPr>
          <w:noProof/>
          <w:szCs w:val="22"/>
          <w:lang w:val="en-CA"/>
        </w:rPr>
        <w:fldChar w:fldCharType="end"/>
      </w:r>
      <w:r w:rsidR="0062086A" w:rsidRPr="00BB1C61">
        <w:rPr>
          <w:szCs w:val="22"/>
          <w:lang w:val="en-CA"/>
        </w:rPr>
        <w:t>)</w:t>
      </w:r>
    </w:p>
    <w:p w14:paraId="01361244" w14:textId="6E43B0E2" w:rsidR="0002096E" w:rsidRPr="00F874EA" w:rsidRDefault="00F25D20" w:rsidP="0002096E">
      <w:pPr>
        <w:jc w:val="right"/>
        <w:rPr>
          <w:rFonts w:eastAsia="DengXian"/>
          <w:szCs w:val="22"/>
          <w:lang w:val="en-CA"/>
        </w:rPr>
      </w:pPr>
      <m:oMath>
        <m:sSub>
          <m:sSubPr>
            <m:ctrlPr>
              <w:rPr>
                <w:rFonts w:ascii="Cambria Math" w:hAnsi="Cambria Math"/>
                <w:i/>
                <w:szCs w:val="22"/>
                <w:lang w:val="en-CA" w:eastAsia="zh-CN"/>
              </w:rPr>
            </m:ctrlPr>
          </m:sSubPr>
          <m:e>
            <m:r>
              <w:rPr>
                <w:rFonts w:ascii="Cambria Math" w:hAnsi="Cambria Math"/>
                <w:szCs w:val="22"/>
                <w:lang w:val="en-CA" w:eastAsia="zh-CN"/>
              </w:rPr>
              <m:t>ρ</m:t>
            </m:r>
          </m:e>
          <m:sub>
            <m:r>
              <w:rPr>
                <w:rFonts w:ascii="Cambria Math" w:hAnsi="Cambria Math"/>
                <w:szCs w:val="22"/>
                <w:lang w:val="en-CA" w:eastAsia="zh-CN"/>
              </w:rPr>
              <m:t>x,j</m:t>
            </m:r>
          </m:sub>
        </m:sSub>
        <m:r>
          <w:rPr>
            <w:rFonts w:ascii="Cambria Math" w:eastAsia="DengXian" w:hAnsi="Cambria Math"/>
            <w:szCs w:val="22"/>
            <w:lang w:val="en-CA"/>
          </w:rPr>
          <m:t>=</m:t>
        </m:r>
        <m:d>
          <m:dPr>
            <m:begChr m:val="{"/>
            <m:endChr m:val=""/>
            <m:ctrlPr>
              <w:rPr>
                <w:rFonts w:ascii="Cambria Math" w:eastAsia="DengXian" w:hAnsi="Cambria Math"/>
                <w:i/>
                <w:szCs w:val="22"/>
                <w:lang w:val="en-CA"/>
              </w:rPr>
            </m:ctrlPr>
          </m:dPr>
          <m:e>
            <m:m>
              <m:mPr>
                <m:mcs>
                  <m:mc>
                    <m:mcPr>
                      <m:count m:val="2"/>
                      <m:mcJc m:val="center"/>
                    </m:mcPr>
                  </m:mc>
                </m:mcs>
                <m:ctrlPr>
                  <w:rPr>
                    <w:rFonts w:ascii="Cambria Math" w:eastAsia="DengXian" w:hAnsi="Cambria Math"/>
                    <w:i/>
                    <w:szCs w:val="22"/>
                    <w:lang w:val="en-CA"/>
                  </w:rPr>
                </m:ctrlPr>
              </m:mPr>
              <m:mr>
                <m:e>
                  <m:r>
                    <w:rPr>
                      <w:rFonts w:ascii="Cambria Math" w:eastAsia="DengXian" w:hAnsi="Cambria Math"/>
                      <w:szCs w:val="22"/>
                      <w:lang w:val="en-CA"/>
                    </w:rPr>
                    <m:t>0</m:t>
                  </m:r>
                </m:e>
                <m:e>
                  <m:r>
                    <w:rPr>
                      <w:rFonts w:ascii="Cambria Math" w:eastAsia="DengXian" w:hAnsi="Cambria Math"/>
                      <w:szCs w:val="22"/>
                      <w:lang w:val="en-CA"/>
                    </w:rPr>
                    <m:t>i % 16</m:t>
                  </m:r>
                  <m:r>
                    <m:rPr>
                      <m:sty m:val="p"/>
                    </m:rPr>
                    <w:rPr>
                      <w:rFonts w:ascii="Cambria Math" w:eastAsia="DengXian" w:hAnsi="Cambria Math"/>
                      <w:szCs w:val="22"/>
                      <w:lang w:val="en-CA"/>
                    </w:rPr>
                    <m:t xml:space="preserve"> = 8 or (</m:t>
                  </m:r>
                  <m:r>
                    <w:rPr>
                      <w:rFonts w:ascii="Cambria Math" w:eastAsia="DengXian" w:hAnsi="Cambria Math"/>
                      <w:szCs w:val="22"/>
                      <w:lang w:val="en-CA"/>
                    </w:rPr>
                    <m:t>i % 16</m:t>
                  </m:r>
                  <m:r>
                    <m:rPr>
                      <m:sty m:val="p"/>
                    </m:rPr>
                    <w:rPr>
                      <w:rFonts w:ascii="Cambria Math" w:eastAsia="DengXian" w:hAnsi="Cambria Math"/>
                      <w:szCs w:val="22"/>
                      <w:lang w:val="en-CA"/>
                    </w:rPr>
                    <m:t xml:space="preserve"> </m:t>
                  </m:r>
                  <m:r>
                    <m:rPr>
                      <m:sty m:val="p"/>
                    </m:rPr>
                    <w:rPr>
                      <w:rFonts w:ascii="Cambria Math" w:eastAsia="DengXian" w:hAnsi="Cambria Math" w:hint="eastAsia"/>
                      <w:szCs w:val="22"/>
                      <w:lang w:val="en-CA"/>
                    </w:rPr>
                    <m:t>≠</m:t>
                  </m:r>
                  <m:r>
                    <m:rPr>
                      <m:sty m:val="p"/>
                    </m:rPr>
                    <w:rPr>
                      <w:rFonts w:ascii="Cambria Math" w:eastAsia="DengXian" w:hAnsi="Cambria Math"/>
                      <w:szCs w:val="22"/>
                      <w:lang w:val="en-CA"/>
                    </w:rPr>
                    <m:t xml:space="preserve"> 0 and h </m:t>
                  </m:r>
                  <m:r>
                    <m:rPr>
                      <m:sty m:val="p"/>
                    </m:rPr>
                    <w:rPr>
                      <w:rFonts w:ascii="Cambria Math" w:eastAsia="DengXian" w:hAnsi="Cambria Math" w:hint="eastAsia"/>
                      <w:szCs w:val="22"/>
                      <w:lang w:val="en-CA"/>
                    </w:rPr>
                    <m:t>≥</m:t>
                  </m:r>
                  <m:r>
                    <m:rPr>
                      <m:sty m:val="p"/>
                    </m:rPr>
                    <w:rPr>
                      <w:rFonts w:ascii="Cambria Math" w:eastAsia="DengXian" w:hAnsi="Cambria Math"/>
                      <w:szCs w:val="22"/>
                      <w:lang w:val="en-CA"/>
                    </w:rPr>
                    <m:t xml:space="preserve"> w)</m:t>
                  </m:r>
                </m:e>
              </m:mr>
              <m:mr>
                <m:e>
                  <m:r>
                    <m:rPr>
                      <m:sty m:val="p"/>
                    </m:rPr>
                    <w:rPr>
                      <w:rFonts w:ascii="Cambria Math" w:hAnsi="Cambria Math" w:cs="Arial" w:hint="eastAsia"/>
                      <w:color w:val="000000"/>
                      <w:szCs w:val="22"/>
                      <w:shd w:val="clear" w:color="auto" w:fill="F8F9FA"/>
                    </w:rPr>
                    <m:t>±</m:t>
                  </m:r>
                  <m:d>
                    <m:dPr>
                      <m:ctrlPr>
                        <w:rPr>
                          <w:rFonts w:ascii="Cambria Math" w:hAnsi="Cambria Math" w:cs="Arial"/>
                          <w:color w:val="000000"/>
                          <w:szCs w:val="22"/>
                          <w:shd w:val="clear" w:color="auto" w:fill="F8F9FA"/>
                        </w:rPr>
                      </m:ctrlPr>
                    </m:dPr>
                    <m:e>
                      <m:r>
                        <m:rPr>
                          <m:sty m:val="p"/>
                        </m:rPr>
                        <w:rPr>
                          <w:rFonts w:ascii="Cambria Math" w:hAnsi="Cambria Math" w:cs="Arial"/>
                          <w:color w:val="000000"/>
                          <w:szCs w:val="22"/>
                          <w:shd w:val="clear" w:color="auto" w:fill="F8F9FA"/>
                        </w:rPr>
                        <m:t>j</m:t>
                      </m:r>
                      <m:r>
                        <m:rPr>
                          <m:sty m:val="p"/>
                        </m:rPr>
                        <w:rPr>
                          <w:rFonts w:ascii="Cambria Math" w:hAnsi="Cambria Math" w:cs="Arial" w:hint="eastAsia"/>
                          <w:color w:val="000000"/>
                          <w:szCs w:val="22"/>
                          <w:shd w:val="clear" w:color="auto" w:fill="F8F9FA"/>
                        </w:rPr>
                        <m:t>×</m:t>
                      </m:r>
                      <m:r>
                        <m:rPr>
                          <m:sty m:val="p"/>
                        </m:rPr>
                        <w:rPr>
                          <w:rFonts w:ascii="Cambria Math" w:hAnsi="Cambria Math" w:cs="Arial"/>
                          <w:color w:val="000000"/>
                          <w:szCs w:val="22"/>
                          <w:shd w:val="clear" w:color="auto" w:fill="F8F9FA"/>
                        </w:rPr>
                        <m:t>w</m:t>
                      </m:r>
                    </m:e>
                  </m:d>
                  <m:r>
                    <w:rPr>
                      <w:rFonts w:ascii="Cambria Math" w:hAnsi="Cambria Math" w:cs="Arial"/>
                      <w:color w:val="000000"/>
                      <w:szCs w:val="22"/>
                      <w:shd w:val="clear" w:color="auto" w:fill="F8F9FA"/>
                    </w:rPr>
                    <m:t>≫2</m:t>
                  </m:r>
                </m:e>
                <m:e>
                  <m:r>
                    <w:rPr>
                      <w:rFonts w:ascii="Cambria Math" w:eastAsia="DengXian" w:hAnsi="Cambria Math"/>
                      <w:szCs w:val="22"/>
                      <w:lang w:val="en-CA"/>
                    </w:rPr>
                    <m:t>otherwise</m:t>
                  </m:r>
                </m:e>
              </m:mr>
            </m:m>
          </m:e>
        </m:d>
      </m:oMath>
      <w:r w:rsidR="0002096E">
        <w:rPr>
          <w:rFonts w:eastAsia="DengXian"/>
          <w:szCs w:val="22"/>
          <w:lang w:val="en-CA"/>
        </w:rPr>
        <w:t xml:space="preserve"> </w:t>
      </w:r>
      <w:r w:rsidR="0002096E">
        <w:rPr>
          <w:rFonts w:eastAsia="DengXian"/>
          <w:szCs w:val="22"/>
          <w:lang w:val="en-CA"/>
        </w:rPr>
        <w:tab/>
      </w:r>
      <w:r w:rsidR="0002096E">
        <w:rPr>
          <w:rFonts w:eastAsia="DengXian"/>
          <w:szCs w:val="22"/>
          <w:lang w:val="en-CA"/>
        </w:rPr>
        <w:tab/>
      </w:r>
      <w:r w:rsidR="0062086A" w:rsidRPr="00BB1C61">
        <w:rPr>
          <w:szCs w:val="22"/>
          <w:lang w:val="en-CA"/>
        </w:rPr>
        <w:t>(</w:t>
      </w:r>
      <w:r w:rsidR="0062086A" w:rsidRPr="00290AA7">
        <w:rPr>
          <w:rFonts w:eastAsia="Malgun Gothic"/>
          <w:szCs w:val="22"/>
          <w:lang w:val="en-CA" w:eastAsia="ko-KR"/>
        </w:rPr>
        <w:t>3</w:t>
      </w:r>
      <w:r w:rsidR="0062086A" w:rsidRPr="00BB1C61">
        <w:rPr>
          <w:rFonts w:eastAsia="Malgun Gothic"/>
          <w:szCs w:val="22"/>
          <w:lang w:val="en-CA" w:eastAsia="ko-KR"/>
        </w:rPr>
        <w:t>-</w:t>
      </w:r>
      <w:r w:rsidR="0062086A" w:rsidRPr="00BB1C61">
        <w:rPr>
          <w:noProof/>
          <w:szCs w:val="22"/>
          <w:lang w:val="en-CA"/>
        </w:rPr>
        <w:fldChar w:fldCharType="begin"/>
      </w:r>
      <w:r w:rsidR="0062086A" w:rsidRPr="00290AA7">
        <w:rPr>
          <w:noProof/>
          <w:szCs w:val="22"/>
          <w:lang w:val="en-CA"/>
        </w:rPr>
        <w:instrText xml:space="preserve"> SEQ Eq \* MERGEFORMAT </w:instrText>
      </w:r>
      <w:r w:rsidR="0062086A" w:rsidRPr="00BB1C61">
        <w:rPr>
          <w:noProof/>
          <w:szCs w:val="22"/>
          <w:lang w:val="en-CA"/>
        </w:rPr>
        <w:fldChar w:fldCharType="separate"/>
      </w:r>
      <w:r w:rsidR="003A61E2">
        <w:rPr>
          <w:noProof/>
          <w:szCs w:val="22"/>
          <w:lang w:val="en-CA"/>
        </w:rPr>
        <w:t>38</w:t>
      </w:r>
      <w:r w:rsidR="0062086A" w:rsidRPr="00BB1C61">
        <w:rPr>
          <w:noProof/>
          <w:szCs w:val="22"/>
          <w:lang w:val="en-CA"/>
        </w:rPr>
        <w:fldChar w:fldCharType="end"/>
      </w:r>
      <w:r w:rsidR="0062086A" w:rsidRPr="00BB1C61">
        <w:rPr>
          <w:szCs w:val="22"/>
          <w:lang w:val="en-CA"/>
        </w:rPr>
        <w:t>)</w:t>
      </w:r>
    </w:p>
    <w:p w14:paraId="126768DD" w14:textId="487F423E" w:rsidR="0002096E" w:rsidRPr="00DC1A21" w:rsidRDefault="00F25D20" w:rsidP="0002096E">
      <w:pPr>
        <w:jc w:val="right"/>
        <w:rPr>
          <w:szCs w:val="22"/>
          <w:lang w:val="en-CA" w:eastAsia="zh-CN"/>
        </w:rPr>
      </w:pPr>
      <m:oMath>
        <m:sSub>
          <m:sSubPr>
            <m:ctrlPr>
              <w:rPr>
                <w:rFonts w:ascii="Cambria Math" w:hAnsi="Cambria Math"/>
                <w:i/>
                <w:szCs w:val="22"/>
                <w:lang w:val="en-CA" w:eastAsia="zh-CN"/>
              </w:rPr>
            </m:ctrlPr>
          </m:sSubPr>
          <m:e>
            <m:r>
              <w:rPr>
                <w:rFonts w:ascii="Cambria Math" w:hAnsi="Cambria Math"/>
                <w:szCs w:val="22"/>
                <w:lang w:val="en-CA" w:eastAsia="zh-CN"/>
              </w:rPr>
              <m:t>ρ</m:t>
            </m:r>
          </m:e>
          <m:sub>
            <m:r>
              <w:rPr>
                <w:rFonts w:ascii="Cambria Math" w:hAnsi="Cambria Math"/>
                <w:szCs w:val="22"/>
                <w:lang w:val="en-CA" w:eastAsia="zh-CN"/>
              </w:rPr>
              <m:t>y,j</m:t>
            </m:r>
          </m:sub>
        </m:sSub>
        <m:r>
          <w:rPr>
            <w:rFonts w:ascii="Cambria Math" w:eastAsia="DengXian" w:hAnsi="Cambria Math"/>
            <w:szCs w:val="22"/>
            <w:lang w:val="en-CA"/>
          </w:rPr>
          <m:t>=</m:t>
        </m:r>
        <m:d>
          <m:dPr>
            <m:begChr m:val="{"/>
            <m:endChr m:val=""/>
            <m:ctrlPr>
              <w:rPr>
                <w:rFonts w:ascii="Cambria Math" w:eastAsia="DengXian" w:hAnsi="Cambria Math"/>
                <w:i/>
                <w:szCs w:val="22"/>
                <w:lang w:val="en-CA"/>
              </w:rPr>
            </m:ctrlPr>
          </m:dPr>
          <m:e>
            <m:m>
              <m:mPr>
                <m:mcs>
                  <m:mc>
                    <m:mcPr>
                      <m:count m:val="2"/>
                      <m:mcJc m:val="center"/>
                    </m:mcPr>
                  </m:mc>
                </m:mcs>
                <m:ctrlPr>
                  <w:rPr>
                    <w:rFonts w:ascii="Cambria Math" w:eastAsia="DengXian" w:hAnsi="Cambria Math"/>
                    <w:i/>
                    <w:szCs w:val="22"/>
                    <w:lang w:val="en-CA"/>
                  </w:rPr>
                </m:ctrlPr>
              </m:mPr>
              <m:mr>
                <m:e>
                  <m:r>
                    <m:rPr>
                      <m:sty m:val="p"/>
                    </m:rPr>
                    <w:rPr>
                      <w:rFonts w:ascii="Cambria Math" w:hAnsi="Cambria Math" w:cs="Arial"/>
                      <w:color w:val="000000"/>
                      <w:szCs w:val="22"/>
                      <w:shd w:val="clear" w:color="auto" w:fill="F8F9FA"/>
                    </w:rPr>
                    <m:t>±</m:t>
                  </m:r>
                  <m:d>
                    <m:dPr>
                      <m:ctrlPr>
                        <w:rPr>
                          <w:rFonts w:ascii="Cambria Math" w:hAnsi="Cambria Math" w:cs="Arial"/>
                          <w:color w:val="000000"/>
                          <w:szCs w:val="22"/>
                          <w:shd w:val="clear" w:color="auto" w:fill="F8F9FA"/>
                        </w:rPr>
                      </m:ctrlPr>
                    </m:dPr>
                    <m:e>
                      <m:r>
                        <m:rPr>
                          <m:sty m:val="p"/>
                        </m:rPr>
                        <w:rPr>
                          <w:rFonts w:ascii="Cambria Math" w:hAnsi="Cambria Math" w:cs="Arial"/>
                          <w:color w:val="000000"/>
                          <w:szCs w:val="22"/>
                          <w:shd w:val="clear" w:color="auto" w:fill="F8F9FA"/>
                        </w:rPr>
                        <m:t>j×h</m:t>
                      </m:r>
                    </m:e>
                  </m:d>
                  <m:r>
                    <w:rPr>
                      <w:rFonts w:ascii="Cambria Math" w:hAnsi="Cambria Math" w:cs="Arial"/>
                      <w:color w:val="000000"/>
                      <w:szCs w:val="22"/>
                      <w:shd w:val="clear" w:color="auto" w:fill="F8F9FA"/>
                    </w:rPr>
                    <m:t>≫2</m:t>
                  </m:r>
                </m:e>
                <m:e>
                  <m:r>
                    <w:rPr>
                      <w:rFonts w:ascii="Cambria Math" w:eastAsia="DengXian" w:hAnsi="Cambria Math"/>
                      <w:szCs w:val="22"/>
                      <w:lang w:val="en-CA"/>
                    </w:rPr>
                    <m:t>i % 16</m:t>
                  </m:r>
                  <m:r>
                    <m:rPr>
                      <m:sty m:val="p"/>
                    </m:rPr>
                    <w:rPr>
                      <w:rFonts w:ascii="Cambria Math" w:eastAsia="DengXian" w:hAnsi="Cambria Math"/>
                      <w:szCs w:val="22"/>
                      <w:lang w:val="en-CA"/>
                    </w:rPr>
                    <m:t xml:space="preserve"> = 8 or (</m:t>
                  </m:r>
                  <m:r>
                    <w:rPr>
                      <w:rFonts w:ascii="Cambria Math" w:eastAsia="DengXian" w:hAnsi="Cambria Math"/>
                      <w:szCs w:val="22"/>
                      <w:lang w:val="en-CA"/>
                    </w:rPr>
                    <m:t>i % 16</m:t>
                  </m:r>
                  <m:r>
                    <m:rPr>
                      <m:sty m:val="p"/>
                    </m:rPr>
                    <w:rPr>
                      <w:rFonts w:ascii="Cambria Math" w:eastAsia="DengXian" w:hAnsi="Cambria Math"/>
                      <w:szCs w:val="22"/>
                      <w:lang w:val="en-CA"/>
                    </w:rPr>
                    <m:t xml:space="preserve"> ≠ 0 and h ≥ w)</m:t>
                  </m:r>
                </m:e>
              </m:mr>
              <m:mr>
                <m:e>
                  <m:r>
                    <w:rPr>
                      <w:rFonts w:ascii="Cambria Math" w:eastAsia="DengXian" w:hAnsi="Cambria Math"/>
                      <w:szCs w:val="22"/>
                      <w:lang w:val="en-CA"/>
                    </w:rPr>
                    <m:t>0</m:t>
                  </m:r>
                </m:e>
                <m:e>
                  <m:r>
                    <w:rPr>
                      <w:rFonts w:ascii="Cambria Math" w:eastAsia="DengXian" w:hAnsi="Cambria Math"/>
                      <w:szCs w:val="22"/>
                      <w:lang w:val="en-CA"/>
                    </w:rPr>
                    <m:t>otherwise</m:t>
                  </m:r>
                </m:e>
              </m:mr>
            </m:m>
          </m:e>
        </m:d>
      </m:oMath>
      <w:r w:rsidR="0002096E">
        <w:rPr>
          <w:szCs w:val="22"/>
          <w:lang w:val="en-CA"/>
        </w:rPr>
        <w:t xml:space="preserve"> </w:t>
      </w:r>
      <w:r w:rsidR="0002096E">
        <w:rPr>
          <w:szCs w:val="22"/>
          <w:lang w:val="en-CA"/>
        </w:rPr>
        <w:tab/>
      </w:r>
      <w:r w:rsidR="0002096E">
        <w:rPr>
          <w:szCs w:val="22"/>
          <w:lang w:val="en-CA"/>
        </w:rPr>
        <w:tab/>
      </w:r>
      <w:r w:rsidR="0062086A" w:rsidRPr="00BB1C61">
        <w:rPr>
          <w:szCs w:val="22"/>
          <w:lang w:val="en-CA"/>
        </w:rPr>
        <w:t>(</w:t>
      </w:r>
      <w:r w:rsidR="0062086A" w:rsidRPr="00290AA7">
        <w:rPr>
          <w:rFonts w:eastAsia="Malgun Gothic"/>
          <w:szCs w:val="22"/>
          <w:lang w:val="en-CA" w:eastAsia="ko-KR"/>
        </w:rPr>
        <w:t>3</w:t>
      </w:r>
      <w:r w:rsidR="0062086A" w:rsidRPr="00BB1C61">
        <w:rPr>
          <w:rFonts w:eastAsia="Malgun Gothic"/>
          <w:szCs w:val="22"/>
          <w:lang w:val="en-CA" w:eastAsia="ko-KR"/>
        </w:rPr>
        <w:t>-</w:t>
      </w:r>
      <w:r w:rsidR="0062086A" w:rsidRPr="00BB1C61">
        <w:rPr>
          <w:noProof/>
          <w:szCs w:val="22"/>
          <w:lang w:val="en-CA"/>
        </w:rPr>
        <w:fldChar w:fldCharType="begin"/>
      </w:r>
      <w:r w:rsidR="0062086A" w:rsidRPr="00290AA7">
        <w:rPr>
          <w:noProof/>
          <w:szCs w:val="22"/>
          <w:lang w:val="en-CA"/>
        </w:rPr>
        <w:instrText xml:space="preserve"> SEQ Eq \* MERGEFORMAT </w:instrText>
      </w:r>
      <w:r w:rsidR="0062086A" w:rsidRPr="00BB1C61">
        <w:rPr>
          <w:noProof/>
          <w:szCs w:val="22"/>
          <w:lang w:val="en-CA"/>
        </w:rPr>
        <w:fldChar w:fldCharType="separate"/>
      </w:r>
      <w:r w:rsidR="003A61E2">
        <w:rPr>
          <w:noProof/>
          <w:szCs w:val="22"/>
          <w:lang w:val="en-CA"/>
        </w:rPr>
        <w:t>39</w:t>
      </w:r>
      <w:r w:rsidR="0062086A" w:rsidRPr="00BB1C61">
        <w:rPr>
          <w:noProof/>
          <w:szCs w:val="22"/>
          <w:lang w:val="en-CA"/>
        </w:rPr>
        <w:fldChar w:fldCharType="end"/>
      </w:r>
      <w:r w:rsidR="0062086A" w:rsidRPr="00BB1C61">
        <w:rPr>
          <w:szCs w:val="22"/>
          <w:lang w:val="en-CA"/>
        </w:rPr>
        <w:t>)</w:t>
      </w:r>
    </w:p>
    <w:p w14:paraId="242E9591" w14:textId="77777777" w:rsidR="0002096E" w:rsidRDefault="0002096E" w:rsidP="0002096E">
      <w:pPr>
        <w:jc w:val="both"/>
        <w:rPr>
          <w:szCs w:val="22"/>
          <w:lang w:val="en-CA" w:eastAsia="zh-CN"/>
        </w:rPr>
      </w:pPr>
      <w:r>
        <w:rPr>
          <w:szCs w:val="22"/>
          <w:lang w:val="en-CA" w:eastAsia="zh-CN"/>
        </w:rPr>
        <w:t xml:space="preserve">where </w:t>
      </w:r>
      <m:oMath>
        <m:r>
          <w:rPr>
            <w:rFonts w:ascii="Cambria Math" w:hAnsi="Cambria Math"/>
            <w:szCs w:val="22"/>
            <w:lang w:val="en-CA" w:eastAsia="zh-CN"/>
          </w:rPr>
          <m:t>i,j</m:t>
        </m:r>
      </m:oMath>
      <w:r>
        <w:rPr>
          <w:szCs w:val="22"/>
          <w:lang w:val="en-CA" w:eastAsia="zh-CN"/>
        </w:rPr>
        <w:t xml:space="preserve"> are the indices for angle and offset of a geometric partition, which depend on the signaled geometric partition index. The sign of </w:t>
      </w:r>
      <m:oMath>
        <m:sSub>
          <m:sSubPr>
            <m:ctrlPr>
              <w:rPr>
                <w:rFonts w:ascii="Cambria Math" w:hAnsi="Cambria Math"/>
                <w:i/>
                <w:szCs w:val="22"/>
                <w:lang w:val="en-CA" w:eastAsia="zh-CN"/>
              </w:rPr>
            </m:ctrlPr>
          </m:sSubPr>
          <m:e>
            <m:r>
              <w:rPr>
                <w:rFonts w:ascii="Cambria Math" w:hAnsi="Cambria Math"/>
                <w:szCs w:val="22"/>
                <w:lang w:val="en-CA" w:eastAsia="zh-CN"/>
              </w:rPr>
              <m:t>ρ</m:t>
            </m:r>
          </m:e>
          <m:sub>
            <m:r>
              <w:rPr>
                <w:rFonts w:ascii="Cambria Math" w:hAnsi="Cambria Math"/>
                <w:szCs w:val="22"/>
                <w:lang w:val="en-CA" w:eastAsia="zh-CN"/>
              </w:rPr>
              <m:t>x,j</m:t>
            </m:r>
          </m:sub>
        </m:sSub>
      </m:oMath>
      <w:r>
        <w:rPr>
          <w:szCs w:val="22"/>
          <w:lang w:val="en-CA" w:eastAsia="zh-CN"/>
        </w:rPr>
        <w:t xml:space="preserve"> and </w:t>
      </w:r>
      <m:oMath>
        <m:sSub>
          <m:sSubPr>
            <m:ctrlPr>
              <w:rPr>
                <w:rFonts w:ascii="Cambria Math" w:hAnsi="Cambria Math"/>
                <w:i/>
                <w:szCs w:val="22"/>
                <w:lang w:val="en-CA" w:eastAsia="zh-CN"/>
              </w:rPr>
            </m:ctrlPr>
          </m:sSubPr>
          <m:e>
            <m:r>
              <w:rPr>
                <w:rFonts w:ascii="Cambria Math" w:hAnsi="Cambria Math"/>
                <w:szCs w:val="22"/>
                <w:lang w:val="en-CA" w:eastAsia="zh-CN"/>
              </w:rPr>
              <m:t>ρ</m:t>
            </m:r>
          </m:e>
          <m:sub>
            <m:r>
              <w:rPr>
                <w:rFonts w:ascii="Cambria Math" w:hAnsi="Cambria Math"/>
                <w:szCs w:val="22"/>
                <w:lang w:val="en-CA" w:eastAsia="zh-CN"/>
              </w:rPr>
              <m:t>y,j</m:t>
            </m:r>
          </m:sub>
        </m:sSub>
      </m:oMath>
      <w:r>
        <w:rPr>
          <w:szCs w:val="22"/>
          <w:lang w:val="en-CA" w:eastAsia="zh-CN"/>
        </w:rPr>
        <w:t xml:space="preserve"> depend on angle index </w:t>
      </w:r>
      <m:oMath>
        <m:r>
          <w:rPr>
            <w:rFonts w:ascii="Cambria Math" w:hAnsi="Cambria Math"/>
            <w:szCs w:val="22"/>
            <w:lang w:val="en-CA" w:eastAsia="zh-CN"/>
          </w:rPr>
          <m:t>i</m:t>
        </m:r>
      </m:oMath>
      <w:r>
        <w:rPr>
          <w:szCs w:val="22"/>
          <w:lang w:val="en-CA" w:eastAsia="zh-CN"/>
        </w:rPr>
        <w:t>.</w:t>
      </w:r>
    </w:p>
    <w:p w14:paraId="2A2CB242" w14:textId="77777777" w:rsidR="0002096E" w:rsidRDefault="0002096E" w:rsidP="0002096E">
      <w:pPr>
        <w:jc w:val="both"/>
        <w:rPr>
          <w:szCs w:val="22"/>
          <w:lang w:val="en-CA" w:eastAsia="zh-CN"/>
        </w:rPr>
      </w:pPr>
      <w:r>
        <w:rPr>
          <w:szCs w:val="22"/>
          <w:lang w:val="en-CA" w:eastAsia="zh-CN"/>
        </w:rPr>
        <w:t xml:space="preserve">The weights for each part </w:t>
      </w:r>
      <w:r>
        <w:rPr>
          <w:szCs w:val="22"/>
          <w:lang w:val="en-CA"/>
        </w:rPr>
        <w:t>of a geometric partition</w:t>
      </w:r>
      <w:r>
        <w:rPr>
          <w:szCs w:val="22"/>
          <w:lang w:val="en-CA" w:eastAsia="zh-CN"/>
        </w:rPr>
        <w:t xml:space="preserve"> are derived as following:</w:t>
      </w:r>
    </w:p>
    <w:p w14:paraId="0FBF5041" w14:textId="5A397AE9" w:rsidR="0002096E" w:rsidRPr="0013236F" w:rsidRDefault="0002096E" w:rsidP="0002096E">
      <w:pPr>
        <w:jc w:val="right"/>
        <w:rPr>
          <w:szCs w:val="22"/>
          <w:lang w:val="en-CA" w:eastAsia="zh-CN"/>
        </w:rPr>
      </w:pPr>
      <m:oMath>
        <m:r>
          <w:rPr>
            <w:rFonts w:ascii="Cambria Math" w:hAnsi="Cambria Math"/>
            <w:szCs w:val="22"/>
            <w:lang w:val="en-CA" w:eastAsia="zh-CN"/>
          </w:rPr>
          <m:t>wIdxL</m:t>
        </m:r>
        <m:d>
          <m:dPr>
            <m:ctrlPr>
              <w:rPr>
                <w:rFonts w:ascii="Cambria Math" w:hAnsi="Cambria Math"/>
                <w:i/>
                <w:szCs w:val="22"/>
                <w:lang w:val="en-CA" w:eastAsia="zh-CN"/>
              </w:rPr>
            </m:ctrlPr>
          </m:dPr>
          <m:e>
            <m:r>
              <w:rPr>
                <w:rFonts w:ascii="Cambria Math" w:hAnsi="Cambria Math"/>
                <w:szCs w:val="22"/>
                <w:lang w:val="en-CA" w:eastAsia="zh-CN"/>
              </w:rPr>
              <m:t>x, y</m:t>
            </m:r>
          </m:e>
        </m:d>
        <m:r>
          <w:rPr>
            <w:rFonts w:ascii="Cambria Math" w:hAnsi="Cambria Math"/>
            <w:szCs w:val="22"/>
            <w:lang w:val="en-CA" w:eastAsia="zh-CN"/>
          </w:rPr>
          <m:t>=partIdx ?32+d</m:t>
        </m:r>
        <m:d>
          <m:dPr>
            <m:ctrlPr>
              <w:rPr>
                <w:rFonts w:ascii="Cambria Math" w:hAnsi="Cambria Math"/>
                <w:i/>
                <w:szCs w:val="22"/>
                <w:lang w:val="en-CA" w:eastAsia="zh-CN"/>
              </w:rPr>
            </m:ctrlPr>
          </m:dPr>
          <m:e>
            <m:r>
              <w:rPr>
                <w:rFonts w:ascii="Cambria Math" w:hAnsi="Cambria Math"/>
                <w:szCs w:val="22"/>
                <w:lang w:val="en-CA" w:eastAsia="zh-CN"/>
              </w:rPr>
              <m:t>x,y</m:t>
            </m:r>
          </m:e>
        </m:d>
        <m:r>
          <w:rPr>
            <w:rFonts w:ascii="Cambria Math" w:hAnsi="Cambria Math"/>
            <w:szCs w:val="22"/>
            <w:lang w:val="en-CA" w:eastAsia="zh-CN"/>
          </w:rPr>
          <m:t>:32-d</m:t>
        </m:r>
        <m:d>
          <m:dPr>
            <m:ctrlPr>
              <w:rPr>
                <w:rFonts w:ascii="Cambria Math" w:hAnsi="Cambria Math"/>
                <w:i/>
                <w:szCs w:val="22"/>
                <w:lang w:val="en-CA" w:eastAsia="zh-CN"/>
              </w:rPr>
            </m:ctrlPr>
          </m:dPr>
          <m:e>
            <m:r>
              <w:rPr>
                <w:rFonts w:ascii="Cambria Math" w:hAnsi="Cambria Math"/>
                <w:szCs w:val="22"/>
                <w:lang w:val="en-CA" w:eastAsia="zh-CN"/>
              </w:rPr>
              <m:t>x,y</m:t>
            </m:r>
          </m:e>
        </m:d>
      </m:oMath>
      <w:r>
        <w:rPr>
          <w:szCs w:val="22"/>
          <w:lang w:val="en-CA" w:eastAsia="zh-CN"/>
        </w:rPr>
        <w:t xml:space="preserve"> </w:t>
      </w:r>
      <w:r>
        <w:rPr>
          <w:szCs w:val="22"/>
          <w:lang w:val="en-CA" w:eastAsia="zh-CN"/>
        </w:rPr>
        <w:tab/>
      </w:r>
      <w:r>
        <w:rPr>
          <w:szCs w:val="22"/>
          <w:lang w:val="en-CA" w:eastAsia="zh-CN"/>
        </w:rPr>
        <w:tab/>
      </w:r>
      <w:r>
        <w:rPr>
          <w:szCs w:val="22"/>
          <w:lang w:val="en-CA" w:eastAsia="zh-CN"/>
        </w:rPr>
        <w:tab/>
      </w:r>
      <w:r>
        <w:rPr>
          <w:szCs w:val="22"/>
          <w:lang w:val="en-CA" w:eastAsia="zh-CN"/>
        </w:rPr>
        <w:tab/>
      </w:r>
      <w:r w:rsidR="0062086A" w:rsidRPr="00BB1C61">
        <w:rPr>
          <w:szCs w:val="22"/>
          <w:lang w:val="en-CA"/>
        </w:rPr>
        <w:t>(</w:t>
      </w:r>
      <w:r w:rsidR="0062086A" w:rsidRPr="00290AA7">
        <w:rPr>
          <w:rFonts w:eastAsia="Malgun Gothic"/>
          <w:szCs w:val="22"/>
          <w:lang w:val="en-CA" w:eastAsia="ko-KR"/>
        </w:rPr>
        <w:t>3</w:t>
      </w:r>
      <w:r w:rsidR="0062086A" w:rsidRPr="00BB1C61">
        <w:rPr>
          <w:rFonts w:eastAsia="Malgun Gothic"/>
          <w:szCs w:val="22"/>
          <w:lang w:val="en-CA" w:eastAsia="ko-KR"/>
        </w:rPr>
        <w:t>-</w:t>
      </w:r>
      <w:r w:rsidR="0062086A" w:rsidRPr="00BB1C61">
        <w:rPr>
          <w:noProof/>
          <w:szCs w:val="22"/>
          <w:lang w:val="en-CA"/>
        </w:rPr>
        <w:fldChar w:fldCharType="begin"/>
      </w:r>
      <w:r w:rsidR="0062086A" w:rsidRPr="00290AA7">
        <w:rPr>
          <w:noProof/>
          <w:szCs w:val="22"/>
          <w:lang w:val="en-CA"/>
        </w:rPr>
        <w:instrText xml:space="preserve"> SEQ Eq \* MERGEFORMAT </w:instrText>
      </w:r>
      <w:r w:rsidR="0062086A" w:rsidRPr="00BB1C61">
        <w:rPr>
          <w:noProof/>
          <w:szCs w:val="22"/>
          <w:lang w:val="en-CA"/>
        </w:rPr>
        <w:fldChar w:fldCharType="separate"/>
      </w:r>
      <w:r w:rsidR="003A61E2">
        <w:rPr>
          <w:noProof/>
          <w:szCs w:val="22"/>
          <w:lang w:val="en-CA"/>
        </w:rPr>
        <w:t>40</w:t>
      </w:r>
      <w:r w:rsidR="0062086A" w:rsidRPr="00BB1C61">
        <w:rPr>
          <w:noProof/>
          <w:szCs w:val="22"/>
          <w:lang w:val="en-CA"/>
        </w:rPr>
        <w:fldChar w:fldCharType="end"/>
      </w:r>
      <w:r w:rsidR="0062086A" w:rsidRPr="00BB1C61">
        <w:rPr>
          <w:szCs w:val="22"/>
          <w:lang w:val="en-CA"/>
        </w:rPr>
        <w:t>)</w:t>
      </w:r>
    </w:p>
    <w:p w14:paraId="39768745" w14:textId="6208DF15" w:rsidR="0002096E" w:rsidRDefault="00F25D20" w:rsidP="0002096E">
      <w:pPr>
        <w:jc w:val="right"/>
        <w:rPr>
          <w:szCs w:val="22"/>
          <w:lang w:val="en-CA" w:eastAsia="zh-CN"/>
        </w:rPr>
      </w:pPr>
      <m:oMath>
        <m:sSub>
          <m:sSubPr>
            <m:ctrlPr>
              <w:rPr>
                <w:rFonts w:ascii="Cambria Math" w:hAnsi="Cambria Math"/>
                <w:i/>
                <w:szCs w:val="22"/>
                <w:lang w:val="en-CA" w:eastAsia="zh-CN"/>
              </w:rPr>
            </m:ctrlPr>
          </m:sSubPr>
          <m:e>
            <m:r>
              <w:rPr>
                <w:rFonts w:ascii="Cambria Math" w:hAnsi="Cambria Math"/>
                <w:szCs w:val="22"/>
                <w:lang w:val="en-CA" w:eastAsia="zh-CN"/>
              </w:rPr>
              <m:t>w</m:t>
            </m:r>
          </m:e>
          <m:sub>
            <m:r>
              <w:rPr>
                <w:rFonts w:ascii="Cambria Math" w:hAnsi="Cambria Math"/>
                <w:szCs w:val="22"/>
                <w:lang w:val="en-CA" w:eastAsia="zh-CN"/>
              </w:rPr>
              <m:t>0</m:t>
            </m:r>
          </m:sub>
        </m:sSub>
        <m:r>
          <w:rPr>
            <w:rFonts w:ascii="Cambria Math" w:hAnsi="Cambria Math"/>
            <w:szCs w:val="22"/>
            <w:lang w:val="en-CA" w:eastAsia="zh-CN"/>
          </w:rPr>
          <m:t>(x,y)=</m:t>
        </m:r>
        <m:f>
          <m:fPr>
            <m:ctrlPr>
              <w:rPr>
                <w:rFonts w:ascii="Cambria Math" w:hAnsi="Cambria Math"/>
                <w:i/>
                <w:szCs w:val="22"/>
                <w:lang w:val="en-CA" w:eastAsia="zh-CN"/>
              </w:rPr>
            </m:ctrlPr>
          </m:fPr>
          <m:num>
            <m:r>
              <w:rPr>
                <w:rFonts w:ascii="Cambria Math" w:hAnsi="Cambria Math"/>
                <w:szCs w:val="22"/>
                <w:lang w:val="en-CA" w:eastAsia="zh-CN"/>
              </w:rPr>
              <m:t xml:space="preserve">Clip3(0, 8, </m:t>
            </m:r>
            <m:d>
              <m:dPr>
                <m:ctrlPr>
                  <w:rPr>
                    <w:rFonts w:ascii="Cambria Math" w:hAnsi="Cambria Math"/>
                    <w:i/>
                    <w:szCs w:val="22"/>
                    <w:lang w:val="en-CA" w:eastAsia="zh-CN"/>
                  </w:rPr>
                </m:ctrlPr>
              </m:dPr>
              <m:e>
                <m:r>
                  <w:rPr>
                    <w:rFonts w:ascii="Cambria Math" w:hAnsi="Cambria Math"/>
                    <w:szCs w:val="22"/>
                    <w:lang w:val="en-CA" w:eastAsia="zh-CN"/>
                  </w:rPr>
                  <m:t>wIdxL</m:t>
                </m:r>
                <m:d>
                  <m:dPr>
                    <m:ctrlPr>
                      <w:rPr>
                        <w:rFonts w:ascii="Cambria Math" w:hAnsi="Cambria Math"/>
                        <w:i/>
                        <w:szCs w:val="22"/>
                        <w:lang w:val="en-CA" w:eastAsia="zh-CN"/>
                      </w:rPr>
                    </m:ctrlPr>
                  </m:dPr>
                  <m:e>
                    <m:r>
                      <w:rPr>
                        <w:rFonts w:ascii="Cambria Math" w:hAnsi="Cambria Math"/>
                        <w:szCs w:val="22"/>
                        <w:lang w:val="en-CA" w:eastAsia="zh-CN"/>
                      </w:rPr>
                      <m:t>x,y</m:t>
                    </m:r>
                  </m:e>
                </m:d>
                <m:r>
                  <w:rPr>
                    <w:rFonts w:ascii="Cambria Math" w:hAnsi="Cambria Math"/>
                    <w:szCs w:val="22"/>
                    <w:lang w:val="en-CA" w:eastAsia="zh-CN"/>
                  </w:rPr>
                  <m:t>+4</m:t>
                </m:r>
              </m:e>
            </m:d>
            <m:r>
              <w:rPr>
                <w:rFonts w:ascii="Cambria Math" w:hAnsi="Cambria Math"/>
                <w:szCs w:val="22"/>
                <w:lang w:val="en-CA" w:eastAsia="zh-CN"/>
              </w:rPr>
              <m:t>≫3)</m:t>
            </m:r>
          </m:num>
          <m:den>
            <m:r>
              <w:rPr>
                <w:rFonts w:ascii="Cambria Math" w:hAnsi="Cambria Math"/>
                <w:szCs w:val="22"/>
                <w:lang w:val="en-CA" w:eastAsia="zh-CN"/>
              </w:rPr>
              <m:t>8</m:t>
            </m:r>
          </m:den>
        </m:f>
        <m:r>
          <w:rPr>
            <w:rFonts w:ascii="Cambria Math" w:hAnsi="Cambria Math"/>
            <w:szCs w:val="22"/>
            <w:lang w:val="en-CA" w:eastAsia="zh-CN"/>
          </w:rPr>
          <m:t xml:space="preserve"> </m:t>
        </m:r>
      </m:oMath>
      <w:r w:rsidR="0002096E">
        <w:rPr>
          <w:szCs w:val="22"/>
          <w:lang w:val="en-CA" w:eastAsia="zh-CN"/>
        </w:rPr>
        <w:t xml:space="preserve"> </w:t>
      </w:r>
      <w:r w:rsidR="0002096E">
        <w:rPr>
          <w:szCs w:val="22"/>
          <w:lang w:val="en-CA" w:eastAsia="zh-CN"/>
        </w:rPr>
        <w:tab/>
      </w:r>
      <w:r w:rsidR="0002096E">
        <w:rPr>
          <w:szCs w:val="22"/>
          <w:lang w:val="en-CA" w:eastAsia="zh-CN"/>
        </w:rPr>
        <w:tab/>
      </w:r>
      <w:r w:rsidR="0002096E">
        <w:rPr>
          <w:szCs w:val="22"/>
          <w:lang w:val="en-CA" w:eastAsia="zh-CN"/>
        </w:rPr>
        <w:tab/>
      </w:r>
      <w:r w:rsidR="0002096E">
        <w:rPr>
          <w:szCs w:val="22"/>
          <w:lang w:val="en-CA" w:eastAsia="zh-CN"/>
        </w:rPr>
        <w:tab/>
      </w:r>
      <w:r w:rsidR="0002096E">
        <w:rPr>
          <w:szCs w:val="22"/>
          <w:lang w:val="en-CA" w:eastAsia="zh-CN"/>
        </w:rPr>
        <w:tab/>
      </w:r>
      <w:r w:rsidR="0002096E">
        <w:rPr>
          <w:szCs w:val="22"/>
          <w:lang w:val="en-CA" w:eastAsia="zh-CN"/>
        </w:rPr>
        <w:tab/>
      </w:r>
      <w:r w:rsidR="0062086A" w:rsidRPr="00BB1C61">
        <w:rPr>
          <w:szCs w:val="22"/>
          <w:lang w:val="en-CA"/>
        </w:rPr>
        <w:t>(</w:t>
      </w:r>
      <w:r w:rsidR="0062086A" w:rsidRPr="00290AA7">
        <w:rPr>
          <w:rFonts w:eastAsia="Malgun Gothic"/>
          <w:szCs w:val="22"/>
          <w:lang w:val="en-CA" w:eastAsia="ko-KR"/>
        </w:rPr>
        <w:t>3</w:t>
      </w:r>
      <w:r w:rsidR="0062086A" w:rsidRPr="00BB1C61">
        <w:rPr>
          <w:rFonts w:eastAsia="Malgun Gothic"/>
          <w:szCs w:val="22"/>
          <w:lang w:val="en-CA" w:eastAsia="ko-KR"/>
        </w:rPr>
        <w:t>-</w:t>
      </w:r>
      <w:r w:rsidR="0062086A" w:rsidRPr="00BB1C61">
        <w:rPr>
          <w:noProof/>
          <w:szCs w:val="22"/>
          <w:lang w:val="en-CA"/>
        </w:rPr>
        <w:fldChar w:fldCharType="begin"/>
      </w:r>
      <w:r w:rsidR="0062086A" w:rsidRPr="00290AA7">
        <w:rPr>
          <w:noProof/>
          <w:szCs w:val="22"/>
          <w:lang w:val="en-CA"/>
        </w:rPr>
        <w:instrText xml:space="preserve"> SEQ Eq \* MERGEFORMAT </w:instrText>
      </w:r>
      <w:r w:rsidR="0062086A" w:rsidRPr="00BB1C61">
        <w:rPr>
          <w:noProof/>
          <w:szCs w:val="22"/>
          <w:lang w:val="en-CA"/>
        </w:rPr>
        <w:fldChar w:fldCharType="separate"/>
      </w:r>
      <w:r w:rsidR="003A61E2">
        <w:rPr>
          <w:noProof/>
          <w:szCs w:val="22"/>
          <w:lang w:val="en-CA"/>
        </w:rPr>
        <w:t>41</w:t>
      </w:r>
      <w:r w:rsidR="0062086A" w:rsidRPr="00BB1C61">
        <w:rPr>
          <w:noProof/>
          <w:szCs w:val="22"/>
          <w:lang w:val="en-CA"/>
        </w:rPr>
        <w:fldChar w:fldCharType="end"/>
      </w:r>
      <w:r w:rsidR="0062086A" w:rsidRPr="00BB1C61">
        <w:rPr>
          <w:szCs w:val="22"/>
          <w:lang w:val="en-CA"/>
        </w:rPr>
        <w:t>)</w:t>
      </w:r>
    </w:p>
    <w:p w14:paraId="1330465C" w14:textId="3A92B707" w:rsidR="0002096E" w:rsidRDefault="00F25D20" w:rsidP="0002096E">
      <w:pPr>
        <w:jc w:val="right"/>
        <w:rPr>
          <w:szCs w:val="22"/>
          <w:lang w:val="en-CA" w:eastAsia="zh-CN"/>
        </w:rPr>
      </w:pPr>
      <m:oMath>
        <m:sSub>
          <m:sSubPr>
            <m:ctrlPr>
              <w:rPr>
                <w:rFonts w:ascii="Cambria Math" w:hAnsi="Cambria Math"/>
                <w:i/>
                <w:szCs w:val="22"/>
                <w:lang w:val="en-CA" w:eastAsia="zh-CN"/>
              </w:rPr>
            </m:ctrlPr>
          </m:sSubPr>
          <m:e>
            <m:r>
              <w:rPr>
                <w:rFonts w:ascii="Cambria Math" w:hAnsi="Cambria Math"/>
                <w:szCs w:val="22"/>
                <w:lang w:val="en-CA" w:eastAsia="zh-CN"/>
              </w:rPr>
              <m:t>w</m:t>
            </m:r>
          </m:e>
          <m:sub>
            <m:r>
              <w:rPr>
                <w:rFonts w:ascii="Cambria Math" w:hAnsi="Cambria Math"/>
                <w:szCs w:val="22"/>
                <w:lang w:val="en-CA" w:eastAsia="zh-CN"/>
              </w:rPr>
              <m:t>1</m:t>
            </m:r>
          </m:sub>
        </m:sSub>
        <m:d>
          <m:dPr>
            <m:ctrlPr>
              <w:rPr>
                <w:rFonts w:ascii="Cambria Math" w:hAnsi="Cambria Math"/>
                <w:i/>
                <w:szCs w:val="22"/>
                <w:lang w:val="en-CA" w:eastAsia="zh-CN"/>
              </w:rPr>
            </m:ctrlPr>
          </m:dPr>
          <m:e>
            <m:r>
              <w:rPr>
                <w:rFonts w:ascii="Cambria Math" w:hAnsi="Cambria Math"/>
                <w:szCs w:val="22"/>
                <w:lang w:val="en-CA" w:eastAsia="zh-CN"/>
              </w:rPr>
              <m:t>x,y</m:t>
            </m:r>
          </m:e>
        </m:d>
        <m:r>
          <w:rPr>
            <w:rFonts w:ascii="Cambria Math" w:hAnsi="Cambria Math"/>
            <w:szCs w:val="22"/>
            <w:lang w:val="en-CA" w:eastAsia="zh-CN"/>
          </w:rPr>
          <m:t>=1-</m:t>
        </m:r>
        <m:sSub>
          <m:sSubPr>
            <m:ctrlPr>
              <w:rPr>
                <w:rFonts w:ascii="Cambria Math" w:hAnsi="Cambria Math"/>
                <w:i/>
                <w:szCs w:val="22"/>
                <w:lang w:val="en-CA" w:eastAsia="zh-CN"/>
              </w:rPr>
            </m:ctrlPr>
          </m:sSubPr>
          <m:e>
            <m:r>
              <w:rPr>
                <w:rFonts w:ascii="Cambria Math" w:hAnsi="Cambria Math"/>
                <w:szCs w:val="22"/>
                <w:lang w:val="en-CA" w:eastAsia="zh-CN"/>
              </w:rPr>
              <m:t>w</m:t>
            </m:r>
          </m:e>
          <m:sub>
            <m:r>
              <w:rPr>
                <w:rFonts w:ascii="Cambria Math" w:hAnsi="Cambria Math"/>
                <w:szCs w:val="22"/>
                <w:lang w:val="en-CA" w:eastAsia="zh-CN"/>
              </w:rPr>
              <m:t>0</m:t>
            </m:r>
          </m:sub>
        </m:sSub>
        <m:r>
          <w:rPr>
            <w:rFonts w:ascii="Cambria Math" w:hAnsi="Cambria Math"/>
            <w:szCs w:val="22"/>
            <w:lang w:val="en-CA" w:eastAsia="zh-CN"/>
          </w:rPr>
          <m:t xml:space="preserve">(x,y) </m:t>
        </m:r>
      </m:oMath>
      <w:r w:rsidR="0002096E">
        <w:rPr>
          <w:szCs w:val="22"/>
          <w:lang w:val="en-CA" w:eastAsia="zh-CN"/>
        </w:rPr>
        <w:t xml:space="preserve"> </w:t>
      </w:r>
      <w:r w:rsidR="0002096E">
        <w:rPr>
          <w:szCs w:val="22"/>
          <w:lang w:val="en-CA" w:eastAsia="zh-CN"/>
        </w:rPr>
        <w:tab/>
      </w:r>
      <w:r w:rsidR="0002096E">
        <w:rPr>
          <w:szCs w:val="22"/>
          <w:lang w:val="en-CA" w:eastAsia="zh-CN"/>
        </w:rPr>
        <w:tab/>
      </w:r>
      <w:r w:rsidR="0002096E">
        <w:rPr>
          <w:szCs w:val="22"/>
          <w:lang w:val="en-CA" w:eastAsia="zh-CN"/>
        </w:rPr>
        <w:tab/>
      </w:r>
      <w:r w:rsidR="0002096E">
        <w:rPr>
          <w:szCs w:val="22"/>
          <w:lang w:val="en-CA" w:eastAsia="zh-CN"/>
        </w:rPr>
        <w:tab/>
      </w:r>
      <w:r w:rsidR="0002096E">
        <w:rPr>
          <w:szCs w:val="22"/>
          <w:lang w:val="en-CA" w:eastAsia="zh-CN"/>
        </w:rPr>
        <w:tab/>
      </w:r>
      <w:r w:rsidR="0002096E">
        <w:rPr>
          <w:szCs w:val="22"/>
          <w:lang w:val="en-CA" w:eastAsia="zh-CN"/>
        </w:rPr>
        <w:tab/>
      </w:r>
      <w:r w:rsidR="0002096E">
        <w:rPr>
          <w:szCs w:val="22"/>
          <w:lang w:val="en-CA" w:eastAsia="zh-CN"/>
        </w:rPr>
        <w:tab/>
      </w:r>
      <w:r w:rsidR="0062086A" w:rsidRPr="00BB1C61">
        <w:rPr>
          <w:szCs w:val="22"/>
          <w:lang w:val="en-CA"/>
        </w:rPr>
        <w:t>(</w:t>
      </w:r>
      <w:r w:rsidR="0062086A" w:rsidRPr="00290AA7">
        <w:rPr>
          <w:rFonts w:eastAsia="Malgun Gothic"/>
          <w:szCs w:val="22"/>
          <w:lang w:val="en-CA" w:eastAsia="ko-KR"/>
        </w:rPr>
        <w:t>3</w:t>
      </w:r>
      <w:r w:rsidR="0062086A" w:rsidRPr="00BB1C61">
        <w:rPr>
          <w:rFonts w:eastAsia="Malgun Gothic"/>
          <w:szCs w:val="22"/>
          <w:lang w:val="en-CA" w:eastAsia="ko-KR"/>
        </w:rPr>
        <w:t>-</w:t>
      </w:r>
      <w:r w:rsidR="0062086A" w:rsidRPr="00BB1C61">
        <w:rPr>
          <w:noProof/>
          <w:szCs w:val="22"/>
          <w:lang w:val="en-CA"/>
        </w:rPr>
        <w:fldChar w:fldCharType="begin"/>
      </w:r>
      <w:r w:rsidR="0062086A" w:rsidRPr="00290AA7">
        <w:rPr>
          <w:noProof/>
          <w:szCs w:val="22"/>
          <w:lang w:val="en-CA"/>
        </w:rPr>
        <w:instrText xml:space="preserve"> SEQ Eq \* MERGEFORMAT </w:instrText>
      </w:r>
      <w:r w:rsidR="0062086A" w:rsidRPr="00BB1C61">
        <w:rPr>
          <w:noProof/>
          <w:szCs w:val="22"/>
          <w:lang w:val="en-CA"/>
        </w:rPr>
        <w:fldChar w:fldCharType="separate"/>
      </w:r>
      <w:r w:rsidR="003A61E2">
        <w:rPr>
          <w:noProof/>
          <w:szCs w:val="22"/>
          <w:lang w:val="en-CA"/>
        </w:rPr>
        <w:t>42</w:t>
      </w:r>
      <w:r w:rsidR="0062086A" w:rsidRPr="00BB1C61">
        <w:rPr>
          <w:noProof/>
          <w:szCs w:val="22"/>
          <w:lang w:val="en-CA"/>
        </w:rPr>
        <w:fldChar w:fldCharType="end"/>
      </w:r>
      <w:r w:rsidR="0062086A" w:rsidRPr="00BB1C61">
        <w:rPr>
          <w:szCs w:val="22"/>
          <w:lang w:val="en-CA"/>
        </w:rPr>
        <w:t>)</w:t>
      </w:r>
    </w:p>
    <w:p w14:paraId="3E0802F3" w14:textId="4089DCDF" w:rsidR="0002096E" w:rsidRDefault="0002096E" w:rsidP="0002096E">
      <w:pPr>
        <w:jc w:val="both"/>
        <w:rPr>
          <w:szCs w:val="22"/>
          <w:lang w:val="en-CA" w:eastAsia="zh-CN"/>
        </w:rPr>
      </w:pPr>
      <w:r>
        <w:rPr>
          <w:szCs w:val="22"/>
          <w:lang w:val="en-CA" w:eastAsia="zh-CN"/>
        </w:rPr>
        <w:t xml:space="preserve">The partIdx depends on the angle index </w:t>
      </w:r>
      <m:oMath>
        <m:r>
          <w:rPr>
            <w:rFonts w:ascii="Cambria Math" w:hAnsi="Cambria Math"/>
            <w:szCs w:val="22"/>
            <w:lang w:val="en-CA" w:eastAsia="zh-CN"/>
          </w:rPr>
          <m:t>i</m:t>
        </m:r>
      </m:oMath>
      <w:r>
        <w:rPr>
          <w:szCs w:val="22"/>
          <w:lang w:val="en-CA" w:eastAsia="zh-CN"/>
        </w:rPr>
        <w:t xml:space="preserve">. One example of weigh </w:t>
      </w:r>
      <m:oMath>
        <m:sSub>
          <m:sSubPr>
            <m:ctrlPr>
              <w:rPr>
                <w:rFonts w:ascii="Cambria Math" w:hAnsi="Cambria Math"/>
                <w:i/>
                <w:szCs w:val="22"/>
                <w:lang w:val="en-CA" w:eastAsia="zh-CN"/>
              </w:rPr>
            </m:ctrlPr>
          </m:sSubPr>
          <m:e>
            <m:r>
              <w:rPr>
                <w:rFonts w:ascii="Cambria Math" w:hAnsi="Cambria Math"/>
                <w:szCs w:val="22"/>
                <w:lang w:val="en-CA" w:eastAsia="zh-CN"/>
              </w:rPr>
              <m:t>w</m:t>
            </m:r>
          </m:e>
          <m:sub>
            <m:r>
              <w:rPr>
                <w:rFonts w:ascii="Cambria Math" w:hAnsi="Cambria Math"/>
                <w:szCs w:val="22"/>
                <w:lang w:val="en-CA" w:eastAsia="zh-CN"/>
              </w:rPr>
              <m:t>0</m:t>
            </m:r>
          </m:sub>
        </m:sSub>
      </m:oMath>
      <w:r>
        <w:rPr>
          <w:szCs w:val="22"/>
          <w:lang w:val="en-CA" w:eastAsia="zh-CN"/>
        </w:rPr>
        <w:t xml:space="preserve"> is illustrated in </w:t>
      </w:r>
      <w:r w:rsidR="00660C59" w:rsidRPr="00986E12">
        <w:rPr>
          <w:szCs w:val="22"/>
          <w:lang w:val="en-CA"/>
        </w:rPr>
        <w:fldChar w:fldCharType="begin"/>
      </w:r>
      <w:r w:rsidR="00660C59" w:rsidRPr="00D63A80">
        <w:rPr>
          <w:szCs w:val="22"/>
          <w:lang w:val="en-CA"/>
        </w:rPr>
        <w:instrText xml:space="preserve"> REF _Ref531704912 \h  \* MERGEFORMAT </w:instrText>
      </w:r>
      <w:r w:rsidR="00660C59" w:rsidRPr="00986E12">
        <w:rPr>
          <w:szCs w:val="22"/>
          <w:lang w:val="en-CA"/>
        </w:rPr>
      </w:r>
      <w:r w:rsidR="00660C59" w:rsidRPr="00986E12">
        <w:rPr>
          <w:szCs w:val="22"/>
          <w:lang w:val="en-CA"/>
        </w:rPr>
        <w:fldChar w:fldCharType="separate"/>
      </w:r>
      <w:r w:rsidR="003A61E2" w:rsidRPr="003A61E2">
        <w:rPr>
          <w:szCs w:val="22"/>
          <w:lang w:val="en-GB"/>
          <w:rPrChange w:id="282" w:author="v1-jc1" w:date="2020-12-06T19:24:00Z">
            <w:rPr>
              <w:b/>
              <w:sz w:val="20"/>
              <w:lang w:val="en-GB"/>
            </w:rPr>
          </w:rPrChange>
        </w:rPr>
        <w:t xml:space="preserve">Figure </w:t>
      </w:r>
      <w:r w:rsidR="003A61E2" w:rsidRPr="003A61E2">
        <w:rPr>
          <w:noProof/>
          <w:szCs w:val="22"/>
          <w:lang w:val="en-GB"/>
          <w:rPrChange w:id="283" w:author="v1-jc1" w:date="2020-12-06T19:24:00Z">
            <w:rPr>
              <w:b/>
              <w:noProof/>
              <w:sz w:val="20"/>
              <w:lang w:val="en-GB"/>
            </w:rPr>
          </w:rPrChange>
        </w:rPr>
        <w:t>39</w:t>
      </w:r>
      <w:r w:rsidR="00660C59" w:rsidRPr="00986E12">
        <w:rPr>
          <w:szCs w:val="22"/>
          <w:lang w:val="en-CA"/>
        </w:rPr>
        <w:fldChar w:fldCharType="end"/>
      </w:r>
      <w:r>
        <w:rPr>
          <w:szCs w:val="22"/>
          <w:lang w:val="en-CA" w:eastAsia="zh-CN"/>
        </w:rPr>
        <w:t>.</w:t>
      </w:r>
    </w:p>
    <w:p w14:paraId="546601B6" w14:textId="77777777" w:rsidR="0002096E" w:rsidRPr="0013236F" w:rsidRDefault="0002096E" w:rsidP="0002096E">
      <w:pPr>
        <w:jc w:val="center"/>
        <w:rPr>
          <w:szCs w:val="22"/>
          <w:lang w:val="en-CA" w:eastAsia="zh-CN"/>
        </w:rPr>
      </w:pPr>
      <w:r>
        <w:rPr>
          <w:noProof/>
          <w:lang w:eastAsia="zh-CN"/>
        </w:rPr>
        <w:drawing>
          <wp:inline distT="0" distB="0" distL="0" distR="0" wp14:anchorId="685C905C" wp14:editId="421B132E">
            <wp:extent cx="4386641" cy="2399530"/>
            <wp:effectExtent l="0" t="0" r="0" b="127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90808" cy="2401809"/>
                    </a:xfrm>
                    <a:prstGeom prst="rect">
                      <a:avLst/>
                    </a:prstGeom>
                  </pic:spPr>
                </pic:pic>
              </a:graphicData>
            </a:graphic>
          </wp:inline>
        </w:drawing>
      </w:r>
    </w:p>
    <w:p w14:paraId="1392A886" w14:textId="6664DA33" w:rsidR="00C540AF" w:rsidRDefault="00C540AF" w:rsidP="00D5520A">
      <w:pPr>
        <w:keepNext/>
        <w:keepLines/>
        <w:jc w:val="center"/>
        <w:rPr>
          <w:b/>
          <w:iCs/>
          <w:sz w:val="20"/>
        </w:rPr>
      </w:pPr>
      <w:bookmarkStart w:id="284" w:name="_Ref9702356"/>
      <w:bookmarkStart w:id="285" w:name="_Ref531704912"/>
      <w:r w:rsidRPr="00D113C4">
        <w:rPr>
          <w:b/>
          <w:sz w:val="20"/>
          <w:lang w:val="en-GB"/>
        </w:rPr>
        <w:t xml:space="preserve">Figure </w:t>
      </w:r>
      <w:r w:rsidR="00795046">
        <w:rPr>
          <w:b/>
          <w:sz w:val="20"/>
          <w:lang w:val="en-GB"/>
        </w:rPr>
        <w:fldChar w:fldCharType="begin"/>
      </w:r>
      <w:r w:rsidR="00795046">
        <w:rPr>
          <w:b/>
          <w:sz w:val="20"/>
          <w:lang w:val="en-GB"/>
        </w:rPr>
        <w:instrText xml:space="preserve"> SEQ Figure \* ARABIC </w:instrText>
      </w:r>
      <w:r w:rsidR="00795046">
        <w:rPr>
          <w:b/>
          <w:sz w:val="20"/>
          <w:lang w:val="en-GB"/>
        </w:rPr>
        <w:fldChar w:fldCharType="separate"/>
      </w:r>
      <w:r w:rsidR="003A61E2">
        <w:rPr>
          <w:b/>
          <w:noProof/>
          <w:sz w:val="20"/>
          <w:lang w:val="en-GB"/>
        </w:rPr>
        <w:t>39</w:t>
      </w:r>
      <w:r w:rsidR="00795046">
        <w:rPr>
          <w:b/>
          <w:sz w:val="20"/>
          <w:lang w:val="en-GB"/>
        </w:rPr>
        <w:fldChar w:fldCharType="end"/>
      </w:r>
      <w:bookmarkEnd w:id="284"/>
      <w:bookmarkEnd w:id="285"/>
      <w:r w:rsidRPr="008C0175">
        <w:rPr>
          <w:b/>
          <w:sz w:val="20"/>
          <w:lang w:val="en-GB"/>
        </w:rPr>
        <w:t xml:space="preserve"> </w:t>
      </w:r>
      <w:r>
        <w:rPr>
          <w:b/>
          <w:sz w:val="20"/>
        </w:rPr>
        <w:t>–</w:t>
      </w:r>
      <w:r w:rsidRPr="00510694">
        <w:rPr>
          <w:b/>
          <w:iCs/>
          <w:sz w:val="20"/>
        </w:rPr>
        <w:t xml:space="preserve"> </w:t>
      </w:r>
      <w:r w:rsidR="0002096E">
        <w:rPr>
          <w:b/>
          <w:iCs/>
          <w:sz w:val="20"/>
        </w:rPr>
        <w:t xml:space="preserve">Exemplified generation of a bending weight </w:t>
      </w:r>
      <m:oMath>
        <m:sSub>
          <m:sSubPr>
            <m:ctrlPr>
              <w:rPr>
                <w:rFonts w:ascii="Cambria Math" w:hAnsi="Cambria Math"/>
                <w:b/>
                <w:iCs/>
                <w:sz w:val="20"/>
              </w:rPr>
            </m:ctrlPr>
          </m:sSubPr>
          <m:e>
            <m:r>
              <m:rPr>
                <m:sty m:val="bi"/>
              </m:rPr>
              <w:rPr>
                <w:rFonts w:ascii="Cambria Math" w:hAnsi="Cambria Math"/>
                <w:sz w:val="20"/>
              </w:rPr>
              <m:t>w</m:t>
            </m:r>
          </m:e>
          <m:sub>
            <m:r>
              <m:rPr>
                <m:sty m:val="b"/>
              </m:rPr>
              <w:rPr>
                <w:rFonts w:ascii="Cambria Math" w:hAnsi="Cambria Math"/>
                <w:sz w:val="20"/>
              </w:rPr>
              <m:t>0</m:t>
            </m:r>
          </m:sub>
        </m:sSub>
      </m:oMath>
      <w:r w:rsidR="0002096E" w:rsidRPr="00F874EA">
        <w:rPr>
          <w:b/>
          <w:iCs/>
          <w:sz w:val="20"/>
        </w:rPr>
        <w:t xml:space="preserve"> using geometric partitioning mode</w:t>
      </w:r>
    </w:p>
    <w:p w14:paraId="0C708D1E" w14:textId="3264FD96" w:rsidR="00251AEE" w:rsidRDefault="00251AEE" w:rsidP="00CD45EA">
      <w:pPr>
        <w:pStyle w:val="Heading4"/>
        <w:spacing w:before="136"/>
        <w:ind w:left="1080" w:hanging="1080"/>
        <w:rPr>
          <w:lang w:val="en-CA"/>
        </w:rPr>
      </w:pPr>
      <w:bookmarkStart w:id="286" w:name="_Ref531624003"/>
      <w:r>
        <w:rPr>
          <w:lang w:val="en-CA"/>
        </w:rPr>
        <w:t xml:space="preserve">Motion </w:t>
      </w:r>
      <w:r w:rsidR="00362A86">
        <w:rPr>
          <w:lang w:val="en-CA"/>
        </w:rPr>
        <w:t>field storage</w:t>
      </w:r>
      <w:bookmarkEnd w:id="286"/>
      <w:r w:rsidR="00337CA6" w:rsidRPr="00337CA6">
        <w:rPr>
          <w:lang w:val="en-CA"/>
        </w:rPr>
        <w:t xml:space="preserve"> </w:t>
      </w:r>
      <w:r w:rsidR="00337CA6">
        <w:rPr>
          <w:lang w:val="en-CA"/>
        </w:rPr>
        <w:t>for geometric partitioning mode</w:t>
      </w:r>
    </w:p>
    <w:p w14:paraId="31CDE8AF" w14:textId="77777777" w:rsidR="003F2169" w:rsidRDefault="003F2169" w:rsidP="003F2169">
      <w:pPr>
        <w:rPr>
          <w:szCs w:val="22"/>
          <w:lang w:val="en-CA"/>
        </w:rPr>
      </w:pPr>
      <w:r>
        <w:rPr>
          <w:szCs w:val="22"/>
          <w:lang w:val="en-CA"/>
        </w:rPr>
        <w:t>Mv1 from the first part of the geometric partition, Mv2 from the second part of the geometric partition and a combined Mv of Mv1 and Mv2 are stored in the motion filed of a geometric partitioning mode coded CU.</w:t>
      </w:r>
    </w:p>
    <w:p w14:paraId="43644DDA" w14:textId="77777777" w:rsidR="003F2169" w:rsidRDefault="003F2169" w:rsidP="003F2169">
      <w:pPr>
        <w:rPr>
          <w:szCs w:val="22"/>
          <w:lang w:val="en-CA"/>
        </w:rPr>
      </w:pPr>
      <w:r>
        <w:rPr>
          <w:szCs w:val="22"/>
          <w:lang w:val="en-CA"/>
        </w:rPr>
        <w:t>The stored motion vector type for each individual position in the motion filed are determined as:</w:t>
      </w:r>
    </w:p>
    <w:p w14:paraId="7A0B7A96" w14:textId="77777777" w:rsidR="003F2169" w:rsidRPr="00F874EA" w:rsidRDefault="003F2169" w:rsidP="003F2169">
      <w:pPr>
        <w:jc w:val="right"/>
        <w:rPr>
          <w:szCs w:val="22"/>
          <w:lang w:val="en-CA"/>
        </w:rPr>
      </w:pPr>
      <m:oMath>
        <m:r>
          <w:rPr>
            <w:rFonts w:ascii="Cambria Math" w:hAnsi="Cambria Math"/>
            <w:sz w:val="18"/>
            <w:szCs w:val="22"/>
            <w:lang w:val="en-CA"/>
          </w:rPr>
          <m:t>sType = abs</m:t>
        </m:r>
        <m:d>
          <m:dPr>
            <m:ctrlPr>
              <w:rPr>
                <w:rFonts w:ascii="Cambria Math" w:hAnsi="Cambria Math"/>
                <w:i/>
                <w:sz w:val="18"/>
                <w:szCs w:val="22"/>
                <w:lang w:val="en-CA"/>
              </w:rPr>
            </m:ctrlPr>
          </m:dPr>
          <m:e>
            <m:r>
              <w:rPr>
                <w:rFonts w:ascii="Cambria Math" w:hAnsi="Cambria Math"/>
                <w:sz w:val="18"/>
                <w:szCs w:val="22"/>
                <w:lang w:val="en-CA"/>
              </w:rPr>
              <m:t>motionIdx</m:t>
            </m:r>
          </m:e>
        </m:d>
        <m:r>
          <w:rPr>
            <w:rFonts w:ascii="Cambria Math" w:hAnsi="Cambria Math"/>
            <w:sz w:val="18"/>
            <w:szCs w:val="22"/>
            <w:lang w:val="en-CA"/>
          </w:rPr>
          <m:t xml:space="preserve">&lt; </m:t>
        </m:r>
        <m:r>
          <w:rPr>
            <w:rFonts w:ascii="Cambria Math" w:hAnsi="Cambria Math" w:hint="eastAsia"/>
            <w:sz w:val="18"/>
            <w:szCs w:val="22"/>
            <w:lang w:val="en-CA"/>
          </w:rPr>
          <m:t>32 ? 2 :</m:t>
        </m:r>
        <m:d>
          <m:dPr>
            <m:ctrlPr>
              <w:rPr>
                <w:rFonts w:ascii="Cambria Math" w:hAnsi="Cambria Math"/>
                <w:i/>
                <w:sz w:val="18"/>
                <w:szCs w:val="22"/>
                <w:lang w:val="en-CA"/>
              </w:rPr>
            </m:ctrlPr>
          </m:dPr>
          <m:e>
            <m:r>
              <w:rPr>
                <w:rFonts w:ascii="Cambria Math" w:hAnsi="Cambria Math"/>
                <w:sz w:val="18"/>
                <w:szCs w:val="22"/>
                <w:lang w:val="en-CA"/>
              </w:rPr>
              <m:t xml:space="preserve"> motionIdx</m:t>
            </m:r>
            <m:r>
              <w:rPr>
                <w:rFonts w:ascii="Cambria Math" w:hAnsi="Cambria Math" w:hint="eastAsia"/>
                <w:sz w:val="18"/>
                <w:szCs w:val="22"/>
                <w:lang w:val="en-CA"/>
              </w:rPr>
              <m:t>≤</m:t>
            </m:r>
            <m:r>
              <w:rPr>
                <w:rFonts w:ascii="Cambria Math" w:hAnsi="Cambria Math" w:hint="eastAsia"/>
                <w:sz w:val="18"/>
                <w:szCs w:val="22"/>
                <w:lang w:val="en-CA"/>
              </w:rPr>
              <m:t>0 ?</m:t>
            </m:r>
            <m:d>
              <m:dPr>
                <m:ctrlPr>
                  <w:rPr>
                    <w:rFonts w:ascii="Cambria Math" w:hAnsi="Cambria Math"/>
                    <w:i/>
                    <w:sz w:val="18"/>
                    <w:szCs w:val="22"/>
                    <w:lang w:val="en-CA"/>
                  </w:rPr>
                </m:ctrlPr>
              </m:dPr>
              <m:e>
                <m:r>
                  <w:rPr>
                    <w:rFonts w:ascii="Cambria Math" w:hAnsi="Cambria Math"/>
                    <w:sz w:val="18"/>
                    <w:szCs w:val="22"/>
                    <w:lang w:val="en-CA"/>
                  </w:rPr>
                  <m:t xml:space="preserve"> 1 - partIdx </m:t>
                </m:r>
              </m:e>
            </m:d>
            <m:r>
              <w:rPr>
                <w:rFonts w:ascii="Cambria Math" w:hAnsi="Cambria Math"/>
                <w:sz w:val="18"/>
                <w:szCs w:val="22"/>
                <w:lang w:val="en-CA"/>
              </w:rPr>
              <m:t xml:space="preserve">: partIdx </m:t>
            </m:r>
          </m:e>
        </m:d>
      </m:oMath>
      <w:r>
        <w:rPr>
          <w:sz w:val="18"/>
          <w:szCs w:val="22"/>
          <w:lang w:val="en-CA"/>
        </w:rPr>
        <w:t xml:space="preserve"> </w:t>
      </w:r>
      <w:r>
        <w:rPr>
          <w:sz w:val="18"/>
          <w:szCs w:val="22"/>
          <w:lang w:val="en-CA"/>
        </w:rPr>
        <w:tab/>
      </w:r>
      <w:r>
        <w:rPr>
          <w:sz w:val="18"/>
          <w:szCs w:val="22"/>
          <w:lang w:val="en-CA"/>
        </w:rPr>
        <w:tab/>
      </w:r>
      <w:r>
        <w:rPr>
          <w:szCs w:val="22"/>
          <w:lang w:val="en-CA" w:eastAsia="zh-CN"/>
        </w:rPr>
        <w:t>(3-43)</w:t>
      </w:r>
    </w:p>
    <w:p w14:paraId="256AB6E4" w14:textId="77777777" w:rsidR="003F2169" w:rsidRDefault="003F2169" w:rsidP="003F2169">
      <w:pPr>
        <w:rPr>
          <w:szCs w:val="22"/>
          <w:lang w:val="en-CA"/>
        </w:rPr>
      </w:pPr>
      <w:r>
        <w:rPr>
          <w:szCs w:val="22"/>
          <w:lang w:val="en-CA"/>
        </w:rPr>
        <w:t xml:space="preserve">where motionIdx is equal to </w:t>
      </w:r>
      <m:oMath>
        <m:r>
          <w:rPr>
            <w:rFonts w:ascii="Cambria Math" w:hAnsi="Cambria Math"/>
            <w:szCs w:val="22"/>
            <w:lang w:val="en-CA" w:eastAsia="zh-CN"/>
          </w:rPr>
          <m:t>d</m:t>
        </m:r>
        <m:d>
          <m:dPr>
            <m:ctrlPr>
              <w:rPr>
                <w:rFonts w:ascii="Cambria Math" w:hAnsi="Cambria Math"/>
                <w:i/>
                <w:szCs w:val="22"/>
                <w:lang w:val="en-CA" w:eastAsia="zh-CN"/>
              </w:rPr>
            </m:ctrlPr>
          </m:dPr>
          <m:e>
            <m:r>
              <w:rPr>
                <w:rFonts w:ascii="Cambria Math" w:hAnsi="Cambria Math"/>
                <w:szCs w:val="22"/>
                <w:lang w:val="en-CA" w:eastAsia="zh-CN"/>
              </w:rPr>
              <m:t>4x+2, 4y+2</m:t>
            </m:r>
          </m:e>
        </m:d>
      </m:oMath>
      <w:r>
        <w:rPr>
          <w:szCs w:val="22"/>
          <w:lang w:val="en-CA"/>
        </w:rPr>
        <w:t xml:space="preserve">, which is recalculated from equation (3-36). </w:t>
      </w:r>
      <w:r>
        <w:rPr>
          <w:szCs w:val="22"/>
          <w:lang w:val="en-CA" w:eastAsia="zh-CN"/>
        </w:rPr>
        <w:t xml:space="preserve">The partIdx depends on the angle index </w:t>
      </w:r>
      <m:oMath>
        <m:r>
          <w:rPr>
            <w:rFonts w:ascii="Cambria Math" w:hAnsi="Cambria Math"/>
            <w:szCs w:val="22"/>
            <w:lang w:val="en-CA" w:eastAsia="zh-CN"/>
          </w:rPr>
          <m:t>i</m:t>
        </m:r>
      </m:oMath>
      <w:r>
        <w:rPr>
          <w:szCs w:val="22"/>
          <w:lang w:val="en-CA" w:eastAsia="zh-CN"/>
        </w:rPr>
        <w:t>.</w:t>
      </w:r>
    </w:p>
    <w:p w14:paraId="625EB80D" w14:textId="74890261" w:rsidR="0074456E" w:rsidRDefault="003F2169" w:rsidP="00B12262">
      <w:pPr>
        <w:jc w:val="both"/>
        <w:rPr>
          <w:lang w:val="en-CA"/>
        </w:rPr>
      </w:pPr>
      <w:r>
        <w:rPr>
          <w:szCs w:val="22"/>
          <w:lang w:val="en-CA"/>
        </w:rPr>
        <w:t xml:space="preserve">If sType is equal to 0 or 1, Mv0 or Mv1 are stored in the corresponding motion field, otherwise if sType is equal to 2, a combined Mv from Mv0 and Mv2 are stored. The combined Mv </w:t>
      </w:r>
      <w:r w:rsidR="00DB408B">
        <w:rPr>
          <w:szCs w:val="22"/>
          <w:lang w:val="en-CA"/>
        </w:rPr>
        <w:t xml:space="preserve">are </w:t>
      </w:r>
      <w:r w:rsidR="0074456E">
        <w:rPr>
          <w:lang w:val="en-CA"/>
        </w:rPr>
        <w:t>generated using the following process:</w:t>
      </w:r>
    </w:p>
    <w:p w14:paraId="532145DA" w14:textId="624D80D6" w:rsidR="00DB408B" w:rsidRPr="00D63A80" w:rsidRDefault="00A20D39" w:rsidP="000613EB">
      <w:pPr>
        <w:numPr>
          <w:ilvl w:val="0"/>
          <w:numId w:val="21"/>
        </w:numPr>
        <w:jc w:val="both"/>
        <w:rPr>
          <w:szCs w:val="22"/>
          <w:lang w:val="en-CA"/>
        </w:rPr>
      </w:pPr>
      <w:r w:rsidRPr="00D63A80">
        <w:rPr>
          <w:szCs w:val="22"/>
        </w:rPr>
        <w:t xml:space="preserve">If </w:t>
      </w:r>
      <w:r w:rsidR="00DB408B" w:rsidRPr="00D63A80">
        <w:rPr>
          <w:szCs w:val="22"/>
          <w:lang w:val="en-CA"/>
        </w:rPr>
        <w:t xml:space="preserve">Mv1 and Mv2 </w:t>
      </w:r>
      <w:r w:rsidRPr="00D63A80">
        <w:rPr>
          <w:szCs w:val="22"/>
          <w:lang w:val="en-CA"/>
        </w:rPr>
        <w:t xml:space="preserve">are from different reference picture lists (one from L0 and the other from L1), then </w:t>
      </w:r>
      <w:r w:rsidR="00DB408B" w:rsidRPr="00D63A80">
        <w:rPr>
          <w:szCs w:val="22"/>
          <w:lang w:val="en-CA"/>
        </w:rPr>
        <w:t>Mv1 and Mv2 are simply combined to form the bi-prediction motion vector</w:t>
      </w:r>
      <w:r w:rsidR="001A7AA8">
        <w:rPr>
          <w:szCs w:val="22"/>
          <w:lang w:val="en-CA"/>
        </w:rPr>
        <w:t>s</w:t>
      </w:r>
      <w:r w:rsidR="00DB408B" w:rsidRPr="00D63A80">
        <w:rPr>
          <w:szCs w:val="22"/>
          <w:lang w:val="en-CA"/>
        </w:rPr>
        <w:t>.</w:t>
      </w:r>
    </w:p>
    <w:p w14:paraId="3E819C54" w14:textId="12C34E8A" w:rsidR="00DB408B" w:rsidRPr="00D63A80" w:rsidRDefault="00A20D39" w:rsidP="000613EB">
      <w:pPr>
        <w:numPr>
          <w:ilvl w:val="0"/>
          <w:numId w:val="21"/>
        </w:numPr>
        <w:jc w:val="both"/>
        <w:rPr>
          <w:szCs w:val="22"/>
          <w:lang w:val="en-CA"/>
        </w:rPr>
      </w:pPr>
      <w:r w:rsidRPr="00D63A80">
        <w:rPr>
          <w:szCs w:val="22"/>
          <w:lang w:val="en-CA"/>
        </w:rPr>
        <w:t>Otherwise</w:t>
      </w:r>
      <w:r w:rsidR="00DB408B" w:rsidRPr="00D63A80">
        <w:rPr>
          <w:szCs w:val="22"/>
          <w:lang w:val="en-CA"/>
        </w:rPr>
        <w:t>,</w:t>
      </w:r>
      <w:r w:rsidRPr="00D63A80">
        <w:rPr>
          <w:szCs w:val="22"/>
          <w:lang w:val="en-CA"/>
        </w:rPr>
        <w:t xml:space="preserve"> if Mv1 and Mv2 are from the same list, </w:t>
      </w:r>
      <w:r w:rsidR="0074456E">
        <w:rPr>
          <w:lang w:val="en-CA"/>
        </w:rPr>
        <w:t>only uni-prediction motion Mv2</w:t>
      </w:r>
      <w:r w:rsidR="0074456E" w:rsidRPr="00D80133">
        <w:rPr>
          <w:lang w:val="en-CA"/>
        </w:rPr>
        <w:t xml:space="preserve"> is stored.</w:t>
      </w:r>
    </w:p>
    <w:p w14:paraId="384B5D9D" w14:textId="6AB37117" w:rsidR="00D2378A" w:rsidRDefault="00D2378A" w:rsidP="00CD45EA">
      <w:pPr>
        <w:pStyle w:val="Heading3"/>
        <w:spacing w:before="136"/>
        <w:rPr>
          <w:lang w:val="en-CA"/>
        </w:rPr>
      </w:pPr>
      <w:bookmarkStart w:id="287" w:name="_Toc18930883"/>
      <w:bookmarkStart w:id="288" w:name="_Toc18930884"/>
      <w:bookmarkStart w:id="289" w:name="_Toc58175129"/>
      <w:bookmarkEnd w:id="287"/>
      <w:bookmarkEnd w:id="288"/>
      <w:r>
        <w:rPr>
          <w:lang w:val="en-CA"/>
        </w:rPr>
        <w:lastRenderedPageBreak/>
        <w:t xml:space="preserve">Combined inter and intra prediction </w:t>
      </w:r>
      <w:r w:rsidR="004B4FF2">
        <w:rPr>
          <w:lang w:val="en-CA"/>
        </w:rPr>
        <w:t>(CIIP)</w:t>
      </w:r>
      <w:bookmarkEnd w:id="289"/>
    </w:p>
    <w:p w14:paraId="0D95488D" w14:textId="03EB32E1" w:rsidR="007B0723" w:rsidRDefault="00D2378A" w:rsidP="00CA7357">
      <w:pPr>
        <w:jc w:val="both"/>
        <w:rPr>
          <w:lang w:val="en-CA"/>
        </w:rPr>
      </w:pPr>
      <w:r>
        <w:t xml:space="preserve">In </w:t>
      </w:r>
      <w:r w:rsidR="00B92CC6">
        <w:t>VVC</w:t>
      </w:r>
      <w:r>
        <w:t xml:space="preserve">, when </w:t>
      </w:r>
      <w:r w:rsidR="00DD2961">
        <w:t>a</w:t>
      </w:r>
      <w:r>
        <w:t xml:space="preserve"> CU is coded in merge mode,</w:t>
      </w:r>
      <w:r w:rsidR="00694BF1">
        <w:t xml:space="preserve"> if the CU </w:t>
      </w:r>
      <w:r w:rsidR="00131B42">
        <w:t>contains</w:t>
      </w:r>
      <w:r w:rsidR="00694BF1">
        <w:t xml:space="preserve"> </w:t>
      </w:r>
      <w:r w:rsidR="008172D0">
        <w:t>at least 64 luma samples (that is, CU width times CU height is equal to or larger than 64)</w:t>
      </w:r>
      <w:r w:rsidR="00380C23">
        <w:t xml:space="preserve">, and if </w:t>
      </w:r>
      <w:r w:rsidR="00A62A12">
        <w:t xml:space="preserve">both </w:t>
      </w:r>
      <w:r w:rsidR="00380C23">
        <w:t>CU width and CU height are less than 128 luma samples</w:t>
      </w:r>
      <w:r w:rsidR="00694BF1">
        <w:t>,</w:t>
      </w:r>
      <w:r>
        <w:t xml:space="preserve"> an additional flag is signal</w:t>
      </w:r>
      <w:r w:rsidR="00153520">
        <w:t>l</w:t>
      </w:r>
      <w:r>
        <w:t xml:space="preserve">ed to indicate if the combined inter/intra prediction </w:t>
      </w:r>
      <w:r w:rsidR="00DD2961">
        <w:t xml:space="preserve">(CIIP) </w:t>
      </w:r>
      <w:r>
        <w:t xml:space="preserve">mode is applied to the current CU. </w:t>
      </w:r>
      <w:r w:rsidR="00A62A12">
        <w:t>As its name indicates, t</w:t>
      </w:r>
      <w:r w:rsidR="00A62A12">
        <w:rPr>
          <w:rFonts w:hint="eastAsia"/>
          <w:lang w:eastAsia="zh-CN"/>
        </w:rPr>
        <w:t>he</w:t>
      </w:r>
      <w:r w:rsidR="00A62A12">
        <w:rPr>
          <w:lang w:eastAsia="zh-CN"/>
        </w:rPr>
        <w:t xml:space="preserve"> CIIP prediction combines an inter prediction signal with an intra prediction signal. </w:t>
      </w:r>
      <w:r w:rsidR="004B4FF2">
        <w:rPr>
          <w:lang w:val="en-CA"/>
        </w:rPr>
        <w:t xml:space="preserve">The inter prediction signal in the CIIP mode </w:t>
      </w:r>
      <m:oMath>
        <m:sSub>
          <m:sSubPr>
            <m:ctrlPr>
              <w:rPr>
                <w:rFonts w:ascii="Cambria Math" w:hAnsi="Cambria Math"/>
                <w:i/>
              </w:rPr>
            </m:ctrlPr>
          </m:sSubPr>
          <m:e>
            <m:r>
              <w:rPr>
                <w:rFonts w:ascii="Cambria Math" w:hAnsi="Cambria Math"/>
              </w:rPr>
              <m:t>P</m:t>
            </m:r>
          </m:e>
          <m:sub>
            <m:r>
              <w:rPr>
                <w:rFonts w:ascii="Cambria Math" w:hAnsi="Cambria Math"/>
              </w:rPr>
              <m:t>inter</m:t>
            </m:r>
          </m:sub>
        </m:sSub>
      </m:oMath>
      <w:r w:rsidR="005B424A">
        <w:t xml:space="preserve"> </w:t>
      </w:r>
      <w:r w:rsidR="004B4FF2">
        <w:rPr>
          <w:lang w:val="en-CA"/>
        </w:rPr>
        <w:t>is derived using the same inter prediction process applied to regular merge mode</w:t>
      </w:r>
      <w:r w:rsidR="009C0687">
        <w:rPr>
          <w:lang w:val="en-CA"/>
        </w:rPr>
        <w:t xml:space="preserve">; and </w:t>
      </w:r>
      <w:r w:rsidR="004B4FF2">
        <w:rPr>
          <w:lang w:val="en-CA"/>
        </w:rPr>
        <w:t>the intra prediction signal</w:t>
      </w:r>
      <w:r w:rsidR="009C0687">
        <w:rPr>
          <w:lang w:val="en-CA"/>
        </w:rPr>
        <w:t xml:space="preserve"> </w:t>
      </w:r>
      <m:oMath>
        <m:sSub>
          <m:sSubPr>
            <m:ctrlPr>
              <w:rPr>
                <w:rFonts w:ascii="Cambria Math" w:hAnsi="Cambria Math"/>
                <w:i/>
              </w:rPr>
            </m:ctrlPr>
          </m:sSubPr>
          <m:e>
            <m:r>
              <w:rPr>
                <w:rFonts w:ascii="Cambria Math" w:hAnsi="Cambria Math"/>
              </w:rPr>
              <m:t>P</m:t>
            </m:r>
          </m:e>
          <m:sub>
            <m:r>
              <w:rPr>
                <w:rFonts w:ascii="Cambria Math" w:hAnsi="Cambria Math"/>
              </w:rPr>
              <m:t>intra</m:t>
            </m:r>
          </m:sub>
        </m:sSub>
      </m:oMath>
      <w:r w:rsidR="005B424A">
        <w:t xml:space="preserve"> is derived </w:t>
      </w:r>
      <w:r w:rsidR="00A62A12">
        <w:rPr>
          <w:lang w:val="en-CA"/>
        </w:rPr>
        <w:t xml:space="preserve">following the regular intra prediction process with </w:t>
      </w:r>
      <w:r w:rsidR="009C0687">
        <w:rPr>
          <w:lang w:val="en-CA"/>
        </w:rPr>
        <w:t xml:space="preserve">the </w:t>
      </w:r>
      <w:r w:rsidR="007B0723">
        <w:rPr>
          <w:lang w:val="en-CA"/>
        </w:rPr>
        <w:t xml:space="preserve">planar </w:t>
      </w:r>
      <w:r w:rsidR="009C0687">
        <w:rPr>
          <w:lang w:val="en-CA"/>
        </w:rPr>
        <w:t>mode</w:t>
      </w:r>
      <w:r w:rsidR="004B4FF2">
        <w:rPr>
          <w:lang w:val="en-CA"/>
        </w:rPr>
        <w:t>. Then, the intra and inter prediction signals are combined using weigh</w:t>
      </w:r>
      <w:r w:rsidR="009C0687">
        <w:rPr>
          <w:lang w:val="en-CA"/>
        </w:rPr>
        <w:t>ted averaging, where the weight value</w:t>
      </w:r>
      <w:r w:rsidR="004B4FF2">
        <w:rPr>
          <w:lang w:val="en-CA"/>
        </w:rPr>
        <w:t xml:space="preserve"> </w:t>
      </w:r>
      <w:r w:rsidR="007B0723">
        <w:rPr>
          <w:lang w:val="en-CA"/>
        </w:rPr>
        <w:t xml:space="preserve">is calculated </w:t>
      </w:r>
      <w:r w:rsidR="00875865">
        <w:rPr>
          <w:lang w:val="en-CA"/>
        </w:rPr>
        <w:t>depending on the coding modes of the top and left neighbo</w:t>
      </w:r>
      <w:r w:rsidR="00380C23">
        <w:rPr>
          <w:lang w:val="en-CA"/>
        </w:rPr>
        <w:t>u</w:t>
      </w:r>
      <w:r w:rsidR="00875865">
        <w:rPr>
          <w:lang w:val="en-CA"/>
        </w:rPr>
        <w:t>ring blocks</w:t>
      </w:r>
      <w:r w:rsidR="00DF0B9F">
        <w:rPr>
          <w:lang w:val="en-CA"/>
        </w:rPr>
        <w:t xml:space="preserve"> </w:t>
      </w:r>
      <w:r w:rsidR="00D81F65">
        <w:rPr>
          <w:lang w:val="en-CA"/>
        </w:rPr>
        <w:t>(</w:t>
      </w:r>
      <w:r w:rsidR="00DF0B9F" w:rsidRPr="00295E0D">
        <w:rPr>
          <w:szCs w:val="22"/>
          <w:lang w:val="en-CA"/>
        </w:rPr>
        <w:t xml:space="preserve">depicted in </w:t>
      </w:r>
      <w:r w:rsidR="00DF0B9F" w:rsidRPr="00295E0D">
        <w:rPr>
          <w:szCs w:val="22"/>
          <w:lang w:val="en-CA"/>
        </w:rPr>
        <w:fldChar w:fldCharType="begin"/>
      </w:r>
      <w:r w:rsidR="00DF0B9F" w:rsidRPr="004973D2">
        <w:rPr>
          <w:lang w:val="en-CA"/>
        </w:rPr>
        <w:instrText xml:space="preserve"> REF _Ref9702356 \h  \* MERGEFORMAT </w:instrText>
      </w:r>
      <w:r w:rsidR="00DF0B9F" w:rsidRPr="00295E0D">
        <w:rPr>
          <w:szCs w:val="22"/>
          <w:lang w:val="en-CA"/>
        </w:rPr>
      </w:r>
      <w:r w:rsidR="00DF0B9F" w:rsidRPr="00295E0D">
        <w:rPr>
          <w:lang w:val="en-CA"/>
        </w:rPr>
        <w:fldChar w:fldCharType="separate"/>
      </w:r>
      <w:r w:rsidR="003A61E2" w:rsidRPr="003A61E2">
        <w:rPr>
          <w:lang w:val="en-GB"/>
          <w:rPrChange w:id="290" w:author="v1-jc1" w:date="2020-12-06T19:24:00Z">
            <w:rPr>
              <w:b/>
              <w:sz w:val="20"/>
              <w:lang w:val="en-GB"/>
            </w:rPr>
          </w:rPrChange>
        </w:rPr>
        <w:t xml:space="preserve">Figure </w:t>
      </w:r>
      <w:r w:rsidR="003A61E2" w:rsidRPr="003A61E2">
        <w:rPr>
          <w:lang w:val="en-GB"/>
          <w:rPrChange w:id="291" w:author="v1-jc1" w:date="2020-12-06T19:24:00Z">
            <w:rPr>
              <w:b/>
              <w:noProof/>
              <w:sz w:val="20"/>
              <w:lang w:val="en-GB"/>
            </w:rPr>
          </w:rPrChange>
        </w:rPr>
        <w:t>39</w:t>
      </w:r>
      <w:r w:rsidR="00DF0B9F" w:rsidRPr="00295E0D">
        <w:rPr>
          <w:szCs w:val="22"/>
          <w:lang w:val="en-CA"/>
        </w:rPr>
        <w:fldChar w:fldCharType="end"/>
      </w:r>
      <w:r w:rsidR="00875865" w:rsidRPr="00295E0D">
        <w:rPr>
          <w:szCs w:val="22"/>
          <w:lang w:val="en-CA"/>
        </w:rPr>
        <w:t xml:space="preserve">) </w:t>
      </w:r>
      <w:r w:rsidR="007B0723" w:rsidRPr="00295E0D">
        <w:rPr>
          <w:szCs w:val="22"/>
          <w:lang w:val="en-CA"/>
        </w:rPr>
        <w:t>a</w:t>
      </w:r>
      <w:r w:rsidR="007B0723">
        <w:rPr>
          <w:lang w:val="en-CA"/>
        </w:rPr>
        <w:t xml:space="preserve">s follows: </w:t>
      </w:r>
    </w:p>
    <w:p w14:paraId="1D7FB22E" w14:textId="0E92F3B5" w:rsidR="00ED2674" w:rsidRDefault="00ED2674" w:rsidP="000613EB">
      <w:pPr>
        <w:pStyle w:val="ListParagraph"/>
        <w:numPr>
          <w:ilvl w:val="0"/>
          <w:numId w:val="9"/>
        </w:numPr>
        <w:spacing w:before="136"/>
        <w:rPr>
          <w:sz w:val="22"/>
          <w:lang w:val="en-CA"/>
        </w:rPr>
      </w:pPr>
      <w:r>
        <w:rPr>
          <w:sz w:val="22"/>
          <w:lang w:val="en-CA"/>
        </w:rPr>
        <w:t>If the top neighbor is available and intra coded, then set isIntraTop to 1, otherwise set isIntraTop to 0;</w:t>
      </w:r>
    </w:p>
    <w:p w14:paraId="36FA6E13" w14:textId="77777777" w:rsidR="00ED2674" w:rsidRDefault="00ED2674" w:rsidP="000613EB">
      <w:pPr>
        <w:pStyle w:val="ListParagraph"/>
        <w:numPr>
          <w:ilvl w:val="0"/>
          <w:numId w:val="9"/>
        </w:numPr>
        <w:spacing w:before="136"/>
        <w:rPr>
          <w:sz w:val="22"/>
          <w:lang w:val="en-CA"/>
        </w:rPr>
      </w:pPr>
      <w:r>
        <w:rPr>
          <w:sz w:val="22"/>
          <w:lang w:val="en-CA"/>
        </w:rPr>
        <w:t>If the left neighbor is available and intra coded, then set isIntraLeft to 1, otherwise set isIntraLeft to 0;</w:t>
      </w:r>
    </w:p>
    <w:p w14:paraId="60C704B4" w14:textId="53A04149" w:rsidR="007B0723" w:rsidRDefault="007B0723" w:rsidP="000613EB">
      <w:pPr>
        <w:pStyle w:val="ListParagraph"/>
        <w:numPr>
          <w:ilvl w:val="0"/>
          <w:numId w:val="9"/>
        </w:numPr>
        <w:spacing w:before="136"/>
        <w:rPr>
          <w:sz w:val="22"/>
          <w:lang w:val="en-CA"/>
        </w:rPr>
      </w:pPr>
      <w:r>
        <w:rPr>
          <w:sz w:val="22"/>
          <w:lang w:val="en-CA"/>
        </w:rPr>
        <w:t xml:space="preserve">If </w:t>
      </w:r>
      <w:r w:rsidR="00380C23">
        <w:rPr>
          <w:sz w:val="22"/>
          <w:lang w:val="en-CA"/>
        </w:rPr>
        <w:t>(</w:t>
      </w:r>
      <w:r w:rsidR="00ED2674">
        <w:rPr>
          <w:sz w:val="22"/>
          <w:lang w:val="en-CA"/>
        </w:rPr>
        <w:t>isIntraLeft + isIntra</w:t>
      </w:r>
      <w:r w:rsidR="005A27FA">
        <w:rPr>
          <w:sz w:val="22"/>
          <w:lang w:val="en-CA"/>
        </w:rPr>
        <w:t>Top</w:t>
      </w:r>
      <w:r w:rsidR="00380C23">
        <w:rPr>
          <w:sz w:val="22"/>
          <w:lang w:val="en-CA"/>
        </w:rPr>
        <w:t>)</w:t>
      </w:r>
      <w:r w:rsidR="00ED2674">
        <w:rPr>
          <w:sz w:val="22"/>
          <w:lang w:val="en-CA"/>
        </w:rPr>
        <w:t xml:space="preserve"> is equal to 2</w:t>
      </w:r>
      <w:r>
        <w:rPr>
          <w:sz w:val="22"/>
          <w:lang w:val="en-CA"/>
        </w:rPr>
        <w:t>, then wt is set to 3;</w:t>
      </w:r>
    </w:p>
    <w:p w14:paraId="7F9C080B" w14:textId="75B2C1C0" w:rsidR="007B0723" w:rsidRDefault="007B0723" w:rsidP="00227BD1">
      <w:pPr>
        <w:pStyle w:val="ListParagraph"/>
        <w:numPr>
          <w:ilvl w:val="0"/>
          <w:numId w:val="9"/>
        </w:numPr>
        <w:spacing w:before="136"/>
        <w:rPr>
          <w:sz w:val="22"/>
          <w:lang w:val="en-CA"/>
        </w:rPr>
      </w:pPr>
      <w:r>
        <w:rPr>
          <w:sz w:val="22"/>
          <w:lang w:val="en-CA"/>
        </w:rPr>
        <w:t xml:space="preserve">Otherwise, </w:t>
      </w:r>
      <w:r w:rsidR="00380C23">
        <w:rPr>
          <w:sz w:val="22"/>
          <w:lang w:val="en-CA"/>
        </w:rPr>
        <w:t>if (</w:t>
      </w:r>
      <w:r w:rsidR="00ED2674">
        <w:rPr>
          <w:sz w:val="22"/>
          <w:lang w:val="en-CA"/>
        </w:rPr>
        <w:t>isIntraLeft + isIntra</w:t>
      </w:r>
      <w:r w:rsidR="005A27FA">
        <w:rPr>
          <w:sz w:val="22"/>
          <w:lang w:val="en-CA"/>
        </w:rPr>
        <w:t>Top</w:t>
      </w:r>
      <w:r w:rsidR="00380C23">
        <w:rPr>
          <w:sz w:val="22"/>
          <w:lang w:val="en-CA"/>
        </w:rPr>
        <w:t>)</w:t>
      </w:r>
      <w:r w:rsidR="00ED2674">
        <w:rPr>
          <w:sz w:val="22"/>
          <w:lang w:val="en-CA"/>
        </w:rPr>
        <w:t xml:space="preserve"> is equal to 1, </w:t>
      </w:r>
      <w:r>
        <w:rPr>
          <w:sz w:val="22"/>
          <w:lang w:val="en-CA"/>
        </w:rPr>
        <w:t>then wt is set to 2;</w:t>
      </w:r>
    </w:p>
    <w:p w14:paraId="2F4AA7DD" w14:textId="6F68C7EC" w:rsidR="007B0723" w:rsidRDefault="007B0723" w:rsidP="00227BD1">
      <w:pPr>
        <w:pStyle w:val="ListParagraph"/>
        <w:numPr>
          <w:ilvl w:val="0"/>
          <w:numId w:val="9"/>
        </w:numPr>
        <w:spacing w:before="136"/>
        <w:rPr>
          <w:sz w:val="22"/>
          <w:lang w:val="en-CA"/>
        </w:rPr>
      </w:pPr>
      <w:r>
        <w:rPr>
          <w:sz w:val="22"/>
          <w:lang w:val="en-CA"/>
        </w:rPr>
        <w:t xml:space="preserve">Otherwise, </w:t>
      </w:r>
      <w:r w:rsidR="00ED2674">
        <w:rPr>
          <w:sz w:val="22"/>
          <w:lang w:val="en-CA"/>
        </w:rPr>
        <w:t>set wt</w:t>
      </w:r>
      <w:r>
        <w:rPr>
          <w:sz w:val="22"/>
          <w:lang w:val="en-CA"/>
        </w:rPr>
        <w:t xml:space="preserve"> to 1.</w:t>
      </w:r>
    </w:p>
    <w:p w14:paraId="6A97CE0A" w14:textId="551F3DD7" w:rsidR="00035102" w:rsidRPr="001F0789" w:rsidRDefault="00875865" w:rsidP="00CA7357">
      <w:pPr>
        <w:rPr>
          <w:lang w:val="en-CA"/>
        </w:rPr>
      </w:pPr>
      <w:r>
        <w:rPr>
          <w:lang w:val="en-CA"/>
        </w:rPr>
        <w:t xml:space="preserve">The CIIP prediction is formed as follows: </w:t>
      </w:r>
    </w:p>
    <w:tbl>
      <w:tblPr>
        <w:tblStyle w:val="TableGrid"/>
        <w:tblW w:w="95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50"/>
        <w:gridCol w:w="970"/>
      </w:tblGrid>
      <w:tr w:rsidR="007336C9" w:rsidRPr="00C1571B" w14:paraId="3FC0D727" w14:textId="77777777" w:rsidTr="002049F2">
        <w:trPr>
          <w:trHeight w:val="125"/>
        </w:trPr>
        <w:tc>
          <w:tcPr>
            <w:tcW w:w="8550" w:type="dxa"/>
            <w:vAlign w:val="center"/>
          </w:tcPr>
          <w:p w14:paraId="05967098" w14:textId="6FE50F22" w:rsidR="007336C9" w:rsidRPr="00C1571B" w:rsidRDefault="00F25D20" w:rsidP="00CD45EA">
            <w:pPr>
              <w:spacing w:after="120"/>
              <w:jc w:val="center"/>
            </w:pPr>
            <m:oMathPara>
              <m:oMath>
                <m:sSub>
                  <m:sSubPr>
                    <m:ctrlPr>
                      <w:rPr>
                        <w:rFonts w:ascii="Cambria Math" w:hAnsi="Cambria Math"/>
                        <w:i/>
                      </w:rPr>
                    </m:ctrlPr>
                  </m:sSubPr>
                  <m:e>
                    <m:r>
                      <w:rPr>
                        <w:rFonts w:ascii="Cambria Math" w:hAnsi="Cambria Math"/>
                      </w:rPr>
                      <m:t>P</m:t>
                    </m:r>
                  </m:e>
                  <m:sub>
                    <m:r>
                      <m:rPr>
                        <m:nor/>
                      </m:rPr>
                      <w:rPr>
                        <w:rFonts w:ascii="Cambria Math" w:hAnsi="Cambria Math"/>
                      </w:rPr>
                      <m:t>CIIP</m:t>
                    </m:r>
                  </m:sub>
                </m:sSub>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4-wt</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inter</m:t>
                        </m:r>
                      </m:sub>
                    </m:sSub>
                    <m:r>
                      <w:rPr>
                        <w:rFonts w:ascii="Cambria Math" w:hAnsi="Cambria Math"/>
                      </w:rPr>
                      <m:t>+wt*</m:t>
                    </m:r>
                    <m:sSub>
                      <m:sSubPr>
                        <m:ctrlPr>
                          <w:rPr>
                            <w:rFonts w:ascii="Cambria Math" w:hAnsi="Cambria Math"/>
                            <w:i/>
                          </w:rPr>
                        </m:ctrlPr>
                      </m:sSubPr>
                      <m:e>
                        <m:r>
                          <w:rPr>
                            <w:rFonts w:ascii="Cambria Math" w:hAnsi="Cambria Math"/>
                          </w:rPr>
                          <m:t>P</m:t>
                        </m:r>
                      </m:e>
                      <m:sub>
                        <m:r>
                          <w:rPr>
                            <w:rFonts w:ascii="Cambria Math" w:hAnsi="Cambria Math"/>
                          </w:rPr>
                          <m:t>intra</m:t>
                        </m:r>
                      </m:sub>
                    </m:sSub>
                    <m:r>
                      <w:rPr>
                        <w:rFonts w:ascii="Cambria Math" w:hAnsi="Cambria Math"/>
                      </w:rPr>
                      <m:t>+2</m:t>
                    </m:r>
                  </m:e>
                </m:d>
                <m:r>
                  <w:rPr>
                    <w:rFonts w:ascii="Cambria Math" w:hAnsi="Cambria Math"/>
                  </w:rPr>
                  <m:t>≫2</m:t>
                </m:r>
              </m:oMath>
            </m:oMathPara>
          </w:p>
        </w:tc>
        <w:tc>
          <w:tcPr>
            <w:tcW w:w="970" w:type="dxa"/>
            <w:vAlign w:val="center"/>
          </w:tcPr>
          <w:p w14:paraId="776A3003" w14:textId="0A9C26A8" w:rsidR="007336C9" w:rsidRPr="000C466C" w:rsidRDefault="007336C9" w:rsidP="00CD45EA">
            <w:pPr>
              <w:spacing w:after="120"/>
            </w:pPr>
            <w:r w:rsidRPr="000C466C">
              <w:rPr>
                <w:lang w:val="en-CA"/>
              </w:rPr>
              <w:t>(</w:t>
            </w:r>
            <w:r w:rsidRPr="000C466C">
              <w:rPr>
                <w:rFonts w:eastAsia="Malgun Gothic"/>
                <w:lang w:val="en-CA" w:eastAsia="ko-KR"/>
              </w:rPr>
              <w:t>3-</w:t>
            </w:r>
            <w:r w:rsidR="00D00A03" w:rsidRPr="00925A2B">
              <w:rPr>
                <w:noProof/>
                <w:lang w:val="en-CA"/>
              </w:rPr>
              <w:fldChar w:fldCharType="begin"/>
            </w:r>
            <w:r w:rsidR="00D00A03" w:rsidRPr="000C466C">
              <w:rPr>
                <w:noProof/>
                <w:lang w:val="en-CA"/>
              </w:rPr>
              <w:instrText xml:space="preserve"> SEQ Eq \* MERGEFORMAT </w:instrText>
            </w:r>
            <w:r w:rsidR="00D00A03" w:rsidRPr="00925A2B">
              <w:rPr>
                <w:noProof/>
                <w:lang w:val="en-CA"/>
              </w:rPr>
              <w:fldChar w:fldCharType="separate"/>
            </w:r>
            <w:r w:rsidR="003A61E2">
              <w:rPr>
                <w:noProof/>
                <w:lang w:val="en-CA"/>
              </w:rPr>
              <w:t>43</w:t>
            </w:r>
            <w:r w:rsidR="00D00A03" w:rsidRPr="00925A2B">
              <w:rPr>
                <w:noProof/>
                <w:lang w:val="en-CA"/>
              </w:rPr>
              <w:fldChar w:fldCharType="end"/>
            </w:r>
            <w:r w:rsidRPr="000C466C">
              <w:rPr>
                <w:lang w:val="en-CA"/>
              </w:rPr>
              <w:t>)</w:t>
            </w:r>
          </w:p>
        </w:tc>
      </w:tr>
    </w:tbl>
    <w:p w14:paraId="3E6258F0" w14:textId="7BFD6924" w:rsidR="00440E40" w:rsidRDefault="00440E40" w:rsidP="00CA7357">
      <w:pPr>
        <w:jc w:val="center"/>
        <w:rPr>
          <w:lang w:val="en-CA"/>
        </w:rPr>
      </w:pPr>
      <w:r>
        <w:rPr>
          <w:noProof/>
          <w:lang w:eastAsia="zh-CN"/>
        </w:rPr>
        <w:drawing>
          <wp:inline distT="0" distB="0" distL="0" distR="0" wp14:anchorId="21702E46" wp14:editId="67ABF224">
            <wp:extent cx="1708041" cy="1371600"/>
            <wp:effectExtent l="0" t="0" r="6985" b="0"/>
            <wp:docPr id="1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l="12743" t="12039"/>
                    <a:stretch>
                      <a:fillRect/>
                    </a:stretch>
                  </pic:blipFill>
                  <pic:spPr bwMode="auto">
                    <a:xfrm>
                      <a:off x="0" y="0"/>
                      <a:ext cx="1708041" cy="1371600"/>
                    </a:xfrm>
                    <a:prstGeom prst="rect">
                      <a:avLst/>
                    </a:prstGeom>
                    <a:noFill/>
                    <a:ln>
                      <a:noFill/>
                    </a:ln>
                  </pic:spPr>
                </pic:pic>
              </a:graphicData>
            </a:graphic>
          </wp:inline>
        </w:drawing>
      </w:r>
    </w:p>
    <w:p w14:paraId="43B78B2E" w14:textId="141060A8" w:rsidR="00440E40" w:rsidRPr="00C931E1" w:rsidRDefault="00875865" w:rsidP="00CD45EA">
      <w:pPr>
        <w:keepNext/>
        <w:keepLines/>
        <w:jc w:val="center"/>
      </w:pPr>
      <w:r w:rsidRPr="00D113C4">
        <w:rPr>
          <w:b/>
          <w:sz w:val="20"/>
          <w:lang w:val="en-GB"/>
        </w:rPr>
        <w:t xml:space="preserve">Figure </w:t>
      </w:r>
      <w:r>
        <w:rPr>
          <w:b/>
          <w:sz w:val="20"/>
          <w:lang w:val="en-GB"/>
        </w:rPr>
        <w:fldChar w:fldCharType="begin"/>
      </w:r>
      <w:r>
        <w:rPr>
          <w:b/>
          <w:sz w:val="20"/>
          <w:lang w:val="en-GB"/>
        </w:rPr>
        <w:instrText xml:space="preserve"> SEQ Figure \* ARABIC </w:instrText>
      </w:r>
      <w:r>
        <w:rPr>
          <w:b/>
          <w:sz w:val="20"/>
          <w:lang w:val="en-GB"/>
        </w:rPr>
        <w:fldChar w:fldCharType="separate"/>
      </w:r>
      <w:r w:rsidR="003A61E2">
        <w:rPr>
          <w:b/>
          <w:noProof/>
          <w:sz w:val="20"/>
          <w:lang w:val="en-GB"/>
        </w:rPr>
        <w:t>40</w:t>
      </w:r>
      <w:r>
        <w:rPr>
          <w:b/>
          <w:sz w:val="20"/>
          <w:lang w:val="en-GB"/>
        </w:rPr>
        <w:fldChar w:fldCharType="end"/>
      </w:r>
      <w:r w:rsidRPr="008C0175">
        <w:rPr>
          <w:b/>
          <w:sz w:val="20"/>
          <w:lang w:val="en-GB"/>
        </w:rPr>
        <w:t xml:space="preserve"> </w:t>
      </w:r>
      <w:r>
        <w:rPr>
          <w:b/>
          <w:sz w:val="20"/>
        </w:rPr>
        <w:t>–</w:t>
      </w:r>
      <w:r w:rsidRPr="00510694">
        <w:rPr>
          <w:b/>
          <w:iCs/>
          <w:sz w:val="20"/>
        </w:rPr>
        <w:t xml:space="preserve"> </w:t>
      </w:r>
      <w:r w:rsidR="00440E40">
        <w:rPr>
          <w:b/>
          <w:iCs/>
          <w:sz w:val="20"/>
        </w:rPr>
        <w:t xml:space="preserve">Top and left </w:t>
      </w:r>
      <w:r w:rsidR="00ED2674">
        <w:rPr>
          <w:b/>
          <w:iCs/>
          <w:sz w:val="20"/>
        </w:rPr>
        <w:t>neighboring block</w:t>
      </w:r>
      <w:r w:rsidR="00440E40">
        <w:rPr>
          <w:b/>
          <w:iCs/>
          <w:sz w:val="20"/>
        </w:rPr>
        <w:t>s used in CIIP weight derivation</w:t>
      </w:r>
    </w:p>
    <w:p w14:paraId="760405BC" w14:textId="7CE6338E" w:rsidR="00495C91" w:rsidRDefault="00495C91" w:rsidP="00CD45EA">
      <w:pPr>
        <w:pStyle w:val="Heading3"/>
        <w:spacing w:before="136"/>
        <w:rPr>
          <w:lang w:val="en-CA"/>
        </w:rPr>
      </w:pPr>
      <w:bookmarkStart w:id="292" w:name="_Toc58175130"/>
      <w:r>
        <w:rPr>
          <w:lang w:val="en-CA"/>
        </w:rPr>
        <w:t>Miscellaneous inter prediction aspects</w:t>
      </w:r>
      <w:bookmarkEnd w:id="292"/>
    </w:p>
    <w:p w14:paraId="17283D56" w14:textId="7BCEEBA3" w:rsidR="003242CB" w:rsidRPr="00495C91" w:rsidRDefault="00495C91" w:rsidP="00CA7357">
      <w:pPr>
        <w:jc w:val="both"/>
        <w:rPr>
          <w:lang w:val="en-CA"/>
        </w:rPr>
      </w:pPr>
      <w:r>
        <w:rPr>
          <w:lang w:val="en-CA"/>
        </w:rPr>
        <w:t xml:space="preserve">To reduce memory bandwidth, </w:t>
      </w:r>
      <w:r w:rsidR="00AC108E">
        <w:rPr>
          <w:lang w:val="en-CA"/>
        </w:rPr>
        <w:t>t</w:t>
      </w:r>
      <w:r w:rsidR="00C13F22">
        <w:rPr>
          <w:lang w:val="en-CA"/>
        </w:rPr>
        <w:t>he</w:t>
      </w:r>
      <w:r w:rsidR="00C13F22" w:rsidRPr="00C13F22">
        <w:rPr>
          <w:lang w:val="en-CA"/>
        </w:rPr>
        <w:t xml:space="preserve"> </w:t>
      </w:r>
      <w:r w:rsidR="00AC108E">
        <w:rPr>
          <w:lang w:val="en-CA"/>
        </w:rPr>
        <w:t xml:space="preserve">inter-coded </w:t>
      </w:r>
      <w:r w:rsidR="00AC108E" w:rsidRPr="00C13F22">
        <w:rPr>
          <w:lang w:val="en-CA"/>
        </w:rPr>
        <w:t xml:space="preserve">4x4 </w:t>
      </w:r>
      <w:r w:rsidR="00AC108E">
        <w:rPr>
          <w:lang w:val="en-CA"/>
        </w:rPr>
        <w:t xml:space="preserve">size CU is not allowed in VVC. For inter-coded </w:t>
      </w:r>
      <w:r w:rsidR="00C13F22" w:rsidRPr="00C13F22">
        <w:rPr>
          <w:lang w:val="en-CA"/>
        </w:rPr>
        <w:t xml:space="preserve">4x8/8x4 </w:t>
      </w:r>
      <w:r w:rsidR="00AC108E">
        <w:rPr>
          <w:lang w:val="en-CA"/>
        </w:rPr>
        <w:t>CU, only uni-directional mode is allowed. When the motion information from merge mode is bi-directional, it is converted to uni-directional by keeping only the list 0 motion information</w:t>
      </w:r>
      <w:r>
        <w:rPr>
          <w:lang w:val="en-CA"/>
        </w:rPr>
        <w:t>.</w:t>
      </w:r>
    </w:p>
    <w:p w14:paraId="41F929FC" w14:textId="50F05781" w:rsidR="00BF361A" w:rsidRPr="0009506D" w:rsidRDefault="00BF361A" w:rsidP="00CD45EA">
      <w:pPr>
        <w:pStyle w:val="Heading2"/>
        <w:spacing w:before="136"/>
        <w:rPr>
          <w:rFonts w:eastAsia="Malgun Gothic"/>
          <w:sz w:val="28"/>
          <w:lang w:val="en-CA" w:eastAsia="ko-KR"/>
        </w:rPr>
      </w:pPr>
      <w:bookmarkStart w:id="293" w:name="_Toc58175131"/>
      <w:r>
        <w:rPr>
          <w:sz w:val="28"/>
          <w:lang w:val="en-CA"/>
        </w:rPr>
        <w:t>T</w:t>
      </w:r>
      <w:r w:rsidRPr="00BF361A">
        <w:rPr>
          <w:sz w:val="28"/>
          <w:lang w:val="en-CA"/>
        </w:rPr>
        <w:t>ran</w:t>
      </w:r>
      <w:r>
        <w:rPr>
          <w:sz w:val="28"/>
          <w:lang w:val="en-CA"/>
        </w:rPr>
        <w:t>sform and quantization</w:t>
      </w:r>
      <w:bookmarkEnd w:id="293"/>
    </w:p>
    <w:p w14:paraId="0ECC8CBB" w14:textId="77777777" w:rsidR="00025140" w:rsidRPr="007D65AA" w:rsidRDefault="00025140" w:rsidP="00CD45EA">
      <w:pPr>
        <w:pStyle w:val="Heading3"/>
        <w:spacing w:before="136"/>
        <w:rPr>
          <w:rFonts w:eastAsia="Malgun Gothic"/>
          <w:lang w:val="en-CA" w:eastAsia="ko-KR"/>
        </w:rPr>
      </w:pPr>
      <w:bookmarkStart w:id="294" w:name="_Toc58175132"/>
      <w:bookmarkStart w:id="295" w:name="_Ref480746734"/>
      <w:bookmarkStart w:id="296" w:name="_Toc490559778"/>
      <w:r w:rsidRPr="0009506D">
        <w:rPr>
          <w:rFonts w:eastAsia="Malgun Gothic" w:hint="eastAsia"/>
          <w:lang w:val="en-CA" w:eastAsia="ko-KR"/>
        </w:rPr>
        <w:t xml:space="preserve">Large </w:t>
      </w:r>
      <w:r w:rsidRPr="00510694">
        <w:rPr>
          <w:lang w:val="en-CA"/>
        </w:rPr>
        <w:t>block-size transforms with high-frequency zeroing</w:t>
      </w:r>
      <w:bookmarkEnd w:id="294"/>
    </w:p>
    <w:p w14:paraId="583F8FCA" w14:textId="37324F4A" w:rsidR="00025140" w:rsidRPr="005A3ECA" w:rsidRDefault="00025140" w:rsidP="00AB2726">
      <w:pPr>
        <w:jc w:val="both"/>
        <w:rPr>
          <w:szCs w:val="22"/>
          <w:lang w:val="en-CA"/>
        </w:rPr>
      </w:pPr>
      <w:r w:rsidRPr="00510694">
        <w:rPr>
          <w:szCs w:val="22"/>
          <w:lang w:val="en-CA"/>
        </w:rPr>
        <w:t xml:space="preserve">In </w:t>
      </w:r>
      <w:r w:rsidR="00B92CC6">
        <w:rPr>
          <w:szCs w:val="22"/>
          <w:lang w:val="en-CA"/>
        </w:rPr>
        <w:t>VVC</w:t>
      </w:r>
      <w:r w:rsidRPr="00510694">
        <w:rPr>
          <w:szCs w:val="22"/>
          <w:lang w:val="en-CA"/>
        </w:rPr>
        <w:t>, large block-size transforms, up to 64</w:t>
      </w:r>
      <w:r w:rsidRPr="005A3ECA">
        <w:rPr>
          <w:szCs w:val="22"/>
          <w:lang w:val="en-CA"/>
        </w:rPr>
        <w:t>×</w:t>
      </w:r>
      <w:r w:rsidRPr="00510694">
        <w:rPr>
          <w:szCs w:val="22"/>
          <w:lang w:val="en-CA"/>
        </w:rPr>
        <w:t>64 in size, are enabled, which is primarily useful for higher resolution video, e.g., 1080p and 4K sequences. High frequency transform coefficients are zeroed out for the transform blocks with size (width or height, or both width and height) equal to 64, so that only the lower-frequency coefficients are</w:t>
      </w:r>
      <w:r>
        <w:rPr>
          <w:szCs w:val="22"/>
          <w:lang w:val="en-CA"/>
        </w:rPr>
        <w:t xml:space="preserve"> retained</w:t>
      </w:r>
      <w:r w:rsidRPr="00510694">
        <w:rPr>
          <w:szCs w:val="22"/>
          <w:lang w:val="en-CA"/>
        </w:rPr>
        <w:t>. For example, for an M</w:t>
      </w:r>
      <w:r w:rsidRPr="005A3ECA">
        <w:rPr>
          <w:szCs w:val="22"/>
          <w:lang w:val="en-CA"/>
        </w:rPr>
        <w:t>×</w:t>
      </w:r>
      <w:r w:rsidRPr="00510694">
        <w:rPr>
          <w:szCs w:val="22"/>
          <w:lang w:val="en-CA"/>
        </w:rPr>
        <w:t>N transform block, with M as the block width and N as the block height, when M is equal to 64, only the left 32 columns of transform coefficients are kept. Similarly, when N is equal to 64, only the top 32 rows of transform coefficients are kept. When transform skip mode is used for a large block, the entire block is used without zeroing out any values.</w:t>
      </w:r>
      <w:r w:rsidR="00E63974" w:rsidRPr="005A3ECA">
        <w:rPr>
          <w:rFonts w:hint="eastAsia"/>
          <w:szCs w:val="22"/>
          <w:lang w:val="en-CA"/>
        </w:rPr>
        <w:t xml:space="preserve"> </w:t>
      </w:r>
      <w:r w:rsidR="00D01B8B" w:rsidRPr="005A3ECA">
        <w:rPr>
          <w:rFonts w:hint="eastAsia"/>
          <w:szCs w:val="22"/>
          <w:lang w:val="en-CA"/>
        </w:rPr>
        <w:t>In addition</w:t>
      </w:r>
      <w:r w:rsidR="00DC10E8">
        <w:rPr>
          <w:szCs w:val="22"/>
          <w:lang w:val="en-CA"/>
        </w:rPr>
        <w:t>,</w:t>
      </w:r>
      <w:r w:rsidR="00D01B8B" w:rsidRPr="005A3ECA">
        <w:rPr>
          <w:rFonts w:hint="eastAsia"/>
          <w:szCs w:val="22"/>
          <w:lang w:val="en-CA"/>
        </w:rPr>
        <w:t xml:space="preserve"> transform shift is removed in transform skip mode. </w:t>
      </w:r>
      <w:r w:rsidR="00552857" w:rsidRPr="005A3ECA">
        <w:rPr>
          <w:szCs w:val="22"/>
          <w:lang w:val="en-CA"/>
        </w:rPr>
        <w:t xml:space="preserve">The </w:t>
      </w:r>
      <w:r w:rsidR="00E63974">
        <w:rPr>
          <w:szCs w:val="22"/>
          <w:lang w:val="en-CA"/>
        </w:rPr>
        <w:t>V</w:t>
      </w:r>
      <w:r w:rsidR="00552857">
        <w:rPr>
          <w:szCs w:val="22"/>
          <w:lang w:val="en-CA"/>
        </w:rPr>
        <w:t>TM</w:t>
      </w:r>
      <w:r w:rsidR="00E63974" w:rsidRPr="005A3ECA">
        <w:rPr>
          <w:rFonts w:hint="eastAsia"/>
          <w:szCs w:val="22"/>
          <w:lang w:val="en-CA"/>
        </w:rPr>
        <w:t xml:space="preserve"> also supports </w:t>
      </w:r>
      <w:r w:rsidR="00E63974" w:rsidRPr="005A3ECA">
        <w:rPr>
          <w:szCs w:val="22"/>
          <w:lang w:val="en-CA"/>
        </w:rPr>
        <w:t>configurable max transform size in SPS, such that encoder has the flexibility to choose up to 32-length or 64-length transform size depending on the need of specific implementation.</w:t>
      </w:r>
    </w:p>
    <w:p w14:paraId="197C1885" w14:textId="552E9C8F" w:rsidR="00E004B8" w:rsidRPr="005A3ECA" w:rsidRDefault="00025140" w:rsidP="00AB2726">
      <w:pPr>
        <w:pStyle w:val="Heading3"/>
        <w:spacing w:before="136"/>
        <w:rPr>
          <w:szCs w:val="22"/>
          <w:lang w:val="en-CA"/>
        </w:rPr>
      </w:pPr>
      <w:bookmarkStart w:id="297" w:name="_Toc58175133"/>
      <w:r w:rsidRPr="00AB2726">
        <w:rPr>
          <w:rFonts w:eastAsia="Malgun Gothic"/>
          <w:lang w:val="en-CA" w:eastAsia="ko-KR"/>
        </w:rPr>
        <w:lastRenderedPageBreak/>
        <w:t>M</w:t>
      </w:r>
      <w:r w:rsidR="00E004B8" w:rsidRPr="00AB2726">
        <w:rPr>
          <w:rFonts w:eastAsia="Malgun Gothic"/>
          <w:lang w:val="en-CA" w:eastAsia="ko-KR"/>
        </w:rPr>
        <w:t>ultiple</w:t>
      </w:r>
      <w:r w:rsidR="00E004B8" w:rsidRPr="005A3ECA">
        <w:rPr>
          <w:szCs w:val="22"/>
          <w:lang w:val="en-CA"/>
        </w:rPr>
        <w:t xml:space="preserve"> transform selection (MTS) for core transform</w:t>
      </w:r>
      <w:bookmarkEnd w:id="295"/>
      <w:bookmarkEnd w:id="296"/>
      <w:bookmarkEnd w:id="297"/>
    </w:p>
    <w:p w14:paraId="48C55B84" w14:textId="66ED5572" w:rsidR="00E004B8" w:rsidRPr="00E004B8" w:rsidRDefault="00E004B8" w:rsidP="00CD45EA">
      <w:pPr>
        <w:spacing w:after="120"/>
        <w:jc w:val="both"/>
        <w:rPr>
          <w:szCs w:val="22"/>
          <w:lang w:val="en-CA"/>
        </w:rPr>
      </w:pPr>
      <w:r w:rsidRPr="00E004B8">
        <w:rPr>
          <w:szCs w:val="22"/>
          <w:lang w:val="en-CA"/>
        </w:rPr>
        <w:t xml:space="preserve">In addition to DCT-II which has been employed in HEVC, a </w:t>
      </w:r>
      <w:bookmarkStart w:id="298" w:name="_Hlk32843310"/>
      <w:r w:rsidRPr="00E004B8">
        <w:rPr>
          <w:szCs w:val="22"/>
          <w:lang w:val="en-CA"/>
        </w:rPr>
        <w:t>Multiple Transform Selection (MTS) scheme is used for residual coding both inter and intra coded blocks. It uses multiple selected transforms from the DCT8/DST7. The newly introduced transform matrices are DST-VII and DCT-V</w:t>
      </w:r>
      <w:r w:rsidRPr="00900524">
        <w:rPr>
          <w:szCs w:val="22"/>
          <w:lang w:val="en-CA"/>
        </w:rPr>
        <w:t xml:space="preserve">III. </w:t>
      </w:r>
      <w:bookmarkEnd w:id="298"/>
      <w:r w:rsidR="00900524" w:rsidRPr="00900524">
        <w:rPr>
          <w:rFonts w:eastAsia="Malgun Gothic"/>
          <w:szCs w:val="22"/>
          <w:lang w:val="en-CA" w:eastAsia="ko-KR"/>
        </w:rPr>
        <w:fldChar w:fldCharType="begin"/>
      </w:r>
      <w:r w:rsidR="00900524" w:rsidRPr="00900524">
        <w:rPr>
          <w:szCs w:val="22"/>
          <w:lang w:val="en-CA"/>
        </w:rPr>
        <w:instrText xml:space="preserve"> REF _Ref521509922 \h </w:instrText>
      </w:r>
      <w:r w:rsidR="00900524" w:rsidRPr="007D65AA">
        <w:rPr>
          <w:rFonts w:eastAsia="Malgun Gothic"/>
          <w:szCs w:val="22"/>
          <w:lang w:val="en-CA" w:eastAsia="ko-KR"/>
        </w:rPr>
        <w:instrText xml:space="preserve"> \* MERGEFORMAT </w:instrText>
      </w:r>
      <w:r w:rsidR="00900524" w:rsidRPr="00900524">
        <w:rPr>
          <w:rFonts w:eastAsia="Malgun Gothic"/>
          <w:szCs w:val="22"/>
          <w:lang w:val="en-CA" w:eastAsia="ko-KR"/>
        </w:rPr>
      </w:r>
      <w:r w:rsidR="00900524" w:rsidRPr="00900524">
        <w:rPr>
          <w:rFonts w:eastAsia="Malgun Gothic"/>
          <w:szCs w:val="22"/>
          <w:lang w:val="en-CA" w:eastAsia="ko-KR"/>
        </w:rPr>
        <w:fldChar w:fldCharType="separate"/>
      </w:r>
      <w:r w:rsidR="003A61E2" w:rsidRPr="00784223">
        <w:rPr>
          <w:noProof/>
          <w:lang w:val="en-GB"/>
        </w:rPr>
        <w:t>Table </w:t>
      </w:r>
      <w:r w:rsidR="003A61E2">
        <w:rPr>
          <w:noProof/>
          <w:lang w:val="en-GB"/>
        </w:rPr>
        <w:t>3</w:t>
      </w:r>
      <w:r w:rsidR="003A61E2" w:rsidRPr="00784223">
        <w:rPr>
          <w:noProof/>
          <w:lang w:val="en-GB"/>
        </w:rPr>
        <w:noBreakHyphen/>
      </w:r>
      <w:r w:rsidR="003A61E2">
        <w:rPr>
          <w:noProof/>
          <w:lang w:val="en-GB"/>
        </w:rPr>
        <w:t>8</w:t>
      </w:r>
      <w:r w:rsidR="003A61E2" w:rsidRPr="00784223">
        <w:rPr>
          <w:rFonts w:hint="eastAsia"/>
          <w:lang w:eastAsia="ko-KR"/>
        </w:rPr>
        <w:t xml:space="preserve"> </w:t>
      </w:r>
      <w:r w:rsidR="00900524" w:rsidRPr="00900524">
        <w:rPr>
          <w:rFonts w:eastAsia="Malgun Gothic"/>
          <w:szCs w:val="22"/>
          <w:lang w:val="en-CA" w:eastAsia="ko-KR"/>
        </w:rPr>
        <w:fldChar w:fldCharType="end"/>
      </w:r>
      <w:r w:rsidRPr="00900524">
        <w:rPr>
          <w:szCs w:val="22"/>
          <w:lang w:val="en-CA"/>
        </w:rPr>
        <w:t xml:space="preserve"> </w:t>
      </w:r>
      <w:r w:rsidRPr="00E004B8">
        <w:rPr>
          <w:szCs w:val="22"/>
          <w:lang w:val="en-CA"/>
        </w:rPr>
        <w:t>shows the basis functions of the selected DST/DCT.</w:t>
      </w:r>
    </w:p>
    <w:p w14:paraId="5654AF71" w14:textId="39F3F172" w:rsidR="00E004B8" w:rsidRPr="00784223" w:rsidRDefault="00784223" w:rsidP="00CD45EA">
      <w:pPr>
        <w:pStyle w:val="Caption"/>
        <w:keepLines/>
        <w:spacing w:before="136"/>
        <w:rPr>
          <w:b w:val="0"/>
          <w:i/>
          <w:lang w:val="en-CA"/>
        </w:rPr>
      </w:pPr>
      <w:bookmarkStart w:id="299" w:name="_Ref531557503"/>
      <w:bookmarkStart w:id="300" w:name="_Ref521509922"/>
      <w:r w:rsidRPr="00784223">
        <w:rPr>
          <w:noProof/>
          <w:lang w:val="en-GB"/>
        </w:rPr>
        <w:t>Table </w:t>
      </w:r>
      <w:r w:rsidRPr="00784223">
        <w:rPr>
          <w:noProof/>
          <w:lang w:val="en-GB"/>
        </w:rPr>
        <w:fldChar w:fldCharType="begin"/>
      </w:r>
      <w:r w:rsidRPr="00784223">
        <w:rPr>
          <w:noProof/>
          <w:lang w:val="en-GB"/>
        </w:rPr>
        <w:instrText xml:space="preserve"> STYLEREF 1 \s </w:instrText>
      </w:r>
      <w:r w:rsidRPr="00784223">
        <w:rPr>
          <w:noProof/>
          <w:lang w:val="en-GB"/>
        </w:rPr>
        <w:fldChar w:fldCharType="separate"/>
      </w:r>
      <w:r w:rsidR="003A61E2">
        <w:rPr>
          <w:noProof/>
          <w:lang w:val="en-GB"/>
        </w:rPr>
        <w:t>3</w:t>
      </w:r>
      <w:r w:rsidRPr="00784223">
        <w:rPr>
          <w:noProof/>
          <w:lang w:val="en-GB"/>
        </w:rPr>
        <w:fldChar w:fldCharType="end"/>
      </w:r>
      <w:r w:rsidRPr="00784223">
        <w:rPr>
          <w:noProof/>
          <w:lang w:val="en-GB"/>
        </w:rPr>
        <w:noBreakHyphen/>
      </w:r>
      <w:r w:rsidRPr="00784223">
        <w:rPr>
          <w:noProof/>
          <w:lang w:val="en-GB"/>
        </w:rPr>
        <w:fldChar w:fldCharType="begin"/>
      </w:r>
      <w:r w:rsidRPr="00784223">
        <w:rPr>
          <w:noProof/>
          <w:lang w:val="en-GB"/>
        </w:rPr>
        <w:instrText xml:space="preserve"> SEQ Table \* ARABIC \s 1 </w:instrText>
      </w:r>
      <w:r w:rsidRPr="00784223">
        <w:rPr>
          <w:noProof/>
          <w:lang w:val="en-GB"/>
        </w:rPr>
        <w:fldChar w:fldCharType="separate"/>
      </w:r>
      <w:r w:rsidR="003A61E2">
        <w:rPr>
          <w:noProof/>
          <w:lang w:val="en-GB"/>
        </w:rPr>
        <w:t>8</w:t>
      </w:r>
      <w:r w:rsidRPr="00784223">
        <w:rPr>
          <w:noProof/>
          <w:lang w:val="en-GB"/>
        </w:rPr>
        <w:fldChar w:fldCharType="end"/>
      </w:r>
      <w:bookmarkEnd w:id="299"/>
      <w:r w:rsidRPr="00784223">
        <w:rPr>
          <w:rFonts w:hint="eastAsia"/>
          <w:lang w:eastAsia="ko-KR"/>
        </w:rPr>
        <w:t xml:space="preserve"> </w:t>
      </w:r>
      <w:bookmarkEnd w:id="300"/>
      <w:r w:rsidR="00E004B8" w:rsidRPr="00784223">
        <w:rPr>
          <w:rFonts w:hint="eastAsia"/>
          <w:lang w:val="en-CA" w:eastAsia="ko-KR"/>
        </w:rPr>
        <w:t xml:space="preserve">- </w:t>
      </w:r>
      <w:r w:rsidR="00E004B8" w:rsidRPr="00784223">
        <w:rPr>
          <w:lang w:val="en-CA"/>
        </w:rPr>
        <w:t>Transform basis functions of DCT-II/</w:t>
      </w:r>
      <w:r w:rsidR="00E004B8" w:rsidRPr="00784223" w:rsidDel="005F435D">
        <w:rPr>
          <w:lang w:val="en-CA"/>
        </w:rPr>
        <w:t xml:space="preserve"> </w:t>
      </w:r>
      <w:r w:rsidR="00E004B8" w:rsidRPr="00784223">
        <w:rPr>
          <w:lang w:val="en-CA"/>
        </w:rPr>
        <w:t>VIII and DSTVII for N-point input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6385"/>
      </w:tblGrid>
      <w:tr w:rsidR="00E004B8" w:rsidRPr="00E004B8" w14:paraId="2FE6A3EB" w14:textId="77777777" w:rsidTr="002049F2">
        <w:trPr>
          <w:trHeight w:val="440"/>
          <w:jc w:val="center"/>
        </w:trPr>
        <w:tc>
          <w:tcPr>
            <w:tcW w:w="2245" w:type="dxa"/>
            <w:tcBorders>
              <w:top w:val="single" w:sz="12" w:space="0" w:color="auto"/>
              <w:left w:val="nil"/>
              <w:bottom w:val="double" w:sz="4" w:space="0" w:color="auto"/>
            </w:tcBorders>
            <w:shd w:val="clear" w:color="auto" w:fill="auto"/>
            <w:vAlign w:val="center"/>
          </w:tcPr>
          <w:p w14:paraId="09DB6FC0" w14:textId="77777777" w:rsidR="00E004B8" w:rsidRPr="00E004B8" w:rsidRDefault="00E004B8" w:rsidP="00CD45EA">
            <w:pPr>
              <w:pStyle w:val="Equation"/>
              <w:keepNext/>
              <w:keepLines/>
              <w:spacing w:before="136" w:after="0"/>
              <w:jc w:val="center"/>
              <w:rPr>
                <w:sz w:val="22"/>
                <w:szCs w:val="22"/>
                <w:lang w:val="en-CA"/>
              </w:rPr>
            </w:pPr>
            <w:r w:rsidRPr="00E004B8">
              <w:rPr>
                <w:sz w:val="22"/>
                <w:szCs w:val="22"/>
                <w:lang w:val="en-CA"/>
              </w:rPr>
              <w:t>Transform Type</w:t>
            </w:r>
          </w:p>
        </w:tc>
        <w:tc>
          <w:tcPr>
            <w:tcW w:w="6385" w:type="dxa"/>
            <w:tcBorders>
              <w:top w:val="single" w:sz="12" w:space="0" w:color="auto"/>
              <w:bottom w:val="double" w:sz="4" w:space="0" w:color="auto"/>
              <w:right w:val="nil"/>
            </w:tcBorders>
            <w:shd w:val="clear" w:color="auto" w:fill="auto"/>
            <w:vAlign w:val="center"/>
          </w:tcPr>
          <w:p w14:paraId="425AC93B" w14:textId="77777777" w:rsidR="00E004B8" w:rsidRPr="00E004B8" w:rsidRDefault="00E004B8" w:rsidP="00CD45EA">
            <w:pPr>
              <w:pStyle w:val="Equation"/>
              <w:keepNext/>
              <w:keepLines/>
              <w:spacing w:before="136" w:after="0"/>
              <w:jc w:val="center"/>
              <w:rPr>
                <w:sz w:val="22"/>
                <w:szCs w:val="22"/>
                <w:lang w:val="en-CA"/>
              </w:rPr>
            </w:pPr>
            <w:r w:rsidRPr="00E004B8">
              <w:rPr>
                <w:sz w:val="22"/>
                <w:szCs w:val="22"/>
                <w:lang w:val="en-CA"/>
              </w:rPr>
              <w:t xml:space="preserve">Basis function </w:t>
            </w:r>
            <w:r w:rsidRPr="00E004B8">
              <w:rPr>
                <w:i/>
                <w:sz w:val="22"/>
                <w:szCs w:val="22"/>
                <w:lang w:val="en-CA"/>
              </w:rPr>
              <w:t>T</w:t>
            </w:r>
            <w:r w:rsidRPr="00E004B8">
              <w:rPr>
                <w:i/>
                <w:sz w:val="22"/>
                <w:szCs w:val="22"/>
                <w:vertAlign w:val="subscript"/>
                <w:lang w:val="en-CA"/>
              </w:rPr>
              <w:t>i</w:t>
            </w:r>
            <w:r w:rsidRPr="00E004B8">
              <w:rPr>
                <w:sz w:val="22"/>
                <w:szCs w:val="22"/>
                <w:lang w:val="en-CA"/>
              </w:rPr>
              <w:t>(</w:t>
            </w:r>
            <w:r w:rsidRPr="00E004B8">
              <w:rPr>
                <w:i/>
                <w:sz w:val="22"/>
                <w:szCs w:val="22"/>
                <w:lang w:val="en-CA"/>
              </w:rPr>
              <w:t>j</w:t>
            </w:r>
            <w:r w:rsidRPr="00E004B8">
              <w:rPr>
                <w:sz w:val="22"/>
                <w:szCs w:val="22"/>
                <w:lang w:val="en-CA"/>
              </w:rPr>
              <w:t>)</w:t>
            </w:r>
            <w:r w:rsidRPr="00E004B8">
              <w:rPr>
                <w:sz w:val="22"/>
                <w:lang w:val="en-CA"/>
              </w:rPr>
              <w:t xml:space="preserve">, </w:t>
            </w:r>
            <w:r w:rsidRPr="00E004B8">
              <w:rPr>
                <w:i/>
                <w:sz w:val="22"/>
                <w:szCs w:val="22"/>
                <w:lang w:val="en-CA"/>
              </w:rPr>
              <w:t>i</w:t>
            </w:r>
            <w:r w:rsidRPr="00E004B8">
              <w:rPr>
                <w:sz w:val="22"/>
                <w:szCs w:val="22"/>
                <w:lang w:val="en-CA"/>
              </w:rPr>
              <w:t xml:space="preserve">, </w:t>
            </w:r>
            <w:r w:rsidRPr="00E004B8">
              <w:rPr>
                <w:i/>
                <w:sz w:val="22"/>
                <w:szCs w:val="22"/>
                <w:lang w:val="en-CA"/>
              </w:rPr>
              <w:t>j</w:t>
            </w:r>
            <w:r w:rsidR="00113874">
              <w:rPr>
                <w:rFonts w:eastAsiaTheme="minorEastAsia" w:hint="eastAsia"/>
                <w:i/>
                <w:sz w:val="22"/>
                <w:szCs w:val="22"/>
                <w:lang w:val="en-CA" w:eastAsia="ko-KR"/>
              </w:rPr>
              <w:t xml:space="preserve"> </w:t>
            </w:r>
            <w:r w:rsidRPr="00E004B8">
              <w:rPr>
                <w:sz w:val="22"/>
                <w:szCs w:val="22"/>
                <w:lang w:val="en-CA"/>
              </w:rPr>
              <w:t>=</w:t>
            </w:r>
            <w:r w:rsidR="00113874">
              <w:rPr>
                <w:rFonts w:eastAsiaTheme="minorEastAsia" w:hint="eastAsia"/>
                <w:sz w:val="22"/>
                <w:szCs w:val="22"/>
                <w:lang w:val="en-CA" w:eastAsia="ko-KR"/>
              </w:rPr>
              <w:t xml:space="preserve"> </w:t>
            </w:r>
            <w:r w:rsidRPr="00E004B8">
              <w:rPr>
                <w:sz w:val="22"/>
                <w:szCs w:val="22"/>
                <w:lang w:val="en-CA"/>
              </w:rPr>
              <w:t xml:space="preserve">0, 1,…, </w:t>
            </w:r>
            <w:r w:rsidRPr="00E004B8">
              <w:rPr>
                <w:i/>
                <w:sz w:val="22"/>
                <w:szCs w:val="22"/>
                <w:lang w:val="en-CA"/>
              </w:rPr>
              <w:t>N</w:t>
            </w:r>
            <w:r w:rsidRPr="00E004B8">
              <w:rPr>
                <w:sz w:val="22"/>
                <w:szCs w:val="22"/>
                <w:lang w:val="en-CA"/>
              </w:rPr>
              <w:t>−1</w:t>
            </w:r>
          </w:p>
        </w:tc>
      </w:tr>
      <w:tr w:rsidR="00E004B8" w:rsidRPr="00E004B8" w14:paraId="32D72A72" w14:textId="77777777" w:rsidTr="002049F2">
        <w:trPr>
          <w:trHeight w:val="1509"/>
          <w:jc w:val="center"/>
        </w:trPr>
        <w:tc>
          <w:tcPr>
            <w:tcW w:w="2245" w:type="dxa"/>
            <w:tcBorders>
              <w:top w:val="double" w:sz="4" w:space="0" w:color="auto"/>
              <w:left w:val="nil"/>
            </w:tcBorders>
            <w:shd w:val="clear" w:color="auto" w:fill="auto"/>
            <w:vAlign w:val="center"/>
          </w:tcPr>
          <w:p w14:paraId="3E2B2CC9" w14:textId="77777777" w:rsidR="00E004B8" w:rsidRPr="00E004B8" w:rsidRDefault="00E004B8" w:rsidP="00CD45EA">
            <w:pPr>
              <w:pStyle w:val="Equation"/>
              <w:keepNext/>
              <w:keepLines/>
              <w:spacing w:before="136" w:after="0"/>
              <w:jc w:val="center"/>
              <w:rPr>
                <w:sz w:val="22"/>
                <w:szCs w:val="22"/>
                <w:lang w:val="en-CA"/>
              </w:rPr>
            </w:pPr>
            <w:r w:rsidRPr="00E004B8">
              <w:rPr>
                <w:sz w:val="22"/>
                <w:szCs w:val="22"/>
                <w:lang w:val="en-CA"/>
              </w:rPr>
              <w:t>DCT-II</w:t>
            </w:r>
          </w:p>
        </w:tc>
        <w:tc>
          <w:tcPr>
            <w:tcW w:w="6385" w:type="dxa"/>
            <w:tcBorders>
              <w:top w:val="double" w:sz="4" w:space="0" w:color="auto"/>
              <w:right w:val="nil"/>
            </w:tcBorders>
            <w:shd w:val="clear" w:color="auto" w:fill="auto"/>
            <w:vAlign w:val="center"/>
          </w:tcPr>
          <w:p w14:paraId="196200A0" w14:textId="77777777" w:rsidR="00E004B8" w:rsidRPr="00113874" w:rsidRDefault="00F25D20" w:rsidP="00CD45EA">
            <w:pPr>
              <w:pStyle w:val="Equation"/>
              <w:keepNext/>
              <w:keepLines/>
              <w:spacing w:before="136" w:after="0"/>
              <w:jc w:val="left"/>
              <w:rPr>
                <w:sz w:val="22"/>
                <w:szCs w:val="22"/>
                <w:lang w:val="en-CA"/>
              </w:rPr>
            </w:pPr>
            <m:oMathPara>
              <m:oMath>
                <m:sSub>
                  <m:sSubPr>
                    <m:ctrlPr>
                      <w:rPr>
                        <w:rFonts w:ascii="Cambria Math" w:hAnsi="Cambria Math"/>
                        <w:i/>
                        <w:sz w:val="22"/>
                        <w:szCs w:val="22"/>
                        <w:lang w:val="en-CA"/>
                      </w:rPr>
                    </m:ctrlPr>
                  </m:sSubPr>
                  <m:e>
                    <m:r>
                      <w:rPr>
                        <w:rFonts w:ascii="Cambria Math" w:hAnsi="Cambria Math"/>
                        <w:sz w:val="22"/>
                        <w:szCs w:val="22"/>
                        <w:lang w:val="en-CA"/>
                      </w:rPr>
                      <m:t>T</m:t>
                    </m:r>
                  </m:e>
                  <m:sub>
                    <m:r>
                      <w:rPr>
                        <w:rFonts w:ascii="Cambria Math" w:hAnsi="Cambria Math"/>
                        <w:sz w:val="22"/>
                        <w:szCs w:val="22"/>
                        <w:lang w:val="en-CA"/>
                      </w:rPr>
                      <m:t>i</m:t>
                    </m:r>
                  </m:sub>
                </m:sSub>
                <m:r>
                  <w:rPr>
                    <w:rFonts w:ascii="Cambria Math" w:hAnsi="Cambria Math"/>
                    <w:sz w:val="22"/>
                    <w:szCs w:val="22"/>
                    <w:lang w:val="en-CA"/>
                  </w:rPr>
                  <m:t>(j)=</m:t>
                </m:r>
                <m:sSub>
                  <m:sSubPr>
                    <m:ctrlPr>
                      <w:rPr>
                        <w:rFonts w:ascii="Cambria Math" w:hAnsi="Cambria Math"/>
                        <w:i/>
                        <w:sz w:val="22"/>
                        <w:szCs w:val="22"/>
                        <w:lang w:val="en-CA"/>
                      </w:rPr>
                    </m:ctrlPr>
                  </m:sSubPr>
                  <m:e>
                    <m:r>
                      <w:rPr>
                        <w:rFonts w:ascii="Cambria Math" w:hAnsi="Cambria Math"/>
                        <w:sz w:val="22"/>
                        <w:szCs w:val="22"/>
                        <w:lang w:val="en-CA"/>
                      </w:rPr>
                      <m:t>ω</m:t>
                    </m:r>
                  </m:e>
                  <m:sub>
                    <m:r>
                      <w:rPr>
                        <w:rFonts w:ascii="Cambria Math" w:hAnsi="Cambria Math"/>
                        <w:sz w:val="22"/>
                        <w:szCs w:val="22"/>
                        <w:lang w:val="en-CA"/>
                      </w:rPr>
                      <m:t>0</m:t>
                    </m:r>
                  </m:sub>
                </m:sSub>
                <m:r>
                  <w:rPr>
                    <w:rFonts w:ascii="Cambria Math" w:hAnsi="Cambria Math"/>
                    <w:sz w:val="22"/>
                    <w:szCs w:val="22"/>
                    <w:lang w:val="en-CA"/>
                  </w:rPr>
                  <m:t>∙</m:t>
                </m:r>
                <m:rad>
                  <m:radPr>
                    <m:degHide m:val="1"/>
                    <m:ctrlPr>
                      <w:rPr>
                        <w:rFonts w:ascii="Cambria Math" w:hAnsi="Cambria Math"/>
                        <w:i/>
                        <w:sz w:val="22"/>
                        <w:szCs w:val="22"/>
                        <w:lang w:val="en-CA"/>
                      </w:rPr>
                    </m:ctrlPr>
                  </m:radPr>
                  <m:deg/>
                  <m:e>
                    <m:f>
                      <m:fPr>
                        <m:ctrlPr>
                          <w:rPr>
                            <w:rFonts w:ascii="Cambria Math" w:hAnsi="Cambria Math"/>
                            <w:i/>
                            <w:sz w:val="22"/>
                            <w:szCs w:val="22"/>
                            <w:lang w:val="en-CA"/>
                          </w:rPr>
                        </m:ctrlPr>
                      </m:fPr>
                      <m:num>
                        <m:r>
                          <w:rPr>
                            <w:rFonts w:ascii="Cambria Math" w:hAnsi="Cambria Math"/>
                            <w:sz w:val="22"/>
                            <w:szCs w:val="22"/>
                            <w:lang w:val="en-CA"/>
                          </w:rPr>
                          <m:t>2</m:t>
                        </m:r>
                      </m:num>
                      <m:den>
                        <m:r>
                          <w:rPr>
                            <w:rFonts w:ascii="Cambria Math" w:hAnsi="Cambria Math"/>
                            <w:sz w:val="22"/>
                            <w:szCs w:val="22"/>
                            <w:lang w:val="en-CA"/>
                          </w:rPr>
                          <m:t>N</m:t>
                        </m:r>
                      </m:den>
                    </m:f>
                  </m:e>
                </m:rad>
                <m:r>
                  <w:rPr>
                    <w:rFonts w:ascii="Cambria Math" w:hAnsi="Cambria Math"/>
                    <w:sz w:val="22"/>
                    <w:szCs w:val="22"/>
                    <w:lang w:val="en-CA"/>
                  </w:rPr>
                  <m:t>∙</m:t>
                </m:r>
                <m:func>
                  <m:funcPr>
                    <m:ctrlPr>
                      <w:rPr>
                        <w:rFonts w:ascii="Cambria Math" w:hAnsi="Cambria Math"/>
                        <w:i/>
                        <w:sz w:val="22"/>
                        <w:szCs w:val="22"/>
                        <w:lang w:val="en-CA"/>
                      </w:rPr>
                    </m:ctrlPr>
                  </m:funcPr>
                  <m:fName>
                    <m:r>
                      <m:rPr>
                        <m:sty m:val="p"/>
                      </m:rPr>
                      <w:rPr>
                        <w:rFonts w:ascii="Cambria Math" w:hAnsi="Cambria Math"/>
                        <w:sz w:val="22"/>
                        <w:szCs w:val="22"/>
                        <w:lang w:val="en-CA"/>
                      </w:rPr>
                      <m:t>cos</m:t>
                    </m:r>
                  </m:fName>
                  <m:e>
                    <m:d>
                      <m:dPr>
                        <m:ctrlPr>
                          <w:rPr>
                            <w:rFonts w:ascii="Cambria Math" w:hAnsi="Cambria Math"/>
                            <w:i/>
                            <w:sz w:val="22"/>
                            <w:szCs w:val="22"/>
                            <w:lang w:val="en-CA"/>
                          </w:rPr>
                        </m:ctrlPr>
                      </m:dPr>
                      <m:e>
                        <m:f>
                          <m:fPr>
                            <m:ctrlPr>
                              <w:rPr>
                                <w:rFonts w:ascii="Cambria Math" w:hAnsi="Cambria Math"/>
                                <w:i/>
                                <w:sz w:val="22"/>
                                <w:szCs w:val="22"/>
                                <w:lang w:val="en-CA"/>
                              </w:rPr>
                            </m:ctrlPr>
                          </m:fPr>
                          <m:num>
                            <m:r>
                              <w:rPr>
                                <w:rFonts w:ascii="Cambria Math" w:hAnsi="Cambria Math"/>
                                <w:sz w:val="22"/>
                                <w:szCs w:val="22"/>
                                <w:lang w:val="en-CA"/>
                              </w:rPr>
                              <m:t>π∙i∙</m:t>
                            </m:r>
                            <m:d>
                              <m:dPr>
                                <m:ctrlPr>
                                  <w:rPr>
                                    <w:rFonts w:ascii="Cambria Math" w:hAnsi="Cambria Math"/>
                                    <w:i/>
                                    <w:sz w:val="22"/>
                                    <w:szCs w:val="22"/>
                                    <w:lang w:val="en-CA"/>
                                  </w:rPr>
                                </m:ctrlPr>
                              </m:dPr>
                              <m:e>
                                <m:r>
                                  <w:rPr>
                                    <w:rFonts w:ascii="Cambria Math" w:hAnsi="Cambria Math"/>
                                    <w:sz w:val="22"/>
                                    <w:szCs w:val="22"/>
                                    <w:lang w:val="en-CA"/>
                                  </w:rPr>
                                  <m:t>2j+1</m:t>
                                </m:r>
                              </m:e>
                            </m:d>
                          </m:num>
                          <m:den>
                            <m:r>
                              <w:rPr>
                                <w:rFonts w:ascii="Cambria Math" w:hAnsi="Cambria Math"/>
                                <w:sz w:val="22"/>
                                <w:szCs w:val="22"/>
                                <w:lang w:val="en-CA"/>
                              </w:rPr>
                              <m:t>2N</m:t>
                            </m:r>
                          </m:den>
                        </m:f>
                      </m:e>
                    </m:d>
                  </m:e>
                </m:func>
              </m:oMath>
            </m:oMathPara>
          </w:p>
          <w:p w14:paraId="5FBEB94A" w14:textId="5944DEB2" w:rsidR="00E004B8" w:rsidRPr="00E004B8" w:rsidRDefault="00B25D85" w:rsidP="00CD45EA">
            <w:pPr>
              <w:pStyle w:val="Equation"/>
              <w:keepNext/>
              <w:keepLines/>
              <w:spacing w:before="136" w:after="0"/>
              <w:jc w:val="left"/>
              <w:rPr>
                <w:sz w:val="22"/>
                <w:szCs w:val="22"/>
                <w:lang w:val="en-CA"/>
              </w:rPr>
            </w:pPr>
            <w:r>
              <w:rPr>
                <w:rFonts w:eastAsiaTheme="minorEastAsia" w:hint="eastAsia"/>
                <w:sz w:val="22"/>
                <w:szCs w:val="22"/>
                <w:lang w:val="en-CA" w:eastAsia="ko-KR"/>
              </w:rPr>
              <w:t>w</w:t>
            </w:r>
            <w:r w:rsidR="00E004B8" w:rsidRPr="00E004B8">
              <w:rPr>
                <w:sz w:val="22"/>
                <w:szCs w:val="22"/>
                <w:lang w:val="en-CA"/>
              </w:rPr>
              <w:t>here</w:t>
            </w:r>
            <w:r>
              <w:rPr>
                <w:rFonts w:eastAsiaTheme="minorEastAsia" w:hint="eastAsia"/>
                <w:sz w:val="22"/>
                <w:szCs w:val="22"/>
                <w:lang w:val="en-CA" w:eastAsia="ko-KR"/>
              </w:rPr>
              <w:t>,</w:t>
            </w:r>
            <w:r w:rsidR="00E004B8" w:rsidRPr="00E004B8">
              <w:rPr>
                <w:sz w:val="22"/>
                <w:szCs w:val="22"/>
                <w:lang w:val="en-CA"/>
              </w:rPr>
              <w:t xml:space="preserve"> </w:t>
            </w:r>
            <w:r w:rsidR="00E004B8" w:rsidRPr="00E004B8">
              <w:rPr>
                <w:sz w:val="22"/>
                <w:szCs w:val="22"/>
                <w:lang w:val="en-CA"/>
              </w:rPr>
              <w:fldChar w:fldCharType="begin"/>
            </w:r>
            <w:r w:rsidR="00E004B8" w:rsidRPr="00E004B8">
              <w:rPr>
                <w:sz w:val="22"/>
                <w:szCs w:val="22"/>
                <w:lang w:val="en-CA"/>
              </w:rPr>
              <w:instrText xml:space="preserve"> QUOTE </w:instrText>
            </w:r>
            <m:oMath>
              <m:sSub>
                <m:sSubPr>
                  <m:ctrlPr>
                    <w:rPr>
                      <w:rFonts w:ascii="Cambria Math" w:hAnsi="Cambria Math"/>
                      <w:i/>
                      <w:szCs w:val="22"/>
                      <w:lang w:val="en-CA"/>
                    </w:rPr>
                  </m:ctrlPr>
                </m:sSubPr>
                <m:e>
                  <m:r>
                    <m:rPr>
                      <m:sty m:val="p"/>
                    </m:rPr>
                    <w:rPr>
                      <w:rFonts w:ascii="Cambria Math" w:hAnsi="Cambria Math"/>
                      <w:szCs w:val="22"/>
                      <w:lang w:val="en-CA"/>
                    </w:rPr>
                    <m:t>ω</m:t>
                  </m:r>
                </m:e>
                <m:sub>
                  <m:r>
                    <m:rPr>
                      <m:sty m:val="p"/>
                    </m:rPr>
                    <w:rPr>
                      <w:rFonts w:ascii="Cambria Math" w:hAnsi="Cambria Math"/>
                      <w:szCs w:val="22"/>
                      <w:lang w:val="en-CA"/>
                    </w:rPr>
                    <m:t>0</m:t>
                  </m:r>
                </m:sub>
              </m:sSub>
              <m:r>
                <m:rPr>
                  <m:sty m:val="p"/>
                </m:rPr>
                <w:rPr>
                  <w:rFonts w:ascii="Cambria Math" w:hAnsi="Cambria Math"/>
                  <w:szCs w:val="22"/>
                  <w:lang w:val="en-CA"/>
                </w:rPr>
                <m:t>=</m:t>
              </m:r>
              <m:d>
                <m:dPr>
                  <m:begChr m:val="{"/>
                  <m:endChr m:val=""/>
                  <m:ctrlPr>
                    <w:rPr>
                      <w:rFonts w:ascii="Cambria Math" w:hAnsi="Cambria Math"/>
                      <w:i/>
                      <w:szCs w:val="22"/>
                      <w:lang w:val="en-CA"/>
                    </w:rPr>
                  </m:ctrlPr>
                </m:dPr>
                <m:e>
                  <m:m>
                    <m:mPr>
                      <m:mcs>
                        <m:mc>
                          <m:mcPr>
                            <m:count m:val="2"/>
                            <m:mcJc m:val="center"/>
                          </m:mcPr>
                        </m:mc>
                      </m:mcs>
                      <m:ctrlPr>
                        <w:rPr>
                          <w:rFonts w:ascii="Cambria Math" w:hAnsi="Cambria Math"/>
                          <w:i/>
                          <w:szCs w:val="22"/>
                          <w:lang w:val="en-CA"/>
                        </w:rPr>
                      </m:ctrlPr>
                    </m:mPr>
                    <m:mr>
                      <m:e>
                        <m:rad>
                          <m:radPr>
                            <m:degHide m:val="1"/>
                            <m:ctrlPr>
                              <w:rPr>
                                <w:rFonts w:ascii="Cambria Math" w:hAnsi="Cambria Math"/>
                                <w:i/>
                                <w:szCs w:val="22"/>
                                <w:lang w:val="en-CA"/>
                              </w:rPr>
                            </m:ctrlPr>
                          </m:radPr>
                          <m:deg/>
                          <m:e>
                            <m:f>
                              <m:fPr>
                                <m:ctrlPr>
                                  <w:rPr>
                                    <w:rFonts w:ascii="Cambria Math" w:hAnsi="Cambria Math"/>
                                    <w:i/>
                                    <w:szCs w:val="22"/>
                                    <w:lang w:val="en-CA"/>
                                  </w:rPr>
                                </m:ctrlPr>
                              </m:fPr>
                              <m:num>
                                <m:r>
                                  <m:rPr>
                                    <m:sty m:val="p"/>
                                  </m:rPr>
                                  <w:rPr>
                                    <w:rFonts w:ascii="Cambria Math" w:hAnsi="Cambria Math"/>
                                    <w:szCs w:val="22"/>
                                    <w:lang w:val="en-CA"/>
                                  </w:rPr>
                                  <m:t>2</m:t>
                                </m:r>
                              </m:num>
                              <m:den>
                                <m:r>
                                  <m:rPr>
                                    <m:sty m:val="p"/>
                                  </m:rPr>
                                  <w:rPr>
                                    <w:rFonts w:ascii="Cambria Math" w:hAnsi="Cambria Math"/>
                                    <w:szCs w:val="22"/>
                                    <w:lang w:val="en-CA"/>
                                  </w:rPr>
                                  <m:t>N</m:t>
                                </m:r>
                              </m:den>
                            </m:f>
                          </m:e>
                        </m:rad>
                      </m:e>
                      <m:e>
                        <m:r>
                          <m:rPr>
                            <m:sty m:val="p"/>
                          </m:rPr>
                          <w:rPr>
                            <w:rFonts w:ascii="Cambria Math" w:hAnsi="Cambria Math"/>
                            <w:szCs w:val="22"/>
                            <w:lang w:val="en-CA"/>
                          </w:rPr>
                          <m:t>i=0</m:t>
                        </m:r>
                      </m:e>
                    </m:mr>
                    <m:mr>
                      <m:e>
                        <m:r>
                          <m:rPr>
                            <m:sty m:val="p"/>
                          </m:rPr>
                          <w:rPr>
                            <w:rFonts w:ascii="Cambria Math" w:hAnsi="Cambria Math"/>
                            <w:szCs w:val="22"/>
                            <w:lang w:val="en-CA"/>
                          </w:rPr>
                          <m:t>1</m:t>
                        </m:r>
                      </m:e>
                      <m:e>
                        <m:r>
                          <m:rPr>
                            <m:sty m:val="p"/>
                          </m:rPr>
                          <w:rPr>
                            <w:rFonts w:ascii="Cambria Math" w:hAnsi="Cambria Math"/>
                            <w:szCs w:val="22"/>
                            <w:lang w:val="en-CA"/>
                          </w:rPr>
                          <m:t>i≠0</m:t>
                        </m:r>
                      </m:e>
                    </m:mr>
                  </m:m>
                </m:e>
              </m:d>
            </m:oMath>
            <w:r w:rsidR="00E004B8" w:rsidRPr="00E004B8">
              <w:rPr>
                <w:sz w:val="22"/>
                <w:szCs w:val="22"/>
                <w:lang w:val="en-CA"/>
              </w:rPr>
              <w:instrText xml:space="preserve"> </w:instrText>
            </w:r>
            <w:r w:rsidR="00E004B8" w:rsidRPr="00E004B8">
              <w:rPr>
                <w:sz w:val="22"/>
                <w:szCs w:val="22"/>
                <w:lang w:val="en-CA"/>
              </w:rPr>
              <w:fldChar w:fldCharType="separate"/>
            </w:r>
            <m:oMath>
              <m:sSub>
                <m:sSubPr>
                  <m:ctrlPr>
                    <w:rPr>
                      <w:rFonts w:ascii="Cambria Math" w:hAnsi="Cambria Math"/>
                      <w:i/>
                      <w:szCs w:val="22"/>
                      <w:lang w:val="en-CA"/>
                    </w:rPr>
                  </m:ctrlPr>
                </m:sSubPr>
                <m:e>
                  <m:r>
                    <m:rPr>
                      <m:sty m:val="p"/>
                    </m:rPr>
                    <w:rPr>
                      <w:rFonts w:ascii="Cambria Math" w:hAnsi="Cambria Math"/>
                      <w:szCs w:val="22"/>
                      <w:lang w:val="en-CA"/>
                    </w:rPr>
                    <m:t>ω</m:t>
                  </m:r>
                </m:e>
                <m:sub>
                  <m:r>
                    <m:rPr>
                      <m:sty m:val="p"/>
                    </m:rPr>
                    <w:rPr>
                      <w:rFonts w:ascii="Cambria Math" w:hAnsi="Cambria Math"/>
                      <w:szCs w:val="22"/>
                      <w:lang w:val="en-CA"/>
                    </w:rPr>
                    <m:t>0</m:t>
                  </m:r>
                </m:sub>
              </m:sSub>
              <m:r>
                <m:rPr>
                  <m:sty m:val="p"/>
                </m:rPr>
                <w:rPr>
                  <w:rFonts w:ascii="Cambria Math" w:hAnsi="Cambria Math"/>
                  <w:szCs w:val="22"/>
                  <w:lang w:val="en-CA"/>
                </w:rPr>
                <m:t>=</m:t>
              </m:r>
              <m:d>
                <m:dPr>
                  <m:begChr m:val="{"/>
                  <m:endChr m:val=""/>
                  <m:ctrlPr>
                    <w:rPr>
                      <w:rFonts w:ascii="Cambria Math" w:hAnsi="Cambria Math"/>
                      <w:i/>
                      <w:szCs w:val="22"/>
                      <w:lang w:val="en-CA"/>
                    </w:rPr>
                  </m:ctrlPr>
                </m:dPr>
                <m:e>
                  <m:m>
                    <m:mPr>
                      <m:mcs>
                        <m:mc>
                          <m:mcPr>
                            <m:count m:val="2"/>
                            <m:mcJc m:val="center"/>
                          </m:mcPr>
                        </m:mc>
                      </m:mcs>
                      <m:ctrlPr>
                        <w:rPr>
                          <w:rFonts w:ascii="Cambria Math" w:hAnsi="Cambria Math"/>
                          <w:i/>
                          <w:szCs w:val="22"/>
                          <w:lang w:val="en-CA"/>
                        </w:rPr>
                      </m:ctrlPr>
                    </m:mPr>
                    <m:mr>
                      <m:e>
                        <m:rad>
                          <m:radPr>
                            <m:degHide m:val="1"/>
                            <m:ctrlPr>
                              <w:rPr>
                                <w:rFonts w:ascii="Cambria Math" w:hAnsi="Cambria Math"/>
                                <w:i/>
                                <w:szCs w:val="22"/>
                                <w:lang w:val="en-CA"/>
                              </w:rPr>
                            </m:ctrlPr>
                          </m:radPr>
                          <m:deg/>
                          <m:e>
                            <m:f>
                              <m:fPr>
                                <m:ctrlPr>
                                  <w:rPr>
                                    <w:rFonts w:ascii="Cambria Math" w:hAnsi="Cambria Math"/>
                                    <w:i/>
                                    <w:szCs w:val="22"/>
                                    <w:lang w:val="en-CA"/>
                                  </w:rPr>
                                </m:ctrlPr>
                              </m:fPr>
                              <m:num>
                                <m:r>
                                  <m:rPr>
                                    <m:sty m:val="p"/>
                                  </m:rPr>
                                  <w:rPr>
                                    <w:rFonts w:ascii="Cambria Math" w:hAnsi="Cambria Math"/>
                                    <w:szCs w:val="22"/>
                                    <w:lang w:val="en-CA"/>
                                  </w:rPr>
                                  <m:t>2</m:t>
                                </m:r>
                              </m:num>
                              <m:den>
                                <m:r>
                                  <m:rPr>
                                    <m:sty m:val="p"/>
                                  </m:rPr>
                                  <w:rPr>
                                    <w:rFonts w:ascii="Cambria Math" w:hAnsi="Cambria Math"/>
                                    <w:szCs w:val="22"/>
                                    <w:lang w:val="en-CA"/>
                                  </w:rPr>
                                  <m:t>N</m:t>
                                </m:r>
                              </m:den>
                            </m:f>
                          </m:e>
                        </m:rad>
                      </m:e>
                      <m:e>
                        <m:r>
                          <m:rPr>
                            <m:sty m:val="p"/>
                          </m:rPr>
                          <w:rPr>
                            <w:rFonts w:ascii="Cambria Math" w:hAnsi="Cambria Math"/>
                            <w:szCs w:val="22"/>
                            <w:lang w:val="en-CA"/>
                          </w:rPr>
                          <m:t>i=0</m:t>
                        </m:r>
                      </m:e>
                    </m:mr>
                    <m:mr>
                      <m:e>
                        <m:r>
                          <m:rPr>
                            <m:sty m:val="p"/>
                          </m:rPr>
                          <w:rPr>
                            <w:rFonts w:ascii="Cambria Math" w:hAnsi="Cambria Math"/>
                            <w:szCs w:val="22"/>
                            <w:lang w:val="en-CA"/>
                          </w:rPr>
                          <m:t>1</m:t>
                        </m:r>
                      </m:e>
                      <m:e>
                        <m:r>
                          <m:rPr>
                            <m:sty m:val="p"/>
                          </m:rPr>
                          <w:rPr>
                            <w:rFonts w:ascii="Cambria Math" w:hAnsi="Cambria Math"/>
                            <w:szCs w:val="22"/>
                            <w:lang w:val="en-CA"/>
                          </w:rPr>
                          <m:t>i≠0</m:t>
                        </m:r>
                      </m:e>
                    </m:mr>
                  </m:m>
                </m:e>
              </m:d>
            </m:oMath>
            <w:r w:rsidR="00E004B8" w:rsidRPr="00E004B8">
              <w:rPr>
                <w:sz w:val="22"/>
                <w:szCs w:val="22"/>
                <w:lang w:val="en-CA"/>
              </w:rPr>
              <w:fldChar w:fldCharType="end"/>
            </w:r>
          </w:p>
        </w:tc>
      </w:tr>
      <w:tr w:rsidR="00E004B8" w:rsidRPr="00E004B8" w14:paraId="7D1C3CFC" w14:textId="77777777" w:rsidTr="002049F2">
        <w:trPr>
          <w:jc w:val="center"/>
        </w:trPr>
        <w:tc>
          <w:tcPr>
            <w:tcW w:w="2245" w:type="dxa"/>
            <w:tcBorders>
              <w:left w:val="nil"/>
            </w:tcBorders>
            <w:shd w:val="clear" w:color="auto" w:fill="auto"/>
            <w:vAlign w:val="center"/>
          </w:tcPr>
          <w:p w14:paraId="038413BC" w14:textId="77777777" w:rsidR="00E004B8" w:rsidRPr="00E004B8" w:rsidRDefault="00E004B8" w:rsidP="00CD45EA">
            <w:pPr>
              <w:pStyle w:val="Equation"/>
              <w:keepNext/>
              <w:keepLines/>
              <w:spacing w:before="136" w:after="0"/>
              <w:jc w:val="center"/>
              <w:rPr>
                <w:sz w:val="22"/>
                <w:szCs w:val="22"/>
                <w:lang w:val="en-CA"/>
              </w:rPr>
            </w:pPr>
            <w:r w:rsidRPr="00E004B8">
              <w:rPr>
                <w:sz w:val="22"/>
                <w:szCs w:val="22"/>
                <w:lang w:val="en-CA"/>
              </w:rPr>
              <w:t>DCT-VIII</w:t>
            </w:r>
          </w:p>
        </w:tc>
        <w:tc>
          <w:tcPr>
            <w:tcW w:w="6385" w:type="dxa"/>
            <w:tcBorders>
              <w:right w:val="nil"/>
            </w:tcBorders>
            <w:shd w:val="clear" w:color="auto" w:fill="auto"/>
            <w:vAlign w:val="center"/>
          </w:tcPr>
          <w:p w14:paraId="7CF5CF3C" w14:textId="77777777" w:rsidR="00E004B8" w:rsidRPr="00113874" w:rsidRDefault="00F25D20" w:rsidP="00CD45EA">
            <w:pPr>
              <w:pStyle w:val="Equation"/>
              <w:keepNext/>
              <w:keepLines/>
              <w:spacing w:before="136" w:after="0"/>
              <w:jc w:val="left"/>
              <w:rPr>
                <w:sz w:val="22"/>
                <w:szCs w:val="22"/>
                <w:lang w:val="en-CA"/>
              </w:rPr>
            </w:pPr>
            <m:oMathPara>
              <m:oMathParaPr>
                <m:jc m:val="left"/>
              </m:oMathParaPr>
              <m:oMath>
                <m:sSub>
                  <m:sSubPr>
                    <m:ctrlPr>
                      <w:rPr>
                        <w:rFonts w:ascii="Cambria Math" w:hAnsi="Cambria Math"/>
                        <w:i/>
                        <w:sz w:val="22"/>
                        <w:szCs w:val="22"/>
                        <w:lang w:val="en-CA"/>
                      </w:rPr>
                    </m:ctrlPr>
                  </m:sSubPr>
                  <m:e>
                    <m:r>
                      <w:rPr>
                        <w:rFonts w:ascii="Cambria Math" w:hAnsi="Cambria Math"/>
                        <w:sz w:val="22"/>
                        <w:szCs w:val="22"/>
                        <w:lang w:val="en-CA"/>
                      </w:rPr>
                      <m:t>T</m:t>
                    </m:r>
                  </m:e>
                  <m:sub>
                    <m:r>
                      <w:rPr>
                        <w:rFonts w:ascii="Cambria Math" w:hAnsi="Cambria Math"/>
                        <w:sz w:val="22"/>
                        <w:szCs w:val="22"/>
                        <w:lang w:val="en-CA"/>
                      </w:rPr>
                      <m:t>i</m:t>
                    </m:r>
                  </m:sub>
                </m:sSub>
                <m:r>
                  <w:rPr>
                    <w:rFonts w:ascii="Cambria Math" w:hAnsi="Cambria Math"/>
                    <w:sz w:val="22"/>
                    <w:szCs w:val="22"/>
                    <w:lang w:val="en-CA"/>
                  </w:rPr>
                  <m:t>(j)=</m:t>
                </m:r>
                <m:rad>
                  <m:radPr>
                    <m:degHide m:val="1"/>
                    <m:ctrlPr>
                      <w:rPr>
                        <w:rFonts w:ascii="Cambria Math" w:hAnsi="Cambria Math"/>
                        <w:i/>
                        <w:sz w:val="22"/>
                        <w:szCs w:val="22"/>
                        <w:lang w:val="en-CA"/>
                      </w:rPr>
                    </m:ctrlPr>
                  </m:radPr>
                  <m:deg/>
                  <m:e>
                    <m:f>
                      <m:fPr>
                        <m:ctrlPr>
                          <w:rPr>
                            <w:rFonts w:ascii="Cambria Math" w:hAnsi="Cambria Math"/>
                            <w:i/>
                            <w:sz w:val="22"/>
                            <w:szCs w:val="22"/>
                            <w:lang w:val="en-CA"/>
                          </w:rPr>
                        </m:ctrlPr>
                      </m:fPr>
                      <m:num>
                        <m:r>
                          <w:rPr>
                            <w:rFonts w:ascii="Cambria Math" w:hAnsi="Cambria Math"/>
                            <w:sz w:val="22"/>
                            <w:szCs w:val="22"/>
                            <w:lang w:val="en-CA"/>
                          </w:rPr>
                          <m:t>4</m:t>
                        </m:r>
                      </m:num>
                      <m:den>
                        <m:r>
                          <w:rPr>
                            <w:rFonts w:ascii="Cambria Math" w:hAnsi="Cambria Math"/>
                            <w:sz w:val="22"/>
                            <w:szCs w:val="22"/>
                            <w:lang w:val="en-CA"/>
                          </w:rPr>
                          <m:t>2N+1</m:t>
                        </m:r>
                      </m:den>
                    </m:f>
                  </m:e>
                </m:rad>
                <m:r>
                  <w:rPr>
                    <w:rFonts w:ascii="Cambria Math" w:hAnsi="Cambria Math"/>
                    <w:sz w:val="22"/>
                    <w:szCs w:val="22"/>
                    <w:lang w:val="en-CA"/>
                  </w:rPr>
                  <m:t>∙</m:t>
                </m:r>
                <m:func>
                  <m:funcPr>
                    <m:ctrlPr>
                      <w:rPr>
                        <w:rFonts w:ascii="Cambria Math" w:hAnsi="Cambria Math"/>
                        <w:i/>
                        <w:sz w:val="22"/>
                        <w:szCs w:val="22"/>
                        <w:lang w:val="en-CA"/>
                      </w:rPr>
                    </m:ctrlPr>
                  </m:funcPr>
                  <m:fName>
                    <m:r>
                      <m:rPr>
                        <m:sty m:val="p"/>
                      </m:rPr>
                      <w:rPr>
                        <w:rFonts w:ascii="Cambria Math" w:hAnsi="Cambria Math"/>
                        <w:sz w:val="22"/>
                        <w:szCs w:val="22"/>
                        <w:lang w:val="en-CA"/>
                      </w:rPr>
                      <m:t>cos</m:t>
                    </m:r>
                  </m:fName>
                  <m:e>
                    <m:d>
                      <m:dPr>
                        <m:ctrlPr>
                          <w:rPr>
                            <w:rFonts w:ascii="Cambria Math" w:hAnsi="Cambria Math"/>
                            <w:i/>
                            <w:sz w:val="22"/>
                            <w:szCs w:val="22"/>
                            <w:lang w:val="en-CA"/>
                          </w:rPr>
                        </m:ctrlPr>
                      </m:dPr>
                      <m:e>
                        <m:f>
                          <m:fPr>
                            <m:ctrlPr>
                              <w:rPr>
                                <w:rFonts w:ascii="Cambria Math" w:hAnsi="Cambria Math"/>
                                <w:i/>
                                <w:sz w:val="22"/>
                                <w:szCs w:val="22"/>
                                <w:lang w:val="en-CA"/>
                              </w:rPr>
                            </m:ctrlPr>
                          </m:fPr>
                          <m:num>
                            <m:r>
                              <w:rPr>
                                <w:rFonts w:ascii="Cambria Math" w:hAnsi="Cambria Math"/>
                                <w:sz w:val="22"/>
                                <w:szCs w:val="22"/>
                                <w:lang w:val="en-CA"/>
                              </w:rPr>
                              <m:t>π∙(2i+1)∙(2j+1)</m:t>
                            </m:r>
                          </m:num>
                          <m:den>
                            <m:r>
                              <w:rPr>
                                <w:rFonts w:ascii="Cambria Math" w:hAnsi="Cambria Math"/>
                                <w:sz w:val="22"/>
                                <w:szCs w:val="22"/>
                                <w:lang w:val="en-CA"/>
                              </w:rPr>
                              <m:t>4N+2</m:t>
                            </m:r>
                          </m:den>
                        </m:f>
                      </m:e>
                    </m:d>
                  </m:e>
                </m:func>
              </m:oMath>
            </m:oMathPara>
          </w:p>
        </w:tc>
      </w:tr>
      <w:tr w:rsidR="00E004B8" w:rsidRPr="00E004B8" w14:paraId="2EFD9ACE" w14:textId="77777777" w:rsidTr="002049F2">
        <w:trPr>
          <w:jc w:val="center"/>
        </w:trPr>
        <w:tc>
          <w:tcPr>
            <w:tcW w:w="2245" w:type="dxa"/>
            <w:tcBorders>
              <w:left w:val="nil"/>
              <w:bottom w:val="single" w:sz="12" w:space="0" w:color="auto"/>
            </w:tcBorders>
            <w:shd w:val="clear" w:color="auto" w:fill="auto"/>
            <w:vAlign w:val="center"/>
          </w:tcPr>
          <w:p w14:paraId="3F5C8A0E" w14:textId="77777777" w:rsidR="00E004B8" w:rsidRPr="00E004B8" w:rsidRDefault="00E004B8" w:rsidP="00CD45EA">
            <w:pPr>
              <w:pStyle w:val="Equation"/>
              <w:keepNext/>
              <w:keepLines/>
              <w:spacing w:before="136" w:after="0"/>
              <w:jc w:val="center"/>
              <w:rPr>
                <w:sz w:val="22"/>
                <w:szCs w:val="22"/>
                <w:lang w:val="en-CA"/>
              </w:rPr>
            </w:pPr>
            <w:r w:rsidRPr="00E004B8">
              <w:rPr>
                <w:sz w:val="22"/>
                <w:szCs w:val="22"/>
                <w:lang w:val="en-CA"/>
              </w:rPr>
              <w:t>DST-VII</w:t>
            </w:r>
          </w:p>
        </w:tc>
        <w:tc>
          <w:tcPr>
            <w:tcW w:w="6385" w:type="dxa"/>
            <w:tcBorders>
              <w:bottom w:val="single" w:sz="12" w:space="0" w:color="auto"/>
              <w:right w:val="nil"/>
            </w:tcBorders>
            <w:shd w:val="clear" w:color="auto" w:fill="auto"/>
            <w:vAlign w:val="center"/>
          </w:tcPr>
          <w:p w14:paraId="5C291453" w14:textId="77777777" w:rsidR="00E004B8" w:rsidRPr="00113874" w:rsidRDefault="00F25D20" w:rsidP="00CD45EA">
            <w:pPr>
              <w:pStyle w:val="Equation"/>
              <w:keepNext/>
              <w:keepLines/>
              <w:spacing w:before="136" w:after="0"/>
              <w:jc w:val="left"/>
              <w:rPr>
                <w:sz w:val="22"/>
                <w:szCs w:val="22"/>
                <w:lang w:val="en-CA"/>
              </w:rPr>
            </w:pPr>
            <m:oMathPara>
              <m:oMathParaPr>
                <m:jc m:val="left"/>
              </m:oMathParaPr>
              <m:oMath>
                <m:sSub>
                  <m:sSubPr>
                    <m:ctrlPr>
                      <w:rPr>
                        <w:rFonts w:ascii="Cambria Math" w:hAnsi="Cambria Math"/>
                        <w:i/>
                        <w:sz w:val="22"/>
                        <w:szCs w:val="22"/>
                        <w:lang w:val="en-CA"/>
                      </w:rPr>
                    </m:ctrlPr>
                  </m:sSubPr>
                  <m:e>
                    <m:r>
                      <w:rPr>
                        <w:rFonts w:ascii="Cambria Math" w:hAnsi="Cambria Math"/>
                        <w:sz w:val="22"/>
                        <w:szCs w:val="22"/>
                        <w:lang w:val="en-CA"/>
                      </w:rPr>
                      <m:t>T</m:t>
                    </m:r>
                  </m:e>
                  <m:sub>
                    <m:r>
                      <w:rPr>
                        <w:rFonts w:ascii="Cambria Math" w:hAnsi="Cambria Math"/>
                        <w:sz w:val="22"/>
                        <w:szCs w:val="22"/>
                        <w:lang w:val="en-CA"/>
                      </w:rPr>
                      <m:t>i</m:t>
                    </m:r>
                  </m:sub>
                </m:sSub>
                <m:r>
                  <w:rPr>
                    <w:rFonts w:ascii="Cambria Math" w:hAnsi="Cambria Math"/>
                    <w:sz w:val="22"/>
                    <w:szCs w:val="22"/>
                    <w:lang w:val="en-CA"/>
                  </w:rPr>
                  <m:t>(j)=</m:t>
                </m:r>
                <m:rad>
                  <m:radPr>
                    <m:degHide m:val="1"/>
                    <m:ctrlPr>
                      <w:rPr>
                        <w:rFonts w:ascii="Cambria Math" w:hAnsi="Cambria Math"/>
                        <w:i/>
                        <w:sz w:val="22"/>
                        <w:szCs w:val="22"/>
                        <w:lang w:val="en-CA"/>
                      </w:rPr>
                    </m:ctrlPr>
                  </m:radPr>
                  <m:deg/>
                  <m:e>
                    <m:f>
                      <m:fPr>
                        <m:ctrlPr>
                          <w:rPr>
                            <w:rFonts w:ascii="Cambria Math" w:hAnsi="Cambria Math"/>
                            <w:i/>
                            <w:sz w:val="22"/>
                            <w:szCs w:val="22"/>
                            <w:lang w:val="en-CA"/>
                          </w:rPr>
                        </m:ctrlPr>
                      </m:fPr>
                      <m:num>
                        <m:r>
                          <w:rPr>
                            <w:rFonts w:ascii="Cambria Math" w:hAnsi="Cambria Math"/>
                            <w:sz w:val="22"/>
                            <w:szCs w:val="22"/>
                            <w:lang w:val="en-CA"/>
                          </w:rPr>
                          <m:t>4</m:t>
                        </m:r>
                      </m:num>
                      <m:den>
                        <m:r>
                          <w:rPr>
                            <w:rFonts w:ascii="Cambria Math" w:hAnsi="Cambria Math"/>
                            <w:sz w:val="22"/>
                            <w:szCs w:val="22"/>
                            <w:lang w:val="en-CA"/>
                          </w:rPr>
                          <m:t>2N+1</m:t>
                        </m:r>
                      </m:den>
                    </m:f>
                  </m:e>
                </m:rad>
                <m:r>
                  <w:rPr>
                    <w:rFonts w:ascii="Cambria Math" w:hAnsi="Cambria Math"/>
                    <w:sz w:val="22"/>
                    <w:szCs w:val="22"/>
                    <w:lang w:val="en-CA"/>
                  </w:rPr>
                  <m:t>∙</m:t>
                </m:r>
                <m:func>
                  <m:funcPr>
                    <m:ctrlPr>
                      <w:rPr>
                        <w:rFonts w:ascii="Cambria Math" w:hAnsi="Cambria Math"/>
                        <w:i/>
                        <w:sz w:val="22"/>
                        <w:szCs w:val="22"/>
                        <w:lang w:val="en-CA"/>
                      </w:rPr>
                    </m:ctrlPr>
                  </m:funcPr>
                  <m:fName>
                    <m:r>
                      <m:rPr>
                        <m:sty m:val="p"/>
                      </m:rPr>
                      <w:rPr>
                        <w:rFonts w:ascii="Cambria Math" w:hAnsi="Cambria Math"/>
                        <w:sz w:val="22"/>
                        <w:szCs w:val="22"/>
                        <w:lang w:val="en-CA"/>
                      </w:rPr>
                      <m:t>sin</m:t>
                    </m:r>
                  </m:fName>
                  <m:e>
                    <m:d>
                      <m:dPr>
                        <m:ctrlPr>
                          <w:rPr>
                            <w:rFonts w:ascii="Cambria Math" w:hAnsi="Cambria Math"/>
                            <w:i/>
                            <w:sz w:val="22"/>
                            <w:szCs w:val="22"/>
                            <w:lang w:val="en-CA"/>
                          </w:rPr>
                        </m:ctrlPr>
                      </m:dPr>
                      <m:e>
                        <m:f>
                          <m:fPr>
                            <m:ctrlPr>
                              <w:rPr>
                                <w:rFonts w:ascii="Cambria Math" w:hAnsi="Cambria Math"/>
                                <w:i/>
                                <w:sz w:val="22"/>
                                <w:szCs w:val="22"/>
                                <w:lang w:val="en-CA"/>
                              </w:rPr>
                            </m:ctrlPr>
                          </m:fPr>
                          <m:num>
                            <m:r>
                              <w:rPr>
                                <w:rFonts w:ascii="Cambria Math" w:hAnsi="Cambria Math"/>
                                <w:sz w:val="22"/>
                                <w:szCs w:val="22"/>
                                <w:lang w:val="en-CA"/>
                              </w:rPr>
                              <m:t>π∙(2i+1)∙(j+1)</m:t>
                            </m:r>
                          </m:num>
                          <m:den>
                            <m:r>
                              <w:rPr>
                                <w:rFonts w:ascii="Cambria Math" w:hAnsi="Cambria Math"/>
                                <w:sz w:val="22"/>
                                <w:szCs w:val="22"/>
                                <w:lang w:val="en-CA"/>
                              </w:rPr>
                              <m:t>2N+1</m:t>
                            </m:r>
                          </m:den>
                        </m:f>
                      </m:e>
                    </m:d>
                  </m:e>
                </m:func>
              </m:oMath>
            </m:oMathPara>
          </w:p>
        </w:tc>
      </w:tr>
    </w:tbl>
    <w:p w14:paraId="5228A4D4" w14:textId="77777777" w:rsidR="00E004B8" w:rsidRPr="00E004B8" w:rsidRDefault="00E004B8" w:rsidP="00CD45EA">
      <w:pPr>
        <w:spacing w:after="120"/>
        <w:jc w:val="both"/>
        <w:rPr>
          <w:szCs w:val="22"/>
          <w:lang w:val="en-CA"/>
        </w:rPr>
      </w:pPr>
      <w:r w:rsidRPr="00E004B8">
        <w:rPr>
          <w:szCs w:val="22"/>
          <w:lang w:val="en-CA"/>
        </w:rPr>
        <w:t>In order to keep the orthogonality of the transform matrix, the transform matrices are quantized more accurately than the transform matrices in HEVC. To keep the intermediate values of the transformed coefficients within the 16-bit range, after horizontal and after vertical transform, all the coefficients are to have 10-bit.</w:t>
      </w:r>
    </w:p>
    <w:p w14:paraId="7C484A9B" w14:textId="4623E783" w:rsidR="00E004B8" w:rsidRPr="00E004B8" w:rsidRDefault="00E004B8" w:rsidP="00CD45EA">
      <w:pPr>
        <w:spacing w:after="120"/>
        <w:jc w:val="both"/>
        <w:rPr>
          <w:szCs w:val="22"/>
          <w:lang w:val="en-CA"/>
        </w:rPr>
      </w:pPr>
      <w:r w:rsidRPr="00E004B8">
        <w:rPr>
          <w:szCs w:val="22"/>
        </w:rPr>
        <w:t xml:space="preserve">In order to control MTS scheme, separate enabling flags are specified at SPS level for intra and inter, respectively. When MTS is enabled at SPS, a CU level flag is signalled to indicate whether MTS is applied or not. Here, MTS is applied only for luma. </w:t>
      </w:r>
      <w:r w:rsidR="003123DF">
        <w:rPr>
          <w:lang w:val="en-CA"/>
        </w:rPr>
        <w:t>The MTS signaling is skipped when one of the below conditions is applied</w:t>
      </w:r>
      <w:r w:rsidRPr="00E004B8">
        <w:rPr>
          <w:szCs w:val="22"/>
          <w:lang w:val="en-CA"/>
        </w:rPr>
        <w:t xml:space="preserve">. </w:t>
      </w:r>
    </w:p>
    <w:p w14:paraId="7C63043B" w14:textId="352F3867" w:rsidR="00E004B8" w:rsidRPr="00E004B8" w:rsidRDefault="003123DF" w:rsidP="000613EB">
      <w:pPr>
        <w:pStyle w:val="ListParagraph"/>
        <w:numPr>
          <w:ilvl w:val="0"/>
          <w:numId w:val="54"/>
        </w:numPr>
        <w:spacing w:before="136" w:after="120"/>
        <w:rPr>
          <w:sz w:val="22"/>
          <w:szCs w:val="22"/>
        </w:rPr>
      </w:pPr>
      <w:r w:rsidRPr="002049F2">
        <w:rPr>
          <w:szCs w:val="22"/>
          <w:lang w:val="en-CA"/>
        </w:rPr>
        <w:t>The position of the last significant coefficient for the luma TB is less than 1 (i.e., DC only)</w:t>
      </w:r>
    </w:p>
    <w:p w14:paraId="7DA6493C" w14:textId="099C00D2" w:rsidR="00E004B8" w:rsidRPr="00E004B8" w:rsidRDefault="003123DF" w:rsidP="000613EB">
      <w:pPr>
        <w:pStyle w:val="ListParagraph"/>
        <w:numPr>
          <w:ilvl w:val="0"/>
          <w:numId w:val="54"/>
        </w:numPr>
        <w:spacing w:before="136" w:after="120"/>
        <w:rPr>
          <w:sz w:val="22"/>
          <w:szCs w:val="22"/>
        </w:rPr>
      </w:pPr>
      <w:r>
        <w:rPr>
          <w:szCs w:val="22"/>
          <w:lang w:val="en-CA"/>
        </w:rPr>
        <w:t>The last significant coefficient of the luma TB is located inside the MTS zero-out region</w:t>
      </w:r>
      <w:r w:rsidRPr="003123DF" w:rsidDel="003123DF">
        <w:rPr>
          <w:rFonts w:eastAsia="Malgun Gothic"/>
          <w:sz w:val="22"/>
          <w:szCs w:val="22"/>
          <w:lang w:eastAsia="ko-KR"/>
        </w:rPr>
        <w:t xml:space="preserve"> </w:t>
      </w:r>
    </w:p>
    <w:p w14:paraId="6F548219" w14:textId="42202B3B" w:rsidR="00E004B8" w:rsidRPr="00C3412D" w:rsidRDefault="00E004B8" w:rsidP="00CD45EA">
      <w:pPr>
        <w:spacing w:after="120"/>
        <w:jc w:val="both"/>
        <w:rPr>
          <w:rFonts w:eastAsiaTheme="minorEastAsia"/>
          <w:szCs w:val="22"/>
          <w:lang w:eastAsia="ko-KR"/>
        </w:rPr>
      </w:pPr>
      <w:r w:rsidRPr="00C3412D">
        <w:rPr>
          <w:szCs w:val="22"/>
        </w:rPr>
        <w:t xml:space="preserve">If MTS CU flag is equal to zero, then DCT2 is applied in both directions. However, if MTS CU flag is equal to one, then two </w:t>
      </w:r>
      <w:r w:rsidR="00161A21" w:rsidRPr="006135FF">
        <w:rPr>
          <w:szCs w:val="22"/>
        </w:rPr>
        <w:t xml:space="preserve">other </w:t>
      </w:r>
      <w:r w:rsidRPr="001970D1">
        <w:rPr>
          <w:szCs w:val="22"/>
        </w:rPr>
        <w:t>flags are additionally signa</w:t>
      </w:r>
      <w:r w:rsidR="00161A21" w:rsidRPr="005A0A8A">
        <w:rPr>
          <w:szCs w:val="22"/>
        </w:rPr>
        <w:t>l</w:t>
      </w:r>
      <w:r w:rsidRPr="005A0A8A">
        <w:rPr>
          <w:szCs w:val="22"/>
        </w:rPr>
        <w:t>led to indicate the transform type for the horizontal and vertical directions, respectively. Transform</w:t>
      </w:r>
      <w:r w:rsidRPr="00C3412D">
        <w:rPr>
          <w:szCs w:val="22"/>
        </w:rPr>
        <w:t xml:space="preserve"> and signalling mapping table as shown in</w:t>
      </w:r>
      <w:r w:rsidR="00784223" w:rsidRPr="00C3412D">
        <w:rPr>
          <w:szCs w:val="22"/>
        </w:rPr>
        <w:t xml:space="preserve"> </w:t>
      </w:r>
      <w:r w:rsidR="00784223" w:rsidRPr="00D80499">
        <w:rPr>
          <w:szCs w:val="22"/>
        </w:rPr>
        <w:fldChar w:fldCharType="begin"/>
      </w:r>
      <w:r w:rsidR="00784223" w:rsidRPr="00C3412D">
        <w:rPr>
          <w:szCs w:val="22"/>
        </w:rPr>
        <w:instrText xml:space="preserve"> REF _Ref531557553 \h </w:instrText>
      </w:r>
      <w:r w:rsidR="00C3412D">
        <w:rPr>
          <w:szCs w:val="22"/>
        </w:rPr>
        <w:instrText xml:space="preserve"> \* MERGEFORMAT </w:instrText>
      </w:r>
      <w:r w:rsidR="00784223" w:rsidRPr="00D80499">
        <w:rPr>
          <w:szCs w:val="22"/>
        </w:rPr>
      </w:r>
      <w:r w:rsidR="00784223" w:rsidRPr="00D80499">
        <w:rPr>
          <w:szCs w:val="22"/>
        </w:rPr>
        <w:fldChar w:fldCharType="separate"/>
      </w:r>
      <w:r w:rsidR="003A61E2" w:rsidRPr="003A61E2">
        <w:rPr>
          <w:noProof/>
          <w:szCs w:val="22"/>
          <w:lang w:val="en-GB"/>
        </w:rPr>
        <w:t>Table </w:t>
      </w:r>
      <w:r w:rsidR="003A61E2" w:rsidRPr="00512403">
        <w:rPr>
          <w:noProof/>
          <w:szCs w:val="22"/>
          <w:lang w:val="en-GB"/>
        </w:rPr>
        <w:t>3</w:t>
      </w:r>
      <w:r w:rsidR="003A61E2" w:rsidRPr="00721903">
        <w:rPr>
          <w:noProof/>
          <w:szCs w:val="22"/>
          <w:lang w:val="en-GB"/>
        </w:rPr>
        <w:noBreakHyphen/>
      </w:r>
      <w:r w:rsidR="003A61E2" w:rsidRPr="007667C4">
        <w:rPr>
          <w:noProof/>
          <w:szCs w:val="22"/>
          <w:lang w:val="en-GB"/>
        </w:rPr>
        <w:t>9</w:t>
      </w:r>
      <w:r w:rsidR="00784223" w:rsidRPr="00D80499">
        <w:rPr>
          <w:szCs w:val="22"/>
        </w:rPr>
        <w:fldChar w:fldCharType="end"/>
      </w:r>
      <w:r w:rsidRPr="00637D9B">
        <w:rPr>
          <w:szCs w:val="22"/>
        </w:rPr>
        <w:t>.</w:t>
      </w:r>
      <w:r w:rsidR="008861C4" w:rsidRPr="00D80499">
        <w:rPr>
          <w:rFonts w:eastAsiaTheme="minorEastAsia" w:hint="eastAsia"/>
          <w:szCs w:val="22"/>
          <w:lang w:eastAsia="ko-KR"/>
        </w:rPr>
        <w:t xml:space="preserve"> </w:t>
      </w:r>
      <w:r w:rsidR="00CD6FF2">
        <w:rPr>
          <w:rFonts w:eastAsiaTheme="minorEastAsia" w:hint="eastAsia"/>
          <w:lang w:val="en-CA" w:eastAsia="ko-KR"/>
        </w:rPr>
        <w:t>U</w:t>
      </w:r>
      <w:r w:rsidR="00CD6FF2">
        <w:rPr>
          <w:lang w:val="en-CA"/>
        </w:rPr>
        <w:t>nif</w:t>
      </w:r>
      <w:r w:rsidR="00CD6FF2">
        <w:rPr>
          <w:rFonts w:eastAsiaTheme="minorEastAsia" w:hint="eastAsia"/>
          <w:lang w:val="en-CA" w:eastAsia="ko-KR"/>
        </w:rPr>
        <w:t>ied</w:t>
      </w:r>
      <w:r w:rsidR="00CD6FF2">
        <w:rPr>
          <w:lang w:val="en-CA"/>
        </w:rPr>
        <w:t xml:space="preserve"> the transform selection </w:t>
      </w:r>
      <w:r w:rsidR="00A42C79">
        <w:rPr>
          <w:rFonts w:eastAsiaTheme="minorEastAsia" w:hint="eastAsia"/>
          <w:lang w:val="en-CA" w:eastAsia="ko-KR"/>
        </w:rPr>
        <w:t>for</w:t>
      </w:r>
      <w:r w:rsidR="00CD6FF2">
        <w:rPr>
          <w:lang w:val="en-CA"/>
        </w:rPr>
        <w:t xml:space="preserve"> ISP and implicit MTS </w:t>
      </w:r>
      <w:r w:rsidR="00CD6FF2">
        <w:rPr>
          <w:rFonts w:eastAsiaTheme="minorEastAsia" w:hint="eastAsia"/>
          <w:lang w:val="en-CA" w:eastAsia="ko-KR"/>
        </w:rPr>
        <w:t xml:space="preserve">is used </w:t>
      </w:r>
      <w:r w:rsidR="00CD6FF2">
        <w:rPr>
          <w:lang w:val="en-CA"/>
        </w:rPr>
        <w:t>by removing the intra-mode and block-shape dependencies</w:t>
      </w:r>
      <w:r w:rsidR="00CD6FF2">
        <w:rPr>
          <w:rFonts w:eastAsiaTheme="minorEastAsia" w:hint="eastAsia"/>
          <w:lang w:val="en-CA" w:eastAsia="ko-KR"/>
        </w:rPr>
        <w:t>. I</w:t>
      </w:r>
      <w:r w:rsidR="00CD6FF2" w:rsidRPr="005069B2">
        <w:rPr>
          <w:lang w:val="en-CA"/>
        </w:rPr>
        <w:t xml:space="preserve">f current block is ISP mode or if the current block is intra block and both intra and inter explicit MTS is </w:t>
      </w:r>
      <w:r w:rsidR="00CD6FF2">
        <w:rPr>
          <w:lang w:val="en-CA"/>
        </w:rPr>
        <w:t>on, then only DST7 is used for both horizontal and vertical transform cores.</w:t>
      </w:r>
      <w:r w:rsidR="00A42C79">
        <w:rPr>
          <w:rFonts w:eastAsiaTheme="minorEastAsia" w:hint="eastAsia"/>
          <w:lang w:val="en-CA" w:eastAsia="ko-KR"/>
        </w:rPr>
        <w:t xml:space="preserve"> </w:t>
      </w:r>
      <w:r w:rsidR="008861C4" w:rsidRPr="00EA7ADA">
        <w:rPr>
          <w:rFonts w:eastAsiaTheme="minorEastAsia"/>
          <w:szCs w:val="22"/>
          <w:lang w:eastAsia="ko-KR"/>
        </w:rPr>
        <w:t>When it comes to transform matrix precision, 8-bit primary transform cores are used. Therefore, all the transform cores used in HEVC are kept as the same, including 4-point DCT-2 and DST-7, 8-point, 16-point and 32-point DCT-2. Also, other transform cores including 64-point DCT-2, 4-point DCT-8, 8-point, 16-point, 32-point DST-7 and DCT-8, use 8-bit primary transform cores.</w:t>
      </w:r>
    </w:p>
    <w:p w14:paraId="180FEA4D" w14:textId="672744BB" w:rsidR="00E004B8" w:rsidRDefault="00784223" w:rsidP="00CD45EA">
      <w:pPr>
        <w:pStyle w:val="Caption"/>
        <w:spacing w:before="136"/>
        <w:rPr>
          <w:lang w:eastAsia="ko-KR"/>
        </w:rPr>
      </w:pPr>
      <w:bookmarkStart w:id="301" w:name="_Ref531557553"/>
      <w:bookmarkStart w:id="302" w:name="_Ref521510091"/>
      <w:bookmarkStart w:id="303" w:name="_Hlk32870031"/>
      <w:r w:rsidRPr="00B76BD9">
        <w:rPr>
          <w:noProof/>
          <w:lang w:val="en-GB"/>
        </w:rPr>
        <w:lastRenderedPageBreak/>
        <w:t>Table </w:t>
      </w:r>
      <w:r w:rsidRPr="00B76BD9">
        <w:rPr>
          <w:noProof/>
          <w:lang w:val="en-GB"/>
        </w:rPr>
        <w:fldChar w:fldCharType="begin"/>
      </w:r>
      <w:r w:rsidRPr="00B76BD9">
        <w:rPr>
          <w:noProof/>
          <w:lang w:val="en-GB"/>
        </w:rPr>
        <w:instrText xml:space="preserve"> STYLEREF 1 \s </w:instrText>
      </w:r>
      <w:r w:rsidRPr="00B76BD9">
        <w:rPr>
          <w:noProof/>
          <w:lang w:val="en-GB"/>
        </w:rPr>
        <w:fldChar w:fldCharType="separate"/>
      </w:r>
      <w:r w:rsidR="003A61E2">
        <w:rPr>
          <w:noProof/>
          <w:lang w:val="en-GB"/>
        </w:rPr>
        <w:t>3</w:t>
      </w:r>
      <w:r w:rsidRPr="00B76BD9">
        <w:rPr>
          <w:noProof/>
          <w:lang w:val="en-GB"/>
        </w:rPr>
        <w:fldChar w:fldCharType="end"/>
      </w:r>
      <w:r w:rsidRPr="00B76BD9">
        <w:rPr>
          <w:noProof/>
          <w:lang w:val="en-GB"/>
        </w:rPr>
        <w:noBreakHyphen/>
      </w:r>
      <w:r w:rsidRPr="00B76BD9">
        <w:rPr>
          <w:noProof/>
          <w:lang w:val="en-GB"/>
        </w:rPr>
        <w:fldChar w:fldCharType="begin"/>
      </w:r>
      <w:r w:rsidRPr="00B76BD9">
        <w:rPr>
          <w:noProof/>
          <w:lang w:val="en-GB"/>
        </w:rPr>
        <w:instrText xml:space="preserve"> SEQ Table \* ARABIC \s 1 </w:instrText>
      </w:r>
      <w:r w:rsidRPr="00B76BD9">
        <w:rPr>
          <w:noProof/>
          <w:lang w:val="en-GB"/>
        </w:rPr>
        <w:fldChar w:fldCharType="separate"/>
      </w:r>
      <w:r w:rsidR="003A61E2">
        <w:rPr>
          <w:noProof/>
          <w:lang w:val="en-GB"/>
        </w:rPr>
        <w:t>9</w:t>
      </w:r>
      <w:r w:rsidRPr="00B76BD9">
        <w:rPr>
          <w:noProof/>
          <w:lang w:val="en-GB"/>
        </w:rPr>
        <w:fldChar w:fldCharType="end"/>
      </w:r>
      <w:bookmarkEnd w:id="301"/>
      <w:r w:rsidRPr="00B76BD9">
        <w:rPr>
          <w:rFonts w:hint="eastAsia"/>
          <w:lang w:eastAsia="ko-KR"/>
        </w:rPr>
        <w:t xml:space="preserve"> </w:t>
      </w:r>
      <w:bookmarkEnd w:id="302"/>
      <w:r w:rsidR="00900524" w:rsidRPr="00250673">
        <w:rPr>
          <w:rFonts w:hint="eastAsia"/>
        </w:rPr>
        <w:t>-</w:t>
      </w:r>
      <w:r w:rsidR="00E004B8" w:rsidRPr="00E004B8">
        <w:rPr>
          <w:rFonts w:hint="eastAsia"/>
          <w:lang w:eastAsia="ko-KR"/>
        </w:rPr>
        <w:t xml:space="preserve"> Transform and signalling mapping table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8"/>
        <w:gridCol w:w="1618"/>
        <w:gridCol w:w="1619"/>
        <w:gridCol w:w="1236"/>
        <w:gridCol w:w="1104"/>
      </w:tblGrid>
      <w:tr w:rsidR="008861C4" w:rsidRPr="00161A21" w14:paraId="1CD28BF2" w14:textId="77777777" w:rsidTr="002049F2">
        <w:trPr>
          <w:jc w:val="center"/>
        </w:trPr>
        <w:tc>
          <w:tcPr>
            <w:tcW w:w="1618" w:type="dxa"/>
            <w:shd w:val="clear" w:color="auto" w:fill="auto"/>
          </w:tcPr>
          <w:p w14:paraId="7F741B36" w14:textId="77777777" w:rsidR="008861C4" w:rsidRPr="00550109" w:rsidRDefault="008861C4" w:rsidP="00CD45EA">
            <w:pPr>
              <w:keepNext/>
              <w:keepLines/>
              <w:spacing w:after="120"/>
              <w:jc w:val="center"/>
              <w:rPr>
                <w:rFonts w:eastAsia="Malgun Gothic"/>
                <w:szCs w:val="22"/>
              </w:rPr>
            </w:pPr>
            <w:r w:rsidRPr="00550109">
              <w:rPr>
                <w:rFonts w:eastAsia="Malgun Gothic"/>
                <w:szCs w:val="22"/>
                <w:lang w:eastAsia="ko-KR"/>
              </w:rPr>
              <w:t>MTS_</w:t>
            </w:r>
            <w:r w:rsidRPr="00550109">
              <w:rPr>
                <w:rFonts w:eastAsia="Malgun Gothic"/>
                <w:szCs w:val="22"/>
              </w:rPr>
              <w:t>CU</w:t>
            </w:r>
            <w:r w:rsidRPr="00550109">
              <w:rPr>
                <w:rFonts w:eastAsia="Malgun Gothic"/>
                <w:szCs w:val="22"/>
                <w:lang w:eastAsia="ko-KR"/>
              </w:rPr>
              <w:t>_</w:t>
            </w:r>
            <w:r w:rsidRPr="00550109">
              <w:rPr>
                <w:rFonts w:eastAsia="Malgun Gothic"/>
                <w:szCs w:val="22"/>
              </w:rPr>
              <w:t>flag</w:t>
            </w:r>
          </w:p>
        </w:tc>
        <w:tc>
          <w:tcPr>
            <w:tcW w:w="1618" w:type="dxa"/>
            <w:shd w:val="clear" w:color="auto" w:fill="auto"/>
          </w:tcPr>
          <w:p w14:paraId="2444D6A3" w14:textId="77777777" w:rsidR="008861C4" w:rsidRPr="00550109" w:rsidRDefault="008861C4" w:rsidP="00CD45EA">
            <w:pPr>
              <w:keepNext/>
              <w:keepLines/>
              <w:spacing w:after="120"/>
              <w:jc w:val="center"/>
              <w:rPr>
                <w:rFonts w:eastAsia="Malgun Gothic"/>
                <w:szCs w:val="22"/>
              </w:rPr>
            </w:pPr>
            <w:r w:rsidRPr="00550109">
              <w:rPr>
                <w:rFonts w:eastAsia="Malgun Gothic"/>
                <w:szCs w:val="22"/>
                <w:lang w:eastAsia="ko-KR"/>
              </w:rPr>
              <w:t>MTS_</w:t>
            </w:r>
            <w:r w:rsidRPr="00550109">
              <w:rPr>
                <w:rFonts w:eastAsia="Malgun Gothic"/>
                <w:szCs w:val="22"/>
              </w:rPr>
              <w:t>Hor</w:t>
            </w:r>
            <w:r w:rsidRPr="00550109">
              <w:rPr>
                <w:rFonts w:eastAsia="Malgun Gothic"/>
                <w:szCs w:val="22"/>
                <w:lang w:eastAsia="ko-KR"/>
              </w:rPr>
              <w:t>_</w:t>
            </w:r>
            <w:r w:rsidRPr="00550109">
              <w:rPr>
                <w:rFonts w:eastAsia="Malgun Gothic"/>
                <w:szCs w:val="22"/>
              </w:rPr>
              <w:t>flag</w:t>
            </w:r>
          </w:p>
        </w:tc>
        <w:tc>
          <w:tcPr>
            <w:tcW w:w="1619" w:type="dxa"/>
            <w:shd w:val="clear" w:color="auto" w:fill="auto"/>
          </w:tcPr>
          <w:p w14:paraId="7FEAF3F7" w14:textId="77777777" w:rsidR="008861C4" w:rsidRPr="00550109" w:rsidRDefault="008861C4" w:rsidP="00CD45EA">
            <w:pPr>
              <w:keepNext/>
              <w:keepLines/>
              <w:spacing w:after="120"/>
              <w:jc w:val="center"/>
              <w:rPr>
                <w:rFonts w:eastAsia="Malgun Gothic"/>
                <w:szCs w:val="22"/>
              </w:rPr>
            </w:pPr>
            <w:r w:rsidRPr="00550109">
              <w:rPr>
                <w:rFonts w:eastAsia="Malgun Gothic"/>
                <w:szCs w:val="22"/>
                <w:lang w:eastAsia="ko-KR"/>
              </w:rPr>
              <w:t>MTS_</w:t>
            </w:r>
            <w:r w:rsidRPr="00550109">
              <w:rPr>
                <w:rFonts w:eastAsia="Malgun Gothic"/>
                <w:szCs w:val="22"/>
              </w:rPr>
              <w:t>Ver</w:t>
            </w:r>
            <w:r w:rsidRPr="00550109">
              <w:rPr>
                <w:rFonts w:eastAsia="Malgun Gothic"/>
                <w:szCs w:val="22"/>
                <w:lang w:eastAsia="ko-KR"/>
              </w:rPr>
              <w:t>_</w:t>
            </w:r>
            <w:r w:rsidRPr="00550109">
              <w:rPr>
                <w:rFonts w:eastAsia="Malgun Gothic"/>
                <w:szCs w:val="22"/>
              </w:rPr>
              <w:t>flag</w:t>
            </w:r>
          </w:p>
        </w:tc>
        <w:tc>
          <w:tcPr>
            <w:tcW w:w="2340" w:type="dxa"/>
            <w:gridSpan w:val="2"/>
            <w:shd w:val="clear" w:color="auto" w:fill="auto"/>
          </w:tcPr>
          <w:p w14:paraId="739E593E" w14:textId="77777777" w:rsidR="008861C4" w:rsidRPr="00550109" w:rsidRDefault="008861C4" w:rsidP="00CD45EA">
            <w:pPr>
              <w:keepNext/>
              <w:keepLines/>
              <w:spacing w:after="120"/>
              <w:jc w:val="center"/>
              <w:rPr>
                <w:rFonts w:eastAsia="Malgun Gothic"/>
                <w:szCs w:val="22"/>
                <w:lang w:eastAsia="ko-KR"/>
              </w:rPr>
            </w:pPr>
            <w:r w:rsidRPr="00550109">
              <w:rPr>
                <w:rFonts w:eastAsia="Malgun Gothic"/>
                <w:szCs w:val="22"/>
              </w:rPr>
              <w:t>Intra</w:t>
            </w:r>
            <w:r>
              <w:rPr>
                <w:rFonts w:eastAsia="Malgun Gothic" w:hint="eastAsia"/>
                <w:lang w:eastAsia="ko-KR"/>
              </w:rPr>
              <w:t>/inter</w:t>
            </w:r>
          </w:p>
        </w:tc>
      </w:tr>
      <w:tr w:rsidR="008861C4" w:rsidRPr="00161A21" w14:paraId="2CCDDB8A" w14:textId="77777777" w:rsidTr="002049F2">
        <w:trPr>
          <w:trHeight w:val="601"/>
          <w:jc w:val="center"/>
        </w:trPr>
        <w:tc>
          <w:tcPr>
            <w:tcW w:w="1618" w:type="dxa"/>
            <w:shd w:val="clear" w:color="auto" w:fill="auto"/>
          </w:tcPr>
          <w:p w14:paraId="544F9675" w14:textId="77777777" w:rsidR="008861C4" w:rsidRPr="00550109" w:rsidRDefault="008861C4" w:rsidP="00CD45EA">
            <w:pPr>
              <w:keepNext/>
              <w:keepLines/>
              <w:spacing w:after="120"/>
              <w:jc w:val="center"/>
              <w:rPr>
                <w:rFonts w:eastAsia="Malgun Gothic"/>
                <w:szCs w:val="22"/>
              </w:rPr>
            </w:pPr>
          </w:p>
        </w:tc>
        <w:tc>
          <w:tcPr>
            <w:tcW w:w="1618" w:type="dxa"/>
            <w:shd w:val="clear" w:color="auto" w:fill="auto"/>
          </w:tcPr>
          <w:p w14:paraId="0C4BF4A7" w14:textId="77777777" w:rsidR="008861C4" w:rsidRPr="00550109" w:rsidRDefault="008861C4" w:rsidP="00CD45EA">
            <w:pPr>
              <w:keepNext/>
              <w:keepLines/>
              <w:spacing w:after="120"/>
              <w:jc w:val="center"/>
              <w:rPr>
                <w:rFonts w:eastAsia="Malgun Gothic"/>
                <w:szCs w:val="22"/>
              </w:rPr>
            </w:pPr>
          </w:p>
        </w:tc>
        <w:tc>
          <w:tcPr>
            <w:tcW w:w="1619" w:type="dxa"/>
            <w:shd w:val="clear" w:color="auto" w:fill="auto"/>
          </w:tcPr>
          <w:p w14:paraId="58F55E98" w14:textId="77777777" w:rsidR="008861C4" w:rsidRPr="00550109" w:rsidRDefault="008861C4" w:rsidP="00CD45EA">
            <w:pPr>
              <w:keepNext/>
              <w:keepLines/>
              <w:spacing w:after="120"/>
              <w:jc w:val="center"/>
              <w:rPr>
                <w:rFonts w:eastAsia="Malgun Gothic"/>
                <w:szCs w:val="22"/>
              </w:rPr>
            </w:pPr>
          </w:p>
        </w:tc>
        <w:tc>
          <w:tcPr>
            <w:tcW w:w="1236" w:type="dxa"/>
            <w:shd w:val="clear" w:color="auto" w:fill="auto"/>
          </w:tcPr>
          <w:p w14:paraId="583AC256" w14:textId="77777777" w:rsidR="008861C4" w:rsidRPr="00550109" w:rsidRDefault="008861C4" w:rsidP="00CD45EA">
            <w:pPr>
              <w:keepNext/>
              <w:keepLines/>
              <w:spacing w:after="120"/>
              <w:jc w:val="center"/>
              <w:rPr>
                <w:rFonts w:eastAsia="Malgun Gothic"/>
                <w:szCs w:val="22"/>
              </w:rPr>
            </w:pPr>
            <w:r w:rsidRPr="00550109">
              <w:rPr>
                <w:rFonts w:eastAsia="Malgun Gothic"/>
                <w:szCs w:val="22"/>
              </w:rPr>
              <w:t>Horizontal</w:t>
            </w:r>
          </w:p>
        </w:tc>
        <w:tc>
          <w:tcPr>
            <w:tcW w:w="1104" w:type="dxa"/>
            <w:shd w:val="clear" w:color="auto" w:fill="auto"/>
          </w:tcPr>
          <w:p w14:paraId="613E4444" w14:textId="77777777" w:rsidR="008861C4" w:rsidRPr="00550109" w:rsidRDefault="008861C4" w:rsidP="00CD45EA">
            <w:pPr>
              <w:keepNext/>
              <w:keepLines/>
              <w:spacing w:after="120"/>
              <w:jc w:val="center"/>
              <w:rPr>
                <w:rFonts w:eastAsia="PMingLiU"/>
                <w:szCs w:val="22"/>
              </w:rPr>
            </w:pPr>
            <w:r w:rsidRPr="00550109">
              <w:rPr>
                <w:rFonts w:eastAsia="Malgun Gothic"/>
                <w:szCs w:val="22"/>
              </w:rPr>
              <w:t>Vertical</w:t>
            </w:r>
          </w:p>
        </w:tc>
      </w:tr>
      <w:tr w:rsidR="008861C4" w:rsidRPr="00161A21" w14:paraId="2FD7746D" w14:textId="77777777" w:rsidTr="002049F2">
        <w:trPr>
          <w:trHeight w:val="593"/>
          <w:jc w:val="center"/>
        </w:trPr>
        <w:tc>
          <w:tcPr>
            <w:tcW w:w="1618" w:type="dxa"/>
            <w:shd w:val="clear" w:color="auto" w:fill="auto"/>
          </w:tcPr>
          <w:p w14:paraId="706C1A1E" w14:textId="77777777" w:rsidR="008861C4" w:rsidRPr="00550109" w:rsidRDefault="008861C4" w:rsidP="00CD45EA">
            <w:pPr>
              <w:keepNext/>
              <w:keepLines/>
              <w:spacing w:after="120"/>
              <w:jc w:val="center"/>
              <w:rPr>
                <w:rFonts w:eastAsia="Malgun Gothic"/>
                <w:szCs w:val="22"/>
              </w:rPr>
            </w:pPr>
            <w:r w:rsidRPr="00550109">
              <w:rPr>
                <w:rFonts w:eastAsia="Malgun Gothic"/>
                <w:szCs w:val="22"/>
              </w:rPr>
              <w:t>0</w:t>
            </w:r>
          </w:p>
        </w:tc>
        <w:tc>
          <w:tcPr>
            <w:tcW w:w="1618" w:type="dxa"/>
            <w:shd w:val="clear" w:color="auto" w:fill="auto"/>
          </w:tcPr>
          <w:p w14:paraId="7E32DAB2" w14:textId="77777777" w:rsidR="008861C4" w:rsidRPr="00550109" w:rsidRDefault="008861C4" w:rsidP="00CD45EA">
            <w:pPr>
              <w:keepNext/>
              <w:keepLines/>
              <w:spacing w:after="120"/>
              <w:jc w:val="center"/>
              <w:rPr>
                <w:rFonts w:eastAsia="Malgun Gothic"/>
                <w:szCs w:val="22"/>
              </w:rPr>
            </w:pPr>
          </w:p>
        </w:tc>
        <w:tc>
          <w:tcPr>
            <w:tcW w:w="1619" w:type="dxa"/>
            <w:shd w:val="clear" w:color="auto" w:fill="auto"/>
          </w:tcPr>
          <w:p w14:paraId="7FFCCAC8" w14:textId="77777777" w:rsidR="008861C4" w:rsidRPr="00550109" w:rsidRDefault="008861C4" w:rsidP="00CD45EA">
            <w:pPr>
              <w:keepNext/>
              <w:keepLines/>
              <w:spacing w:after="120"/>
              <w:jc w:val="center"/>
              <w:rPr>
                <w:rFonts w:eastAsia="Malgun Gothic"/>
                <w:szCs w:val="22"/>
              </w:rPr>
            </w:pPr>
          </w:p>
        </w:tc>
        <w:tc>
          <w:tcPr>
            <w:tcW w:w="2340" w:type="dxa"/>
            <w:gridSpan w:val="2"/>
            <w:shd w:val="clear" w:color="auto" w:fill="auto"/>
          </w:tcPr>
          <w:p w14:paraId="1FFC5F0F" w14:textId="77777777" w:rsidR="008861C4" w:rsidRPr="00550109" w:rsidRDefault="008861C4" w:rsidP="00CD45EA">
            <w:pPr>
              <w:keepNext/>
              <w:keepLines/>
              <w:spacing w:after="120"/>
              <w:jc w:val="center"/>
              <w:rPr>
                <w:rFonts w:eastAsia="Malgun Gothic"/>
                <w:szCs w:val="22"/>
              </w:rPr>
            </w:pPr>
            <w:r w:rsidRPr="00550109">
              <w:rPr>
                <w:rFonts w:eastAsia="Malgun Gothic"/>
                <w:szCs w:val="22"/>
              </w:rPr>
              <w:t>DCT2</w:t>
            </w:r>
          </w:p>
        </w:tc>
      </w:tr>
      <w:tr w:rsidR="008861C4" w:rsidRPr="00161A21" w14:paraId="6A38ECAA" w14:textId="77777777" w:rsidTr="002049F2">
        <w:trPr>
          <w:jc w:val="center"/>
        </w:trPr>
        <w:tc>
          <w:tcPr>
            <w:tcW w:w="1618" w:type="dxa"/>
            <w:vMerge w:val="restart"/>
            <w:shd w:val="clear" w:color="auto" w:fill="auto"/>
          </w:tcPr>
          <w:p w14:paraId="779A595A" w14:textId="77777777" w:rsidR="008861C4" w:rsidRPr="00550109" w:rsidRDefault="008861C4" w:rsidP="00CD45EA">
            <w:pPr>
              <w:keepNext/>
              <w:keepLines/>
              <w:spacing w:after="120"/>
              <w:jc w:val="center"/>
              <w:rPr>
                <w:rFonts w:eastAsia="Malgun Gothic"/>
                <w:szCs w:val="22"/>
              </w:rPr>
            </w:pPr>
          </w:p>
          <w:p w14:paraId="7762D724" w14:textId="77777777" w:rsidR="008861C4" w:rsidRPr="00550109" w:rsidRDefault="008861C4" w:rsidP="00CD45EA">
            <w:pPr>
              <w:keepNext/>
              <w:keepLines/>
              <w:spacing w:after="120"/>
              <w:jc w:val="center"/>
              <w:rPr>
                <w:rFonts w:eastAsia="Malgun Gothic"/>
                <w:szCs w:val="22"/>
              </w:rPr>
            </w:pPr>
          </w:p>
          <w:p w14:paraId="25E46D40" w14:textId="77777777" w:rsidR="008861C4" w:rsidRPr="00550109" w:rsidRDefault="008861C4" w:rsidP="00CD45EA">
            <w:pPr>
              <w:keepNext/>
              <w:keepLines/>
              <w:spacing w:after="120"/>
              <w:jc w:val="center"/>
              <w:rPr>
                <w:rFonts w:eastAsia="Malgun Gothic"/>
                <w:szCs w:val="22"/>
              </w:rPr>
            </w:pPr>
            <w:r w:rsidRPr="00550109">
              <w:rPr>
                <w:rFonts w:eastAsia="Malgun Gothic"/>
                <w:szCs w:val="22"/>
              </w:rPr>
              <w:t>1</w:t>
            </w:r>
          </w:p>
        </w:tc>
        <w:tc>
          <w:tcPr>
            <w:tcW w:w="1618" w:type="dxa"/>
            <w:shd w:val="clear" w:color="auto" w:fill="auto"/>
          </w:tcPr>
          <w:p w14:paraId="473FFCC0" w14:textId="77777777" w:rsidR="008861C4" w:rsidRPr="00550109" w:rsidRDefault="008861C4" w:rsidP="00CD45EA">
            <w:pPr>
              <w:keepNext/>
              <w:keepLines/>
              <w:spacing w:after="120"/>
              <w:jc w:val="center"/>
              <w:rPr>
                <w:rFonts w:eastAsia="Malgun Gothic"/>
                <w:szCs w:val="22"/>
              </w:rPr>
            </w:pPr>
            <w:r w:rsidRPr="00550109">
              <w:rPr>
                <w:rFonts w:eastAsia="Malgun Gothic"/>
                <w:szCs w:val="22"/>
              </w:rPr>
              <w:t>0</w:t>
            </w:r>
          </w:p>
        </w:tc>
        <w:tc>
          <w:tcPr>
            <w:tcW w:w="1619" w:type="dxa"/>
            <w:shd w:val="clear" w:color="auto" w:fill="auto"/>
          </w:tcPr>
          <w:p w14:paraId="7CD03D0B" w14:textId="77777777" w:rsidR="008861C4" w:rsidRPr="00550109" w:rsidRDefault="008861C4" w:rsidP="00CD45EA">
            <w:pPr>
              <w:keepNext/>
              <w:keepLines/>
              <w:spacing w:after="120"/>
              <w:jc w:val="center"/>
              <w:rPr>
                <w:rFonts w:eastAsia="Malgun Gothic"/>
                <w:szCs w:val="22"/>
              </w:rPr>
            </w:pPr>
            <w:r w:rsidRPr="00550109">
              <w:rPr>
                <w:rFonts w:eastAsia="Malgun Gothic"/>
                <w:szCs w:val="22"/>
              </w:rPr>
              <w:t>0</w:t>
            </w:r>
          </w:p>
        </w:tc>
        <w:tc>
          <w:tcPr>
            <w:tcW w:w="1236" w:type="dxa"/>
            <w:shd w:val="clear" w:color="auto" w:fill="auto"/>
          </w:tcPr>
          <w:p w14:paraId="5BC2D365" w14:textId="77777777" w:rsidR="008861C4" w:rsidRPr="00550109" w:rsidRDefault="008861C4" w:rsidP="00CD45EA">
            <w:pPr>
              <w:keepNext/>
              <w:keepLines/>
              <w:spacing w:after="120"/>
              <w:jc w:val="center"/>
              <w:rPr>
                <w:rFonts w:eastAsia="Malgun Gothic"/>
                <w:szCs w:val="22"/>
              </w:rPr>
            </w:pPr>
            <w:r w:rsidRPr="00550109">
              <w:rPr>
                <w:rFonts w:eastAsia="Malgun Gothic"/>
                <w:szCs w:val="22"/>
              </w:rPr>
              <w:t>DST7</w:t>
            </w:r>
          </w:p>
        </w:tc>
        <w:tc>
          <w:tcPr>
            <w:tcW w:w="1104" w:type="dxa"/>
            <w:shd w:val="clear" w:color="auto" w:fill="auto"/>
          </w:tcPr>
          <w:p w14:paraId="5C34A208" w14:textId="77777777" w:rsidR="008861C4" w:rsidRPr="00464450" w:rsidRDefault="008861C4" w:rsidP="00CD45EA">
            <w:pPr>
              <w:keepNext/>
              <w:keepLines/>
              <w:spacing w:after="120"/>
              <w:jc w:val="center"/>
              <w:rPr>
                <w:rFonts w:eastAsia="Malgun Gothic"/>
                <w:szCs w:val="22"/>
                <w:lang w:eastAsia="ko-KR"/>
              </w:rPr>
            </w:pPr>
            <w:r>
              <w:rPr>
                <w:rFonts w:eastAsia="Malgun Gothic"/>
              </w:rPr>
              <w:t>DST</w:t>
            </w:r>
            <w:r>
              <w:rPr>
                <w:rFonts w:eastAsia="Malgun Gothic" w:hint="eastAsia"/>
                <w:lang w:eastAsia="ko-KR"/>
              </w:rPr>
              <w:t>7</w:t>
            </w:r>
          </w:p>
        </w:tc>
      </w:tr>
      <w:tr w:rsidR="008861C4" w:rsidRPr="00161A21" w14:paraId="577F0D19" w14:textId="77777777" w:rsidTr="002049F2">
        <w:trPr>
          <w:jc w:val="center"/>
        </w:trPr>
        <w:tc>
          <w:tcPr>
            <w:tcW w:w="1618" w:type="dxa"/>
            <w:vMerge/>
            <w:shd w:val="clear" w:color="auto" w:fill="auto"/>
          </w:tcPr>
          <w:p w14:paraId="24DC14D8" w14:textId="77777777" w:rsidR="008861C4" w:rsidRPr="00550109" w:rsidRDefault="008861C4" w:rsidP="00CD45EA">
            <w:pPr>
              <w:keepNext/>
              <w:keepLines/>
              <w:spacing w:after="120"/>
              <w:jc w:val="center"/>
              <w:rPr>
                <w:rFonts w:eastAsia="PMingLiU"/>
                <w:szCs w:val="22"/>
              </w:rPr>
            </w:pPr>
          </w:p>
        </w:tc>
        <w:tc>
          <w:tcPr>
            <w:tcW w:w="1618" w:type="dxa"/>
            <w:shd w:val="clear" w:color="auto" w:fill="auto"/>
          </w:tcPr>
          <w:p w14:paraId="2A186934" w14:textId="77777777" w:rsidR="008861C4" w:rsidRPr="00550109" w:rsidRDefault="008861C4" w:rsidP="00CD45EA">
            <w:pPr>
              <w:keepNext/>
              <w:keepLines/>
              <w:spacing w:after="120"/>
              <w:jc w:val="center"/>
              <w:rPr>
                <w:rFonts w:eastAsia="Malgun Gothic"/>
                <w:szCs w:val="22"/>
              </w:rPr>
            </w:pPr>
            <w:r w:rsidRPr="00550109">
              <w:rPr>
                <w:rFonts w:eastAsia="Malgun Gothic"/>
                <w:szCs w:val="22"/>
              </w:rPr>
              <w:t>0</w:t>
            </w:r>
          </w:p>
        </w:tc>
        <w:tc>
          <w:tcPr>
            <w:tcW w:w="1619" w:type="dxa"/>
            <w:shd w:val="clear" w:color="auto" w:fill="auto"/>
          </w:tcPr>
          <w:p w14:paraId="0588B55A" w14:textId="77777777" w:rsidR="008861C4" w:rsidRPr="00550109" w:rsidRDefault="008861C4" w:rsidP="00CD45EA">
            <w:pPr>
              <w:keepNext/>
              <w:keepLines/>
              <w:spacing w:after="120"/>
              <w:jc w:val="center"/>
              <w:rPr>
                <w:rFonts w:eastAsia="Malgun Gothic"/>
                <w:szCs w:val="22"/>
              </w:rPr>
            </w:pPr>
            <w:r w:rsidRPr="00550109">
              <w:rPr>
                <w:rFonts w:eastAsia="Malgun Gothic"/>
                <w:szCs w:val="22"/>
              </w:rPr>
              <w:t>1</w:t>
            </w:r>
          </w:p>
        </w:tc>
        <w:tc>
          <w:tcPr>
            <w:tcW w:w="1236" w:type="dxa"/>
            <w:shd w:val="clear" w:color="auto" w:fill="auto"/>
          </w:tcPr>
          <w:p w14:paraId="68A1FFC8" w14:textId="77777777" w:rsidR="008861C4" w:rsidRPr="00550109" w:rsidRDefault="008861C4" w:rsidP="00CD45EA">
            <w:pPr>
              <w:keepNext/>
              <w:keepLines/>
              <w:spacing w:after="120"/>
              <w:jc w:val="center"/>
              <w:rPr>
                <w:rFonts w:eastAsia="Malgun Gothic"/>
                <w:szCs w:val="22"/>
              </w:rPr>
            </w:pPr>
            <w:r w:rsidRPr="00550109">
              <w:rPr>
                <w:rFonts w:eastAsia="Malgun Gothic"/>
                <w:szCs w:val="22"/>
              </w:rPr>
              <w:t>DCT8</w:t>
            </w:r>
          </w:p>
        </w:tc>
        <w:tc>
          <w:tcPr>
            <w:tcW w:w="1104" w:type="dxa"/>
            <w:shd w:val="clear" w:color="auto" w:fill="auto"/>
          </w:tcPr>
          <w:p w14:paraId="29DE7D70" w14:textId="77777777" w:rsidR="008861C4" w:rsidRPr="00464450" w:rsidRDefault="008861C4" w:rsidP="00CD45EA">
            <w:pPr>
              <w:keepNext/>
              <w:keepLines/>
              <w:spacing w:after="120"/>
              <w:jc w:val="center"/>
              <w:rPr>
                <w:rFonts w:eastAsiaTheme="minorEastAsia"/>
                <w:szCs w:val="22"/>
                <w:lang w:eastAsia="ko-KR"/>
              </w:rPr>
            </w:pPr>
            <w:r w:rsidRPr="00550109">
              <w:rPr>
                <w:rFonts w:eastAsia="Malgun Gothic"/>
                <w:szCs w:val="22"/>
              </w:rPr>
              <w:t>DST7</w:t>
            </w:r>
          </w:p>
        </w:tc>
      </w:tr>
      <w:tr w:rsidR="008861C4" w:rsidRPr="00161A21" w14:paraId="1A6F9BAD" w14:textId="77777777" w:rsidTr="002049F2">
        <w:trPr>
          <w:jc w:val="center"/>
        </w:trPr>
        <w:tc>
          <w:tcPr>
            <w:tcW w:w="1618" w:type="dxa"/>
            <w:vMerge/>
            <w:shd w:val="clear" w:color="auto" w:fill="auto"/>
          </w:tcPr>
          <w:p w14:paraId="40266900" w14:textId="77777777" w:rsidR="008861C4" w:rsidRPr="00550109" w:rsidRDefault="008861C4" w:rsidP="00CD45EA">
            <w:pPr>
              <w:keepNext/>
              <w:keepLines/>
              <w:spacing w:after="120"/>
              <w:jc w:val="center"/>
              <w:rPr>
                <w:rFonts w:eastAsia="PMingLiU"/>
                <w:szCs w:val="22"/>
              </w:rPr>
            </w:pPr>
          </w:p>
        </w:tc>
        <w:tc>
          <w:tcPr>
            <w:tcW w:w="1618" w:type="dxa"/>
            <w:shd w:val="clear" w:color="auto" w:fill="auto"/>
          </w:tcPr>
          <w:p w14:paraId="1C96F494" w14:textId="77777777" w:rsidR="008861C4" w:rsidRPr="00550109" w:rsidRDefault="008861C4" w:rsidP="00CD45EA">
            <w:pPr>
              <w:keepNext/>
              <w:keepLines/>
              <w:spacing w:after="120"/>
              <w:jc w:val="center"/>
              <w:rPr>
                <w:rFonts w:eastAsia="Malgun Gothic"/>
                <w:szCs w:val="22"/>
              </w:rPr>
            </w:pPr>
            <w:r w:rsidRPr="00550109">
              <w:rPr>
                <w:rFonts w:eastAsia="Malgun Gothic"/>
                <w:szCs w:val="22"/>
              </w:rPr>
              <w:t>1</w:t>
            </w:r>
          </w:p>
        </w:tc>
        <w:tc>
          <w:tcPr>
            <w:tcW w:w="1619" w:type="dxa"/>
            <w:shd w:val="clear" w:color="auto" w:fill="auto"/>
          </w:tcPr>
          <w:p w14:paraId="6631817E" w14:textId="77777777" w:rsidR="008861C4" w:rsidRPr="00550109" w:rsidRDefault="008861C4" w:rsidP="00CD45EA">
            <w:pPr>
              <w:keepNext/>
              <w:keepLines/>
              <w:spacing w:after="120"/>
              <w:jc w:val="center"/>
              <w:rPr>
                <w:rFonts w:eastAsia="Malgun Gothic"/>
                <w:szCs w:val="22"/>
              </w:rPr>
            </w:pPr>
            <w:r w:rsidRPr="00550109">
              <w:rPr>
                <w:rFonts w:eastAsia="Malgun Gothic"/>
                <w:szCs w:val="22"/>
              </w:rPr>
              <w:t>0</w:t>
            </w:r>
          </w:p>
        </w:tc>
        <w:tc>
          <w:tcPr>
            <w:tcW w:w="1236" w:type="dxa"/>
            <w:shd w:val="clear" w:color="auto" w:fill="auto"/>
          </w:tcPr>
          <w:p w14:paraId="1441B3AA" w14:textId="77777777" w:rsidR="008861C4" w:rsidRPr="00550109" w:rsidRDefault="008861C4" w:rsidP="00CD45EA">
            <w:pPr>
              <w:keepNext/>
              <w:keepLines/>
              <w:spacing w:after="120"/>
              <w:jc w:val="center"/>
              <w:rPr>
                <w:rFonts w:eastAsia="Malgun Gothic"/>
                <w:szCs w:val="22"/>
              </w:rPr>
            </w:pPr>
            <w:r w:rsidRPr="00550109">
              <w:rPr>
                <w:rFonts w:eastAsia="Malgun Gothic"/>
                <w:szCs w:val="22"/>
              </w:rPr>
              <w:t>DST7</w:t>
            </w:r>
          </w:p>
        </w:tc>
        <w:tc>
          <w:tcPr>
            <w:tcW w:w="1104" w:type="dxa"/>
            <w:shd w:val="clear" w:color="auto" w:fill="auto"/>
          </w:tcPr>
          <w:p w14:paraId="37964205" w14:textId="77777777" w:rsidR="008861C4" w:rsidRPr="00464450" w:rsidRDefault="008861C4" w:rsidP="00CD45EA">
            <w:pPr>
              <w:keepNext/>
              <w:keepLines/>
              <w:spacing w:after="120"/>
              <w:jc w:val="center"/>
              <w:rPr>
                <w:rFonts w:eastAsiaTheme="minorEastAsia"/>
                <w:szCs w:val="22"/>
                <w:lang w:eastAsia="ko-KR"/>
              </w:rPr>
            </w:pPr>
            <w:r w:rsidRPr="00550109">
              <w:rPr>
                <w:rFonts w:eastAsia="Malgun Gothic"/>
                <w:szCs w:val="22"/>
              </w:rPr>
              <w:t>DCT8</w:t>
            </w:r>
          </w:p>
        </w:tc>
      </w:tr>
      <w:tr w:rsidR="008861C4" w:rsidRPr="00161A21" w14:paraId="725FF043" w14:textId="77777777" w:rsidTr="002049F2">
        <w:trPr>
          <w:jc w:val="center"/>
        </w:trPr>
        <w:tc>
          <w:tcPr>
            <w:tcW w:w="1618" w:type="dxa"/>
            <w:vMerge/>
            <w:shd w:val="clear" w:color="auto" w:fill="auto"/>
          </w:tcPr>
          <w:p w14:paraId="46B3F7DD" w14:textId="77777777" w:rsidR="008861C4" w:rsidRPr="00550109" w:rsidRDefault="008861C4" w:rsidP="00CD45EA">
            <w:pPr>
              <w:keepNext/>
              <w:keepLines/>
              <w:spacing w:after="120"/>
              <w:jc w:val="center"/>
              <w:rPr>
                <w:rFonts w:eastAsia="PMingLiU"/>
                <w:szCs w:val="22"/>
              </w:rPr>
            </w:pPr>
          </w:p>
        </w:tc>
        <w:tc>
          <w:tcPr>
            <w:tcW w:w="1618" w:type="dxa"/>
            <w:shd w:val="clear" w:color="auto" w:fill="auto"/>
          </w:tcPr>
          <w:p w14:paraId="0138C616" w14:textId="77777777" w:rsidR="008861C4" w:rsidRPr="00550109" w:rsidRDefault="008861C4" w:rsidP="00CD45EA">
            <w:pPr>
              <w:keepNext/>
              <w:keepLines/>
              <w:spacing w:after="120"/>
              <w:jc w:val="center"/>
              <w:rPr>
                <w:rFonts w:eastAsia="Malgun Gothic"/>
                <w:szCs w:val="22"/>
              </w:rPr>
            </w:pPr>
            <w:r w:rsidRPr="00550109">
              <w:rPr>
                <w:rFonts w:eastAsia="Malgun Gothic"/>
                <w:szCs w:val="22"/>
              </w:rPr>
              <w:t>1</w:t>
            </w:r>
          </w:p>
        </w:tc>
        <w:tc>
          <w:tcPr>
            <w:tcW w:w="1619" w:type="dxa"/>
            <w:shd w:val="clear" w:color="auto" w:fill="auto"/>
          </w:tcPr>
          <w:p w14:paraId="7A13E393" w14:textId="77777777" w:rsidR="008861C4" w:rsidRPr="00550109" w:rsidRDefault="008861C4" w:rsidP="00CD45EA">
            <w:pPr>
              <w:keepNext/>
              <w:keepLines/>
              <w:spacing w:after="120"/>
              <w:jc w:val="center"/>
              <w:rPr>
                <w:rFonts w:eastAsia="Malgun Gothic"/>
                <w:szCs w:val="22"/>
              </w:rPr>
            </w:pPr>
            <w:r w:rsidRPr="00550109">
              <w:rPr>
                <w:rFonts w:eastAsia="Malgun Gothic"/>
                <w:szCs w:val="22"/>
              </w:rPr>
              <w:t>1</w:t>
            </w:r>
          </w:p>
        </w:tc>
        <w:tc>
          <w:tcPr>
            <w:tcW w:w="1236" w:type="dxa"/>
            <w:shd w:val="clear" w:color="auto" w:fill="auto"/>
          </w:tcPr>
          <w:p w14:paraId="680E7756" w14:textId="77777777" w:rsidR="008861C4" w:rsidRPr="00550109" w:rsidRDefault="008861C4" w:rsidP="00CD45EA">
            <w:pPr>
              <w:keepNext/>
              <w:keepLines/>
              <w:spacing w:after="120"/>
              <w:jc w:val="center"/>
              <w:rPr>
                <w:rFonts w:eastAsia="Malgun Gothic"/>
                <w:szCs w:val="22"/>
              </w:rPr>
            </w:pPr>
            <w:r w:rsidRPr="00550109">
              <w:rPr>
                <w:rFonts w:eastAsia="Malgun Gothic"/>
                <w:szCs w:val="22"/>
              </w:rPr>
              <w:t>DCT8</w:t>
            </w:r>
          </w:p>
        </w:tc>
        <w:tc>
          <w:tcPr>
            <w:tcW w:w="1104" w:type="dxa"/>
            <w:shd w:val="clear" w:color="auto" w:fill="auto"/>
          </w:tcPr>
          <w:p w14:paraId="0E050A11" w14:textId="77777777" w:rsidR="008861C4" w:rsidRPr="00464450" w:rsidRDefault="008861C4" w:rsidP="00CD45EA">
            <w:pPr>
              <w:keepNext/>
              <w:keepLines/>
              <w:spacing w:after="120"/>
              <w:jc w:val="center"/>
              <w:rPr>
                <w:rFonts w:eastAsiaTheme="minorEastAsia"/>
                <w:szCs w:val="22"/>
                <w:lang w:eastAsia="ko-KR"/>
              </w:rPr>
            </w:pPr>
            <w:r w:rsidRPr="00550109">
              <w:rPr>
                <w:rFonts w:eastAsia="Malgun Gothic"/>
                <w:szCs w:val="22"/>
              </w:rPr>
              <w:t>DCT8</w:t>
            </w:r>
          </w:p>
        </w:tc>
      </w:tr>
    </w:tbl>
    <w:bookmarkEnd w:id="303"/>
    <w:p w14:paraId="2F4A244F" w14:textId="2008CDD1" w:rsidR="008861C4" w:rsidRPr="00D80499" w:rsidRDefault="00C3412D" w:rsidP="00CA7357">
      <w:pPr>
        <w:jc w:val="both"/>
        <w:rPr>
          <w:rFonts w:eastAsiaTheme="minorEastAsia"/>
          <w:lang w:val="en-CA" w:eastAsia="ko-KR"/>
        </w:rPr>
      </w:pPr>
      <w:r>
        <w:rPr>
          <w:szCs w:val="22"/>
          <w:lang w:val="en-CA"/>
        </w:rPr>
        <w:t xml:space="preserve">To reduce the complexity of large </w:t>
      </w:r>
      <w:r w:rsidR="00637D9B">
        <w:rPr>
          <w:szCs w:val="22"/>
          <w:lang w:val="en-CA"/>
        </w:rPr>
        <w:t xml:space="preserve">size </w:t>
      </w:r>
      <w:r w:rsidR="00637D9B" w:rsidRPr="004250AE">
        <w:rPr>
          <w:rFonts w:eastAsiaTheme="minorEastAsia"/>
          <w:szCs w:val="22"/>
          <w:lang w:eastAsia="ko-KR"/>
        </w:rPr>
        <w:t>DST-7 and DCT-8</w:t>
      </w:r>
      <w:r w:rsidR="00637D9B">
        <w:rPr>
          <w:rFonts w:eastAsiaTheme="minorEastAsia"/>
          <w:szCs w:val="22"/>
          <w:lang w:eastAsia="ko-KR"/>
        </w:rPr>
        <w:t xml:space="preserve">, </w:t>
      </w:r>
      <w:r w:rsidRPr="00510694">
        <w:rPr>
          <w:szCs w:val="22"/>
          <w:lang w:val="en-CA"/>
        </w:rPr>
        <w:t xml:space="preserve">High frequency transform coefficients are zeroed out for the </w:t>
      </w:r>
      <w:r w:rsidR="00637D9B" w:rsidRPr="004250AE">
        <w:rPr>
          <w:rFonts w:eastAsiaTheme="minorEastAsia"/>
          <w:szCs w:val="22"/>
          <w:lang w:eastAsia="ko-KR"/>
        </w:rPr>
        <w:t>DST-7 and DCT-8</w:t>
      </w:r>
      <w:r w:rsidR="00637D9B">
        <w:rPr>
          <w:rFonts w:eastAsiaTheme="minorEastAsia"/>
          <w:szCs w:val="22"/>
          <w:lang w:eastAsia="ko-KR"/>
        </w:rPr>
        <w:t xml:space="preserve"> </w:t>
      </w:r>
      <w:r w:rsidRPr="00510694">
        <w:rPr>
          <w:szCs w:val="22"/>
          <w:lang w:val="en-CA"/>
        </w:rPr>
        <w:t xml:space="preserve">blocks with size (width or height, or both width and height) equal to </w:t>
      </w:r>
      <w:r w:rsidR="00637D9B">
        <w:rPr>
          <w:szCs w:val="22"/>
          <w:lang w:val="en-CA"/>
        </w:rPr>
        <w:t>32. O</w:t>
      </w:r>
      <w:r w:rsidRPr="00510694">
        <w:rPr>
          <w:szCs w:val="22"/>
          <w:lang w:val="en-CA"/>
        </w:rPr>
        <w:t>nly the coefficients</w:t>
      </w:r>
      <w:r w:rsidR="00637D9B">
        <w:rPr>
          <w:szCs w:val="22"/>
          <w:lang w:val="en-CA"/>
        </w:rPr>
        <w:t xml:space="preserve"> within the 16x16 </w:t>
      </w:r>
      <w:r w:rsidR="00637D9B" w:rsidRPr="00510694">
        <w:rPr>
          <w:szCs w:val="22"/>
          <w:lang w:val="en-CA"/>
        </w:rPr>
        <w:t xml:space="preserve">lower-frequency </w:t>
      </w:r>
      <w:r w:rsidR="00637D9B">
        <w:rPr>
          <w:szCs w:val="22"/>
          <w:lang w:val="en-CA"/>
        </w:rPr>
        <w:t xml:space="preserve">region </w:t>
      </w:r>
      <w:r w:rsidRPr="00510694">
        <w:rPr>
          <w:szCs w:val="22"/>
          <w:lang w:val="en-CA"/>
        </w:rPr>
        <w:t>are</w:t>
      </w:r>
      <w:r>
        <w:rPr>
          <w:szCs w:val="22"/>
          <w:lang w:val="en-CA"/>
        </w:rPr>
        <w:t xml:space="preserve"> retained</w:t>
      </w:r>
      <w:r w:rsidRPr="00510694">
        <w:rPr>
          <w:szCs w:val="22"/>
          <w:lang w:val="en-CA"/>
        </w:rPr>
        <w:t>.</w:t>
      </w:r>
      <w:r w:rsidR="00637D9B" w:rsidRPr="00637D9B">
        <w:rPr>
          <w:rFonts w:eastAsiaTheme="minorEastAsia"/>
          <w:lang w:val="en-CA" w:eastAsia="ko-KR"/>
        </w:rPr>
        <w:t xml:space="preserve"> </w:t>
      </w:r>
    </w:p>
    <w:p w14:paraId="2905B846" w14:textId="14B293C4" w:rsidR="008B3D51" w:rsidRDefault="00E004B8" w:rsidP="00CD45EA">
      <w:pPr>
        <w:spacing w:after="120"/>
        <w:jc w:val="both"/>
        <w:rPr>
          <w:rFonts w:eastAsiaTheme="minorEastAsia"/>
          <w:szCs w:val="22"/>
          <w:lang w:val="en-CA" w:eastAsia="ko-KR"/>
        </w:rPr>
      </w:pPr>
      <w:r w:rsidRPr="00E004B8">
        <w:rPr>
          <w:szCs w:val="22"/>
          <w:lang w:val="en-CA"/>
        </w:rPr>
        <w:t>As in HEVC, the residual of a block can be coded with transform skip mode. To avoid the redundancy of syntax coding, the transform skip flag is not signalled when the CU level MTS</w:t>
      </w:r>
      <w:r w:rsidRPr="00E004B8">
        <w:rPr>
          <w:rFonts w:eastAsia="Malgun Gothic" w:hint="eastAsia"/>
          <w:szCs w:val="22"/>
          <w:lang w:val="en-CA" w:eastAsia="ko-KR"/>
        </w:rPr>
        <w:t>_CU_</w:t>
      </w:r>
      <w:r w:rsidRPr="00E004B8">
        <w:rPr>
          <w:szCs w:val="22"/>
          <w:lang w:val="en-CA"/>
        </w:rPr>
        <w:t>flag is not equal to zero.</w:t>
      </w:r>
      <w:r w:rsidR="00165D16">
        <w:rPr>
          <w:rFonts w:eastAsiaTheme="minorEastAsia" w:hint="eastAsia"/>
          <w:szCs w:val="22"/>
          <w:lang w:val="en-CA" w:eastAsia="ko-KR"/>
        </w:rPr>
        <w:t xml:space="preserve"> </w:t>
      </w:r>
      <w:r w:rsidR="00E63974">
        <w:rPr>
          <w:rFonts w:eastAsiaTheme="minorEastAsia" w:hint="eastAsia"/>
          <w:szCs w:val="22"/>
          <w:lang w:val="en-CA" w:eastAsia="ko-KR"/>
        </w:rPr>
        <w:t>Note that i</w:t>
      </w:r>
      <w:r w:rsidR="00E63974">
        <w:rPr>
          <w:szCs w:val="22"/>
          <w:lang w:val="en-CA"/>
        </w:rPr>
        <w:t>mplicit MTS transform</w:t>
      </w:r>
      <w:r w:rsidR="00E63974">
        <w:rPr>
          <w:rFonts w:eastAsiaTheme="minorEastAsia" w:hint="eastAsia"/>
          <w:szCs w:val="22"/>
          <w:lang w:val="en-CA" w:eastAsia="ko-KR"/>
        </w:rPr>
        <w:t xml:space="preserve"> is</w:t>
      </w:r>
      <w:r w:rsidR="00E63974">
        <w:rPr>
          <w:szCs w:val="22"/>
          <w:lang w:val="en-CA"/>
        </w:rPr>
        <w:t xml:space="preserve"> set to DCT2 when LFNST or MIP is activated for the current CU</w:t>
      </w:r>
      <w:r w:rsidR="00E63974">
        <w:rPr>
          <w:rFonts w:eastAsiaTheme="minorEastAsia" w:hint="eastAsia"/>
          <w:szCs w:val="22"/>
          <w:lang w:val="en-CA" w:eastAsia="ko-KR"/>
        </w:rPr>
        <w:t>. Also the implicit MTS can be still enabled when MTS is enabled for inter coded blocks.</w:t>
      </w:r>
    </w:p>
    <w:p w14:paraId="5574BD28" w14:textId="08AB3E4A" w:rsidR="00FD4841" w:rsidRPr="00E004B8" w:rsidRDefault="00FD4841" w:rsidP="00CD45EA">
      <w:pPr>
        <w:pStyle w:val="Heading3"/>
        <w:spacing w:before="136"/>
        <w:rPr>
          <w:rFonts w:eastAsia="Malgun Gothic"/>
          <w:lang w:val="en-CA" w:eastAsia="ko-KR"/>
        </w:rPr>
      </w:pPr>
      <w:bookmarkStart w:id="304" w:name="_Toc58175134"/>
      <w:r>
        <w:rPr>
          <w:rFonts w:eastAsiaTheme="minorEastAsia" w:hint="eastAsia"/>
          <w:lang w:val="en-CA" w:eastAsia="ko-KR"/>
        </w:rPr>
        <w:t>Low-</w:t>
      </w:r>
      <w:r w:rsidR="001E2B95">
        <w:rPr>
          <w:rFonts w:eastAsiaTheme="minorEastAsia"/>
          <w:lang w:val="en-CA" w:eastAsia="ko-KR"/>
        </w:rPr>
        <w:t>f</w:t>
      </w:r>
      <w:r>
        <w:rPr>
          <w:rFonts w:eastAsiaTheme="minorEastAsia" w:hint="eastAsia"/>
          <w:lang w:val="en-CA" w:eastAsia="ko-KR"/>
        </w:rPr>
        <w:t xml:space="preserve">requency </w:t>
      </w:r>
      <w:r w:rsidR="001E2B95">
        <w:rPr>
          <w:rFonts w:eastAsiaTheme="minorEastAsia"/>
          <w:lang w:val="en-CA" w:eastAsia="ko-KR"/>
        </w:rPr>
        <w:t>n</w:t>
      </w:r>
      <w:r>
        <w:rPr>
          <w:rFonts w:eastAsiaTheme="minorEastAsia" w:hint="eastAsia"/>
          <w:lang w:val="en-CA" w:eastAsia="ko-KR"/>
        </w:rPr>
        <w:t>on-</w:t>
      </w:r>
      <w:r w:rsidR="001E2B95">
        <w:rPr>
          <w:rFonts w:eastAsiaTheme="minorEastAsia"/>
          <w:lang w:val="en-CA" w:eastAsia="ko-KR"/>
        </w:rPr>
        <w:t>s</w:t>
      </w:r>
      <w:r>
        <w:rPr>
          <w:rFonts w:eastAsiaTheme="minorEastAsia" w:hint="eastAsia"/>
          <w:lang w:val="en-CA" w:eastAsia="ko-KR"/>
        </w:rPr>
        <w:t xml:space="preserve">eparable </w:t>
      </w:r>
      <w:r w:rsidR="001E2B95">
        <w:rPr>
          <w:rFonts w:eastAsiaTheme="minorEastAsia"/>
          <w:lang w:val="en-CA" w:eastAsia="ko-KR"/>
        </w:rPr>
        <w:t>t</w:t>
      </w:r>
      <w:r>
        <w:rPr>
          <w:rFonts w:eastAsiaTheme="minorEastAsia" w:hint="eastAsia"/>
          <w:lang w:val="en-CA" w:eastAsia="ko-KR"/>
        </w:rPr>
        <w:t>ransform (LFNST)</w:t>
      </w:r>
      <w:bookmarkEnd w:id="304"/>
    </w:p>
    <w:p w14:paraId="7A8987BC" w14:textId="45D48EAC" w:rsidR="00FD4841" w:rsidRDefault="00FD4841" w:rsidP="00CD45EA">
      <w:pPr>
        <w:spacing w:after="120"/>
        <w:jc w:val="both"/>
        <w:rPr>
          <w:rFonts w:eastAsiaTheme="minorEastAsia"/>
          <w:szCs w:val="22"/>
          <w:lang w:val="en-CA" w:eastAsia="ko-KR"/>
        </w:rPr>
      </w:pPr>
      <w:r w:rsidRPr="00FD4841">
        <w:rPr>
          <w:szCs w:val="22"/>
          <w:lang w:val="en-CA"/>
        </w:rPr>
        <w:t xml:space="preserve">In </w:t>
      </w:r>
      <w:r w:rsidR="00E63974" w:rsidRPr="00FD4841">
        <w:rPr>
          <w:szCs w:val="22"/>
          <w:lang w:val="en-CA"/>
        </w:rPr>
        <w:t>V</w:t>
      </w:r>
      <w:r w:rsidR="00E63974">
        <w:rPr>
          <w:rFonts w:eastAsiaTheme="minorEastAsia" w:hint="eastAsia"/>
          <w:szCs w:val="22"/>
          <w:lang w:val="en-CA" w:eastAsia="ko-KR"/>
        </w:rPr>
        <w:t>VC</w:t>
      </w:r>
      <w:r w:rsidRPr="00FD4841">
        <w:rPr>
          <w:szCs w:val="22"/>
          <w:lang w:val="en-CA"/>
        </w:rPr>
        <w:t>, LFNST is applied between forward primary transform and quantization (at encoder) and between de-quantization and inverse primary transform (at decoder side) as shown i</w:t>
      </w:r>
      <w:r w:rsidRPr="00680479">
        <w:rPr>
          <w:szCs w:val="22"/>
          <w:lang w:val="en-CA"/>
        </w:rPr>
        <w:t xml:space="preserve">n </w:t>
      </w:r>
      <w:r w:rsidR="00680479" w:rsidRPr="00680479">
        <w:rPr>
          <w:szCs w:val="22"/>
          <w:lang w:val="en-CA"/>
        </w:rPr>
        <w:fldChar w:fldCharType="begin"/>
      </w:r>
      <w:r w:rsidR="00680479" w:rsidRPr="00680479">
        <w:rPr>
          <w:szCs w:val="22"/>
          <w:lang w:val="en-CA"/>
        </w:rPr>
        <w:instrText xml:space="preserve"> REF _Ref10730884 \h </w:instrText>
      </w:r>
      <w:r w:rsidR="00680479" w:rsidRPr="00C931E1">
        <w:rPr>
          <w:szCs w:val="22"/>
          <w:lang w:val="en-CA"/>
        </w:rPr>
        <w:instrText xml:space="preserve"> \* MERGEFORMAT </w:instrText>
      </w:r>
      <w:r w:rsidR="00680479" w:rsidRPr="00680479">
        <w:rPr>
          <w:szCs w:val="22"/>
          <w:lang w:val="en-CA"/>
        </w:rPr>
      </w:r>
      <w:r w:rsidR="00680479" w:rsidRPr="00680479">
        <w:rPr>
          <w:szCs w:val="22"/>
          <w:lang w:val="en-CA"/>
        </w:rPr>
        <w:fldChar w:fldCharType="separate"/>
      </w:r>
      <w:r w:rsidR="003A61E2" w:rsidRPr="003A61E2">
        <w:rPr>
          <w:szCs w:val="22"/>
          <w:lang w:val="en-GB"/>
          <w:rPrChange w:id="305" w:author="v1-jc1" w:date="2020-12-06T19:24:00Z">
            <w:rPr>
              <w:b/>
              <w:sz w:val="20"/>
              <w:lang w:val="en-GB"/>
            </w:rPr>
          </w:rPrChange>
        </w:rPr>
        <w:t xml:space="preserve">Figure </w:t>
      </w:r>
      <w:r w:rsidR="003A61E2" w:rsidRPr="003A61E2">
        <w:rPr>
          <w:noProof/>
          <w:szCs w:val="22"/>
          <w:lang w:val="en-GB"/>
          <w:rPrChange w:id="306" w:author="v1-jc1" w:date="2020-12-06T19:24:00Z">
            <w:rPr>
              <w:b/>
              <w:noProof/>
              <w:sz w:val="20"/>
              <w:lang w:val="en-GB"/>
            </w:rPr>
          </w:rPrChange>
        </w:rPr>
        <w:t>41</w:t>
      </w:r>
      <w:r w:rsidR="00680479" w:rsidRPr="00680479">
        <w:rPr>
          <w:szCs w:val="22"/>
          <w:lang w:val="en-CA"/>
        </w:rPr>
        <w:fldChar w:fldCharType="end"/>
      </w:r>
      <w:r w:rsidRPr="00680479">
        <w:rPr>
          <w:szCs w:val="22"/>
          <w:lang w:val="en-CA"/>
        </w:rPr>
        <w:t xml:space="preserve">. </w:t>
      </w:r>
      <w:r w:rsidRPr="00FD4841">
        <w:rPr>
          <w:szCs w:val="22"/>
          <w:lang w:val="en-CA"/>
        </w:rPr>
        <w:t>In LFNST, 4x4 non-separable transform or 8x8 non-separable transform is applied according to block size. For example, 4x4 LFNST is applied for small blocks (i.e., min (width, height) &lt; 8) and 8x8 LFNST is applied for larger blocks (i.e., min (width, height) &gt; 4).</w:t>
      </w:r>
    </w:p>
    <w:p w14:paraId="40636481" w14:textId="77777777" w:rsidR="00FD4841" w:rsidRDefault="00FD4841" w:rsidP="00CD45EA">
      <w:pPr>
        <w:keepNext/>
        <w:spacing w:after="120"/>
        <w:jc w:val="center"/>
      </w:pPr>
      <w:r>
        <w:rPr>
          <w:noProof/>
          <w:lang w:eastAsia="zh-CN"/>
        </w:rPr>
        <w:lastRenderedPageBreak/>
        <w:drawing>
          <wp:inline distT="0" distB="0" distL="0" distR="0" wp14:anchorId="66D566F8" wp14:editId="23DC17C7">
            <wp:extent cx="4167188" cy="3308818"/>
            <wp:effectExtent l="0" t="0" r="508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70">
                      <a:extLst>
                        <a:ext uri="{28A0092B-C50C-407E-A947-70E740481C1C}">
                          <a14:useLocalDpi xmlns:a14="http://schemas.microsoft.com/office/drawing/2010/main" val="0"/>
                        </a:ext>
                      </a:extLst>
                    </a:blip>
                    <a:stretch>
                      <a:fillRect/>
                    </a:stretch>
                  </pic:blipFill>
                  <pic:spPr>
                    <a:xfrm>
                      <a:off x="0" y="0"/>
                      <a:ext cx="4167188" cy="3308818"/>
                    </a:xfrm>
                    <a:prstGeom prst="rect">
                      <a:avLst/>
                    </a:prstGeom>
                  </pic:spPr>
                </pic:pic>
              </a:graphicData>
            </a:graphic>
          </wp:inline>
        </w:drawing>
      </w:r>
    </w:p>
    <w:p w14:paraId="18726607" w14:textId="060D147E" w:rsidR="00FD4841" w:rsidRDefault="00680479" w:rsidP="00CA7357">
      <w:pPr>
        <w:keepNext/>
        <w:keepLines/>
        <w:jc w:val="center"/>
        <w:rPr>
          <w:b/>
          <w:iCs/>
          <w:sz w:val="20"/>
        </w:rPr>
      </w:pPr>
      <w:bookmarkStart w:id="307" w:name="_Ref10730884"/>
      <w:r w:rsidRPr="00D113C4">
        <w:rPr>
          <w:b/>
          <w:sz w:val="20"/>
          <w:lang w:val="en-GB"/>
        </w:rPr>
        <w:t xml:space="preserve">Figure </w:t>
      </w:r>
      <w:r>
        <w:rPr>
          <w:b/>
          <w:sz w:val="20"/>
          <w:lang w:val="en-GB"/>
        </w:rPr>
        <w:fldChar w:fldCharType="begin"/>
      </w:r>
      <w:r>
        <w:rPr>
          <w:b/>
          <w:sz w:val="20"/>
          <w:lang w:val="en-GB"/>
        </w:rPr>
        <w:instrText xml:space="preserve"> SEQ Figure \* ARABIC </w:instrText>
      </w:r>
      <w:r>
        <w:rPr>
          <w:b/>
          <w:sz w:val="20"/>
          <w:lang w:val="en-GB"/>
        </w:rPr>
        <w:fldChar w:fldCharType="separate"/>
      </w:r>
      <w:r w:rsidR="003A61E2">
        <w:rPr>
          <w:b/>
          <w:noProof/>
          <w:sz w:val="20"/>
          <w:lang w:val="en-GB"/>
        </w:rPr>
        <w:t>41</w:t>
      </w:r>
      <w:r>
        <w:rPr>
          <w:b/>
          <w:sz w:val="20"/>
          <w:lang w:val="en-GB"/>
        </w:rPr>
        <w:fldChar w:fldCharType="end"/>
      </w:r>
      <w:bookmarkEnd w:id="307"/>
      <w:r w:rsidR="00FD4841" w:rsidRPr="008C0175">
        <w:rPr>
          <w:b/>
          <w:sz w:val="20"/>
          <w:lang w:val="en-GB"/>
        </w:rPr>
        <w:t xml:space="preserve"> </w:t>
      </w:r>
      <w:r w:rsidR="00FD4841">
        <w:rPr>
          <w:b/>
          <w:sz w:val="20"/>
        </w:rPr>
        <w:t>–</w:t>
      </w:r>
      <w:r w:rsidR="00FD4841" w:rsidRPr="00510694">
        <w:rPr>
          <w:b/>
          <w:iCs/>
          <w:sz w:val="20"/>
        </w:rPr>
        <w:t xml:space="preserve"> </w:t>
      </w:r>
      <w:r w:rsidR="00FD4841">
        <w:rPr>
          <w:rFonts w:eastAsiaTheme="minorEastAsia" w:hint="eastAsia"/>
          <w:b/>
          <w:iCs/>
          <w:sz w:val="20"/>
          <w:lang w:eastAsia="ko-KR"/>
        </w:rPr>
        <w:t>Low-Frequency Non-Separable Transform (LFNST) process</w:t>
      </w:r>
      <w:r w:rsidR="00FD4841">
        <w:rPr>
          <w:b/>
          <w:iCs/>
          <w:sz w:val="20"/>
        </w:rPr>
        <w:t xml:space="preserve"> </w:t>
      </w:r>
    </w:p>
    <w:p w14:paraId="12879F09" w14:textId="77777777" w:rsidR="00FD4841" w:rsidRPr="00243379" w:rsidRDefault="00FD4841" w:rsidP="00D5520A">
      <w:pPr>
        <w:rPr>
          <w:rFonts w:eastAsiaTheme="minorEastAsia"/>
          <w:szCs w:val="22"/>
          <w:lang w:val="en-CA" w:eastAsia="ko-KR"/>
        </w:rPr>
      </w:pPr>
      <w:r w:rsidRPr="009045FE">
        <w:rPr>
          <w:szCs w:val="22"/>
          <w:lang w:val="en-CA"/>
        </w:rPr>
        <w:t>Application of a non-separable transform</w:t>
      </w:r>
      <w:r>
        <w:rPr>
          <w:rFonts w:hint="eastAsia"/>
          <w:szCs w:val="22"/>
          <w:lang w:val="en-CA" w:eastAsia="ko-KR"/>
        </w:rPr>
        <w:t>, which is being used in LFNST,</w:t>
      </w:r>
      <w:r w:rsidRPr="009045FE">
        <w:rPr>
          <w:szCs w:val="22"/>
          <w:lang w:val="en-CA"/>
        </w:rPr>
        <w:t xml:space="preserve"> is described as follows using input as an example. To apply </w:t>
      </w:r>
      <w:r>
        <w:rPr>
          <w:rFonts w:hint="eastAsia"/>
          <w:szCs w:val="22"/>
          <w:lang w:val="en-CA" w:eastAsia="ko-KR"/>
        </w:rPr>
        <w:t>4x4 LFNST</w:t>
      </w:r>
      <w:r w:rsidRPr="009045FE">
        <w:rPr>
          <w:szCs w:val="22"/>
          <w:lang w:val="en-CA"/>
        </w:rPr>
        <w:t xml:space="preserve">, the 4x4 input block </w:t>
      </w:r>
      <w:r w:rsidRPr="009045FE">
        <w:rPr>
          <w:i/>
          <w:szCs w:val="22"/>
          <w:lang w:val="en-CA"/>
        </w:rPr>
        <w:t>X</w:t>
      </w:r>
      <w:r w:rsidRPr="009045FE">
        <w:rPr>
          <w:szCs w:val="22"/>
          <w:lang w:val="en-CA"/>
        </w:rPr>
        <w:t xml:space="preserve"> </w:t>
      </w:r>
    </w:p>
    <w:p w14:paraId="77ECC4F4" w14:textId="58C01AF3" w:rsidR="00FD4841" w:rsidRPr="009045FE" w:rsidRDefault="00FD4841" w:rsidP="009C5E4D">
      <w:pPr>
        <w:jc w:val="right"/>
        <w:rPr>
          <w:szCs w:val="22"/>
          <w:lang w:val="en-CA"/>
        </w:rPr>
      </w:pPr>
      <m:oMath>
        <m:r>
          <w:rPr>
            <w:rFonts w:ascii="Cambria Math" w:hAnsi="Cambria Math"/>
            <w:szCs w:val="22"/>
            <w:lang w:val="en-CA"/>
          </w:rPr>
          <m:t>X</m:t>
        </m:r>
        <m:r>
          <m:rPr>
            <m:sty m:val="p"/>
          </m:rPr>
          <w:rPr>
            <w:rFonts w:ascii="Cambria Math"/>
            <w:szCs w:val="22"/>
            <w:lang w:val="en-CA"/>
          </w:rPr>
          <m:t>=</m:t>
        </m:r>
        <m:d>
          <m:dPr>
            <m:begChr m:val="["/>
            <m:endChr m:val="]"/>
            <m:ctrlPr>
              <w:rPr>
                <w:rFonts w:ascii="Cambria Math" w:hAnsi="Cambria Math"/>
                <w:szCs w:val="22"/>
                <w:lang w:val="en-CA"/>
              </w:rPr>
            </m:ctrlPr>
          </m:dPr>
          <m:e>
            <m:m>
              <m:mPr>
                <m:mcs>
                  <m:mc>
                    <m:mcPr>
                      <m:count m:val="2"/>
                      <m:mcJc m:val="center"/>
                    </m:mcPr>
                  </m:mc>
                </m:mcs>
                <m:ctrlPr>
                  <w:rPr>
                    <w:rFonts w:ascii="Cambria Math" w:hAnsi="Cambria Math"/>
                    <w:i/>
                    <w:szCs w:val="22"/>
                    <w:lang w:val="en-CA"/>
                  </w:rPr>
                </m:ctrlPr>
              </m:mPr>
              <m:mr>
                <m:e>
                  <m:m>
                    <m:mPr>
                      <m:mcs>
                        <m:mc>
                          <m:mcPr>
                            <m:count m:val="2"/>
                            <m:mcJc m:val="center"/>
                          </m:mcPr>
                        </m:mc>
                      </m:mcs>
                      <m:ctrlPr>
                        <w:rPr>
                          <w:rFonts w:ascii="Cambria Math" w:hAnsi="Cambria Math"/>
                          <w:i/>
                          <w:szCs w:val="22"/>
                          <w:lang w:val="en-CA"/>
                        </w:rPr>
                      </m:ctrlPr>
                    </m:mPr>
                    <m:mr>
                      <m:e>
                        <m:sSub>
                          <m:sSubPr>
                            <m:ctrlPr>
                              <w:rPr>
                                <w:rFonts w:ascii="Cambria Math" w:hAnsi="Cambria Math"/>
                                <w:i/>
                                <w:szCs w:val="22"/>
                                <w:lang w:val="en-CA"/>
                              </w:rPr>
                            </m:ctrlPr>
                          </m:sSubPr>
                          <m:e>
                            <m:r>
                              <w:rPr>
                                <w:rFonts w:ascii="Cambria Math"/>
                                <w:szCs w:val="22"/>
                                <w:lang w:val="en-CA"/>
                              </w:rPr>
                              <m:t>X</m:t>
                            </m:r>
                          </m:e>
                          <m:sub>
                            <m:r>
                              <w:rPr>
                                <w:rFonts w:ascii="Cambria Math"/>
                                <w:szCs w:val="22"/>
                                <w:lang w:val="en-CA"/>
                              </w:rPr>
                              <m:t>00</m:t>
                            </m:r>
                          </m:sub>
                        </m:sSub>
                      </m:e>
                      <m:e>
                        <m:sSub>
                          <m:sSubPr>
                            <m:ctrlPr>
                              <w:rPr>
                                <w:rFonts w:ascii="Cambria Math" w:hAnsi="Cambria Math"/>
                                <w:i/>
                                <w:szCs w:val="22"/>
                                <w:lang w:val="en-CA"/>
                              </w:rPr>
                            </m:ctrlPr>
                          </m:sSubPr>
                          <m:e>
                            <m:r>
                              <w:rPr>
                                <w:rFonts w:ascii="Cambria Math"/>
                                <w:szCs w:val="22"/>
                                <w:lang w:val="en-CA"/>
                              </w:rPr>
                              <m:t>X</m:t>
                            </m:r>
                          </m:e>
                          <m:sub>
                            <m:r>
                              <w:rPr>
                                <w:rFonts w:ascii="Cambria Math"/>
                                <w:szCs w:val="22"/>
                                <w:lang w:val="en-CA"/>
                              </w:rPr>
                              <m:t>01</m:t>
                            </m:r>
                          </m:sub>
                        </m:sSub>
                      </m:e>
                    </m:mr>
                    <m:mr>
                      <m:e>
                        <m:sSub>
                          <m:sSubPr>
                            <m:ctrlPr>
                              <w:rPr>
                                <w:rFonts w:ascii="Cambria Math" w:hAnsi="Cambria Math"/>
                                <w:i/>
                                <w:szCs w:val="22"/>
                                <w:lang w:val="en-CA"/>
                              </w:rPr>
                            </m:ctrlPr>
                          </m:sSubPr>
                          <m:e>
                            <m:r>
                              <w:rPr>
                                <w:rFonts w:ascii="Cambria Math"/>
                                <w:szCs w:val="22"/>
                                <w:lang w:val="en-CA"/>
                              </w:rPr>
                              <m:t>X</m:t>
                            </m:r>
                          </m:e>
                          <m:sub>
                            <m:r>
                              <w:rPr>
                                <w:rFonts w:ascii="Cambria Math"/>
                                <w:szCs w:val="22"/>
                                <w:lang w:val="en-CA"/>
                              </w:rPr>
                              <m:t>10</m:t>
                            </m:r>
                          </m:sub>
                        </m:sSub>
                      </m:e>
                      <m:e>
                        <m:sSub>
                          <m:sSubPr>
                            <m:ctrlPr>
                              <w:rPr>
                                <w:rFonts w:ascii="Cambria Math" w:hAnsi="Cambria Math"/>
                                <w:i/>
                                <w:szCs w:val="22"/>
                                <w:lang w:val="en-CA"/>
                              </w:rPr>
                            </m:ctrlPr>
                          </m:sSubPr>
                          <m:e>
                            <m:r>
                              <w:rPr>
                                <w:rFonts w:ascii="Cambria Math"/>
                                <w:szCs w:val="22"/>
                                <w:lang w:val="en-CA"/>
                              </w:rPr>
                              <m:t>X</m:t>
                            </m:r>
                          </m:e>
                          <m:sub>
                            <m:r>
                              <w:rPr>
                                <w:rFonts w:ascii="Cambria Math"/>
                                <w:szCs w:val="22"/>
                                <w:lang w:val="en-CA"/>
                              </w:rPr>
                              <m:t>11</m:t>
                            </m:r>
                          </m:sub>
                        </m:sSub>
                      </m:e>
                    </m:mr>
                  </m:m>
                </m:e>
                <m:e>
                  <m:m>
                    <m:mPr>
                      <m:mcs>
                        <m:mc>
                          <m:mcPr>
                            <m:count m:val="2"/>
                            <m:mcJc m:val="center"/>
                          </m:mcPr>
                        </m:mc>
                      </m:mcs>
                      <m:ctrlPr>
                        <w:rPr>
                          <w:rFonts w:ascii="Cambria Math" w:hAnsi="Cambria Math"/>
                          <w:i/>
                          <w:szCs w:val="22"/>
                          <w:lang w:val="en-CA"/>
                        </w:rPr>
                      </m:ctrlPr>
                    </m:mPr>
                    <m:mr>
                      <m:e>
                        <m:sSub>
                          <m:sSubPr>
                            <m:ctrlPr>
                              <w:rPr>
                                <w:rFonts w:ascii="Cambria Math" w:hAnsi="Cambria Math"/>
                                <w:i/>
                                <w:szCs w:val="22"/>
                                <w:lang w:val="en-CA"/>
                              </w:rPr>
                            </m:ctrlPr>
                          </m:sSubPr>
                          <m:e>
                            <m:r>
                              <w:rPr>
                                <w:rFonts w:ascii="Cambria Math"/>
                                <w:szCs w:val="22"/>
                                <w:lang w:val="en-CA"/>
                              </w:rPr>
                              <m:t>X</m:t>
                            </m:r>
                          </m:e>
                          <m:sub>
                            <m:r>
                              <w:rPr>
                                <w:rFonts w:ascii="Cambria Math"/>
                                <w:szCs w:val="22"/>
                                <w:lang w:val="en-CA"/>
                              </w:rPr>
                              <m:t>02</m:t>
                            </m:r>
                          </m:sub>
                        </m:sSub>
                      </m:e>
                      <m:e>
                        <m:sSub>
                          <m:sSubPr>
                            <m:ctrlPr>
                              <w:rPr>
                                <w:rFonts w:ascii="Cambria Math" w:hAnsi="Cambria Math"/>
                                <w:i/>
                                <w:szCs w:val="22"/>
                                <w:lang w:val="en-CA"/>
                              </w:rPr>
                            </m:ctrlPr>
                          </m:sSubPr>
                          <m:e>
                            <m:r>
                              <w:rPr>
                                <w:rFonts w:ascii="Cambria Math"/>
                                <w:szCs w:val="22"/>
                                <w:lang w:val="en-CA"/>
                              </w:rPr>
                              <m:t>X</m:t>
                            </m:r>
                          </m:e>
                          <m:sub>
                            <m:r>
                              <w:rPr>
                                <w:rFonts w:ascii="Cambria Math"/>
                                <w:szCs w:val="22"/>
                                <w:lang w:val="en-CA"/>
                              </w:rPr>
                              <m:t>03</m:t>
                            </m:r>
                          </m:sub>
                        </m:sSub>
                      </m:e>
                    </m:mr>
                    <m:mr>
                      <m:e>
                        <m:sSub>
                          <m:sSubPr>
                            <m:ctrlPr>
                              <w:rPr>
                                <w:rFonts w:ascii="Cambria Math" w:hAnsi="Cambria Math"/>
                                <w:i/>
                                <w:szCs w:val="22"/>
                                <w:lang w:val="en-CA"/>
                              </w:rPr>
                            </m:ctrlPr>
                          </m:sSubPr>
                          <m:e>
                            <m:r>
                              <w:rPr>
                                <w:rFonts w:ascii="Cambria Math"/>
                                <w:szCs w:val="22"/>
                                <w:lang w:val="en-CA"/>
                              </w:rPr>
                              <m:t>X</m:t>
                            </m:r>
                          </m:e>
                          <m:sub>
                            <m:r>
                              <w:rPr>
                                <w:rFonts w:ascii="Cambria Math"/>
                                <w:szCs w:val="22"/>
                                <w:lang w:val="en-CA"/>
                              </w:rPr>
                              <m:t>12</m:t>
                            </m:r>
                          </m:sub>
                        </m:sSub>
                      </m:e>
                      <m:e>
                        <m:sSub>
                          <m:sSubPr>
                            <m:ctrlPr>
                              <w:rPr>
                                <w:rFonts w:ascii="Cambria Math" w:hAnsi="Cambria Math"/>
                                <w:i/>
                                <w:szCs w:val="22"/>
                                <w:lang w:val="en-CA"/>
                              </w:rPr>
                            </m:ctrlPr>
                          </m:sSubPr>
                          <m:e>
                            <m:r>
                              <w:rPr>
                                <w:rFonts w:ascii="Cambria Math"/>
                                <w:szCs w:val="22"/>
                                <w:lang w:val="en-CA"/>
                              </w:rPr>
                              <m:t>X</m:t>
                            </m:r>
                          </m:e>
                          <m:sub>
                            <m:r>
                              <w:rPr>
                                <w:rFonts w:ascii="Cambria Math"/>
                                <w:szCs w:val="22"/>
                                <w:lang w:val="en-CA"/>
                              </w:rPr>
                              <m:t>13</m:t>
                            </m:r>
                          </m:sub>
                        </m:sSub>
                      </m:e>
                    </m:mr>
                  </m:m>
                </m:e>
              </m:mr>
              <m:mr>
                <m:e>
                  <m:m>
                    <m:mPr>
                      <m:mcs>
                        <m:mc>
                          <m:mcPr>
                            <m:count m:val="2"/>
                            <m:mcJc m:val="center"/>
                          </m:mcPr>
                        </m:mc>
                      </m:mcs>
                      <m:ctrlPr>
                        <w:rPr>
                          <w:rFonts w:ascii="Cambria Math" w:hAnsi="Cambria Math"/>
                          <w:i/>
                          <w:szCs w:val="22"/>
                          <w:lang w:val="en-CA"/>
                        </w:rPr>
                      </m:ctrlPr>
                    </m:mPr>
                    <m:mr>
                      <m:e>
                        <m:sSub>
                          <m:sSubPr>
                            <m:ctrlPr>
                              <w:rPr>
                                <w:rFonts w:ascii="Cambria Math" w:hAnsi="Cambria Math"/>
                                <w:i/>
                                <w:szCs w:val="22"/>
                                <w:lang w:val="en-CA"/>
                              </w:rPr>
                            </m:ctrlPr>
                          </m:sSubPr>
                          <m:e>
                            <m:r>
                              <w:rPr>
                                <w:rFonts w:ascii="Cambria Math"/>
                                <w:szCs w:val="22"/>
                                <w:lang w:val="en-CA"/>
                              </w:rPr>
                              <m:t>X</m:t>
                            </m:r>
                          </m:e>
                          <m:sub>
                            <m:r>
                              <w:rPr>
                                <w:rFonts w:ascii="Cambria Math"/>
                                <w:szCs w:val="22"/>
                                <w:lang w:val="en-CA"/>
                              </w:rPr>
                              <m:t>20</m:t>
                            </m:r>
                          </m:sub>
                        </m:sSub>
                      </m:e>
                      <m:e>
                        <m:sSub>
                          <m:sSubPr>
                            <m:ctrlPr>
                              <w:rPr>
                                <w:rFonts w:ascii="Cambria Math" w:hAnsi="Cambria Math"/>
                                <w:i/>
                                <w:szCs w:val="22"/>
                                <w:lang w:val="en-CA"/>
                              </w:rPr>
                            </m:ctrlPr>
                          </m:sSubPr>
                          <m:e>
                            <m:r>
                              <w:rPr>
                                <w:rFonts w:ascii="Cambria Math"/>
                                <w:szCs w:val="22"/>
                                <w:lang w:val="en-CA"/>
                              </w:rPr>
                              <m:t>X</m:t>
                            </m:r>
                          </m:e>
                          <m:sub>
                            <m:r>
                              <w:rPr>
                                <w:rFonts w:ascii="Cambria Math"/>
                                <w:szCs w:val="22"/>
                                <w:lang w:val="en-CA"/>
                              </w:rPr>
                              <m:t>21</m:t>
                            </m:r>
                          </m:sub>
                        </m:sSub>
                      </m:e>
                    </m:mr>
                    <m:mr>
                      <m:e>
                        <m:sSub>
                          <m:sSubPr>
                            <m:ctrlPr>
                              <w:rPr>
                                <w:rFonts w:ascii="Cambria Math" w:hAnsi="Cambria Math"/>
                                <w:i/>
                                <w:szCs w:val="22"/>
                                <w:lang w:val="en-CA"/>
                              </w:rPr>
                            </m:ctrlPr>
                          </m:sSubPr>
                          <m:e>
                            <m:r>
                              <w:rPr>
                                <w:rFonts w:ascii="Cambria Math"/>
                                <w:szCs w:val="22"/>
                                <w:lang w:val="en-CA"/>
                              </w:rPr>
                              <m:t>X</m:t>
                            </m:r>
                          </m:e>
                          <m:sub>
                            <m:r>
                              <w:rPr>
                                <w:rFonts w:ascii="Cambria Math"/>
                                <w:szCs w:val="22"/>
                                <w:lang w:val="en-CA"/>
                              </w:rPr>
                              <m:t>30</m:t>
                            </m:r>
                          </m:sub>
                        </m:sSub>
                      </m:e>
                      <m:e>
                        <m:sSub>
                          <m:sSubPr>
                            <m:ctrlPr>
                              <w:rPr>
                                <w:rFonts w:ascii="Cambria Math" w:hAnsi="Cambria Math"/>
                                <w:i/>
                                <w:szCs w:val="22"/>
                                <w:lang w:val="en-CA"/>
                              </w:rPr>
                            </m:ctrlPr>
                          </m:sSubPr>
                          <m:e>
                            <m:r>
                              <w:rPr>
                                <w:rFonts w:ascii="Cambria Math"/>
                                <w:szCs w:val="22"/>
                                <w:lang w:val="en-CA"/>
                              </w:rPr>
                              <m:t>X</m:t>
                            </m:r>
                          </m:e>
                          <m:sub>
                            <m:r>
                              <w:rPr>
                                <w:rFonts w:ascii="Cambria Math"/>
                                <w:szCs w:val="22"/>
                                <w:lang w:val="en-CA"/>
                              </w:rPr>
                              <m:t>31</m:t>
                            </m:r>
                          </m:sub>
                        </m:sSub>
                      </m:e>
                    </m:mr>
                  </m:m>
                </m:e>
                <m:e>
                  <m:m>
                    <m:mPr>
                      <m:mcs>
                        <m:mc>
                          <m:mcPr>
                            <m:count m:val="2"/>
                            <m:mcJc m:val="center"/>
                          </m:mcPr>
                        </m:mc>
                      </m:mcs>
                      <m:ctrlPr>
                        <w:rPr>
                          <w:rFonts w:ascii="Cambria Math" w:hAnsi="Cambria Math"/>
                          <w:i/>
                          <w:szCs w:val="22"/>
                          <w:lang w:val="en-CA"/>
                        </w:rPr>
                      </m:ctrlPr>
                    </m:mPr>
                    <m:mr>
                      <m:e>
                        <m:sSub>
                          <m:sSubPr>
                            <m:ctrlPr>
                              <w:rPr>
                                <w:rFonts w:ascii="Cambria Math" w:hAnsi="Cambria Math"/>
                                <w:i/>
                                <w:szCs w:val="22"/>
                                <w:lang w:val="en-CA"/>
                              </w:rPr>
                            </m:ctrlPr>
                          </m:sSubPr>
                          <m:e>
                            <m:r>
                              <w:rPr>
                                <w:rFonts w:ascii="Cambria Math"/>
                                <w:szCs w:val="22"/>
                                <w:lang w:val="en-CA"/>
                              </w:rPr>
                              <m:t>X</m:t>
                            </m:r>
                          </m:e>
                          <m:sub>
                            <m:r>
                              <w:rPr>
                                <w:rFonts w:ascii="Cambria Math"/>
                                <w:szCs w:val="22"/>
                                <w:lang w:val="en-CA"/>
                              </w:rPr>
                              <m:t>22</m:t>
                            </m:r>
                          </m:sub>
                        </m:sSub>
                      </m:e>
                      <m:e>
                        <m:sSub>
                          <m:sSubPr>
                            <m:ctrlPr>
                              <w:rPr>
                                <w:rFonts w:ascii="Cambria Math" w:hAnsi="Cambria Math"/>
                                <w:i/>
                                <w:szCs w:val="22"/>
                                <w:lang w:val="en-CA"/>
                              </w:rPr>
                            </m:ctrlPr>
                          </m:sSubPr>
                          <m:e>
                            <m:r>
                              <w:rPr>
                                <w:rFonts w:ascii="Cambria Math"/>
                                <w:szCs w:val="22"/>
                                <w:lang w:val="en-CA"/>
                              </w:rPr>
                              <m:t>X</m:t>
                            </m:r>
                          </m:e>
                          <m:sub>
                            <m:r>
                              <w:rPr>
                                <w:rFonts w:ascii="Cambria Math"/>
                                <w:szCs w:val="22"/>
                                <w:lang w:val="en-CA"/>
                              </w:rPr>
                              <m:t>23</m:t>
                            </m:r>
                          </m:sub>
                        </m:sSub>
                      </m:e>
                    </m:mr>
                    <m:mr>
                      <m:e>
                        <m:sSub>
                          <m:sSubPr>
                            <m:ctrlPr>
                              <w:rPr>
                                <w:rFonts w:ascii="Cambria Math" w:hAnsi="Cambria Math"/>
                                <w:i/>
                                <w:szCs w:val="22"/>
                                <w:lang w:val="en-CA"/>
                              </w:rPr>
                            </m:ctrlPr>
                          </m:sSubPr>
                          <m:e>
                            <m:r>
                              <w:rPr>
                                <w:rFonts w:ascii="Cambria Math"/>
                                <w:szCs w:val="22"/>
                                <w:lang w:val="en-CA"/>
                              </w:rPr>
                              <m:t>X</m:t>
                            </m:r>
                          </m:e>
                          <m:sub>
                            <m:r>
                              <w:rPr>
                                <w:rFonts w:ascii="Cambria Math"/>
                                <w:szCs w:val="22"/>
                                <w:lang w:val="en-CA"/>
                              </w:rPr>
                              <m:t>32</m:t>
                            </m:r>
                          </m:sub>
                        </m:sSub>
                      </m:e>
                      <m:e>
                        <m:sSub>
                          <m:sSubPr>
                            <m:ctrlPr>
                              <w:rPr>
                                <w:rFonts w:ascii="Cambria Math" w:hAnsi="Cambria Math"/>
                                <w:i/>
                                <w:szCs w:val="22"/>
                                <w:lang w:val="en-CA"/>
                              </w:rPr>
                            </m:ctrlPr>
                          </m:sSubPr>
                          <m:e>
                            <m:r>
                              <w:rPr>
                                <w:rFonts w:ascii="Cambria Math"/>
                                <w:szCs w:val="22"/>
                                <w:lang w:val="en-CA"/>
                              </w:rPr>
                              <m:t>X</m:t>
                            </m:r>
                          </m:e>
                          <m:sub>
                            <m:r>
                              <w:rPr>
                                <w:rFonts w:ascii="Cambria Math"/>
                                <w:szCs w:val="22"/>
                                <w:lang w:val="en-CA"/>
                              </w:rPr>
                              <m:t>33</m:t>
                            </m:r>
                          </m:sub>
                        </m:sSub>
                      </m:e>
                    </m:mr>
                  </m:m>
                </m:e>
              </m:mr>
            </m:m>
          </m:e>
        </m:d>
      </m:oMath>
      <w:r w:rsidRPr="009045FE">
        <w:rPr>
          <w:szCs w:val="22"/>
          <w:lang w:val="en-CA" w:eastAsia="zh-CN"/>
        </w:rPr>
        <w:tab/>
      </w:r>
      <w:r w:rsidRPr="009045FE">
        <w:rPr>
          <w:szCs w:val="22"/>
          <w:lang w:val="en-CA" w:eastAsia="zh-CN"/>
        </w:rPr>
        <w:tab/>
      </w:r>
      <w:r>
        <w:rPr>
          <w:szCs w:val="22"/>
          <w:lang w:val="en-CA" w:eastAsia="zh-CN"/>
        </w:rPr>
        <w:t xml:space="preserve">     </w:t>
      </w:r>
      <w:r w:rsidRPr="009045FE">
        <w:rPr>
          <w:szCs w:val="22"/>
          <w:lang w:val="en-CA" w:eastAsia="zh-CN"/>
        </w:rPr>
        <w:tab/>
      </w:r>
      <w:r>
        <w:rPr>
          <w:szCs w:val="22"/>
          <w:lang w:val="en-CA" w:eastAsia="zh-CN"/>
        </w:rPr>
        <w:t xml:space="preserve">            </w:t>
      </w:r>
      <w:r w:rsidRPr="009045FE">
        <w:rPr>
          <w:szCs w:val="22"/>
          <w:lang w:val="en-CA" w:eastAsia="zh-CN"/>
        </w:rPr>
        <w:tab/>
      </w:r>
      <w:r w:rsidR="00535CC0" w:rsidRPr="000C466C">
        <w:rPr>
          <w:lang w:val="en-CA"/>
        </w:rPr>
        <w:t>(</w:t>
      </w:r>
      <w:r w:rsidR="00535CC0" w:rsidRPr="000C466C">
        <w:rPr>
          <w:rFonts w:eastAsia="Malgun Gothic"/>
          <w:lang w:val="en-CA" w:eastAsia="ko-KR"/>
        </w:rPr>
        <w:t>3-</w:t>
      </w:r>
      <w:r w:rsidR="00F321F6" w:rsidRPr="000F2223">
        <w:rPr>
          <w:noProof/>
          <w:szCs w:val="22"/>
          <w:lang w:val="en-CA"/>
        </w:rPr>
        <w:fldChar w:fldCharType="begin"/>
      </w:r>
      <w:r w:rsidR="00F321F6" w:rsidRPr="005330A7">
        <w:rPr>
          <w:noProof/>
          <w:szCs w:val="22"/>
          <w:lang w:val="en-CA"/>
        </w:rPr>
        <w:instrText xml:space="preserve"> SEQ Eq \* MERGEFORMAT </w:instrText>
      </w:r>
      <w:r w:rsidR="00F321F6" w:rsidRPr="000F2223">
        <w:rPr>
          <w:noProof/>
          <w:szCs w:val="22"/>
          <w:lang w:val="en-CA"/>
        </w:rPr>
        <w:fldChar w:fldCharType="separate"/>
      </w:r>
      <w:r w:rsidR="003A61E2">
        <w:rPr>
          <w:noProof/>
          <w:szCs w:val="22"/>
          <w:lang w:val="en-CA"/>
        </w:rPr>
        <w:t>44</w:t>
      </w:r>
      <w:r w:rsidR="00F321F6" w:rsidRPr="000F2223">
        <w:rPr>
          <w:noProof/>
          <w:szCs w:val="22"/>
          <w:lang w:val="en-CA"/>
        </w:rPr>
        <w:fldChar w:fldCharType="end"/>
      </w:r>
      <w:r w:rsidR="00535CC0" w:rsidRPr="000C466C">
        <w:rPr>
          <w:lang w:val="en-CA"/>
        </w:rPr>
        <w:t>)</w:t>
      </w:r>
    </w:p>
    <w:p w14:paraId="514CB6AE" w14:textId="790C3324" w:rsidR="00FD4841" w:rsidRPr="009045FE" w:rsidRDefault="00FD4841" w:rsidP="00AF3FCF">
      <w:pPr>
        <w:rPr>
          <w:szCs w:val="22"/>
          <w:lang w:val="en-CA"/>
        </w:rPr>
      </w:pPr>
      <w:r w:rsidRPr="009045FE">
        <w:rPr>
          <w:szCs w:val="22"/>
          <w:lang w:val="en-CA"/>
        </w:rPr>
        <w:t xml:space="preserve">is first represented as a </w:t>
      </w:r>
      <w:r w:rsidR="00535CC0" w:rsidRPr="009045FE">
        <w:rPr>
          <w:szCs w:val="22"/>
          <w:lang w:val="en-CA"/>
        </w:rPr>
        <w:t>vector</w:t>
      </w:r>
      <w:r w:rsidR="00535CC0">
        <w:rPr>
          <w:rFonts w:eastAsiaTheme="minorEastAsia" w:hint="eastAsia"/>
          <w:szCs w:val="22"/>
          <w:lang w:val="en-CA" w:eastAsia="ko-KR"/>
        </w:rPr>
        <w:t xml:space="preserve"> </w:t>
      </w:r>
      <m:oMath>
        <m:acc>
          <m:accPr>
            <m:chr m:val="⃑"/>
            <m:ctrlPr>
              <w:rPr>
                <w:rFonts w:ascii="Cambria Math" w:hAnsi="Cambria Math"/>
                <w:i/>
                <w:szCs w:val="22"/>
                <w:lang w:val="en-CA"/>
              </w:rPr>
            </m:ctrlPr>
          </m:accPr>
          <m:e>
            <m:r>
              <w:rPr>
                <w:rFonts w:ascii="Cambria Math" w:hAnsi="Cambria Math"/>
                <w:szCs w:val="22"/>
                <w:lang w:val="en-CA"/>
              </w:rPr>
              <m:t>X</m:t>
            </m:r>
          </m:e>
        </m:acc>
      </m:oMath>
      <w:r w:rsidRPr="009045FE">
        <w:rPr>
          <w:szCs w:val="22"/>
          <w:lang w:val="en-CA"/>
        </w:rPr>
        <w:t>:</w:t>
      </w:r>
    </w:p>
    <w:p w14:paraId="07091CBD" w14:textId="37C44427" w:rsidR="00FD4841" w:rsidRPr="009045FE" w:rsidRDefault="00F25D20" w:rsidP="00AF3FCF">
      <w:pPr>
        <w:jc w:val="right"/>
        <w:rPr>
          <w:szCs w:val="22"/>
          <w:lang w:val="en-CA"/>
        </w:rPr>
      </w:pPr>
      <m:oMath>
        <m:acc>
          <m:accPr>
            <m:chr m:val="⃑"/>
            <m:ctrlPr>
              <w:rPr>
                <w:rFonts w:ascii="Cambria Math" w:hAnsi="Cambria Math"/>
                <w:i/>
                <w:sz w:val="20"/>
                <w:lang w:val="en-CA"/>
              </w:rPr>
            </m:ctrlPr>
          </m:accPr>
          <m:e>
            <m:r>
              <w:rPr>
                <w:rFonts w:ascii="Cambria Math" w:hAnsi="Cambria Math"/>
                <w:sz w:val="20"/>
                <w:lang w:val="en-CA"/>
              </w:rPr>
              <m:t>X</m:t>
            </m:r>
          </m:e>
        </m:acc>
        <m:r>
          <m:rPr>
            <m:sty m:val="p"/>
          </m:rPr>
          <w:rPr>
            <w:rFonts w:ascii="Cambria Math"/>
            <w:sz w:val="20"/>
            <w:lang w:val="en-CA"/>
          </w:rPr>
          <m:t>=</m:t>
        </m:r>
        <m:sSup>
          <m:sSupPr>
            <m:ctrlPr>
              <w:rPr>
                <w:rFonts w:ascii="Cambria Math" w:hAnsi="Cambria Math"/>
                <w:i/>
                <w:sz w:val="20"/>
                <w:lang w:val="en-CA"/>
              </w:rPr>
            </m:ctrlPr>
          </m:sSupPr>
          <m:e>
            <m:d>
              <m:dPr>
                <m:begChr m:val="["/>
                <m:endChr m:val="]"/>
                <m:ctrlPr>
                  <w:rPr>
                    <w:rFonts w:ascii="Cambria Math" w:hAnsi="Cambria Math"/>
                    <w:i/>
                    <w:sz w:val="20"/>
                    <w:lang w:val="en-CA"/>
                  </w:rPr>
                </m:ctrlPr>
              </m:dPr>
              <m:e>
                <m:m>
                  <m:mPr>
                    <m:mcs>
                      <m:mc>
                        <m:mcPr>
                          <m:count m:val="2"/>
                          <m:mcJc m:val="center"/>
                        </m:mcPr>
                      </m:mc>
                    </m:mcs>
                    <m:ctrlPr>
                      <w:rPr>
                        <w:rFonts w:ascii="Cambria Math" w:hAnsi="Cambria Math"/>
                        <w:i/>
                        <w:sz w:val="20"/>
                        <w:lang w:val="en-CA"/>
                      </w:rPr>
                    </m:ctrlPr>
                  </m:mPr>
                  <m:mr>
                    <m:e>
                      <m:m>
                        <m:mPr>
                          <m:mcs>
                            <m:mc>
                              <m:mcPr>
                                <m:count m:val="2"/>
                                <m:mcJc m:val="center"/>
                              </m:mcPr>
                            </m:mc>
                          </m:mcs>
                          <m:ctrlPr>
                            <w:rPr>
                              <w:rFonts w:ascii="Cambria Math" w:hAnsi="Cambria Math"/>
                              <w:i/>
                              <w:sz w:val="20"/>
                              <w:lang w:val="en-CA"/>
                            </w:rPr>
                          </m:ctrlPr>
                        </m:mPr>
                        <m:mr>
                          <m:e>
                            <m:m>
                              <m:mPr>
                                <m:mcs>
                                  <m:mc>
                                    <m:mcPr>
                                      <m:count m:val="2"/>
                                      <m:mcJc m:val="center"/>
                                    </m:mcPr>
                                  </m:mc>
                                </m:mcs>
                                <m:ctrlPr>
                                  <w:rPr>
                                    <w:rFonts w:ascii="Cambria Math" w:hAnsi="Cambria Math"/>
                                    <w:i/>
                                    <w:sz w:val="20"/>
                                    <w:lang w:val="en-CA"/>
                                  </w:rPr>
                                </m:ctrlPr>
                              </m:mPr>
                              <m:mr>
                                <m:e>
                                  <m:m>
                                    <m:mPr>
                                      <m:mcs>
                                        <m:mc>
                                          <m:mcPr>
                                            <m:count m:val="2"/>
                                            <m:mcJc m:val="center"/>
                                          </m:mcPr>
                                        </m:mc>
                                      </m:mcs>
                                      <m:ctrlPr>
                                        <w:rPr>
                                          <w:rFonts w:ascii="Cambria Math" w:hAnsi="Cambria Math"/>
                                          <w:i/>
                                          <w:sz w:val="20"/>
                                          <w:lang w:val="en-CA"/>
                                        </w:rPr>
                                      </m:ctrlPr>
                                    </m:mPr>
                                    <m:mr>
                                      <m:e>
                                        <m:sSub>
                                          <m:sSubPr>
                                            <m:ctrlPr>
                                              <w:rPr>
                                                <w:rFonts w:ascii="Cambria Math" w:hAnsi="Cambria Math"/>
                                                <w:i/>
                                                <w:sz w:val="20"/>
                                                <w:lang w:val="en-CA"/>
                                              </w:rPr>
                                            </m:ctrlPr>
                                          </m:sSubPr>
                                          <m:e>
                                            <m:r>
                                              <w:rPr>
                                                <w:rFonts w:ascii="Cambria Math" w:hAnsi="Cambria Math"/>
                                                <w:sz w:val="20"/>
                                                <w:lang w:val="en-CA"/>
                                              </w:rPr>
                                              <m:t>X</m:t>
                                            </m:r>
                                          </m:e>
                                          <m:sub>
                                            <m:r>
                                              <w:rPr>
                                                <w:rFonts w:ascii="Cambria Math" w:hAnsi="Cambria Math"/>
                                                <w:sz w:val="20"/>
                                                <w:lang w:val="en-CA"/>
                                              </w:rPr>
                                              <m:t>00</m:t>
                                            </m:r>
                                          </m:sub>
                                        </m:sSub>
                                      </m:e>
                                      <m:e>
                                        <m:sSub>
                                          <m:sSubPr>
                                            <m:ctrlPr>
                                              <w:rPr>
                                                <w:rFonts w:ascii="Cambria Math" w:hAnsi="Cambria Math"/>
                                                <w:i/>
                                                <w:sz w:val="20"/>
                                                <w:lang w:val="en-CA"/>
                                              </w:rPr>
                                            </m:ctrlPr>
                                          </m:sSubPr>
                                          <m:e>
                                            <m:r>
                                              <w:rPr>
                                                <w:rFonts w:ascii="Cambria Math" w:hAnsi="Cambria Math"/>
                                                <w:sz w:val="20"/>
                                                <w:lang w:val="en-CA"/>
                                              </w:rPr>
                                              <m:t>X</m:t>
                                            </m:r>
                                          </m:e>
                                          <m:sub>
                                            <m:r>
                                              <w:rPr>
                                                <w:rFonts w:ascii="Cambria Math" w:hAnsi="Cambria Math"/>
                                                <w:sz w:val="20"/>
                                                <w:lang w:val="en-CA"/>
                                              </w:rPr>
                                              <m:t>01</m:t>
                                            </m:r>
                                          </m:sub>
                                        </m:sSub>
                                      </m:e>
                                    </m:mr>
                                  </m:m>
                                </m:e>
                                <m:e>
                                  <m:m>
                                    <m:mPr>
                                      <m:mcs>
                                        <m:mc>
                                          <m:mcPr>
                                            <m:count m:val="2"/>
                                            <m:mcJc m:val="center"/>
                                          </m:mcPr>
                                        </m:mc>
                                      </m:mcs>
                                      <m:ctrlPr>
                                        <w:rPr>
                                          <w:rFonts w:ascii="Cambria Math" w:hAnsi="Cambria Math"/>
                                          <w:i/>
                                          <w:sz w:val="20"/>
                                          <w:lang w:val="en-CA"/>
                                        </w:rPr>
                                      </m:ctrlPr>
                                    </m:mPr>
                                    <m:mr>
                                      <m:e>
                                        <m:sSub>
                                          <m:sSubPr>
                                            <m:ctrlPr>
                                              <w:rPr>
                                                <w:rFonts w:ascii="Cambria Math" w:hAnsi="Cambria Math"/>
                                                <w:i/>
                                                <w:sz w:val="20"/>
                                                <w:lang w:val="en-CA"/>
                                              </w:rPr>
                                            </m:ctrlPr>
                                          </m:sSubPr>
                                          <m:e>
                                            <m:r>
                                              <w:rPr>
                                                <w:rFonts w:ascii="Cambria Math" w:hAnsi="Cambria Math"/>
                                                <w:sz w:val="20"/>
                                                <w:lang w:val="en-CA"/>
                                              </w:rPr>
                                              <m:t>X</m:t>
                                            </m:r>
                                          </m:e>
                                          <m:sub>
                                            <m:r>
                                              <w:rPr>
                                                <w:rFonts w:ascii="Cambria Math" w:hAnsi="Cambria Math"/>
                                                <w:sz w:val="20"/>
                                                <w:lang w:val="en-CA"/>
                                              </w:rPr>
                                              <m:t>02</m:t>
                                            </m:r>
                                          </m:sub>
                                        </m:sSub>
                                      </m:e>
                                      <m:e>
                                        <m:sSub>
                                          <m:sSubPr>
                                            <m:ctrlPr>
                                              <w:rPr>
                                                <w:rFonts w:ascii="Cambria Math" w:hAnsi="Cambria Math"/>
                                                <w:i/>
                                                <w:sz w:val="20"/>
                                                <w:lang w:val="en-CA"/>
                                              </w:rPr>
                                            </m:ctrlPr>
                                          </m:sSubPr>
                                          <m:e>
                                            <m:r>
                                              <w:rPr>
                                                <w:rFonts w:ascii="Cambria Math" w:hAnsi="Cambria Math"/>
                                                <w:sz w:val="20"/>
                                                <w:lang w:val="en-CA"/>
                                              </w:rPr>
                                              <m:t>X</m:t>
                                            </m:r>
                                          </m:e>
                                          <m:sub>
                                            <m:r>
                                              <w:rPr>
                                                <w:rFonts w:ascii="Cambria Math" w:hAnsi="Cambria Math"/>
                                                <w:sz w:val="20"/>
                                                <w:lang w:val="en-CA"/>
                                              </w:rPr>
                                              <m:t>03</m:t>
                                            </m:r>
                                          </m:sub>
                                        </m:sSub>
                                      </m:e>
                                    </m:mr>
                                  </m:m>
                                </m:e>
                              </m:mr>
                            </m:m>
                          </m:e>
                          <m:e>
                            <m:m>
                              <m:mPr>
                                <m:mcs>
                                  <m:mc>
                                    <m:mcPr>
                                      <m:count m:val="2"/>
                                      <m:mcJc m:val="center"/>
                                    </m:mcPr>
                                  </m:mc>
                                </m:mcs>
                                <m:ctrlPr>
                                  <w:rPr>
                                    <w:rFonts w:ascii="Cambria Math" w:hAnsi="Cambria Math"/>
                                    <w:i/>
                                    <w:sz w:val="20"/>
                                    <w:lang w:val="en-CA"/>
                                  </w:rPr>
                                </m:ctrlPr>
                              </m:mPr>
                              <m:mr>
                                <m:e>
                                  <m:m>
                                    <m:mPr>
                                      <m:mcs>
                                        <m:mc>
                                          <m:mcPr>
                                            <m:count m:val="2"/>
                                            <m:mcJc m:val="center"/>
                                          </m:mcPr>
                                        </m:mc>
                                      </m:mcs>
                                      <m:ctrlPr>
                                        <w:rPr>
                                          <w:rFonts w:ascii="Cambria Math" w:hAnsi="Cambria Math"/>
                                          <w:i/>
                                          <w:sz w:val="20"/>
                                          <w:lang w:val="en-CA"/>
                                        </w:rPr>
                                      </m:ctrlPr>
                                    </m:mPr>
                                    <m:mr>
                                      <m:e>
                                        <m:sSub>
                                          <m:sSubPr>
                                            <m:ctrlPr>
                                              <w:rPr>
                                                <w:rFonts w:ascii="Cambria Math" w:hAnsi="Cambria Math"/>
                                                <w:i/>
                                                <w:sz w:val="20"/>
                                                <w:lang w:val="en-CA"/>
                                              </w:rPr>
                                            </m:ctrlPr>
                                          </m:sSubPr>
                                          <m:e>
                                            <m:r>
                                              <w:rPr>
                                                <w:rFonts w:ascii="Cambria Math" w:hAnsi="Cambria Math"/>
                                                <w:sz w:val="20"/>
                                                <w:lang w:val="en-CA"/>
                                              </w:rPr>
                                              <m:t>X</m:t>
                                            </m:r>
                                          </m:e>
                                          <m:sub>
                                            <m:r>
                                              <w:rPr>
                                                <w:rFonts w:ascii="Cambria Math" w:hAnsi="Cambria Math"/>
                                                <w:sz w:val="20"/>
                                                <w:lang w:val="en-CA"/>
                                              </w:rPr>
                                              <m:t>10</m:t>
                                            </m:r>
                                          </m:sub>
                                        </m:sSub>
                                      </m:e>
                                      <m:e>
                                        <m:sSub>
                                          <m:sSubPr>
                                            <m:ctrlPr>
                                              <w:rPr>
                                                <w:rFonts w:ascii="Cambria Math" w:hAnsi="Cambria Math"/>
                                                <w:i/>
                                                <w:sz w:val="20"/>
                                                <w:lang w:val="en-CA"/>
                                              </w:rPr>
                                            </m:ctrlPr>
                                          </m:sSubPr>
                                          <m:e>
                                            <m:r>
                                              <w:rPr>
                                                <w:rFonts w:ascii="Cambria Math" w:hAnsi="Cambria Math"/>
                                                <w:sz w:val="20"/>
                                                <w:lang w:val="en-CA"/>
                                              </w:rPr>
                                              <m:t>X</m:t>
                                            </m:r>
                                          </m:e>
                                          <m:sub>
                                            <m:r>
                                              <w:rPr>
                                                <w:rFonts w:ascii="Cambria Math" w:hAnsi="Cambria Math"/>
                                                <w:sz w:val="20"/>
                                                <w:lang w:val="en-CA"/>
                                              </w:rPr>
                                              <m:t>11</m:t>
                                            </m:r>
                                          </m:sub>
                                        </m:sSub>
                                      </m:e>
                                    </m:mr>
                                  </m:m>
                                </m:e>
                                <m:e>
                                  <m:m>
                                    <m:mPr>
                                      <m:mcs>
                                        <m:mc>
                                          <m:mcPr>
                                            <m:count m:val="2"/>
                                            <m:mcJc m:val="center"/>
                                          </m:mcPr>
                                        </m:mc>
                                      </m:mcs>
                                      <m:ctrlPr>
                                        <w:rPr>
                                          <w:rFonts w:ascii="Cambria Math" w:hAnsi="Cambria Math"/>
                                          <w:i/>
                                          <w:sz w:val="20"/>
                                          <w:lang w:val="en-CA"/>
                                        </w:rPr>
                                      </m:ctrlPr>
                                    </m:mPr>
                                    <m:mr>
                                      <m:e>
                                        <m:sSub>
                                          <m:sSubPr>
                                            <m:ctrlPr>
                                              <w:rPr>
                                                <w:rFonts w:ascii="Cambria Math" w:hAnsi="Cambria Math"/>
                                                <w:i/>
                                                <w:sz w:val="20"/>
                                                <w:lang w:val="en-CA"/>
                                              </w:rPr>
                                            </m:ctrlPr>
                                          </m:sSubPr>
                                          <m:e>
                                            <m:r>
                                              <w:rPr>
                                                <w:rFonts w:ascii="Cambria Math" w:hAnsi="Cambria Math"/>
                                                <w:sz w:val="20"/>
                                                <w:lang w:val="en-CA"/>
                                              </w:rPr>
                                              <m:t>X</m:t>
                                            </m:r>
                                          </m:e>
                                          <m:sub>
                                            <m:r>
                                              <w:rPr>
                                                <w:rFonts w:ascii="Cambria Math" w:hAnsi="Cambria Math"/>
                                                <w:sz w:val="20"/>
                                                <w:lang w:val="en-CA"/>
                                              </w:rPr>
                                              <m:t>12</m:t>
                                            </m:r>
                                          </m:sub>
                                        </m:sSub>
                                      </m:e>
                                      <m:e>
                                        <m:sSub>
                                          <m:sSubPr>
                                            <m:ctrlPr>
                                              <w:rPr>
                                                <w:rFonts w:ascii="Cambria Math" w:hAnsi="Cambria Math"/>
                                                <w:i/>
                                                <w:sz w:val="20"/>
                                                <w:lang w:val="en-CA"/>
                                              </w:rPr>
                                            </m:ctrlPr>
                                          </m:sSubPr>
                                          <m:e>
                                            <m:r>
                                              <w:rPr>
                                                <w:rFonts w:ascii="Cambria Math" w:hAnsi="Cambria Math"/>
                                                <w:sz w:val="20"/>
                                                <w:lang w:val="en-CA"/>
                                              </w:rPr>
                                              <m:t>X</m:t>
                                            </m:r>
                                          </m:e>
                                          <m:sub>
                                            <m:r>
                                              <w:rPr>
                                                <w:rFonts w:ascii="Cambria Math" w:hAnsi="Cambria Math"/>
                                                <w:sz w:val="20"/>
                                                <w:lang w:val="en-CA"/>
                                              </w:rPr>
                                              <m:t>13</m:t>
                                            </m:r>
                                          </m:sub>
                                        </m:sSub>
                                      </m:e>
                                    </m:mr>
                                  </m:m>
                                </m:e>
                              </m:mr>
                            </m:m>
                          </m:e>
                        </m:mr>
                      </m:m>
                    </m:e>
                    <m:e>
                      <m:m>
                        <m:mPr>
                          <m:mcs>
                            <m:mc>
                              <m:mcPr>
                                <m:count m:val="2"/>
                                <m:mcJc m:val="center"/>
                              </m:mcPr>
                            </m:mc>
                          </m:mcs>
                          <m:ctrlPr>
                            <w:rPr>
                              <w:rFonts w:ascii="Cambria Math" w:hAnsi="Cambria Math"/>
                              <w:i/>
                              <w:sz w:val="20"/>
                              <w:lang w:val="en-CA"/>
                            </w:rPr>
                          </m:ctrlPr>
                        </m:mPr>
                        <m:mr>
                          <m:e>
                            <m:m>
                              <m:mPr>
                                <m:mcs>
                                  <m:mc>
                                    <m:mcPr>
                                      <m:count m:val="2"/>
                                      <m:mcJc m:val="center"/>
                                    </m:mcPr>
                                  </m:mc>
                                </m:mcs>
                                <m:ctrlPr>
                                  <w:rPr>
                                    <w:rFonts w:ascii="Cambria Math" w:hAnsi="Cambria Math"/>
                                    <w:i/>
                                    <w:sz w:val="20"/>
                                    <w:lang w:val="en-CA"/>
                                  </w:rPr>
                                </m:ctrlPr>
                              </m:mPr>
                              <m:mr>
                                <m:e>
                                  <m:m>
                                    <m:mPr>
                                      <m:mcs>
                                        <m:mc>
                                          <m:mcPr>
                                            <m:count m:val="2"/>
                                            <m:mcJc m:val="center"/>
                                          </m:mcPr>
                                        </m:mc>
                                      </m:mcs>
                                      <m:ctrlPr>
                                        <w:rPr>
                                          <w:rFonts w:ascii="Cambria Math" w:hAnsi="Cambria Math"/>
                                          <w:i/>
                                          <w:sz w:val="20"/>
                                          <w:lang w:val="en-CA"/>
                                        </w:rPr>
                                      </m:ctrlPr>
                                    </m:mPr>
                                    <m:mr>
                                      <m:e>
                                        <m:sSub>
                                          <m:sSubPr>
                                            <m:ctrlPr>
                                              <w:rPr>
                                                <w:rFonts w:ascii="Cambria Math" w:hAnsi="Cambria Math"/>
                                                <w:i/>
                                                <w:sz w:val="20"/>
                                                <w:lang w:val="en-CA"/>
                                              </w:rPr>
                                            </m:ctrlPr>
                                          </m:sSubPr>
                                          <m:e>
                                            <m:r>
                                              <w:rPr>
                                                <w:rFonts w:ascii="Cambria Math" w:hAnsi="Cambria Math"/>
                                                <w:sz w:val="20"/>
                                                <w:lang w:val="en-CA"/>
                                              </w:rPr>
                                              <m:t>X</m:t>
                                            </m:r>
                                          </m:e>
                                          <m:sub>
                                            <m:r>
                                              <w:rPr>
                                                <w:rFonts w:ascii="Cambria Math" w:hAnsi="Cambria Math"/>
                                                <w:sz w:val="20"/>
                                                <w:lang w:val="en-CA"/>
                                              </w:rPr>
                                              <m:t>20</m:t>
                                            </m:r>
                                          </m:sub>
                                        </m:sSub>
                                      </m:e>
                                      <m:e>
                                        <m:sSub>
                                          <m:sSubPr>
                                            <m:ctrlPr>
                                              <w:rPr>
                                                <w:rFonts w:ascii="Cambria Math" w:hAnsi="Cambria Math"/>
                                                <w:i/>
                                                <w:sz w:val="20"/>
                                                <w:lang w:val="en-CA"/>
                                              </w:rPr>
                                            </m:ctrlPr>
                                          </m:sSubPr>
                                          <m:e>
                                            <m:r>
                                              <w:rPr>
                                                <w:rFonts w:ascii="Cambria Math" w:hAnsi="Cambria Math"/>
                                                <w:sz w:val="20"/>
                                                <w:lang w:val="en-CA"/>
                                              </w:rPr>
                                              <m:t>X</m:t>
                                            </m:r>
                                          </m:e>
                                          <m:sub>
                                            <m:r>
                                              <w:rPr>
                                                <w:rFonts w:ascii="Cambria Math" w:hAnsi="Cambria Math"/>
                                                <w:sz w:val="20"/>
                                                <w:lang w:val="en-CA"/>
                                              </w:rPr>
                                              <m:t>21</m:t>
                                            </m:r>
                                          </m:sub>
                                        </m:sSub>
                                      </m:e>
                                    </m:mr>
                                  </m:m>
                                </m:e>
                                <m:e>
                                  <m:m>
                                    <m:mPr>
                                      <m:mcs>
                                        <m:mc>
                                          <m:mcPr>
                                            <m:count m:val="2"/>
                                            <m:mcJc m:val="center"/>
                                          </m:mcPr>
                                        </m:mc>
                                      </m:mcs>
                                      <m:ctrlPr>
                                        <w:rPr>
                                          <w:rFonts w:ascii="Cambria Math" w:hAnsi="Cambria Math"/>
                                          <w:i/>
                                          <w:sz w:val="20"/>
                                          <w:lang w:val="en-CA"/>
                                        </w:rPr>
                                      </m:ctrlPr>
                                    </m:mPr>
                                    <m:mr>
                                      <m:e>
                                        <m:sSub>
                                          <m:sSubPr>
                                            <m:ctrlPr>
                                              <w:rPr>
                                                <w:rFonts w:ascii="Cambria Math" w:hAnsi="Cambria Math"/>
                                                <w:i/>
                                                <w:sz w:val="20"/>
                                                <w:lang w:val="en-CA"/>
                                              </w:rPr>
                                            </m:ctrlPr>
                                          </m:sSubPr>
                                          <m:e>
                                            <m:r>
                                              <w:rPr>
                                                <w:rFonts w:ascii="Cambria Math" w:hAnsi="Cambria Math"/>
                                                <w:sz w:val="20"/>
                                                <w:lang w:val="en-CA"/>
                                              </w:rPr>
                                              <m:t>X</m:t>
                                            </m:r>
                                          </m:e>
                                          <m:sub>
                                            <m:r>
                                              <w:rPr>
                                                <w:rFonts w:ascii="Cambria Math" w:hAnsi="Cambria Math"/>
                                                <w:sz w:val="20"/>
                                                <w:lang w:val="en-CA"/>
                                              </w:rPr>
                                              <m:t>22</m:t>
                                            </m:r>
                                          </m:sub>
                                        </m:sSub>
                                      </m:e>
                                      <m:e>
                                        <m:sSub>
                                          <m:sSubPr>
                                            <m:ctrlPr>
                                              <w:rPr>
                                                <w:rFonts w:ascii="Cambria Math" w:hAnsi="Cambria Math"/>
                                                <w:i/>
                                                <w:sz w:val="20"/>
                                                <w:lang w:val="en-CA"/>
                                              </w:rPr>
                                            </m:ctrlPr>
                                          </m:sSubPr>
                                          <m:e>
                                            <m:r>
                                              <w:rPr>
                                                <w:rFonts w:ascii="Cambria Math" w:hAnsi="Cambria Math"/>
                                                <w:sz w:val="20"/>
                                                <w:lang w:val="en-CA"/>
                                              </w:rPr>
                                              <m:t>X</m:t>
                                            </m:r>
                                          </m:e>
                                          <m:sub>
                                            <m:r>
                                              <w:rPr>
                                                <w:rFonts w:ascii="Cambria Math" w:hAnsi="Cambria Math"/>
                                                <w:sz w:val="20"/>
                                                <w:lang w:val="en-CA"/>
                                              </w:rPr>
                                              <m:t>23</m:t>
                                            </m:r>
                                          </m:sub>
                                        </m:sSub>
                                      </m:e>
                                    </m:mr>
                                  </m:m>
                                </m:e>
                              </m:mr>
                            </m:m>
                          </m:e>
                          <m:e>
                            <m:m>
                              <m:mPr>
                                <m:mcs>
                                  <m:mc>
                                    <m:mcPr>
                                      <m:count m:val="2"/>
                                      <m:mcJc m:val="center"/>
                                    </m:mcPr>
                                  </m:mc>
                                </m:mcs>
                                <m:ctrlPr>
                                  <w:rPr>
                                    <w:rFonts w:ascii="Cambria Math" w:hAnsi="Cambria Math"/>
                                    <w:i/>
                                    <w:sz w:val="20"/>
                                    <w:lang w:val="en-CA"/>
                                  </w:rPr>
                                </m:ctrlPr>
                              </m:mPr>
                              <m:mr>
                                <m:e>
                                  <m:m>
                                    <m:mPr>
                                      <m:mcs>
                                        <m:mc>
                                          <m:mcPr>
                                            <m:count m:val="2"/>
                                            <m:mcJc m:val="center"/>
                                          </m:mcPr>
                                        </m:mc>
                                      </m:mcs>
                                      <m:ctrlPr>
                                        <w:rPr>
                                          <w:rFonts w:ascii="Cambria Math" w:hAnsi="Cambria Math"/>
                                          <w:i/>
                                          <w:sz w:val="20"/>
                                          <w:lang w:val="en-CA"/>
                                        </w:rPr>
                                      </m:ctrlPr>
                                    </m:mPr>
                                    <m:mr>
                                      <m:e>
                                        <m:sSub>
                                          <m:sSubPr>
                                            <m:ctrlPr>
                                              <w:rPr>
                                                <w:rFonts w:ascii="Cambria Math" w:hAnsi="Cambria Math"/>
                                                <w:i/>
                                                <w:sz w:val="20"/>
                                                <w:lang w:val="en-CA"/>
                                              </w:rPr>
                                            </m:ctrlPr>
                                          </m:sSubPr>
                                          <m:e>
                                            <m:r>
                                              <w:rPr>
                                                <w:rFonts w:ascii="Cambria Math" w:hAnsi="Cambria Math"/>
                                                <w:sz w:val="20"/>
                                                <w:lang w:val="en-CA"/>
                                              </w:rPr>
                                              <m:t>X</m:t>
                                            </m:r>
                                          </m:e>
                                          <m:sub>
                                            <m:r>
                                              <w:rPr>
                                                <w:rFonts w:ascii="Cambria Math" w:hAnsi="Cambria Math"/>
                                                <w:sz w:val="20"/>
                                                <w:lang w:val="en-CA"/>
                                              </w:rPr>
                                              <m:t>30</m:t>
                                            </m:r>
                                          </m:sub>
                                        </m:sSub>
                                      </m:e>
                                      <m:e>
                                        <m:sSub>
                                          <m:sSubPr>
                                            <m:ctrlPr>
                                              <w:rPr>
                                                <w:rFonts w:ascii="Cambria Math" w:hAnsi="Cambria Math"/>
                                                <w:i/>
                                                <w:sz w:val="20"/>
                                                <w:lang w:val="en-CA"/>
                                              </w:rPr>
                                            </m:ctrlPr>
                                          </m:sSubPr>
                                          <m:e>
                                            <m:r>
                                              <w:rPr>
                                                <w:rFonts w:ascii="Cambria Math" w:hAnsi="Cambria Math"/>
                                                <w:sz w:val="20"/>
                                                <w:lang w:val="en-CA"/>
                                              </w:rPr>
                                              <m:t>X</m:t>
                                            </m:r>
                                          </m:e>
                                          <m:sub>
                                            <m:r>
                                              <w:rPr>
                                                <w:rFonts w:ascii="Cambria Math" w:hAnsi="Cambria Math"/>
                                                <w:sz w:val="20"/>
                                                <w:lang w:val="en-CA"/>
                                              </w:rPr>
                                              <m:t>31</m:t>
                                            </m:r>
                                          </m:sub>
                                        </m:sSub>
                                      </m:e>
                                    </m:mr>
                                  </m:m>
                                </m:e>
                                <m:e>
                                  <m:m>
                                    <m:mPr>
                                      <m:mcs>
                                        <m:mc>
                                          <m:mcPr>
                                            <m:count m:val="2"/>
                                            <m:mcJc m:val="center"/>
                                          </m:mcPr>
                                        </m:mc>
                                      </m:mcs>
                                      <m:ctrlPr>
                                        <w:rPr>
                                          <w:rFonts w:ascii="Cambria Math" w:hAnsi="Cambria Math"/>
                                          <w:i/>
                                          <w:sz w:val="20"/>
                                          <w:lang w:val="en-CA"/>
                                        </w:rPr>
                                      </m:ctrlPr>
                                    </m:mPr>
                                    <m:mr>
                                      <m:e>
                                        <m:sSub>
                                          <m:sSubPr>
                                            <m:ctrlPr>
                                              <w:rPr>
                                                <w:rFonts w:ascii="Cambria Math" w:hAnsi="Cambria Math"/>
                                                <w:i/>
                                                <w:sz w:val="20"/>
                                                <w:lang w:val="en-CA"/>
                                              </w:rPr>
                                            </m:ctrlPr>
                                          </m:sSubPr>
                                          <m:e>
                                            <m:r>
                                              <w:rPr>
                                                <w:rFonts w:ascii="Cambria Math" w:hAnsi="Cambria Math"/>
                                                <w:sz w:val="20"/>
                                                <w:lang w:val="en-CA"/>
                                              </w:rPr>
                                              <m:t>X</m:t>
                                            </m:r>
                                          </m:e>
                                          <m:sub>
                                            <m:r>
                                              <w:rPr>
                                                <w:rFonts w:ascii="Cambria Math" w:hAnsi="Cambria Math"/>
                                                <w:sz w:val="20"/>
                                                <w:lang w:val="en-CA"/>
                                              </w:rPr>
                                              <m:t>32</m:t>
                                            </m:r>
                                          </m:sub>
                                        </m:sSub>
                                      </m:e>
                                      <m:e>
                                        <m:sSub>
                                          <m:sSubPr>
                                            <m:ctrlPr>
                                              <w:rPr>
                                                <w:rFonts w:ascii="Cambria Math" w:hAnsi="Cambria Math"/>
                                                <w:i/>
                                                <w:sz w:val="20"/>
                                                <w:lang w:val="en-CA"/>
                                              </w:rPr>
                                            </m:ctrlPr>
                                          </m:sSubPr>
                                          <m:e>
                                            <m:r>
                                              <w:rPr>
                                                <w:rFonts w:ascii="Cambria Math" w:hAnsi="Cambria Math"/>
                                                <w:sz w:val="20"/>
                                                <w:lang w:val="en-CA"/>
                                              </w:rPr>
                                              <m:t>X</m:t>
                                            </m:r>
                                          </m:e>
                                          <m:sub>
                                            <m:r>
                                              <w:rPr>
                                                <w:rFonts w:ascii="Cambria Math" w:hAnsi="Cambria Math"/>
                                                <w:sz w:val="20"/>
                                                <w:lang w:val="en-CA"/>
                                              </w:rPr>
                                              <m:t>33</m:t>
                                            </m:r>
                                          </m:sub>
                                        </m:sSub>
                                      </m:e>
                                    </m:mr>
                                  </m:m>
                                </m:e>
                              </m:mr>
                            </m:m>
                          </m:e>
                        </m:mr>
                      </m:m>
                    </m:e>
                  </m:mr>
                </m:m>
              </m:e>
            </m:d>
          </m:e>
          <m:sup>
            <m:r>
              <w:rPr>
                <w:rFonts w:ascii="Cambria Math" w:hAnsi="Cambria Math"/>
                <w:sz w:val="20"/>
                <w:lang w:val="en-CA"/>
              </w:rPr>
              <m:t>T</m:t>
            </m:r>
          </m:sup>
        </m:sSup>
      </m:oMath>
      <w:r w:rsidR="00FD4841" w:rsidRPr="009045FE">
        <w:rPr>
          <w:szCs w:val="22"/>
          <w:lang w:val="en-CA" w:eastAsia="zh-CN"/>
        </w:rPr>
        <w:tab/>
      </w:r>
      <w:r w:rsidR="00535CC0" w:rsidRPr="000C466C">
        <w:rPr>
          <w:lang w:val="en-CA"/>
        </w:rPr>
        <w:t>(</w:t>
      </w:r>
      <w:r w:rsidR="00535CC0" w:rsidRPr="000C466C">
        <w:rPr>
          <w:rFonts w:eastAsia="Malgun Gothic"/>
          <w:lang w:val="en-CA" w:eastAsia="ko-KR"/>
        </w:rPr>
        <w:t>3-</w:t>
      </w:r>
      <w:r w:rsidR="00F321F6" w:rsidRPr="000F2223">
        <w:rPr>
          <w:noProof/>
          <w:szCs w:val="22"/>
          <w:lang w:val="en-CA"/>
        </w:rPr>
        <w:fldChar w:fldCharType="begin"/>
      </w:r>
      <w:r w:rsidR="00F321F6" w:rsidRPr="005330A7">
        <w:rPr>
          <w:noProof/>
          <w:szCs w:val="22"/>
          <w:lang w:val="en-CA"/>
        </w:rPr>
        <w:instrText xml:space="preserve"> SEQ Eq \* MERGEFORMAT </w:instrText>
      </w:r>
      <w:r w:rsidR="00F321F6" w:rsidRPr="000F2223">
        <w:rPr>
          <w:noProof/>
          <w:szCs w:val="22"/>
          <w:lang w:val="en-CA"/>
        </w:rPr>
        <w:fldChar w:fldCharType="separate"/>
      </w:r>
      <w:r w:rsidR="003A61E2">
        <w:rPr>
          <w:noProof/>
          <w:szCs w:val="22"/>
          <w:lang w:val="en-CA"/>
        </w:rPr>
        <w:t>45</w:t>
      </w:r>
      <w:r w:rsidR="00F321F6" w:rsidRPr="000F2223">
        <w:rPr>
          <w:noProof/>
          <w:szCs w:val="22"/>
          <w:lang w:val="en-CA"/>
        </w:rPr>
        <w:fldChar w:fldCharType="end"/>
      </w:r>
      <w:r w:rsidR="00FD4841" w:rsidRPr="009045FE">
        <w:rPr>
          <w:noProof/>
          <w:szCs w:val="22"/>
          <w:lang w:val="en-CA"/>
        </w:rPr>
        <w:t>)</w:t>
      </w:r>
    </w:p>
    <w:p w14:paraId="47A30E9F" w14:textId="03A024E1" w:rsidR="00FD4841" w:rsidRDefault="00FD4841" w:rsidP="00CD45EA">
      <w:pPr>
        <w:spacing w:after="120"/>
        <w:jc w:val="both"/>
        <w:rPr>
          <w:rFonts w:eastAsiaTheme="minorEastAsia"/>
          <w:szCs w:val="22"/>
          <w:lang w:val="en-CA" w:eastAsia="ko-KR"/>
        </w:rPr>
      </w:pPr>
      <w:r w:rsidRPr="009045FE">
        <w:rPr>
          <w:szCs w:val="22"/>
          <w:lang w:val="en-CA"/>
        </w:rPr>
        <w:t xml:space="preserve">The non-separable transform is calculated as </w:t>
      </w:r>
      <m:oMath>
        <m:acc>
          <m:accPr>
            <m:chr m:val="⃑"/>
            <m:ctrlPr>
              <w:rPr>
                <w:rFonts w:ascii="Cambria Math" w:hAnsi="Cambria Math"/>
                <w:i/>
                <w:szCs w:val="22"/>
                <w:lang w:val="en-CA"/>
              </w:rPr>
            </m:ctrlPr>
          </m:accPr>
          <m:e>
            <m:r>
              <w:rPr>
                <w:rFonts w:ascii="Cambria Math" w:hAnsi="Cambria Math"/>
                <w:szCs w:val="22"/>
                <w:lang w:val="en-CA"/>
              </w:rPr>
              <m:t>F</m:t>
            </m:r>
          </m:e>
        </m:acc>
        <m:r>
          <w:rPr>
            <w:rFonts w:ascii="Cambria Math" w:hAnsi="Cambria Math"/>
            <w:szCs w:val="22"/>
            <w:lang w:val="en-CA"/>
          </w:rPr>
          <m:t>=T∙</m:t>
        </m:r>
        <m:acc>
          <m:accPr>
            <m:chr m:val="⃑"/>
            <m:ctrlPr>
              <w:rPr>
                <w:rFonts w:ascii="Cambria Math" w:hAnsi="Cambria Math"/>
                <w:i/>
                <w:szCs w:val="22"/>
                <w:lang w:val="en-CA"/>
              </w:rPr>
            </m:ctrlPr>
          </m:accPr>
          <m:e>
            <m:r>
              <w:rPr>
                <w:rFonts w:ascii="Cambria Math" w:hAnsi="Cambria Math"/>
                <w:szCs w:val="22"/>
                <w:lang w:val="en-CA"/>
              </w:rPr>
              <m:t>X</m:t>
            </m:r>
          </m:e>
        </m:acc>
      </m:oMath>
      <w:r w:rsidRPr="009045FE">
        <w:rPr>
          <w:szCs w:val="22"/>
          <w:lang w:val="en-CA"/>
        </w:rPr>
        <w:t xml:space="preserve">, where </w:t>
      </w:r>
      <m:oMath>
        <m:acc>
          <m:accPr>
            <m:chr m:val="⃑"/>
            <m:ctrlPr>
              <w:rPr>
                <w:rFonts w:ascii="Cambria Math" w:hAnsi="Cambria Math"/>
                <w:i/>
                <w:szCs w:val="22"/>
                <w:lang w:val="en-CA"/>
              </w:rPr>
            </m:ctrlPr>
          </m:accPr>
          <m:e>
            <m:r>
              <w:rPr>
                <w:rFonts w:ascii="Cambria Math" w:hAnsi="Cambria Math"/>
                <w:szCs w:val="22"/>
                <w:lang w:val="en-CA"/>
              </w:rPr>
              <m:t>F</m:t>
            </m:r>
          </m:e>
        </m:acc>
      </m:oMath>
      <w:r w:rsidRPr="009045FE">
        <w:rPr>
          <w:szCs w:val="22"/>
          <w:lang w:val="en-CA"/>
        </w:rPr>
        <w:t xml:space="preserve"> indicates the transform coefficient vector, and </w:t>
      </w:r>
      <w:r w:rsidRPr="009045FE">
        <w:rPr>
          <w:i/>
          <w:szCs w:val="22"/>
          <w:lang w:val="en-CA"/>
        </w:rPr>
        <w:t>T</w:t>
      </w:r>
      <w:r w:rsidRPr="009045FE">
        <w:rPr>
          <w:szCs w:val="22"/>
          <w:lang w:val="en-CA"/>
        </w:rPr>
        <w:t xml:space="preserve"> is a 16x16 transform matrix. The 16x1 coefficient vector </w:t>
      </w:r>
      <m:oMath>
        <m:acc>
          <m:accPr>
            <m:chr m:val="⃑"/>
            <m:ctrlPr>
              <w:rPr>
                <w:rFonts w:ascii="Cambria Math" w:hAnsi="Cambria Math"/>
                <w:i/>
                <w:szCs w:val="22"/>
                <w:lang w:val="en-CA"/>
              </w:rPr>
            </m:ctrlPr>
          </m:accPr>
          <m:e>
            <m:r>
              <w:rPr>
                <w:rFonts w:ascii="Cambria Math" w:hAnsi="Cambria Math"/>
                <w:szCs w:val="22"/>
                <w:lang w:val="en-CA"/>
              </w:rPr>
              <m:t>F</m:t>
            </m:r>
          </m:e>
        </m:acc>
      </m:oMath>
      <w:r w:rsidRPr="009045FE">
        <w:rPr>
          <w:szCs w:val="22"/>
          <w:lang w:val="en-CA"/>
        </w:rPr>
        <w:t xml:space="preserve"> is subsequently re-organized as 4x4 block using the scanning order for that block (horizontal, vertical or diagonal). The coefficients with smaller index will be placed with the smaller scanning index in the 4x4 coefficient block.</w:t>
      </w:r>
    </w:p>
    <w:p w14:paraId="45F7DFE1" w14:textId="01894803" w:rsidR="00535CC0" w:rsidRDefault="00535CC0" w:rsidP="00CD45EA">
      <w:pPr>
        <w:pStyle w:val="Heading4"/>
        <w:spacing w:before="136"/>
        <w:rPr>
          <w:lang w:eastAsia="ko-KR"/>
        </w:rPr>
      </w:pPr>
      <w:r w:rsidRPr="00243379">
        <w:rPr>
          <w:lang w:eastAsia="ko-KR"/>
        </w:rPr>
        <w:t>Reduced Non-separable transform</w:t>
      </w:r>
    </w:p>
    <w:p w14:paraId="64CE166E" w14:textId="77777777" w:rsidR="00535CC0" w:rsidRDefault="00535CC0" w:rsidP="00CA7357">
      <w:pPr>
        <w:jc w:val="both"/>
        <w:rPr>
          <w:rFonts w:eastAsia="Malgun Gothic"/>
          <w:lang w:eastAsia="ko-KR"/>
        </w:rPr>
      </w:pPr>
      <w:r>
        <w:rPr>
          <w:rFonts w:hint="eastAsia"/>
          <w:lang w:eastAsia="ko-KR"/>
        </w:rPr>
        <w:t>LFNST (low-frequency non-separable transform)</w:t>
      </w:r>
      <w:r w:rsidRPr="00D2517F">
        <w:t xml:space="preserve"> is based on direct </w:t>
      </w:r>
      <w:r>
        <w:rPr>
          <w:rFonts w:hint="eastAsia"/>
          <w:lang w:eastAsia="ko-KR"/>
        </w:rPr>
        <w:t xml:space="preserve">matrix </w:t>
      </w:r>
      <w:r w:rsidRPr="00D2517F">
        <w:t>multiplication approach</w:t>
      </w:r>
      <w:r>
        <w:rPr>
          <w:rFonts w:hint="eastAsia"/>
          <w:lang w:eastAsia="ko-KR"/>
        </w:rPr>
        <w:t xml:space="preserve"> to apply non-</w:t>
      </w:r>
      <w:r>
        <w:rPr>
          <w:lang w:eastAsia="ko-KR"/>
        </w:rPr>
        <w:t>separable</w:t>
      </w:r>
      <w:r>
        <w:rPr>
          <w:rFonts w:hint="eastAsia"/>
          <w:lang w:eastAsia="ko-KR"/>
        </w:rPr>
        <w:t xml:space="preserve"> transform</w:t>
      </w:r>
      <w:r>
        <w:rPr>
          <w:rFonts w:hint="eastAsia"/>
        </w:rPr>
        <w:t xml:space="preserve"> so that it is implemented in a single pass without multiple iterations</w:t>
      </w:r>
      <w:r w:rsidRPr="00D2517F">
        <w:t xml:space="preserve">. </w:t>
      </w:r>
      <w:r>
        <w:rPr>
          <w:rFonts w:hint="eastAsia"/>
          <w:lang w:eastAsia="ko-KR"/>
        </w:rPr>
        <w:t>However</w:t>
      </w:r>
      <w:r w:rsidRPr="00D2517F">
        <w:t xml:space="preserve">, the </w:t>
      </w:r>
      <w:r>
        <w:rPr>
          <w:rFonts w:hint="eastAsia"/>
          <w:lang w:eastAsia="ko-KR"/>
        </w:rPr>
        <w:t>non-</w:t>
      </w:r>
      <w:r>
        <w:rPr>
          <w:lang w:eastAsia="ko-KR"/>
        </w:rPr>
        <w:t>separable</w:t>
      </w:r>
      <w:r>
        <w:rPr>
          <w:rFonts w:hint="eastAsia"/>
          <w:lang w:eastAsia="ko-KR"/>
        </w:rPr>
        <w:t xml:space="preserve"> </w:t>
      </w:r>
      <w:r>
        <w:rPr>
          <w:lang w:eastAsia="ko-KR"/>
        </w:rPr>
        <w:t xml:space="preserve">transform </w:t>
      </w:r>
      <w:r w:rsidRPr="00D2517F">
        <w:t xml:space="preserve">matrix dimension </w:t>
      </w:r>
      <w:r>
        <w:rPr>
          <w:rFonts w:hint="eastAsia"/>
          <w:lang w:eastAsia="ko-KR"/>
        </w:rPr>
        <w:t>needs to be</w:t>
      </w:r>
      <w:r w:rsidRPr="00D2517F">
        <w:t xml:space="preserve"> reduced</w:t>
      </w:r>
      <w:r>
        <w:rPr>
          <w:rFonts w:hint="eastAsia"/>
        </w:rPr>
        <w:t xml:space="preserve"> </w:t>
      </w:r>
      <w:r w:rsidRPr="00D2517F">
        <w:t xml:space="preserve">to </w:t>
      </w:r>
      <w:r>
        <w:t>minimize</w:t>
      </w:r>
      <w:r w:rsidRPr="00D2517F">
        <w:t xml:space="preserve"> computational complexity </w:t>
      </w:r>
      <w:r>
        <w:rPr>
          <w:rFonts w:hint="eastAsia"/>
        </w:rPr>
        <w:t>and memory space to store the transform coefficients</w:t>
      </w:r>
      <w:r w:rsidRPr="00D2517F">
        <w:t xml:space="preserve">. </w:t>
      </w:r>
      <w:r>
        <w:rPr>
          <w:rFonts w:hint="eastAsia"/>
          <w:lang w:eastAsia="ko-KR"/>
        </w:rPr>
        <w:t xml:space="preserve">Hence, reduced non-separable transform (or RST) method is used in LFNST. </w:t>
      </w:r>
      <w:r w:rsidRPr="00D2517F">
        <w:t xml:space="preserve">The main idea of </w:t>
      </w:r>
      <w:r>
        <w:rPr>
          <w:rFonts w:hint="eastAsia"/>
          <w:lang w:eastAsia="ko-KR"/>
        </w:rPr>
        <w:t>the r</w:t>
      </w:r>
      <w:r w:rsidRPr="00D2517F">
        <w:t xml:space="preserve">educed </w:t>
      </w:r>
      <w:r>
        <w:rPr>
          <w:rFonts w:hint="eastAsia"/>
          <w:lang w:eastAsia="ko-KR"/>
        </w:rPr>
        <w:t>non-separable transform</w:t>
      </w:r>
      <w:r w:rsidRPr="00D2517F">
        <w:t xml:space="preserve"> is to map an </w:t>
      </w:r>
      <w:r w:rsidRPr="00D2517F">
        <w:rPr>
          <w:b/>
        </w:rPr>
        <w:t>N</w:t>
      </w:r>
      <w:r w:rsidRPr="00D2517F">
        <w:t xml:space="preserve"> (N is </w:t>
      </w:r>
      <w:r>
        <w:rPr>
          <w:rFonts w:hint="eastAsia"/>
          <w:lang w:eastAsia="ko-KR"/>
        </w:rPr>
        <w:t xml:space="preserve">commonly </w:t>
      </w:r>
      <w:r w:rsidRPr="00D2517F">
        <w:t xml:space="preserve">equal to 64 for 8x8 NSST) dimensional vector to an </w:t>
      </w:r>
      <w:r w:rsidRPr="00D2517F">
        <w:rPr>
          <w:b/>
        </w:rPr>
        <w:t>R</w:t>
      </w:r>
      <w:r w:rsidRPr="00D2517F">
        <w:t xml:space="preserve"> dimensional vector in a different space, where </w:t>
      </w:r>
      <w:r w:rsidRPr="00D2517F">
        <w:rPr>
          <w:b/>
        </w:rPr>
        <w:t>N/R</w:t>
      </w:r>
      <w:r w:rsidRPr="00D2517F">
        <w:t xml:space="preserve"> (</w:t>
      </w:r>
      <w:r w:rsidRPr="00D2517F">
        <w:rPr>
          <w:b/>
        </w:rPr>
        <w:t>R</w:t>
      </w:r>
      <w:r w:rsidRPr="00D2517F">
        <w:t xml:space="preserve"> &lt; </w:t>
      </w:r>
      <w:r w:rsidRPr="00D2517F">
        <w:rPr>
          <w:b/>
        </w:rPr>
        <w:t>N</w:t>
      </w:r>
      <w:r w:rsidRPr="00D2517F">
        <w:t xml:space="preserve">) is the reduction factor. Hence, </w:t>
      </w:r>
      <w:r>
        <w:rPr>
          <w:rFonts w:hint="eastAsia"/>
        </w:rPr>
        <w:t xml:space="preserve">instead of NxN matrix, </w:t>
      </w:r>
      <w:r w:rsidRPr="00D2517F">
        <w:t xml:space="preserve">RST matrix </w:t>
      </w:r>
      <w:r>
        <w:rPr>
          <w:rFonts w:hint="eastAsia"/>
          <w:lang w:eastAsia="ko-KR"/>
        </w:rPr>
        <w:t>becomes</w:t>
      </w:r>
      <w:r w:rsidRPr="00D2517F">
        <w:t xml:space="preserve"> an </w:t>
      </w:r>
      <w:r w:rsidRPr="00D2517F">
        <w:rPr>
          <w:b/>
        </w:rPr>
        <w:t>R</w:t>
      </w:r>
      <w:r w:rsidRPr="00D2517F">
        <w:t>×</w:t>
      </w:r>
      <w:r w:rsidRPr="00D2517F">
        <w:rPr>
          <w:b/>
        </w:rPr>
        <w:t>N</w:t>
      </w:r>
      <w:r w:rsidRPr="00D2517F">
        <w:t xml:space="preserve"> matrix</w:t>
      </w:r>
      <w:r>
        <w:rPr>
          <w:rFonts w:hint="eastAsia"/>
          <w:lang w:eastAsia="ko-KR"/>
        </w:rPr>
        <w:t xml:space="preserve"> as follows</w:t>
      </w:r>
      <w:r>
        <w:rPr>
          <w:rFonts w:eastAsia="Malgun Gothic"/>
          <w:lang w:eastAsia="ko-KR"/>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237"/>
        <w:gridCol w:w="1842"/>
      </w:tblGrid>
      <w:tr w:rsidR="00535CC0" w14:paraId="1E07BDCC" w14:textId="77777777" w:rsidTr="002049F2">
        <w:tc>
          <w:tcPr>
            <w:tcW w:w="1271" w:type="dxa"/>
            <w:vAlign w:val="center"/>
          </w:tcPr>
          <w:p w14:paraId="513F7405" w14:textId="77777777" w:rsidR="00535CC0" w:rsidRDefault="00535CC0" w:rsidP="00D5520A">
            <w:pPr>
              <w:jc w:val="center"/>
            </w:pPr>
          </w:p>
        </w:tc>
        <w:tc>
          <w:tcPr>
            <w:tcW w:w="6237" w:type="dxa"/>
            <w:vAlign w:val="center"/>
          </w:tcPr>
          <w:p w14:paraId="0A52B98A" w14:textId="77777777" w:rsidR="00535CC0" w:rsidRDefault="00535CC0" w:rsidP="009C5E4D">
            <w:pPr>
              <w:keepNext/>
              <w:jc w:val="center"/>
            </w:pPr>
            <w:r w:rsidRPr="00B27E52">
              <w:rPr>
                <w:noProof/>
                <w:lang w:eastAsia="zh-CN"/>
              </w:rPr>
              <w:drawing>
                <wp:inline distT="0" distB="0" distL="0" distR="0" wp14:anchorId="34A1778F" wp14:editId="317489AF">
                  <wp:extent cx="2167247" cy="826730"/>
                  <wp:effectExtent l="0" t="0" r="5080" b="0"/>
                  <wp:docPr id="1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68012" cy="827022"/>
                          </a:xfrm>
                          <a:prstGeom prst="rect">
                            <a:avLst/>
                          </a:prstGeom>
                          <a:noFill/>
                          <a:ln>
                            <a:noFill/>
                          </a:ln>
                        </pic:spPr>
                      </pic:pic>
                    </a:graphicData>
                  </a:graphic>
                </wp:inline>
              </w:drawing>
            </w:r>
          </w:p>
        </w:tc>
        <w:tc>
          <w:tcPr>
            <w:tcW w:w="1842" w:type="dxa"/>
            <w:vAlign w:val="center"/>
          </w:tcPr>
          <w:p w14:paraId="22A48ED1" w14:textId="2126FCB2" w:rsidR="00535CC0" w:rsidRDefault="00535CC0" w:rsidP="00AF3FCF">
            <w:pPr>
              <w:jc w:val="right"/>
              <w:rPr>
                <w:lang w:eastAsia="ko-KR"/>
              </w:rPr>
            </w:pPr>
            <w:r w:rsidRPr="000C466C">
              <w:rPr>
                <w:lang w:val="en-CA"/>
              </w:rPr>
              <w:t>(</w:t>
            </w:r>
            <w:r w:rsidRPr="000C466C">
              <w:rPr>
                <w:rFonts w:eastAsia="Malgun Gothic"/>
                <w:lang w:val="en-CA" w:eastAsia="ko-KR"/>
              </w:rPr>
              <w:t>3-</w:t>
            </w:r>
            <w:r w:rsidR="00F321F6" w:rsidRPr="000F2223">
              <w:rPr>
                <w:noProof/>
                <w:lang w:val="en-CA"/>
              </w:rPr>
              <w:fldChar w:fldCharType="begin"/>
            </w:r>
            <w:r w:rsidR="00F321F6" w:rsidRPr="005330A7">
              <w:rPr>
                <w:noProof/>
                <w:lang w:val="en-CA"/>
              </w:rPr>
              <w:instrText xml:space="preserve"> SEQ Eq \* MERGEFORMAT </w:instrText>
            </w:r>
            <w:r w:rsidR="00F321F6" w:rsidRPr="000F2223">
              <w:rPr>
                <w:noProof/>
                <w:lang w:val="en-CA"/>
              </w:rPr>
              <w:fldChar w:fldCharType="separate"/>
            </w:r>
            <w:r w:rsidR="003A61E2">
              <w:rPr>
                <w:noProof/>
                <w:lang w:val="en-CA"/>
              </w:rPr>
              <w:t>46</w:t>
            </w:r>
            <w:r w:rsidR="00F321F6" w:rsidRPr="000F2223">
              <w:rPr>
                <w:noProof/>
                <w:lang w:val="en-CA"/>
              </w:rPr>
              <w:fldChar w:fldCharType="end"/>
            </w:r>
            <w:r w:rsidRPr="009045FE">
              <w:rPr>
                <w:noProof/>
                <w:lang w:val="en-CA"/>
              </w:rPr>
              <w:t>)</w:t>
            </w:r>
          </w:p>
        </w:tc>
      </w:tr>
    </w:tbl>
    <w:p w14:paraId="70CD7C4F" w14:textId="2E22D168" w:rsidR="00535CC0" w:rsidRDefault="00535CC0" w:rsidP="00CD45EA">
      <w:pPr>
        <w:spacing w:after="120"/>
        <w:jc w:val="both"/>
        <w:rPr>
          <w:rFonts w:eastAsia="Malgun Gothic"/>
          <w:lang w:eastAsia="ko-KR"/>
        </w:rPr>
      </w:pPr>
      <w:r w:rsidRPr="00B27E52">
        <w:rPr>
          <w:szCs w:val="22"/>
        </w:rPr>
        <w:t xml:space="preserve">where the </w:t>
      </w:r>
      <w:r w:rsidRPr="00B27E52">
        <w:rPr>
          <w:b/>
          <w:szCs w:val="22"/>
        </w:rPr>
        <w:t>R</w:t>
      </w:r>
      <w:r w:rsidRPr="00B27E52">
        <w:rPr>
          <w:szCs w:val="22"/>
        </w:rPr>
        <w:t xml:space="preserve"> rows of the transform are </w:t>
      </w:r>
      <w:r w:rsidRPr="00B27E52">
        <w:rPr>
          <w:b/>
          <w:szCs w:val="22"/>
        </w:rPr>
        <w:t>R</w:t>
      </w:r>
      <w:r w:rsidRPr="00B27E52">
        <w:rPr>
          <w:szCs w:val="22"/>
        </w:rPr>
        <w:t xml:space="preserve"> </w:t>
      </w:r>
      <w:r>
        <w:rPr>
          <w:szCs w:val="22"/>
        </w:rPr>
        <w:t>bases</w:t>
      </w:r>
      <w:r w:rsidRPr="00B27E52">
        <w:rPr>
          <w:szCs w:val="22"/>
        </w:rPr>
        <w:t xml:space="preserve"> of the </w:t>
      </w:r>
      <w:r w:rsidRPr="00B27E52">
        <w:rPr>
          <w:b/>
          <w:szCs w:val="22"/>
        </w:rPr>
        <w:t>N</w:t>
      </w:r>
      <w:r w:rsidRPr="00B27E52">
        <w:rPr>
          <w:szCs w:val="22"/>
        </w:rPr>
        <w:t xml:space="preserve"> dimensional space. The inverse transform matrix for RT is the transpose of its forward transform. </w:t>
      </w:r>
      <w:r>
        <w:rPr>
          <w:rFonts w:hint="eastAsia"/>
          <w:lang w:eastAsia="ko-KR"/>
        </w:rPr>
        <w:t>For 8x8 LFNST,</w:t>
      </w:r>
      <w:r>
        <w:rPr>
          <w:rFonts w:hint="eastAsia"/>
        </w:rPr>
        <w:t xml:space="preserve"> </w:t>
      </w:r>
      <w:r w:rsidRPr="00D2517F">
        <w:t>a reduction factor of 4 is applied</w:t>
      </w:r>
      <w:r>
        <w:rPr>
          <w:rFonts w:hint="eastAsia"/>
          <w:lang w:eastAsia="ko-KR"/>
        </w:rPr>
        <w:t xml:space="preserve">, and </w:t>
      </w:r>
      <w:r w:rsidRPr="00D2517F">
        <w:lastRenderedPageBreak/>
        <w:t>64x64</w:t>
      </w:r>
      <w:r>
        <w:rPr>
          <w:rFonts w:hint="eastAsia"/>
          <w:lang w:eastAsia="ko-KR"/>
        </w:rPr>
        <w:t xml:space="preserve"> direct matrix</w:t>
      </w:r>
      <w:r w:rsidRPr="00D2517F">
        <w:t xml:space="preserve">, which is conventional 8x8 non-separable transform matrix size, </w:t>
      </w:r>
      <w:r>
        <w:rPr>
          <w:rFonts w:hint="eastAsia"/>
          <w:lang w:eastAsia="ko-KR"/>
        </w:rPr>
        <w:t>is reduced to</w:t>
      </w:r>
      <w:r w:rsidRPr="00D2517F">
        <w:t>16x</w:t>
      </w:r>
      <w:r>
        <w:rPr>
          <w:rFonts w:hint="eastAsia"/>
          <w:lang w:eastAsia="ko-KR"/>
        </w:rPr>
        <w:t>48</w:t>
      </w:r>
      <w:r w:rsidRPr="00D2517F">
        <w:t xml:space="preserve"> direct matrix. </w:t>
      </w:r>
      <w:r>
        <w:rPr>
          <w:rFonts w:hint="eastAsia"/>
        </w:rPr>
        <w:t>Hence</w:t>
      </w:r>
      <w:r w:rsidRPr="00D2517F">
        <w:t xml:space="preserve">, the </w:t>
      </w:r>
      <w:r>
        <w:rPr>
          <w:rFonts w:hint="eastAsia"/>
          <w:lang w:eastAsia="ko-KR"/>
        </w:rPr>
        <w:t>48</w:t>
      </w:r>
      <w:r w:rsidRPr="00D2517F">
        <w:t xml:space="preserve">×16 inverse RST matrix is used at the decoder side to generate core (primary) transform coefficients in 8×8 top-left regions. </w:t>
      </w:r>
      <w:r w:rsidRPr="00F41BB2">
        <w:rPr>
          <w:rFonts w:hint="eastAsia"/>
          <w:lang w:eastAsia="ko-KR"/>
        </w:rPr>
        <w:t xml:space="preserve">When16x48 matrices are applied instead of 16x64 </w:t>
      </w:r>
      <w:r w:rsidRPr="00F41BB2">
        <w:rPr>
          <w:lang w:eastAsia="ko-KR"/>
        </w:rPr>
        <w:t>with the same transform set configuration</w:t>
      </w:r>
      <w:r w:rsidRPr="00F41BB2">
        <w:rPr>
          <w:rFonts w:hint="eastAsia"/>
          <w:lang w:eastAsia="ko-KR"/>
        </w:rPr>
        <w:t xml:space="preserve">, </w:t>
      </w:r>
      <w:r w:rsidRPr="00F41BB2">
        <w:rPr>
          <w:lang w:eastAsia="ko-KR"/>
        </w:rPr>
        <w:t xml:space="preserve">each of </w:t>
      </w:r>
      <w:r w:rsidRPr="00F41BB2">
        <w:rPr>
          <w:rFonts w:hint="eastAsia"/>
          <w:lang w:eastAsia="ko-KR"/>
        </w:rPr>
        <w:t>which takes 48 input data from three 4x4 blocks in a top-left 8x8 block excluding right-bottom 4x</w:t>
      </w:r>
      <w:r w:rsidRPr="00F41BB2">
        <w:rPr>
          <w:lang w:eastAsia="ko-KR"/>
        </w:rPr>
        <w:t>4 block</w:t>
      </w:r>
      <w:r w:rsidRPr="004F7AA9">
        <w:rPr>
          <w:rFonts w:hint="eastAsia"/>
          <w:lang w:eastAsia="ko-KR"/>
        </w:rPr>
        <w:t>.</w:t>
      </w:r>
      <w:r w:rsidRPr="00F41BB2">
        <w:rPr>
          <w:rFonts w:hint="eastAsia"/>
          <w:lang w:eastAsia="ko-KR"/>
        </w:rPr>
        <w:t xml:space="preserve"> </w:t>
      </w:r>
      <w:r w:rsidRPr="00F41BB2">
        <w:rPr>
          <w:lang w:eastAsia="ko-KR"/>
        </w:rPr>
        <w:t xml:space="preserve">With the help of the reduced dimension, memory usage for storing all </w:t>
      </w:r>
      <w:r>
        <w:rPr>
          <w:rFonts w:hint="eastAsia"/>
          <w:lang w:eastAsia="ko-KR"/>
        </w:rPr>
        <w:t>LFNST</w:t>
      </w:r>
      <w:r w:rsidRPr="00F41BB2">
        <w:rPr>
          <w:lang w:eastAsia="ko-KR"/>
        </w:rPr>
        <w:t xml:space="preserve"> matrices is reduced from 10KB to 8KB with reasonable performance drop.</w:t>
      </w:r>
      <w:r>
        <w:rPr>
          <w:rFonts w:hint="eastAsia"/>
          <w:lang w:eastAsia="ko-KR"/>
        </w:rPr>
        <w:t xml:space="preserve"> </w:t>
      </w:r>
      <w:r w:rsidR="00E63974">
        <w:rPr>
          <w:rFonts w:hint="eastAsia"/>
          <w:lang w:eastAsia="ko-KR"/>
        </w:rPr>
        <w:t>In order to reduce</w:t>
      </w:r>
      <w:r w:rsidR="00E63974">
        <w:t xml:space="preserve"> </w:t>
      </w:r>
      <w:r w:rsidR="00E63974">
        <w:rPr>
          <w:rFonts w:hint="eastAsia"/>
          <w:lang w:eastAsia="ko-KR"/>
        </w:rPr>
        <w:t>complexity</w:t>
      </w:r>
      <w:r w:rsidR="00E63974">
        <w:t xml:space="preserve"> </w:t>
      </w:r>
      <w:r w:rsidR="00E63974">
        <w:rPr>
          <w:lang w:val="en-CA"/>
        </w:rPr>
        <w:t>LFNST is restricted to be applicable only if all coefficients outside the first coefficient sub-group are non-significant. Hence, all primary-only transform coefficients have to be zero when LFNST is applied. This allows a conditioning of the LFNST index signalling on the last-significant position, and hence avoids the extra coefficient scanning in the current LFNST design, which is needed for checking for significant coefficients at specific positions only.</w:t>
      </w:r>
      <w:r w:rsidR="00E63974">
        <w:rPr>
          <w:rFonts w:eastAsiaTheme="minorEastAsia" w:hint="eastAsia"/>
          <w:lang w:val="en-CA" w:eastAsia="ko-KR"/>
        </w:rPr>
        <w:t xml:space="preserve"> </w:t>
      </w:r>
      <w:r w:rsidR="00E63974">
        <w:rPr>
          <w:lang w:val="en-CA"/>
        </w:rPr>
        <w:t>The worst-case handling of LFNST (in terms of multiplications per pixel) restricts the non-separable transforms for 4x4 and 8x8 blocks to 8x16 and 8x48 transforms, respectively. In those cases, the last-significant scan position has to be less than 8 when LFNST is applied, for other sizes less than 16. For blocks with a shape of 4xN and Nx4 and N &gt; 8, the proposed restriction implies that the LFNST is now applied only once, and that to the top-left 4x4 region only</w:t>
      </w:r>
      <w:r w:rsidR="00E63974">
        <w:rPr>
          <w:rFonts w:eastAsiaTheme="minorEastAsia" w:hint="eastAsia"/>
          <w:lang w:val="en-CA" w:eastAsia="ko-KR"/>
        </w:rPr>
        <w:t xml:space="preserve">. </w:t>
      </w:r>
      <w:r w:rsidR="00E63974">
        <w:rPr>
          <w:lang w:val="en-CA"/>
        </w:rPr>
        <w:t>As all primary-only coefficients are zero when LFNST is applied, the number of operations needed for the primary transforms is reduced in such cases. From encoder perspective, the quantization of coefficients is remarkably simplified when LFNST transforms are tested. A rate-distortion optimized quantization has to be done at maximum for the first 16 coefficients (in scan order), the remaining coefficients are enforced to be zero.</w:t>
      </w:r>
    </w:p>
    <w:p w14:paraId="298A5ABD" w14:textId="3BB2A533" w:rsidR="00144136" w:rsidRDefault="00144136" w:rsidP="00CD45EA">
      <w:pPr>
        <w:pStyle w:val="Heading4"/>
        <w:spacing w:before="136"/>
        <w:rPr>
          <w:lang w:eastAsia="ko-KR"/>
        </w:rPr>
      </w:pPr>
      <w:r>
        <w:rPr>
          <w:rFonts w:eastAsiaTheme="minorEastAsia" w:hint="eastAsia"/>
          <w:lang w:eastAsia="ko-KR"/>
        </w:rPr>
        <w:t>LFNST transform selection</w:t>
      </w:r>
    </w:p>
    <w:p w14:paraId="70D153D7" w14:textId="21C5274C" w:rsidR="00144136" w:rsidRDefault="00144136" w:rsidP="00CA7357">
      <w:pPr>
        <w:jc w:val="both"/>
        <w:rPr>
          <w:rFonts w:eastAsiaTheme="minorEastAsia"/>
          <w:lang w:val="en-CA" w:eastAsia="ko-KR"/>
        </w:rPr>
      </w:pPr>
      <w:r w:rsidRPr="009045FE">
        <w:rPr>
          <w:szCs w:val="22"/>
          <w:lang w:val="en-CA"/>
        </w:rPr>
        <w:t xml:space="preserve">There are totally </w:t>
      </w:r>
      <w:r>
        <w:rPr>
          <w:rFonts w:hint="eastAsia"/>
          <w:szCs w:val="22"/>
          <w:lang w:val="en-CA" w:eastAsia="ko-KR"/>
        </w:rPr>
        <w:t>4</w:t>
      </w:r>
      <w:r>
        <w:rPr>
          <w:szCs w:val="22"/>
          <w:lang w:val="en-CA"/>
        </w:rPr>
        <w:t xml:space="preserve"> transform sets and </w:t>
      </w:r>
      <w:r>
        <w:rPr>
          <w:rFonts w:hint="eastAsia"/>
          <w:szCs w:val="22"/>
          <w:lang w:val="en-CA" w:eastAsia="ko-KR"/>
        </w:rPr>
        <w:t>2</w:t>
      </w:r>
      <w:r>
        <w:rPr>
          <w:szCs w:val="22"/>
          <w:lang w:val="en-CA"/>
        </w:rPr>
        <w:t xml:space="preserve"> </w:t>
      </w:r>
      <w:r w:rsidRPr="009045FE">
        <w:rPr>
          <w:szCs w:val="22"/>
          <w:lang w:val="en-CA"/>
        </w:rPr>
        <w:t>non-separable transform matrices</w:t>
      </w:r>
      <w:r>
        <w:rPr>
          <w:szCs w:val="22"/>
          <w:lang w:val="en-CA"/>
        </w:rPr>
        <w:t xml:space="preserve"> (kernels) per transform set are used</w:t>
      </w:r>
      <w:r>
        <w:rPr>
          <w:rFonts w:hint="eastAsia"/>
          <w:szCs w:val="22"/>
          <w:lang w:val="en-CA" w:eastAsia="ko-KR"/>
        </w:rPr>
        <w:t xml:space="preserve"> in LFNST</w:t>
      </w:r>
      <w:r w:rsidRPr="009045FE">
        <w:rPr>
          <w:szCs w:val="22"/>
          <w:lang w:val="en-CA"/>
        </w:rPr>
        <w:t xml:space="preserve">. The mapping from the intra prediction mode to the transform set is </w:t>
      </w:r>
      <w:r>
        <w:rPr>
          <w:szCs w:val="22"/>
          <w:lang w:val="en-CA"/>
        </w:rPr>
        <w:t>pre-</w:t>
      </w:r>
      <w:r w:rsidRPr="009045FE">
        <w:rPr>
          <w:szCs w:val="22"/>
          <w:lang w:val="en-CA"/>
        </w:rPr>
        <w:t>defined</w:t>
      </w:r>
      <w:r>
        <w:rPr>
          <w:rFonts w:hint="eastAsia"/>
          <w:szCs w:val="22"/>
          <w:lang w:val="en-CA" w:eastAsia="ko-KR"/>
        </w:rPr>
        <w:t xml:space="preserve"> as shown in</w:t>
      </w:r>
      <w:r w:rsidR="00F26326">
        <w:rPr>
          <w:szCs w:val="22"/>
          <w:lang w:val="en-CA" w:eastAsia="ko-KR"/>
        </w:rPr>
        <w:t xml:space="preserve"> </w:t>
      </w:r>
      <w:r w:rsidR="00F26326">
        <w:rPr>
          <w:szCs w:val="22"/>
          <w:lang w:val="en-CA" w:eastAsia="ko-KR"/>
        </w:rPr>
        <w:fldChar w:fldCharType="begin"/>
      </w:r>
      <w:r w:rsidR="00F26326">
        <w:rPr>
          <w:szCs w:val="22"/>
          <w:lang w:val="en-CA" w:eastAsia="ko-KR"/>
        </w:rPr>
        <w:instrText xml:space="preserve"> REF _Ref27486637 \h </w:instrText>
      </w:r>
      <w:r w:rsidR="00F26326">
        <w:rPr>
          <w:szCs w:val="22"/>
          <w:lang w:val="en-CA" w:eastAsia="ko-KR"/>
        </w:rPr>
      </w:r>
      <w:r w:rsidR="00F26326">
        <w:rPr>
          <w:szCs w:val="22"/>
          <w:lang w:val="en-CA" w:eastAsia="ko-KR"/>
        </w:rPr>
        <w:fldChar w:fldCharType="separate"/>
      </w:r>
      <w:r w:rsidR="003A61E2" w:rsidRPr="00B76BD9">
        <w:rPr>
          <w:noProof/>
          <w:lang w:val="en-GB"/>
        </w:rPr>
        <w:t>Table </w:t>
      </w:r>
      <w:r w:rsidR="003A61E2">
        <w:rPr>
          <w:noProof/>
          <w:lang w:val="en-GB"/>
        </w:rPr>
        <w:t>3</w:t>
      </w:r>
      <w:r w:rsidR="003A61E2" w:rsidRPr="00B76BD9">
        <w:rPr>
          <w:noProof/>
          <w:lang w:val="en-GB"/>
        </w:rPr>
        <w:noBreakHyphen/>
      </w:r>
      <w:r w:rsidR="003A61E2">
        <w:rPr>
          <w:noProof/>
          <w:lang w:val="en-GB"/>
        </w:rPr>
        <w:t>10</w:t>
      </w:r>
      <w:r w:rsidR="00F26326">
        <w:rPr>
          <w:szCs w:val="22"/>
          <w:lang w:val="en-CA" w:eastAsia="ko-KR"/>
        </w:rPr>
        <w:fldChar w:fldCharType="end"/>
      </w:r>
      <w:r w:rsidRPr="009045FE">
        <w:rPr>
          <w:szCs w:val="22"/>
          <w:lang w:val="en-CA"/>
        </w:rPr>
        <w:t>.</w:t>
      </w:r>
      <w:r>
        <w:rPr>
          <w:szCs w:val="22"/>
          <w:lang w:val="en-CA"/>
        </w:rPr>
        <w:t xml:space="preserve"> </w:t>
      </w:r>
      <w:r w:rsidR="00E63974">
        <w:rPr>
          <w:rFonts w:eastAsiaTheme="minorEastAsia" w:hint="eastAsia"/>
          <w:szCs w:val="22"/>
          <w:lang w:val="en-CA" w:eastAsia="ko-KR"/>
        </w:rPr>
        <w:t>I</w:t>
      </w:r>
      <w:r w:rsidR="00E63974">
        <w:rPr>
          <w:szCs w:val="22"/>
          <w:lang w:val="en-CA"/>
        </w:rPr>
        <w:t>f one of three CCLM modes (INTRA_LT_CCLM, INTRA_T_CCLM or INTRA_L_CCLM) is used for the current block (</w:t>
      </w:r>
      <w:r w:rsidR="00E63974" w:rsidRPr="009C00B4">
        <w:rPr>
          <w:rFonts w:eastAsiaTheme="minorEastAsia" w:hint="eastAsia"/>
          <w:lang w:val="en-CA" w:eastAsia="ko-KR"/>
        </w:rPr>
        <w:t xml:space="preserve">81 &lt;= </w:t>
      </w:r>
      <w:r w:rsidR="00E63974">
        <w:rPr>
          <w:lang w:val="en-CA"/>
        </w:rPr>
        <w:t>p</w:t>
      </w:r>
      <w:r w:rsidR="00E63974" w:rsidRPr="009C00B4">
        <w:rPr>
          <w:lang w:val="en-CA"/>
        </w:rPr>
        <w:t>redModeIntra &lt;= 83</w:t>
      </w:r>
      <w:r w:rsidR="00E63974">
        <w:rPr>
          <w:szCs w:val="22"/>
          <w:lang w:val="en-CA"/>
        </w:rPr>
        <w:t>), transform set 0 is selected for the current chroma block.</w:t>
      </w:r>
      <w:r w:rsidR="00E63974">
        <w:rPr>
          <w:rFonts w:eastAsiaTheme="minorEastAsia" w:hint="eastAsia"/>
          <w:szCs w:val="22"/>
          <w:lang w:val="en-CA" w:eastAsia="ko-KR"/>
        </w:rPr>
        <w:t xml:space="preserve"> </w:t>
      </w:r>
      <w:r w:rsidRPr="009045FE">
        <w:rPr>
          <w:szCs w:val="22"/>
          <w:lang w:val="en-CA"/>
        </w:rPr>
        <w:t xml:space="preserve">For each transform set, the selected non-separable secondary transform candidate is further specified by the explicitly signalled </w:t>
      </w:r>
      <w:r>
        <w:rPr>
          <w:rFonts w:hint="eastAsia"/>
          <w:szCs w:val="22"/>
          <w:lang w:val="en-CA" w:eastAsia="ko-KR"/>
        </w:rPr>
        <w:t>LFNST</w:t>
      </w:r>
      <w:r>
        <w:rPr>
          <w:szCs w:val="22"/>
          <w:lang w:val="en-CA"/>
        </w:rPr>
        <w:t xml:space="preserve"> </w:t>
      </w:r>
      <w:r w:rsidRPr="009045FE">
        <w:rPr>
          <w:szCs w:val="22"/>
          <w:lang w:val="en-CA"/>
        </w:rPr>
        <w:t>index.</w:t>
      </w:r>
      <w:r w:rsidRPr="009045FE" w:rsidDel="00C5285A">
        <w:rPr>
          <w:lang w:val="en-CA"/>
        </w:rPr>
        <w:t xml:space="preserve"> </w:t>
      </w:r>
      <w:r w:rsidRPr="009045FE">
        <w:rPr>
          <w:lang w:val="en-CA"/>
        </w:rPr>
        <w:t>The index is signalled in a bit-stream once per Intra CU after transform coefficients.</w:t>
      </w:r>
    </w:p>
    <w:p w14:paraId="67928883" w14:textId="238156FE" w:rsidR="00144136" w:rsidRDefault="006F239B" w:rsidP="00CD45EA">
      <w:pPr>
        <w:pStyle w:val="Caption"/>
        <w:spacing w:before="136"/>
        <w:rPr>
          <w:lang w:eastAsia="ko-KR"/>
        </w:rPr>
      </w:pPr>
      <w:bookmarkStart w:id="308" w:name="_Ref27486637"/>
      <w:r w:rsidRPr="00B76BD9">
        <w:rPr>
          <w:noProof/>
          <w:lang w:val="en-GB"/>
        </w:rPr>
        <w:t>Table </w:t>
      </w:r>
      <w:r w:rsidRPr="00B76BD9">
        <w:rPr>
          <w:noProof/>
          <w:lang w:val="en-GB"/>
        </w:rPr>
        <w:fldChar w:fldCharType="begin"/>
      </w:r>
      <w:r w:rsidRPr="00B76BD9">
        <w:rPr>
          <w:noProof/>
          <w:lang w:val="en-GB"/>
        </w:rPr>
        <w:instrText xml:space="preserve"> STYLEREF 1 \s </w:instrText>
      </w:r>
      <w:r w:rsidRPr="00B76BD9">
        <w:rPr>
          <w:noProof/>
          <w:lang w:val="en-GB"/>
        </w:rPr>
        <w:fldChar w:fldCharType="separate"/>
      </w:r>
      <w:r w:rsidR="003A61E2">
        <w:rPr>
          <w:noProof/>
          <w:lang w:val="en-GB"/>
        </w:rPr>
        <w:t>3</w:t>
      </w:r>
      <w:r w:rsidRPr="00B76BD9">
        <w:rPr>
          <w:noProof/>
          <w:lang w:val="en-GB"/>
        </w:rPr>
        <w:fldChar w:fldCharType="end"/>
      </w:r>
      <w:r w:rsidRPr="00B76BD9">
        <w:rPr>
          <w:noProof/>
          <w:lang w:val="en-GB"/>
        </w:rPr>
        <w:noBreakHyphen/>
      </w:r>
      <w:r w:rsidRPr="00B76BD9">
        <w:rPr>
          <w:noProof/>
          <w:lang w:val="en-GB"/>
        </w:rPr>
        <w:fldChar w:fldCharType="begin"/>
      </w:r>
      <w:r w:rsidRPr="00B76BD9">
        <w:rPr>
          <w:noProof/>
          <w:lang w:val="en-GB"/>
        </w:rPr>
        <w:instrText xml:space="preserve"> SEQ Table \* ARABIC \s 1 </w:instrText>
      </w:r>
      <w:r w:rsidRPr="00B76BD9">
        <w:rPr>
          <w:noProof/>
          <w:lang w:val="en-GB"/>
        </w:rPr>
        <w:fldChar w:fldCharType="separate"/>
      </w:r>
      <w:r w:rsidR="003A61E2">
        <w:rPr>
          <w:noProof/>
          <w:lang w:val="en-GB"/>
        </w:rPr>
        <w:t>10</w:t>
      </w:r>
      <w:r w:rsidRPr="00B76BD9">
        <w:rPr>
          <w:noProof/>
          <w:lang w:val="en-GB"/>
        </w:rPr>
        <w:fldChar w:fldCharType="end"/>
      </w:r>
      <w:bookmarkEnd w:id="308"/>
      <w:r w:rsidRPr="00B76BD9">
        <w:rPr>
          <w:rFonts w:hint="eastAsia"/>
          <w:lang w:eastAsia="ko-KR"/>
        </w:rPr>
        <w:t xml:space="preserve"> </w:t>
      </w:r>
      <w:r w:rsidRPr="00250673">
        <w:rPr>
          <w:rFonts w:hint="eastAsia"/>
        </w:rPr>
        <w:t>-</w:t>
      </w:r>
      <w:r w:rsidR="00144136">
        <w:rPr>
          <w:rFonts w:hint="eastAsia"/>
          <w:lang w:eastAsia="ko-KR"/>
        </w:rPr>
        <w:t xml:space="preserve"> Transform selection table</w:t>
      </w:r>
    </w:p>
    <w:tbl>
      <w:tblPr>
        <w:tblStyle w:val="TableGrid"/>
        <w:tblW w:w="0" w:type="auto"/>
        <w:jc w:val="center"/>
        <w:tblLook w:val="04A0" w:firstRow="1" w:lastRow="0" w:firstColumn="1" w:lastColumn="0" w:noHBand="0" w:noVBand="1"/>
      </w:tblPr>
      <w:tblGrid>
        <w:gridCol w:w="2977"/>
        <w:gridCol w:w="1413"/>
      </w:tblGrid>
      <w:tr w:rsidR="00144136" w14:paraId="4A5D1F66" w14:textId="77777777" w:rsidTr="002049F2">
        <w:trPr>
          <w:jc w:val="center"/>
        </w:trPr>
        <w:tc>
          <w:tcPr>
            <w:tcW w:w="2977" w:type="dxa"/>
          </w:tcPr>
          <w:p w14:paraId="3175D779" w14:textId="77777777" w:rsidR="00144136" w:rsidRPr="002049F2" w:rsidRDefault="00144136" w:rsidP="00CA7357">
            <w:pPr>
              <w:jc w:val="center"/>
              <w:rPr>
                <w:rFonts w:ascii="Times New Roman" w:hAnsi="Times New Roman"/>
                <w:lang w:val="en-CA"/>
              </w:rPr>
            </w:pPr>
            <w:r w:rsidRPr="002049F2">
              <w:rPr>
                <w:rFonts w:ascii="Times New Roman" w:hAnsi="Times New Roman"/>
                <w:lang w:val="en-CA"/>
              </w:rPr>
              <w:t>IntraPredMode</w:t>
            </w:r>
          </w:p>
        </w:tc>
        <w:tc>
          <w:tcPr>
            <w:tcW w:w="1413" w:type="dxa"/>
          </w:tcPr>
          <w:p w14:paraId="10D805A4" w14:textId="77777777" w:rsidR="00144136" w:rsidRPr="002049F2" w:rsidRDefault="00144136" w:rsidP="00D5520A">
            <w:pPr>
              <w:jc w:val="center"/>
              <w:rPr>
                <w:rFonts w:ascii="Times New Roman" w:hAnsi="Times New Roman"/>
                <w:lang w:val="en-CA"/>
              </w:rPr>
            </w:pPr>
            <w:r w:rsidRPr="002049F2">
              <w:rPr>
                <w:rFonts w:ascii="Times New Roman" w:hAnsi="Times New Roman"/>
                <w:lang w:val="en-CA"/>
              </w:rPr>
              <w:t>Tr. set index</w:t>
            </w:r>
          </w:p>
        </w:tc>
      </w:tr>
      <w:tr w:rsidR="00144136" w14:paraId="438A57D2" w14:textId="77777777" w:rsidTr="002049F2">
        <w:trPr>
          <w:jc w:val="center"/>
        </w:trPr>
        <w:tc>
          <w:tcPr>
            <w:tcW w:w="2977" w:type="dxa"/>
          </w:tcPr>
          <w:p w14:paraId="718A5615" w14:textId="77777777" w:rsidR="00144136" w:rsidRPr="002049F2" w:rsidRDefault="00144136" w:rsidP="00CA7357">
            <w:pPr>
              <w:jc w:val="center"/>
              <w:rPr>
                <w:rFonts w:ascii="Times New Roman" w:hAnsi="Times New Roman"/>
                <w:lang w:val="en-CA"/>
              </w:rPr>
            </w:pPr>
            <w:r w:rsidRPr="002049F2">
              <w:rPr>
                <w:rFonts w:ascii="Times New Roman" w:hAnsi="Times New Roman"/>
                <w:lang w:val="en-CA"/>
              </w:rPr>
              <w:t>IntraPredMode &lt; 0</w:t>
            </w:r>
          </w:p>
        </w:tc>
        <w:tc>
          <w:tcPr>
            <w:tcW w:w="1413" w:type="dxa"/>
          </w:tcPr>
          <w:p w14:paraId="63154F26" w14:textId="77777777" w:rsidR="00144136" w:rsidRPr="002049F2" w:rsidRDefault="00144136" w:rsidP="00D5520A">
            <w:pPr>
              <w:jc w:val="center"/>
              <w:rPr>
                <w:rFonts w:ascii="Times New Roman" w:hAnsi="Times New Roman"/>
                <w:lang w:val="en-CA"/>
              </w:rPr>
            </w:pPr>
            <w:r w:rsidRPr="002049F2">
              <w:rPr>
                <w:rFonts w:ascii="Times New Roman" w:hAnsi="Times New Roman"/>
                <w:lang w:val="en-CA"/>
              </w:rPr>
              <w:t>1</w:t>
            </w:r>
          </w:p>
        </w:tc>
      </w:tr>
      <w:tr w:rsidR="00144136" w14:paraId="5AF9A0F3" w14:textId="77777777" w:rsidTr="002049F2">
        <w:trPr>
          <w:jc w:val="center"/>
        </w:trPr>
        <w:tc>
          <w:tcPr>
            <w:tcW w:w="2977" w:type="dxa"/>
          </w:tcPr>
          <w:p w14:paraId="2D57E629" w14:textId="77777777" w:rsidR="00144136" w:rsidRPr="002049F2" w:rsidRDefault="00144136" w:rsidP="00CA7357">
            <w:pPr>
              <w:jc w:val="center"/>
              <w:rPr>
                <w:rFonts w:ascii="Times New Roman" w:hAnsi="Times New Roman"/>
                <w:lang w:val="en-CA"/>
              </w:rPr>
            </w:pPr>
            <w:r w:rsidRPr="002049F2">
              <w:rPr>
                <w:rFonts w:ascii="Times New Roman" w:hAnsi="Times New Roman"/>
                <w:lang w:val="en-CA"/>
              </w:rPr>
              <w:t>0 &lt;= IntraPredMode &lt;= 1</w:t>
            </w:r>
          </w:p>
        </w:tc>
        <w:tc>
          <w:tcPr>
            <w:tcW w:w="1413" w:type="dxa"/>
          </w:tcPr>
          <w:p w14:paraId="202588B1" w14:textId="77777777" w:rsidR="00144136" w:rsidRPr="002049F2" w:rsidRDefault="00144136" w:rsidP="00D5520A">
            <w:pPr>
              <w:jc w:val="center"/>
              <w:rPr>
                <w:rFonts w:ascii="Times New Roman" w:hAnsi="Times New Roman"/>
                <w:lang w:val="en-CA"/>
              </w:rPr>
            </w:pPr>
            <w:r w:rsidRPr="002049F2">
              <w:rPr>
                <w:rFonts w:ascii="Times New Roman" w:hAnsi="Times New Roman"/>
                <w:lang w:val="en-CA"/>
              </w:rPr>
              <w:t>0</w:t>
            </w:r>
          </w:p>
        </w:tc>
      </w:tr>
      <w:tr w:rsidR="00144136" w14:paraId="2A2E6A42" w14:textId="77777777" w:rsidTr="002049F2">
        <w:trPr>
          <w:jc w:val="center"/>
        </w:trPr>
        <w:tc>
          <w:tcPr>
            <w:tcW w:w="2977" w:type="dxa"/>
          </w:tcPr>
          <w:p w14:paraId="35A08263" w14:textId="77777777" w:rsidR="00144136" w:rsidRPr="002049F2" w:rsidRDefault="00144136" w:rsidP="00CA7357">
            <w:pPr>
              <w:jc w:val="center"/>
              <w:rPr>
                <w:rFonts w:ascii="Times New Roman" w:hAnsi="Times New Roman"/>
                <w:lang w:val="en-CA"/>
              </w:rPr>
            </w:pPr>
            <w:r w:rsidRPr="002049F2">
              <w:rPr>
                <w:rFonts w:ascii="Times New Roman" w:hAnsi="Times New Roman"/>
                <w:lang w:val="en-CA"/>
              </w:rPr>
              <w:t>2 &lt;= IntraPredMode &lt;= 12</w:t>
            </w:r>
          </w:p>
        </w:tc>
        <w:tc>
          <w:tcPr>
            <w:tcW w:w="1413" w:type="dxa"/>
          </w:tcPr>
          <w:p w14:paraId="69B6F052" w14:textId="77777777" w:rsidR="00144136" w:rsidRPr="002049F2" w:rsidRDefault="00144136" w:rsidP="00D5520A">
            <w:pPr>
              <w:jc w:val="center"/>
              <w:rPr>
                <w:rFonts w:ascii="Times New Roman" w:hAnsi="Times New Roman"/>
                <w:lang w:val="en-CA"/>
              </w:rPr>
            </w:pPr>
            <w:r w:rsidRPr="002049F2">
              <w:rPr>
                <w:rFonts w:ascii="Times New Roman" w:hAnsi="Times New Roman"/>
                <w:lang w:val="en-CA"/>
              </w:rPr>
              <w:t>1</w:t>
            </w:r>
          </w:p>
        </w:tc>
      </w:tr>
      <w:tr w:rsidR="00144136" w14:paraId="382442FB" w14:textId="77777777" w:rsidTr="002049F2">
        <w:trPr>
          <w:jc w:val="center"/>
        </w:trPr>
        <w:tc>
          <w:tcPr>
            <w:tcW w:w="2977" w:type="dxa"/>
          </w:tcPr>
          <w:p w14:paraId="51AF321A" w14:textId="77777777" w:rsidR="00144136" w:rsidRPr="002049F2" w:rsidRDefault="00144136" w:rsidP="00CA7357">
            <w:pPr>
              <w:jc w:val="center"/>
              <w:rPr>
                <w:rFonts w:ascii="Times New Roman" w:hAnsi="Times New Roman"/>
                <w:lang w:val="en-CA"/>
              </w:rPr>
            </w:pPr>
            <w:r w:rsidRPr="002049F2">
              <w:rPr>
                <w:rFonts w:ascii="Times New Roman" w:hAnsi="Times New Roman"/>
                <w:lang w:val="en-CA"/>
              </w:rPr>
              <w:t>13 &lt;= IntraPredMode &lt;= 23</w:t>
            </w:r>
          </w:p>
        </w:tc>
        <w:tc>
          <w:tcPr>
            <w:tcW w:w="1413" w:type="dxa"/>
          </w:tcPr>
          <w:p w14:paraId="4921FE44" w14:textId="77777777" w:rsidR="00144136" w:rsidRPr="002049F2" w:rsidRDefault="00144136" w:rsidP="00D5520A">
            <w:pPr>
              <w:jc w:val="center"/>
              <w:rPr>
                <w:rFonts w:ascii="Times New Roman" w:hAnsi="Times New Roman"/>
                <w:lang w:val="en-CA"/>
              </w:rPr>
            </w:pPr>
            <w:r w:rsidRPr="002049F2">
              <w:rPr>
                <w:rFonts w:ascii="Times New Roman" w:hAnsi="Times New Roman"/>
                <w:lang w:val="en-CA"/>
              </w:rPr>
              <w:t>2</w:t>
            </w:r>
          </w:p>
        </w:tc>
      </w:tr>
      <w:tr w:rsidR="00144136" w14:paraId="5F6BB19D" w14:textId="77777777" w:rsidTr="002049F2">
        <w:trPr>
          <w:jc w:val="center"/>
        </w:trPr>
        <w:tc>
          <w:tcPr>
            <w:tcW w:w="2977" w:type="dxa"/>
          </w:tcPr>
          <w:p w14:paraId="622A6D93" w14:textId="77777777" w:rsidR="00144136" w:rsidRPr="002049F2" w:rsidRDefault="00144136" w:rsidP="00CA7357">
            <w:pPr>
              <w:jc w:val="center"/>
              <w:rPr>
                <w:rFonts w:ascii="Times New Roman" w:hAnsi="Times New Roman"/>
                <w:lang w:val="en-CA"/>
              </w:rPr>
            </w:pPr>
            <w:r w:rsidRPr="002049F2">
              <w:rPr>
                <w:rFonts w:ascii="Times New Roman" w:hAnsi="Times New Roman"/>
                <w:lang w:val="en-CA"/>
              </w:rPr>
              <w:t>24 &lt;= IntraPredMode &lt;= 44</w:t>
            </w:r>
          </w:p>
        </w:tc>
        <w:tc>
          <w:tcPr>
            <w:tcW w:w="1413" w:type="dxa"/>
          </w:tcPr>
          <w:p w14:paraId="10BA8ACE" w14:textId="77777777" w:rsidR="00144136" w:rsidRPr="002049F2" w:rsidRDefault="00144136" w:rsidP="00D5520A">
            <w:pPr>
              <w:jc w:val="center"/>
              <w:rPr>
                <w:rFonts w:ascii="Times New Roman" w:hAnsi="Times New Roman"/>
                <w:lang w:val="en-CA"/>
              </w:rPr>
            </w:pPr>
            <w:r w:rsidRPr="002049F2">
              <w:rPr>
                <w:rFonts w:ascii="Times New Roman" w:hAnsi="Times New Roman"/>
                <w:lang w:val="en-CA"/>
              </w:rPr>
              <w:t>3</w:t>
            </w:r>
          </w:p>
        </w:tc>
      </w:tr>
      <w:tr w:rsidR="00144136" w14:paraId="3F5AF9DD" w14:textId="77777777" w:rsidTr="002049F2">
        <w:trPr>
          <w:jc w:val="center"/>
        </w:trPr>
        <w:tc>
          <w:tcPr>
            <w:tcW w:w="2977" w:type="dxa"/>
          </w:tcPr>
          <w:p w14:paraId="4189B764" w14:textId="77777777" w:rsidR="00144136" w:rsidRPr="002049F2" w:rsidRDefault="00144136" w:rsidP="00CA7357">
            <w:pPr>
              <w:jc w:val="center"/>
              <w:rPr>
                <w:rFonts w:ascii="Times New Roman" w:hAnsi="Times New Roman"/>
                <w:lang w:val="en-CA"/>
              </w:rPr>
            </w:pPr>
            <w:r w:rsidRPr="002049F2">
              <w:rPr>
                <w:rFonts w:ascii="Times New Roman" w:hAnsi="Times New Roman"/>
                <w:lang w:val="en-CA"/>
              </w:rPr>
              <w:t>45 &lt;= IntraPredMode &lt;= 55</w:t>
            </w:r>
          </w:p>
        </w:tc>
        <w:tc>
          <w:tcPr>
            <w:tcW w:w="1413" w:type="dxa"/>
          </w:tcPr>
          <w:p w14:paraId="5B4D4B9F" w14:textId="77777777" w:rsidR="00144136" w:rsidRPr="002049F2" w:rsidRDefault="00144136" w:rsidP="00D5520A">
            <w:pPr>
              <w:jc w:val="center"/>
              <w:rPr>
                <w:rFonts w:ascii="Times New Roman" w:hAnsi="Times New Roman"/>
                <w:lang w:val="en-CA"/>
              </w:rPr>
            </w:pPr>
            <w:r w:rsidRPr="002049F2">
              <w:rPr>
                <w:rFonts w:ascii="Times New Roman" w:hAnsi="Times New Roman"/>
                <w:lang w:val="en-CA"/>
              </w:rPr>
              <w:t>2</w:t>
            </w:r>
          </w:p>
        </w:tc>
      </w:tr>
      <w:tr w:rsidR="00144136" w14:paraId="1E7D9E80" w14:textId="77777777" w:rsidTr="002049F2">
        <w:trPr>
          <w:jc w:val="center"/>
        </w:trPr>
        <w:tc>
          <w:tcPr>
            <w:tcW w:w="2977" w:type="dxa"/>
          </w:tcPr>
          <w:p w14:paraId="20306ABB" w14:textId="14C5D706" w:rsidR="00144136" w:rsidRPr="002049F2" w:rsidRDefault="00144136" w:rsidP="00CA7357">
            <w:pPr>
              <w:jc w:val="center"/>
              <w:rPr>
                <w:rFonts w:ascii="Times New Roman" w:hAnsi="Times New Roman"/>
                <w:lang w:val="en-CA"/>
              </w:rPr>
            </w:pPr>
            <w:r w:rsidRPr="002049F2">
              <w:rPr>
                <w:rFonts w:ascii="Times New Roman" w:hAnsi="Times New Roman"/>
                <w:lang w:val="en-CA"/>
              </w:rPr>
              <w:t>56 &lt;= IntraPredMode</w:t>
            </w:r>
            <w:r w:rsidR="00E63974" w:rsidRPr="002049F2">
              <w:rPr>
                <w:rFonts w:ascii="Times New Roman" w:hAnsi="Times New Roman"/>
                <w:lang w:val="en-CA"/>
              </w:rPr>
              <w:t>&lt;= 80</w:t>
            </w:r>
          </w:p>
        </w:tc>
        <w:tc>
          <w:tcPr>
            <w:tcW w:w="1413" w:type="dxa"/>
          </w:tcPr>
          <w:p w14:paraId="7C7B3A6F" w14:textId="77777777" w:rsidR="00144136" w:rsidRPr="002049F2" w:rsidRDefault="00144136" w:rsidP="00D5520A">
            <w:pPr>
              <w:jc w:val="center"/>
              <w:rPr>
                <w:rFonts w:ascii="Times New Roman" w:hAnsi="Times New Roman"/>
                <w:lang w:val="en-CA"/>
              </w:rPr>
            </w:pPr>
            <w:r w:rsidRPr="002049F2">
              <w:rPr>
                <w:rFonts w:ascii="Times New Roman" w:hAnsi="Times New Roman"/>
                <w:lang w:val="en-CA"/>
              </w:rPr>
              <w:t>1</w:t>
            </w:r>
          </w:p>
        </w:tc>
      </w:tr>
      <w:tr w:rsidR="00E63974" w14:paraId="5E5CFA70" w14:textId="77777777" w:rsidTr="002049F2">
        <w:trPr>
          <w:jc w:val="center"/>
        </w:trPr>
        <w:tc>
          <w:tcPr>
            <w:tcW w:w="2977" w:type="dxa"/>
          </w:tcPr>
          <w:p w14:paraId="199ACC41" w14:textId="04D6BBDA" w:rsidR="00E63974" w:rsidRPr="002049F2" w:rsidRDefault="00E63974" w:rsidP="00CA7357">
            <w:pPr>
              <w:jc w:val="center"/>
              <w:rPr>
                <w:rFonts w:ascii="Times New Roman" w:hAnsi="Times New Roman"/>
                <w:lang w:val="en-CA"/>
              </w:rPr>
            </w:pPr>
            <w:r w:rsidRPr="002049F2">
              <w:rPr>
                <w:rFonts w:ascii="Times New Roman" w:hAnsi="Times New Roman"/>
                <w:lang w:val="en-CA"/>
              </w:rPr>
              <w:t>81 &lt;= IntraPredMode&lt;= 83</w:t>
            </w:r>
          </w:p>
        </w:tc>
        <w:tc>
          <w:tcPr>
            <w:tcW w:w="1413" w:type="dxa"/>
          </w:tcPr>
          <w:p w14:paraId="629A8E96" w14:textId="3CF1564A" w:rsidR="00E63974" w:rsidRPr="002049F2" w:rsidRDefault="00E63974" w:rsidP="00D5520A">
            <w:pPr>
              <w:jc w:val="center"/>
              <w:rPr>
                <w:rFonts w:ascii="Times New Roman" w:hAnsi="Times New Roman"/>
                <w:lang w:val="en-CA"/>
              </w:rPr>
            </w:pPr>
            <w:r w:rsidRPr="002049F2">
              <w:rPr>
                <w:rFonts w:ascii="Times New Roman" w:hAnsi="Times New Roman"/>
                <w:lang w:val="en-CA"/>
              </w:rPr>
              <w:t>0</w:t>
            </w:r>
          </w:p>
        </w:tc>
      </w:tr>
    </w:tbl>
    <w:p w14:paraId="338A95B1" w14:textId="153D0EE6" w:rsidR="00144136" w:rsidRDefault="00144136" w:rsidP="00CD45EA">
      <w:pPr>
        <w:pStyle w:val="Heading4"/>
        <w:spacing w:before="136"/>
        <w:rPr>
          <w:lang w:eastAsia="ko-KR"/>
        </w:rPr>
      </w:pPr>
      <w:r>
        <w:rPr>
          <w:rFonts w:hint="eastAsia"/>
          <w:lang w:eastAsia="ko-KR"/>
        </w:rPr>
        <w:t>LFNST index</w:t>
      </w:r>
      <w:r>
        <w:t xml:space="preserve"> Signaling</w:t>
      </w:r>
      <w:r>
        <w:rPr>
          <w:rFonts w:hint="eastAsia"/>
          <w:lang w:eastAsia="ko-KR"/>
        </w:rPr>
        <w:t xml:space="preserve"> and interaction with other tools</w:t>
      </w:r>
    </w:p>
    <w:p w14:paraId="6588D7B6" w14:textId="77777777" w:rsidR="00E63974" w:rsidRDefault="00E63974" w:rsidP="00CA7357">
      <w:pPr>
        <w:jc w:val="both"/>
        <w:rPr>
          <w:szCs w:val="22"/>
          <w:lang w:eastAsia="ko-KR"/>
        </w:rPr>
      </w:pPr>
      <w:r>
        <w:rPr>
          <w:rFonts w:eastAsiaTheme="minorEastAsia" w:hint="eastAsia"/>
          <w:lang w:val="en-CA" w:eastAsia="ko-KR"/>
        </w:rPr>
        <w:t xml:space="preserve">Since </w:t>
      </w:r>
      <w:r>
        <w:rPr>
          <w:lang w:val="en-CA"/>
        </w:rPr>
        <w:t>LFNST is restricted to be applicable only if all coefficients outside the first coefficient sub-group are non-significant</w:t>
      </w:r>
      <w:r w:rsidRPr="0017469E">
        <w:rPr>
          <w:lang w:eastAsia="ko-KR"/>
        </w:rPr>
        <w:t xml:space="preserve">, </w:t>
      </w:r>
      <w:r>
        <w:rPr>
          <w:rFonts w:hint="eastAsia"/>
          <w:lang w:eastAsia="ko-KR"/>
        </w:rPr>
        <w:t>LFNST</w:t>
      </w:r>
      <w:r>
        <w:rPr>
          <w:lang w:eastAsia="ko-KR"/>
        </w:rPr>
        <w:t xml:space="preserve"> index</w:t>
      </w:r>
      <w:r w:rsidRPr="0017469E">
        <w:rPr>
          <w:lang w:eastAsia="ko-KR"/>
        </w:rPr>
        <w:t xml:space="preserve"> </w:t>
      </w:r>
      <w:r>
        <w:rPr>
          <w:rFonts w:eastAsiaTheme="minorEastAsia" w:hint="eastAsia"/>
          <w:lang w:eastAsia="ko-KR"/>
        </w:rPr>
        <w:t>coding depends on the position of the last significant coefficient</w:t>
      </w:r>
      <w:r>
        <w:rPr>
          <w:szCs w:val="22"/>
          <w:lang w:eastAsia="ko-KR"/>
        </w:rPr>
        <w:t>.</w:t>
      </w:r>
      <w:r>
        <w:rPr>
          <w:rFonts w:hint="eastAsia"/>
          <w:szCs w:val="22"/>
          <w:lang w:eastAsia="ko-KR"/>
        </w:rPr>
        <w:t xml:space="preserve"> In addition, the LFNST index is context coded but does not depend on intra prediction mode, and only the first bin is context coded. </w:t>
      </w:r>
      <w:r>
        <w:rPr>
          <w:szCs w:val="22"/>
          <w:lang w:eastAsia="ko-KR"/>
        </w:rPr>
        <w:t xml:space="preserve">Furthermore, </w:t>
      </w:r>
      <w:r>
        <w:rPr>
          <w:rFonts w:hint="eastAsia"/>
          <w:szCs w:val="22"/>
          <w:lang w:eastAsia="ko-KR"/>
        </w:rPr>
        <w:t>LFNST</w:t>
      </w:r>
      <w:r>
        <w:rPr>
          <w:szCs w:val="22"/>
          <w:lang w:eastAsia="ko-KR"/>
        </w:rPr>
        <w:t xml:space="preserve"> is applied for intra CU in both intra and inter slices, and for both Luma and Chroma. If a dual tree is enabled, </w:t>
      </w:r>
      <w:r>
        <w:rPr>
          <w:rFonts w:hint="eastAsia"/>
          <w:szCs w:val="22"/>
          <w:lang w:eastAsia="ko-KR"/>
        </w:rPr>
        <w:t>LFNST</w:t>
      </w:r>
      <w:r>
        <w:rPr>
          <w:szCs w:val="22"/>
          <w:lang w:eastAsia="ko-KR"/>
        </w:rPr>
        <w:t xml:space="preserve"> indices for Luma and Chroma are signaled separately. For inter slice (the dual tree is disabled), a single </w:t>
      </w:r>
      <w:r>
        <w:rPr>
          <w:rFonts w:hint="eastAsia"/>
          <w:szCs w:val="22"/>
          <w:lang w:eastAsia="ko-KR"/>
        </w:rPr>
        <w:t>LFNST</w:t>
      </w:r>
      <w:r>
        <w:rPr>
          <w:szCs w:val="22"/>
          <w:lang w:eastAsia="ko-KR"/>
        </w:rPr>
        <w:t xml:space="preserve"> index is signaled and used for both Luma and Chroma.</w:t>
      </w:r>
    </w:p>
    <w:p w14:paraId="6824E392" w14:textId="684C4EBA" w:rsidR="00144136" w:rsidRDefault="00144136" w:rsidP="00CA7357">
      <w:pPr>
        <w:jc w:val="both"/>
        <w:rPr>
          <w:szCs w:val="22"/>
          <w:lang w:eastAsia="ko-KR"/>
        </w:rPr>
      </w:pPr>
    </w:p>
    <w:p w14:paraId="4A0AD7A2" w14:textId="5F89E80A" w:rsidR="00E63974" w:rsidRDefault="00E63974" w:rsidP="00CA7357">
      <w:pPr>
        <w:jc w:val="both"/>
        <w:rPr>
          <w:rFonts w:eastAsiaTheme="minorEastAsia"/>
          <w:lang w:eastAsia="ko-KR"/>
        </w:rPr>
      </w:pPr>
      <w:r>
        <w:rPr>
          <w:rFonts w:hint="eastAsia"/>
          <w:lang w:eastAsia="ko-KR"/>
        </w:rPr>
        <w:lastRenderedPageBreak/>
        <w:t>Considering</w:t>
      </w:r>
      <w:r>
        <w:rPr>
          <w:lang w:eastAsia="ko-KR"/>
        </w:rPr>
        <w:t xml:space="preserve"> that a large CU greater than 64x64 is implicitly split (TU tiling) due to the existing maximum transform size restriction (64x64), </w:t>
      </w:r>
      <w:r>
        <w:rPr>
          <w:rFonts w:hint="eastAsia"/>
          <w:lang w:eastAsia="ko-KR"/>
        </w:rPr>
        <w:t>an</w:t>
      </w:r>
      <w:r>
        <w:rPr>
          <w:lang w:eastAsia="ko-KR"/>
        </w:rPr>
        <w:t xml:space="preserve"> LFNST index </w:t>
      </w:r>
      <w:r>
        <w:rPr>
          <w:rFonts w:hint="eastAsia"/>
          <w:lang w:eastAsia="ko-KR"/>
        </w:rPr>
        <w:t>search</w:t>
      </w:r>
      <w:r>
        <w:rPr>
          <w:lang w:eastAsia="ko-KR"/>
        </w:rPr>
        <w:t xml:space="preserve"> could increase data buffering by four times for a certain number of decode pipeline stages</w:t>
      </w:r>
      <w:r>
        <w:rPr>
          <w:rFonts w:eastAsiaTheme="minorEastAsia" w:hint="eastAsia"/>
          <w:lang w:eastAsia="ko-KR"/>
        </w:rPr>
        <w:t>. Therefore,</w:t>
      </w:r>
      <w:r>
        <w:rPr>
          <w:lang w:eastAsia="ko-KR"/>
        </w:rPr>
        <w:t xml:space="preserve"> </w:t>
      </w:r>
      <w:r>
        <w:rPr>
          <w:rFonts w:hint="eastAsia"/>
          <w:lang w:eastAsia="ko-KR"/>
        </w:rPr>
        <w:t>t</w:t>
      </w:r>
      <w:r>
        <w:rPr>
          <w:lang w:eastAsia="ko-KR"/>
        </w:rPr>
        <w:t xml:space="preserve">he maximum size that LFNST is allowed </w:t>
      </w:r>
      <w:r>
        <w:rPr>
          <w:rFonts w:hint="eastAsia"/>
          <w:lang w:eastAsia="ko-KR"/>
        </w:rPr>
        <w:t>is</w:t>
      </w:r>
      <w:r>
        <w:rPr>
          <w:lang w:eastAsia="ko-KR"/>
        </w:rPr>
        <w:t xml:space="preserve"> restricted to 64x64.</w:t>
      </w:r>
      <w:r>
        <w:rPr>
          <w:rFonts w:eastAsiaTheme="minorEastAsia" w:hint="eastAsia"/>
          <w:lang w:eastAsia="ko-KR"/>
        </w:rPr>
        <w:t xml:space="preserve"> Note that LFNST is enabled with DCT2 only. </w:t>
      </w:r>
      <w:r w:rsidR="007E149F">
        <w:rPr>
          <w:rFonts w:eastAsiaTheme="minorEastAsia"/>
          <w:lang w:eastAsia="ko-KR"/>
        </w:rPr>
        <w:t xml:space="preserve">The </w:t>
      </w:r>
      <w:r w:rsidR="007E149F">
        <w:rPr>
          <w:rFonts w:eastAsiaTheme="minorEastAsia" w:hint="eastAsia"/>
          <w:szCs w:val="22"/>
          <w:lang w:val="en-CA" w:eastAsia="ko-KR"/>
        </w:rPr>
        <w:t>LFNST index signaling</w:t>
      </w:r>
      <w:r w:rsidR="007E149F" w:rsidDel="007E149F">
        <w:rPr>
          <w:rFonts w:eastAsiaTheme="minorEastAsia" w:hint="eastAsia"/>
          <w:szCs w:val="22"/>
          <w:lang w:val="en-CA" w:eastAsia="ko-KR"/>
        </w:rPr>
        <w:t xml:space="preserve"> </w:t>
      </w:r>
      <w:r w:rsidR="007E149F">
        <w:rPr>
          <w:rFonts w:eastAsiaTheme="minorEastAsia"/>
          <w:szCs w:val="22"/>
          <w:lang w:val="en-CA" w:eastAsia="ko-KR"/>
        </w:rPr>
        <w:t xml:space="preserve">is placed before </w:t>
      </w:r>
      <w:r w:rsidR="007E149F">
        <w:rPr>
          <w:rFonts w:eastAsiaTheme="minorEastAsia" w:hint="eastAsia"/>
          <w:szCs w:val="22"/>
          <w:lang w:val="en-CA" w:eastAsia="ko-KR"/>
        </w:rPr>
        <w:t>MTS index signaling.</w:t>
      </w:r>
    </w:p>
    <w:p w14:paraId="16A16E22" w14:textId="17058449" w:rsidR="00E63974" w:rsidRPr="00181201" w:rsidRDefault="00111131" w:rsidP="00D5520A">
      <w:pPr>
        <w:jc w:val="both"/>
        <w:rPr>
          <w:rFonts w:eastAsiaTheme="minorEastAsia"/>
          <w:szCs w:val="22"/>
          <w:lang w:val="en-CA" w:eastAsia="ko-KR"/>
        </w:rPr>
      </w:pPr>
      <w:r>
        <w:rPr>
          <w:rFonts w:eastAsiaTheme="minorEastAsia" w:hint="eastAsia"/>
          <w:lang w:eastAsia="ko-KR"/>
        </w:rPr>
        <w:t>The</w:t>
      </w:r>
      <w:r>
        <w:t xml:space="preserve"> use of scaling matrices for perceptual quantization is not evident that the scaling matrices that are specified for the primary matrices may be useful for LFNST coefficients. </w:t>
      </w:r>
      <w:r>
        <w:rPr>
          <w:rFonts w:eastAsiaTheme="minorEastAsia" w:hint="eastAsia"/>
          <w:lang w:eastAsia="ko-KR"/>
        </w:rPr>
        <w:t xml:space="preserve">Hence, the </w:t>
      </w:r>
      <w:r>
        <w:rPr>
          <w:rFonts w:eastAsiaTheme="minorEastAsia"/>
          <w:lang w:eastAsia="ko-KR"/>
        </w:rPr>
        <w:t>uses of the scaling matrices for LFNST coefficients are</w:t>
      </w:r>
      <w:r>
        <w:rPr>
          <w:rFonts w:eastAsiaTheme="minorEastAsia" w:hint="eastAsia"/>
          <w:lang w:eastAsia="ko-KR"/>
        </w:rPr>
        <w:t xml:space="preserve"> not allowed</w:t>
      </w:r>
      <w:r w:rsidR="00233996">
        <w:rPr>
          <w:rFonts w:eastAsiaTheme="minorEastAsia"/>
          <w:lang w:eastAsia="ko-KR"/>
        </w:rPr>
        <w:t>.</w:t>
      </w:r>
      <w:r w:rsidR="00723E23">
        <w:rPr>
          <w:rFonts w:eastAsiaTheme="minorEastAsia"/>
          <w:lang w:eastAsia="ko-KR"/>
        </w:rPr>
        <w:t xml:space="preserve"> For single-tree partition mode, </w:t>
      </w:r>
      <w:r w:rsidR="00723E23" w:rsidRPr="00110656">
        <w:t xml:space="preserve">chroma LFNST </w:t>
      </w:r>
      <w:r w:rsidR="00723E23">
        <w:t>is not applied.</w:t>
      </w:r>
    </w:p>
    <w:p w14:paraId="679E466F" w14:textId="63ACBEA9" w:rsidR="00144136" w:rsidRDefault="00591324" w:rsidP="00CD45EA">
      <w:pPr>
        <w:pStyle w:val="Heading3"/>
        <w:spacing w:before="136"/>
        <w:rPr>
          <w:rFonts w:eastAsiaTheme="minorEastAsia"/>
          <w:lang w:val="en-CA" w:eastAsia="ko-KR"/>
        </w:rPr>
      </w:pPr>
      <w:bookmarkStart w:id="309" w:name="_Toc58175135"/>
      <w:r>
        <w:rPr>
          <w:rFonts w:eastAsiaTheme="minorEastAsia"/>
          <w:lang w:val="en-CA" w:eastAsia="ko-KR"/>
        </w:rPr>
        <w:t>Subblock</w:t>
      </w:r>
      <w:r w:rsidR="004434B6">
        <w:rPr>
          <w:rFonts w:eastAsiaTheme="minorEastAsia" w:hint="eastAsia"/>
          <w:lang w:val="en-CA" w:eastAsia="ko-KR"/>
        </w:rPr>
        <w:t xml:space="preserve"> </w:t>
      </w:r>
      <w:r w:rsidR="006A782C">
        <w:rPr>
          <w:rFonts w:eastAsiaTheme="minorEastAsia"/>
          <w:lang w:val="en-CA" w:eastAsia="ko-KR"/>
        </w:rPr>
        <w:t>t</w:t>
      </w:r>
      <w:r w:rsidR="004434B6">
        <w:rPr>
          <w:rFonts w:eastAsiaTheme="minorEastAsia" w:hint="eastAsia"/>
          <w:lang w:val="en-CA" w:eastAsia="ko-KR"/>
        </w:rPr>
        <w:t>ransform (</w:t>
      </w:r>
      <w:r w:rsidR="004434B6">
        <w:rPr>
          <w:rFonts w:eastAsiaTheme="minorEastAsia"/>
          <w:lang w:val="en-CA" w:eastAsia="ko-KR"/>
        </w:rPr>
        <w:t>SBT</w:t>
      </w:r>
      <w:r w:rsidR="004434B6">
        <w:rPr>
          <w:rFonts w:eastAsiaTheme="minorEastAsia" w:hint="eastAsia"/>
          <w:lang w:val="en-CA" w:eastAsia="ko-KR"/>
        </w:rPr>
        <w:t>)</w:t>
      </w:r>
      <w:bookmarkEnd w:id="309"/>
    </w:p>
    <w:p w14:paraId="3702FC2E" w14:textId="5ED2E283" w:rsidR="0054133B" w:rsidRDefault="00EB78FF" w:rsidP="00CA7357">
      <w:pPr>
        <w:jc w:val="both"/>
      </w:pPr>
      <w:r>
        <w:t xml:space="preserve">In VTM, </w:t>
      </w:r>
      <w:r w:rsidR="00591324">
        <w:t>subblock</w:t>
      </w:r>
      <w:r>
        <w:t xml:space="preserve"> transform is introduced for an inter-predicted CU. In this transform mode, only a sub-part of the residual block is coded for the CU. Whe</w:t>
      </w:r>
      <w:r w:rsidR="0054133B">
        <w:t xml:space="preserve">n inter-predicted CU with cu_cbf equal to 1, cu_sbt_flag may be signaled to indicate whether the whole residual block or a sub-part of the residual block is </w:t>
      </w:r>
      <w:r>
        <w:t>coded</w:t>
      </w:r>
      <w:r w:rsidR="0054133B">
        <w:t>. In the former case, inter MTS information is further parsed to determine the transform type of the CU. In the latter case, a part of the residual block is coded with inferred adaptive transform and the other part of the residual block is zeroed out.</w:t>
      </w:r>
    </w:p>
    <w:p w14:paraId="02C63462" w14:textId="525C46A4" w:rsidR="0054133B" w:rsidRDefault="0054133B" w:rsidP="00D5520A">
      <w:pPr>
        <w:jc w:val="both"/>
      </w:pPr>
      <w:r>
        <w:t>When SBT is used for a</w:t>
      </w:r>
      <w:r w:rsidR="00680479">
        <w:t>n</w:t>
      </w:r>
      <w:r>
        <w:t xml:space="preserve"> inter</w:t>
      </w:r>
      <w:r w:rsidR="00FE2198">
        <w:t xml:space="preserve">-coded </w:t>
      </w:r>
      <w:r>
        <w:t xml:space="preserve">CU, SBT type and SBT position information are </w:t>
      </w:r>
      <w:r w:rsidR="00FE2198">
        <w:t>signaled in</w:t>
      </w:r>
      <w:r>
        <w:t xml:space="preserve"> the bitstream. </w:t>
      </w:r>
      <w:r w:rsidR="00FE2198">
        <w:t>T</w:t>
      </w:r>
      <w:r>
        <w:t>here are two SBT types and two SBT positions, as indicated i</w:t>
      </w:r>
      <w:r w:rsidRPr="00680479">
        <w:rPr>
          <w:szCs w:val="22"/>
        </w:rPr>
        <w:t>n</w:t>
      </w:r>
      <w:r w:rsidR="002412E6">
        <w:rPr>
          <w:szCs w:val="22"/>
        </w:rPr>
        <w:t xml:space="preserve"> </w:t>
      </w:r>
      <w:r w:rsidR="002412E6">
        <w:rPr>
          <w:szCs w:val="22"/>
        </w:rPr>
        <w:fldChar w:fldCharType="begin"/>
      </w:r>
      <w:r w:rsidR="002412E6">
        <w:rPr>
          <w:szCs w:val="22"/>
        </w:rPr>
        <w:instrText xml:space="preserve"> REF _Ref18952413 \h </w:instrText>
      </w:r>
      <w:r w:rsidR="002412E6">
        <w:rPr>
          <w:szCs w:val="22"/>
        </w:rPr>
      </w:r>
      <w:r w:rsidR="002412E6">
        <w:rPr>
          <w:szCs w:val="22"/>
        </w:rPr>
        <w:fldChar w:fldCharType="separate"/>
      </w:r>
      <w:r w:rsidR="003A61E2">
        <w:t xml:space="preserve">Figure </w:t>
      </w:r>
      <w:r w:rsidR="003A61E2">
        <w:rPr>
          <w:noProof/>
        </w:rPr>
        <w:t>42</w:t>
      </w:r>
      <w:r w:rsidR="002412E6">
        <w:rPr>
          <w:szCs w:val="22"/>
        </w:rPr>
        <w:fldChar w:fldCharType="end"/>
      </w:r>
      <w:r w:rsidR="002412E6">
        <w:rPr>
          <w:szCs w:val="22"/>
        </w:rPr>
        <w:t>.</w:t>
      </w:r>
      <w:r w:rsidRPr="00680479">
        <w:rPr>
          <w:szCs w:val="22"/>
        </w:rPr>
        <w:t xml:space="preserve"> </w:t>
      </w:r>
      <w:r>
        <w:t xml:space="preserve">For SBT-V (or SBT-H), the TU width (or height) may equal to half of the CU width (or height) or 1/4 of the CU width (or height), resulting in 2:2 split or 1:3/3:1 split. The 2:2 split is like a binary tree (BT) split while the 1:3/3:1 split is like an asymmetric binary tree (ABT) split. </w:t>
      </w:r>
      <w:r w:rsidR="00C07B00">
        <w:t xml:space="preserve">In ABT splitting, only the small region contains the non-zero residual. </w:t>
      </w:r>
      <w:r>
        <w:t xml:space="preserve">If one </w:t>
      </w:r>
      <w:r w:rsidR="00680479">
        <w:t xml:space="preserve">dimension </w:t>
      </w:r>
      <w:r>
        <w:t xml:space="preserve">of </w:t>
      </w:r>
      <w:r w:rsidR="00680479">
        <w:t xml:space="preserve">a </w:t>
      </w:r>
      <w:r>
        <w:t xml:space="preserve">CU is 8 in luma samples, the 1:3/3:1 split along </w:t>
      </w:r>
      <w:r w:rsidR="00680479">
        <w:t xml:space="preserve">that dimension </w:t>
      </w:r>
      <w:r>
        <w:t xml:space="preserve">is </w:t>
      </w:r>
      <w:r w:rsidR="00680479">
        <w:t>dis</w:t>
      </w:r>
      <w:r>
        <w:t>allowed.</w:t>
      </w:r>
      <w:r w:rsidR="00680479">
        <w:t xml:space="preserve"> T</w:t>
      </w:r>
      <w:r>
        <w:t>here are at most 8 SBT modes for a CU.</w:t>
      </w:r>
    </w:p>
    <w:p w14:paraId="385D47E3" w14:textId="54890224" w:rsidR="0054133B" w:rsidRDefault="0058469D" w:rsidP="009C5E4D">
      <w:pPr>
        <w:jc w:val="both"/>
      </w:pPr>
      <w:r>
        <w:t>P</w:t>
      </w:r>
      <w:r w:rsidR="0054133B">
        <w:t xml:space="preserve">osition-dependent transform </w:t>
      </w:r>
      <w:r>
        <w:t xml:space="preserve">core selection </w:t>
      </w:r>
      <w:r w:rsidR="0054133B">
        <w:t>is applied on luma transform blocks in SBT-V and SBT-H (chroma TB always using DCT-2). The two positions of SBT-H and SBT-V are associated with different core transforms. More specifically, the horizontal and vertical transforms for each SBT position is specified in</w:t>
      </w:r>
      <w:r w:rsidR="002412E6">
        <w:t xml:space="preserve"> </w:t>
      </w:r>
      <w:r w:rsidR="002412E6">
        <w:rPr>
          <w:szCs w:val="22"/>
        </w:rPr>
        <w:fldChar w:fldCharType="begin"/>
      </w:r>
      <w:r w:rsidR="002412E6">
        <w:rPr>
          <w:szCs w:val="22"/>
        </w:rPr>
        <w:instrText xml:space="preserve"> REF _Ref18952413 \h </w:instrText>
      </w:r>
      <w:r w:rsidR="002412E6">
        <w:rPr>
          <w:szCs w:val="22"/>
        </w:rPr>
      </w:r>
      <w:r w:rsidR="002412E6">
        <w:rPr>
          <w:szCs w:val="22"/>
        </w:rPr>
        <w:fldChar w:fldCharType="separate"/>
      </w:r>
      <w:r w:rsidR="003A61E2">
        <w:t xml:space="preserve">Figure </w:t>
      </w:r>
      <w:r w:rsidR="003A61E2">
        <w:rPr>
          <w:noProof/>
        </w:rPr>
        <w:t>42</w:t>
      </w:r>
      <w:r w:rsidR="002412E6">
        <w:rPr>
          <w:szCs w:val="22"/>
        </w:rPr>
        <w:fldChar w:fldCharType="end"/>
      </w:r>
      <w:r w:rsidR="002412E6">
        <w:t xml:space="preserve">. </w:t>
      </w:r>
      <w:r w:rsidR="0054133B">
        <w:t xml:space="preserve">For example, the horizontal and vertical transforms for SBT-V position 0 is DCT-8 and DST-7, respectively. When one side of the residual TU is greater than 32, </w:t>
      </w:r>
      <w:r w:rsidR="008D79EB">
        <w:t xml:space="preserve">the </w:t>
      </w:r>
      <w:r w:rsidR="0054133B">
        <w:t xml:space="preserve">transform </w:t>
      </w:r>
      <w:r w:rsidR="008D79EB">
        <w:t xml:space="preserve">for both dimensions </w:t>
      </w:r>
      <w:r w:rsidR="0054133B">
        <w:t xml:space="preserve">is set as DCT-2. Therefore, the </w:t>
      </w:r>
      <w:r w:rsidR="00591324">
        <w:t>subblock</w:t>
      </w:r>
      <w:r w:rsidR="0054133B">
        <w:t xml:space="preserve"> transform jointly specifies the TU tiling, cbf, and horizontal and vertical </w:t>
      </w:r>
      <w:r w:rsidR="008D79EB">
        <w:t xml:space="preserve">core </w:t>
      </w:r>
      <w:r w:rsidR="0054133B">
        <w:t>transform</w:t>
      </w:r>
      <w:r w:rsidR="008D79EB">
        <w:t xml:space="preserve"> type </w:t>
      </w:r>
      <w:r w:rsidR="0054133B">
        <w:t>of a residual block</w:t>
      </w:r>
      <w:r w:rsidR="008D79EB">
        <w:t>.</w:t>
      </w:r>
    </w:p>
    <w:p w14:paraId="12B9EC90" w14:textId="031BFB9E" w:rsidR="008D79EB" w:rsidRDefault="008D79EB" w:rsidP="00AF3FCF">
      <w:pPr>
        <w:jc w:val="both"/>
      </w:pPr>
      <w:r>
        <w:t>The SBT is not applied to the CU coded with combined inter-intra mode.</w:t>
      </w:r>
    </w:p>
    <w:p w14:paraId="51A5ABA1" w14:textId="77777777" w:rsidR="00E63974" w:rsidRDefault="0054133B" w:rsidP="00AF3FCF">
      <w:pPr>
        <w:keepNext/>
        <w:jc w:val="center"/>
      </w:pPr>
      <w:r>
        <w:object w:dxaOrig="7680" w:dyaOrig="5565" w14:anchorId="67D02407">
          <v:shape id="_x0000_i1034" type="#_x0000_t75" style="width:352.8pt;height:252pt" o:ole="">
            <v:imagedata r:id="rId72" o:title=""/>
          </v:shape>
          <o:OLEObject Type="Embed" ProgID="Visio.Drawing.15" ShapeID="_x0000_i1034" DrawAspect="Content" ObjectID="_1669464694" r:id="rId73"/>
        </w:object>
      </w:r>
    </w:p>
    <w:p w14:paraId="1CFF2E0E" w14:textId="3D5233DF" w:rsidR="00E63974" w:rsidRPr="003B7379" w:rsidRDefault="00E63974" w:rsidP="00CD45EA">
      <w:pPr>
        <w:pStyle w:val="Caption"/>
        <w:spacing w:before="136"/>
        <w:rPr>
          <w:lang w:val="en-CA" w:eastAsia="ko-KR"/>
        </w:rPr>
      </w:pPr>
      <w:bookmarkStart w:id="310" w:name="_Ref18952413"/>
      <w:r>
        <w:t xml:space="preserve">Figure </w:t>
      </w:r>
      <w:r w:rsidR="004246F4">
        <w:rPr>
          <w:noProof/>
        </w:rPr>
        <w:fldChar w:fldCharType="begin"/>
      </w:r>
      <w:r w:rsidR="004246F4">
        <w:rPr>
          <w:noProof/>
        </w:rPr>
        <w:instrText xml:space="preserve"> SEQ Figure \* ARABIC </w:instrText>
      </w:r>
      <w:r w:rsidR="004246F4">
        <w:rPr>
          <w:noProof/>
        </w:rPr>
        <w:fldChar w:fldCharType="separate"/>
      </w:r>
      <w:r w:rsidR="003A61E2">
        <w:rPr>
          <w:noProof/>
        </w:rPr>
        <w:t>42</w:t>
      </w:r>
      <w:r w:rsidR="004246F4">
        <w:rPr>
          <w:noProof/>
        </w:rPr>
        <w:fldChar w:fldCharType="end"/>
      </w:r>
      <w:bookmarkEnd w:id="310"/>
      <w:r>
        <w:rPr>
          <w:rFonts w:hint="eastAsia"/>
          <w:lang w:eastAsia="ko-KR"/>
        </w:rPr>
        <w:t xml:space="preserve"> </w:t>
      </w:r>
      <w:r>
        <w:t>–</w:t>
      </w:r>
      <w:r w:rsidRPr="00510694">
        <w:rPr>
          <w:iCs/>
        </w:rPr>
        <w:t xml:space="preserve"> </w:t>
      </w:r>
      <w:r>
        <w:rPr>
          <w:rFonts w:eastAsiaTheme="minorEastAsia"/>
          <w:iCs/>
          <w:lang w:eastAsia="ko-KR"/>
        </w:rPr>
        <w:t>SBT position, type and transform type</w:t>
      </w:r>
    </w:p>
    <w:p w14:paraId="4E4374AB" w14:textId="3ED8E731" w:rsidR="002170A0" w:rsidRPr="007D65AA" w:rsidRDefault="002170A0" w:rsidP="00CD45EA">
      <w:pPr>
        <w:pStyle w:val="Heading3"/>
        <w:spacing w:before="136"/>
        <w:rPr>
          <w:rFonts w:eastAsia="Malgun Gothic"/>
          <w:lang w:val="en-CA" w:eastAsia="ko-KR"/>
        </w:rPr>
      </w:pPr>
      <w:bookmarkStart w:id="311" w:name="_Toc58175136"/>
      <w:r>
        <w:rPr>
          <w:rFonts w:eastAsia="Malgun Gothic" w:hint="eastAsia"/>
          <w:lang w:val="en-CA" w:eastAsia="ko-KR"/>
        </w:rPr>
        <w:t>Quantization</w:t>
      </w:r>
      <w:bookmarkEnd w:id="311"/>
    </w:p>
    <w:p w14:paraId="1ABF4875" w14:textId="77777777" w:rsidR="001360DC" w:rsidRDefault="001360DC" w:rsidP="00CD45EA">
      <w:pPr>
        <w:pStyle w:val="Heading4"/>
        <w:spacing w:before="136"/>
        <w:rPr>
          <w:lang w:eastAsia="ko-KR"/>
        </w:rPr>
      </w:pPr>
      <w:r>
        <w:rPr>
          <w:lang w:eastAsia="ko-KR"/>
        </w:rPr>
        <w:t xml:space="preserve">Quantization parameter control </w:t>
      </w:r>
    </w:p>
    <w:p w14:paraId="75845ACD" w14:textId="63909A70" w:rsidR="00481411" w:rsidRDefault="002170A0" w:rsidP="00CA7357">
      <w:pPr>
        <w:jc w:val="both"/>
        <w:rPr>
          <w:rFonts w:eastAsiaTheme="minorEastAsia"/>
          <w:lang w:val="en-CA" w:eastAsia="ko-KR"/>
        </w:rPr>
      </w:pPr>
      <w:r w:rsidRPr="002170A0">
        <w:rPr>
          <w:rFonts w:eastAsiaTheme="minorEastAsia"/>
          <w:szCs w:val="22"/>
          <w:lang w:val="en-CA" w:eastAsia="ko-KR"/>
        </w:rPr>
        <w:t xml:space="preserve">In </w:t>
      </w:r>
      <w:r w:rsidR="00E63974" w:rsidRPr="002170A0">
        <w:rPr>
          <w:rFonts w:eastAsiaTheme="minorEastAsia"/>
          <w:szCs w:val="22"/>
          <w:lang w:val="en-CA" w:eastAsia="ko-KR"/>
        </w:rPr>
        <w:t>V</w:t>
      </w:r>
      <w:r w:rsidR="00E63974">
        <w:rPr>
          <w:rFonts w:eastAsiaTheme="minorEastAsia" w:hint="eastAsia"/>
          <w:szCs w:val="22"/>
          <w:lang w:val="en-CA" w:eastAsia="ko-KR"/>
        </w:rPr>
        <w:t>VC</w:t>
      </w:r>
      <w:r w:rsidRPr="002170A0">
        <w:rPr>
          <w:rFonts w:eastAsiaTheme="minorEastAsia"/>
          <w:szCs w:val="22"/>
          <w:lang w:val="en-CA" w:eastAsia="ko-KR"/>
        </w:rPr>
        <w:t>, Maximum QP was extended from 51 to 6</w:t>
      </w:r>
      <w:r w:rsidR="00190A8F">
        <w:rPr>
          <w:rFonts w:eastAsiaTheme="minorEastAsia" w:hint="eastAsia"/>
          <w:szCs w:val="22"/>
          <w:lang w:val="en-CA" w:eastAsia="ko-KR"/>
        </w:rPr>
        <w:t>3</w:t>
      </w:r>
      <w:r w:rsidRPr="002170A0">
        <w:rPr>
          <w:rFonts w:eastAsiaTheme="minorEastAsia"/>
          <w:szCs w:val="22"/>
          <w:lang w:val="en-CA" w:eastAsia="ko-KR"/>
        </w:rPr>
        <w:t xml:space="preserve">, and the signaling of initial QP was changed accordingly. The initial value of SliceQpY is modified at the slice segment layer when a non-zero value of slice_qp_delta is coded. Specifically, the value of init_qp_minus26 is modified to be in the range of </w:t>
      </w:r>
      <w:r w:rsidR="002D52B9">
        <w:rPr>
          <w:rFonts w:eastAsiaTheme="minorEastAsia"/>
          <w:szCs w:val="22"/>
          <w:lang w:val="en-CA" w:eastAsia="ko-KR"/>
        </w:rPr>
        <w:t>( </w:t>
      </w:r>
      <w:r w:rsidR="002D52B9" w:rsidRPr="002170A0">
        <w:rPr>
          <w:rFonts w:eastAsiaTheme="minorEastAsia"/>
          <w:szCs w:val="22"/>
          <w:lang w:val="en-CA" w:eastAsia="ko-KR"/>
        </w:rPr>
        <w:t>−</w:t>
      </w:r>
      <w:r w:rsidR="002D52B9">
        <w:rPr>
          <w:rFonts w:eastAsiaTheme="minorEastAsia"/>
          <w:szCs w:val="22"/>
          <w:lang w:val="en-CA" w:eastAsia="ko-KR"/>
        </w:rPr>
        <w:t> </w:t>
      </w:r>
      <w:r w:rsidRPr="002170A0">
        <w:rPr>
          <w:rFonts w:eastAsiaTheme="minorEastAsia"/>
          <w:szCs w:val="22"/>
          <w:lang w:val="en-CA" w:eastAsia="ko-KR"/>
        </w:rPr>
        <w:t>26</w:t>
      </w:r>
      <w:r w:rsidR="002D52B9">
        <w:rPr>
          <w:rFonts w:eastAsiaTheme="minorEastAsia"/>
          <w:szCs w:val="22"/>
          <w:lang w:val="en-CA" w:eastAsia="ko-KR"/>
        </w:rPr>
        <w:t> </w:t>
      </w:r>
      <w:r w:rsidRPr="002170A0">
        <w:rPr>
          <w:rFonts w:eastAsiaTheme="minorEastAsia"/>
          <w:szCs w:val="22"/>
          <w:lang w:val="en-CA" w:eastAsia="ko-KR"/>
        </w:rPr>
        <w:t>+</w:t>
      </w:r>
      <w:r w:rsidR="002D52B9">
        <w:rPr>
          <w:rFonts w:eastAsiaTheme="minorEastAsia"/>
          <w:szCs w:val="22"/>
          <w:lang w:val="en-CA" w:eastAsia="ko-KR"/>
        </w:rPr>
        <w:t> </w:t>
      </w:r>
      <w:r w:rsidRPr="002170A0">
        <w:rPr>
          <w:rFonts w:eastAsiaTheme="minorEastAsia"/>
          <w:szCs w:val="22"/>
          <w:lang w:val="en-CA" w:eastAsia="ko-KR"/>
        </w:rPr>
        <w:t>QpBdOffsetY</w:t>
      </w:r>
      <w:r w:rsidR="002D52B9">
        <w:rPr>
          <w:rFonts w:eastAsiaTheme="minorEastAsia"/>
          <w:szCs w:val="22"/>
          <w:lang w:val="en-CA" w:eastAsia="ko-KR"/>
        </w:rPr>
        <w:t> </w:t>
      </w:r>
      <w:r w:rsidRPr="002170A0">
        <w:rPr>
          <w:rFonts w:eastAsiaTheme="minorEastAsia"/>
          <w:szCs w:val="22"/>
          <w:lang w:val="en-CA" w:eastAsia="ko-KR"/>
        </w:rPr>
        <w:t>) to +37.</w:t>
      </w:r>
      <w:r>
        <w:rPr>
          <w:rFonts w:eastAsiaTheme="minorEastAsia" w:hint="eastAsia"/>
          <w:szCs w:val="22"/>
          <w:lang w:val="en-CA" w:eastAsia="ko-KR"/>
        </w:rPr>
        <w:t xml:space="preserve"> </w:t>
      </w:r>
      <w:r w:rsidR="00E63974">
        <w:rPr>
          <w:rFonts w:eastAsiaTheme="minorEastAsia" w:hint="eastAsia"/>
          <w:szCs w:val="22"/>
          <w:lang w:eastAsia="ko-KR"/>
        </w:rPr>
        <w:t>W</w:t>
      </w:r>
      <w:r w:rsidR="008D7509">
        <w:rPr>
          <w:szCs w:val="22"/>
        </w:rPr>
        <w:t xml:space="preserve">hen the size of a transform block is not a power of 4, the transform coefficients are </w:t>
      </w:r>
      <w:r w:rsidR="00315190">
        <w:rPr>
          <w:rFonts w:eastAsiaTheme="minorEastAsia" w:hint="eastAsia"/>
          <w:szCs w:val="22"/>
          <w:lang w:eastAsia="ko-KR"/>
        </w:rPr>
        <w:t xml:space="preserve">processed along with </w:t>
      </w:r>
      <w:r w:rsidR="00315190">
        <w:rPr>
          <w:szCs w:val="22"/>
        </w:rPr>
        <w:t>a modification to the QP or QP levelScale table rather than by multiplication by 181/256 (or 181/128)</w:t>
      </w:r>
      <w:r w:rsidR="008D7509">
        <w:rPr>
          <w:szCs w:val="22"/>
        </w:rPr>
        <w:t>, to compensate for an implicit scaling by the transform process.</w:t>
      </w:r>
      <w:r w:rsidR="00E63974">
        <w:rPr>
          <w:rFonts w:eastAsiaTheme="minorEastAsia" w:hint="eastAsia"/>
          <w:szCs w:val="22"/>
          <w:lang w:eastAsia="ko-KR"/>
        </w:rPr>
        <w:t xml:space="preserve"> For transform skip block, </w:t>
      </w:r>
      <w:r w:rsidR="00E63974">
        <w:rPr>
          <w:lang w:val="en-CA"/>
        </w:rPr>
        <w:t>minimum allowed</w:t>
      </w:r>
      <w:r w:rsidR="00E63974" w:rsidRPr="00CD7576">
        <w:rPr>
          <w:lang w:val="en-CA"/>
        </w:rPr>
        <w:t xml:space="preserve"> Quantization Parameter (QP)</w:t>
      </w:r>
      <w:r w:rsidR="00E63974">
        <w:rPr>
          <w:rFonts w:eastAsiaTheme="minorEastAsia" w:hint="eastAsia"/>
          <w:lang w:val="en-CA" w:eastAsia="ko-KR"/>
        </w:rPr>
        <w:t xml:space="preserve"> is defined as 4 because quantization step size becomes 1 when QP is equal to 4.</w:t>
      </w:r>
    </w:p>
    <w:p w14:paraId="4F55B2D8" w14:textId="5EB805B3" w:rsidR="005F62BD" w:rsidRDefault="003B6F83" w:rsidP="00D5520A">
      <w:pPr>
        <w:jc w:val="both"/>
        <w:rPr>
          <w:noProof/>
          <w:lang w:val="en-CA" w:eastAsia="ko-KR"/>
        </w:rPr>
      </w:pPr>
      <w:r>
        <w:rPr>
          <w:rFonts w:eastAsiaTheme="minorEastAsia"/>
          <w:lang w:val="en-CA" w:eastAsia="ko-KR"/>
        </w:rPr>
        <w:t xml:space="preserve">In HEVC (and also </w:t>
      </w:r>
      <w:r w:rsidR="006244FB">
        <w:rPr>
          <w:rFonts w:eastAsiaTheme="minorEastAsia"/>
          <w:lang w:val="en-CA" w:eastAsia="ko-KR"/>
        </w:rPr>
        <w:t xml:space="preserve">in </w:t>
      </w:r>
      <w:r>
        <w:rPr>
          <w:rFonts w:eastAsiaTheme="minorEastAsia"/>
          <w:lang w:val="en-CA" w:eastAsia="ko-KR"/>
        </w:rPr>
        <w:t xml:space="preserve">H.264), a fixed </w:t>
      </w:r>
      <w:r w:rsidR="006244FB">
        <w:rPr>
          <w:rFonts w:eastAsiaTheme="minorEastAsia"/>
          <w:lang w:val="en-CA" w:eastAsia="ko-KR"/>
        </w:rPr>
        <w:t>look-</w:t>
      </w:r>
      <w:r>
        <w:rPr>
          <w:rFonts w:eastAsiaTheme="minorEastAsia"/>
          <w:lang w:val="en-CA" w:eastAsia="ko-KR"/>
        </w:rPr>
        <w:t>up table is used to convert the luma quantization parameter QP</w:t>
      </w:r>
      <w:r w:rsidR="006244FB" w:rsidRPr="009C08AD">
        <w:rPr>
          <w:rFonts w:eastAsiaTheme="minorEastAsia"/>
          <w:vertAlign w:val="subscript"/>
          <w:lang w:val="en-CA" w:eastAsia="ko-KR"/>
        </w:rPr>
        <w:t>Y</w:t>
      </w:r>
      <w:r>
        <w:rPr>
          <w:rFonts w:eastAsiaTheme="minorEastAsia"/>
          <w:lang w:val="en-CA" w:eastAsia="ko-KR"/>
        </w:rPr>
        <w:t xml:space="preserve"> to chroma quantization parameter QP</w:t>
      </w:r>
      <w:r w:rsidR="006244FB" w:rsidRPr="009C08AD">
        <w:rPr>
          <w:rFonts w:eastAsiaTheme="minorEastAsia"/>
          <w:vertAlign w:val="subscript"/>
          <w:lang w:val="en-CA" w:eastAsia="ko-KR"/>
        </w:rPr>
        <w:t>C</w:t>
      </w:r>
      <w:r>
        <w:rPr>
          <w:rFonts w:eastAsiaTheme="minorEastAsia"/>
          <w:lang w:val="en-CA" w:eastAsia="ko-KR"/>
        </w:rPr>
        <w:t>. In VVC</w:t>
      </w:r>
      <w:r w:rsidR="006244FB">
        <w:rPr>
          <w:rFonts w:eastAsiaTheme="minorEastAsia"/>
          <w:lang w:val="en-CA" w:eastAsia="ko-KR"/>
        </w:rPr>
        <w:t>, a more flexible luma-to-</w:t>
      </w:r>
      <w:r>
        <w:rPr>
          <w:rFonts w:eastAsiaTheme="minorEastAsia"/>
          <w:lang w:val="en-CA" w:eastAsia="ko-KR"/>
        </w:rPr>
        <w:t xml:space="preserve">chroma </w:t>
      </w:r>
      <w:r w:rsidR="006244FB">
        <w:rPr>
          <w:rFonts w:eastAsiaTheme="minorEastAsia"/>
          <w:lang w:val="en-CA" w:eastAsia="ko-KR"/>
        </w:rPr>
        <w:t xml:space="preserve">QP </w:t>
      </w:r>
      <w:r>
        <w:rPr>
          <w:rFonts w:eastAsiaTheme="minorEastAsia"/>
          <w:lang w:val="en-CA" w:eastAsia="ko-KR"/>
        </w:rPr>
        <w:t xml:space="preserve">mapping is </w:t>
      </w:r>
      <w:r w:rsidR="006244FB">
        <w:rPr>
          <w:rFonts w:eastAsiaTheme="minorEastAsia"/>
          <w:lang w:val="en-CA" w:eastAsia="ko-KR"/>
        </w:rPr>
        <w:t xml:space="preserve">used. Instead of having a fixed table, the luma-to-chroma QP mapping relationship is </w:t>
      </w:r>
      <w:r>
        <w:rPr>
          <w:rFonts w:eastAsiaTheme="minorEastAsia"/>
          <w:lang w:val="en-CA" w:eastAsia="ko-KR"/>
        </w:rPr>
        <w:t>signall</w:t>
      </w:r>
      <w:r w:rsidR="006244FB">
        <w:rPr>
          <w:rFonts w:eastAsiaTheme="minorEastAsia"/>
          <w:lang w:val="en-CA" w:eastAsia="ko-KR"/>
        </w:rPr>
        <w:t>ed in the SPS using a flexible piecewise linear model, with the only constraint on the linear model being that the slope of each piece cannot be negative (i.e., as luma QP increases, chroma QP must stay flat or increase, but cannot decrease)</w:t>
      </w:r>
      <w:r w:rsidR="005F62BD">
        <w:rPr>
          <w:rFonts w:eastAsiaTheme="minorEastAsia"/>
          <w:lang w:val="en-CA" w:eastAsia="ko-KR"/>
        </w:rPr>
        <w:t>. The piecewise linear model is defined by: 1) number of pieces in the model; 2) input (luma) and output (chroma) delta QPs for that piece. The input range of the piecewise linear model is [</w:t>
      </w:r>
      <w:r w:rsidR="005F62BD" w:rsidRPr="00945AFA">
        <w:rPr>
          <w:noProof/>
          <w:lang w:val="en-CA" w:eastAsia="ko-KR"/>
        </w:rPr>
        <w:t>−QpBdOffset</w:t>
      </w:r>
      <w:r w:rsidR="005F62BD">
        <w:rPr>
          <w:noProof/>
          <w:vertAlign w:val="subscript"/>
          <w:lang w:val="en-CA" w:eastAsia="ko-KR"/>
        </w:rPr>
        <w:t>Y</w:t>
      </w:r>
      <w:r w:rsidR="005F62BD" w:rsidRPr="00945AFA">
        <w:rPr>
          <w:noProof/>
          <w:lang w:val="en-CA"/>
        </w:rPr>
        <w:t>, 6</w:t>
      </w:r>
      <w:r w:rsidR="005F62BD">
        <w:rPr>
          <w:noProof/>
          <w:lang w:val="en-CA"/>
        </w:rPr>
        <w:t>3] and the output range of the piecewise linear model is</w:t>
      </w:r>
      <w:r w:rsidR="005F62BD">
        <w:rPr>
          <w:rFonts w:eastAsiaTheme="minorEastAsia"/>
          <w:lang w:val="en-CA" w:eastAsia="ko-KR"/>
        </w:rPr>
        <w:t xml:space="preserve"> [</w:t>
      </w:r>
      <w:r w:rsidR="005F62BD" w:rsidRPr="00945AFA">
        <w:rPr>
          <w:noProof/>
          <w:lang w:val="en-CA" w:eastAsia="ko-KR"/>
        </w:rPr>
        <w:t>−QpBdOffset</w:t>
      </w:r>
      <w:r w:rsidR="005F62BD" w:rsidRPr="00945AFA">
        <w:rPr>
          <w:noProof/>
          <w:vertAlign w:val="subscript"/>
          <w:lang w:val="en-CA" w:eastAsia="ko-KR"/>
        </w:rPr>
        <w:t>C</w:t>
      </w:r>
      <w:r w:rsidR="005F62BD" w:rsidRPr="00945AFA">
        <w:rPr>
          <w:noProof/>
          <w:lang w:val="en-CA"/>
        </w:rPr>
        <w:t>, 6</w:t>
      </w:r>
      <w:r w:rsidR="005F62BD">
        <w:rPr>
          <w:noProof/>
          <w:lang w:val="en-CA"/>
        </w:rPr>
        <w:t xml:space="preserve">3]. </w:t>
      </w:r>
      <w:r w:rsidR="006244FB">
        <w:rPr>
          <w:rFonts w:eastAsiaTheme="minorEastAsia"/>
          <w:lang w:val="en-CA" w:eastAsia="ko-KR"/>
        </w:rPr>
        <w:t xml:space="preserve">The QP mapping relationship can be signalled separately for Cb, Cr and joint Cb/Cr </w:t>
      </w:r>
      <w:r w:rsidR="00F17124">
        <w:rPr>
          <w:rFonts w:eastAsiaTheme="minorEastAsia"/>
          <w:lang w:val="en-CA" w:eastAsia="ko-KR"/>
        </w:rPr>
        <w:t>coding</w:t>
      </w:r>
      <w:r w:rsidR="006244FB">
        <w:rPr>
          <w:rFonts w:eastAsiaTheme="minorEastAsia"/>
          <w:lang w:val="en-CA" w:eastAsia="ko-KR"/>
        </w:rPr>
        <w:t>, or signalled jointly for all three types of residual</w:t>
      </w:r>
      <w:r w:rsidR="00F17124">
        <w:rPr>
          <w:rFonts w:eastAsiaTheme="minorEastAsia"/>
          <w:lang w:val="en-CA" w:eastAsia="ko-KR"/>
        </w:rPr>
        <w:t xml:space="preserve"> coding</w:t>
      </w:r>
      <w:r w:rsidR="006244FB">
        <w:rPr>
          <w:rFonts w:eastAsiaTheme="minorEastAsia"/>
          <w:lang w:val="en-CA" w:eastAsia="ko-KR"/>
        </w:rPr>
        <w:t>.</w:t>
      </w:r>
      <w:r w:rsidR="005F62BD" w:rsidRPr="005F62BD">
        <w:rPr>
          <w:noProof/>
          <w:lang w:val="en-CA" w:eastAsia="ko-KR"/>
        </w:rPr>
        <w:t xml:space="preserve"> </w:t>
      </w:r>
    </w:p>
    <w:p w14:paraId="3BACCDE5" w14:textId="6F322501" w:rsidR="005F62BD" w:rsidRPr="00181201" w:rsidRDefault="005F62BD" w:rsidP="009C5E4D">
      <w:pPr>
        <w:jc w:val="both"/>
        <w:rPr>
          <w:rFonts w:eastAsiaTheme="minorEastAsia"/>
          <w:noProof/>
          <w:lang w:val="en-CA" w:eastAsia="ko-KR"/>
        </w:rPr>
      </w:pPr>
      <w:r>
        <w:rPr>
          <w:noProof/>
          <w:lang w:val="en-CA" w:eastAsia="ko-KR"/>
        </w:rPr>
        <w:t xml:space="preserve">Same as in HEVC, </w:t>
      </w:r>
      <w:r w:rsidR="008F340A">
        <w:rPr>
          <w:noProof/>
          <w:lang w:val="en-CA" w:eastAsia="ko-KR"/>
        </w:rPr>
        <w:t>CU</w:t>
      </w:r>
      <w:r>
        <w:rPr>
          <w:noProof/>
          <w:lang w:val="en-CA" w:eastAsia="ko-KR"/>
        </w:rPr>
        <w:t xml:space="preserve">-level QP adaptation is allowed in VVC. Delta QP values for luma and chroma components </w:t>
      </w:r>
      <w:r w:rsidR="00F17124">
        <w:rPr>
          <w:noProof/>
          <w:lang w:val="en-CA" w:eastAsia="ko-KR"/>
        </w:rPr>
        <w:t>can be signalled</w:t>
      </w:r>
      <w:r>
        <w:rPr>
          <w:noProof/>
          <w:lang w:val="en-CA" w:eastAsia="ko-KR"/>
        </w:rPr>
        <w:t xml:space="preserve"> separately. </w:t>
      </w:r>
      <w:r w:rsidR="00F17124">
        <w:rPr>
          <w:noProof/>
          <w:lang w:val="en-CA" w:eastAsia="ko-KR"/>
        </w:rPr>
        <w:t xml:space="preserve">For </w:t>
      </w:r>
      <w:r w:rsidR="008F340A">
        <w:rPr>
          <w:noProof/>
          <w:lang w:val="en-CA" w:eastAsia="ko-KR"/>
        </w:rPr>
        <w:t xml:space="preserve">the </w:t>
      </w:r>
      <w:r w:rsidR="00F17124">
        <w:rPr>
          <w:noProof/>
          <w:lang w:val="en-CA" w:eastAsia="ko-KR"/>
        </w:rPr>
        <w:t xml:space="preserve">chroma components, the allowed chroma QP offset values are signalled in the form of offset lists in the PPS in a similar manner as in HEVC. The lists are defined separately for Cb, Cr and joint Cb/Cr coding. Up to 6 offset values are allowed for each of Cb, Cr, and joint Cb/Cr </w:t>
      </w:r>
      <w:r w:rsidR="008E3601">
        <w:rPr>
          <w:noProof/>
          <w:lang w:val="en-CA" w:eastAsia="ko-KR"/>
        </w:rPr>
        <w:t>lists.</w:t>
      </w:r>
      <w:r w:rsidR="00F17124">
        <w:rPr>
          <w:noProof/>
          <w:lang w:val="en-CA" w:eastAsia="ko-KR"/>
        </w:rPr>
        <w:t xml:space="preserve"> </w:t>
      </w:r>
      <w:r w:rsidR="00221F08">
        <w:rPr>
          <w:noProof/>
          <w:lang w:val="en-CA" w:eastAsia="ko-KR"/>
        </w:rPr>
        <w:t xml:space="preserve">At the CU-level, an index is signalled to indicate which one of the offset values in the offset list is used to adjust the chroma QP for that CU. </w:t>
      </w:r>
      <w:r w:rsidR="00215B5A" w:rsidRPr="00002169">
        <w:rPr>
          <w:rFonts w:hint="eastAsia"/>
          <w:lang w:val="en-CA"/>
        </w:rPr>
        <w:t xml:space="preserve">CU chroma QP </w:t>
      </w:r>
      <w:r w:rsidR="00215B5A">
        <w:rPr>
          <w:lang w:val="en-CA"/>
        </w:rPr>
        <w:t xml:space="preserve">offset </w:t>
      </w:r>
      <w:r w:rsidR="00215B5A" w:rsidRPr="00002169">
        <w:rPr>
          <w:rFonts w:hint="eastAsia"/>
          <w:lang w:val="en-CA"/>
        </w:rPr>
        <w:t xml:space="preserve">signalling </w:t>
      </w:r>
      <w:r w:rsidR="00215B5A">
        <w:rPr>
          <w:rFonts w:eastAsiaTheme="minorEastAsia" w:hint="eastAsia"/>
          <w:lang w:val="en-CA" w:eastAsia="ko-KR"/>
        </w:rPr>
        <w:t xml:space="preserve">is also </w:t>
      </w:r>
      <w:r w:rsidR="00215B5A" w:rsidRPr="00002169">
        <w:rPr>
          <w:rFonts w:hint="eastAsia"/>
          <w:lang w:val="en-CA"/>
        </w:rPr>
        <w:t xml:space="preserve">consistent with the </w:t>
      </w:r>
      <w:r w:rsidR="00215B5A">
        <w:rPr>
          <w:rFonts w:eastAsia="Malgun Gothic" w:hint="eastAsia"/>
          <w:lang w:val="en-CA" w:eastAsia="ko-KR"/>
        </w:rPr>
        <w:t>VPDU</w:t>
      </w:r>
      <w:r w:rsidR="00215B5A" w:rsidRPr="00002169">
        <w:rPr>
          <w:rFonts w:hint="eastAsia"/>
          <w:lang w:val="en-CA"/>
        </w:rPr>
        <w:t xml:space="preserve"> CU QP delta</w:t>
      </w:r>
      <w:r w:rsidR="00215B5A" w:rsidRPr="00002169">
        <w:rPr>
          <w:lang w:val="en-CA"/>
        </w:rPr>
        <w:t xml:space="preserve"> availability</w:t>
      </w:r>
      <w:r w:rsidR="00215B5A" w:rsidRPr="00002169">
        <w:rPr>
          <w:rFonts w:hint="eastAsia"/>
          <w:lang w:val="en-CA"/>
        </w:rPr>
        <w:t>, and f</w:t>
      </w:r>
      <w:r w:rsidR="00215B5A" w:rsidRPr="00002169">
        <w:rPr>
          <w:lang w:val="en-CA"/>
        </w:rPr>
        <w:t>or CU larger than 64x64</w:t>
      </w:r>
      <w:r w:rsidR="00215B5A" w:rsidRPr="00002169">
        <w:rPr>
          <w:rFonts w:hint="eastAsia"/>
          <w:lang w:val="en-CA"/>
        </w:rPr>
        <w:t>, send the chroma QP offset with the first transform unit regardless of whether it has non-zero CBF or not</w:t>
      </w:r>
    </w:p>
    <w:p w14:paraId="5A8F0310" w14:textId="08D4426B" w:rsidR="001360DC" w:rsidRPr="009C08AD" w:rsidRDefault="001360DC" w:rsidP="00CD45EA">
      <w:pPr>
        <w:pStyle w:val="Heading4"/>
        <w:spacing w:before="136"/>
        <w:rPr>
          <w:lang w:eastAsia="ko-KR"/>
        </w:rPr>
      </w:pPr>
      <w:r>
        <w:rPr>
          <w:lang w:eastAsia="ko-KR"/>
        </w:rPr>
        <w:lastRenderedPageBreak/>
        <w:t xml:space="preserve">Dependent quantization </w:t>
      </w:r>
    </w:p>
    <w:p w14:paraId="09D5B693" w14:textId="3D81A3D1" w:rsidR="00481411" w:rsidRPr="000C46AA" w:rsidRDefault="00481411" w:rsidP="00CA7357">
      <w:pPr>
        <w:jc w:val="both"/>
        <w:rPr>
          <w:szCs w:val="22"/>
          <w:lang w:val="en-GB"/>
        </w:rPr>
      </w:pPr>
      <w:r>
        <w:rPr>
          <w:rFonts w:eastAsiaTheme="minorEastAsia" w:hint="eastAsia"/>
          <w:szCs w:val="22"/>
          <w:lang w:val="en-CA" w:eastAsia="ko-KR"/>
        </w:rPr>
        <w:t>In addition</w:t>
      </w:r>
      <w:r w:rsidR="002170A0">
        <w:rPr>
          <w:rFonts w:eastAsiaTheme="minorEastAsia" w:hint="eastAsia"/>
          <w:szCs w:val="22"/>
          <w:lang w:val="en-CA" w:eastAsia="ko-KR"/>
        </w:rPr>
        <w:t>, the same HEVC scalar quantization is used with a new concept called dependent scala</w:t>
      </w:r>
      <w:r w:rsidR="003B6F83">
        <w:rPr>
          <w:rFonts w:eastAsiaTheme="minorEastAsia"/>
          <w:szCs w:val="22"/>
          <w:lang w:val="en-CA" w:eastAsia="ko-KR"/>
        </w:rPr>
        <w:t>r</w:t>
      </w:r>
      <w:r w:rsidR="002170A0">
        <w:rPr>
          <w:rFonts w:eastAsiaTheme="minorEastAsia" w:hint="eastAsia"/>
          <w:szCs w:val="22"/>
          <w:lang w:val="en-CA" w:eastAsia="ko-KR"/>
        </w:rPr>
        <w:t xml:space="preserve"> quantization</w:t>
      </w:r>
      <w:r w:rsidR="002170A0" w:rsidRPr="00510694">
        <w:rPr>
          <w:szCs w:val="22"/>
          <w:lang w:val="en-CA"/>
        </w:rPr>
        <w:t xml:space="preserve">. </w:t>
      </w:r>
      <w:r w:rsidRPr="000C46AA">
        <w:rPr>
          <w:szCs w:val="22"/>
          <w:lang w:val="en-GB"/>
        </w:rPr>
        <w:t>Dependent scalar quantization refers to an approach in which the set of admissible reconstruction values for a transform coefficient depends on the values of the transform coefficient levels that precede the current transform coefficient level in reconstruction order. The main effect of this approach is that, in</w:t>
      </w:r>
      <w:r>
        <w:rPr>
          <w:szCs w:val="22"/>
          <w:lang w:val="en-GB"/>
        </w:rPr>
        <w:t xml:space="preserve"> </w:t>
      </w:r>
      <w:r w:rsidRPr="000C46AA">
        <w:rPr>
          <w:szCs w:val="22"/>
          <w:lang w:val="en-GB"/>
        </w:rPr>
        <w:t xml:space="preserve">comparison to conventional independent scalar quantization as used in HEVC, the admissible reconstruction vectors are packed denser in the N-dimensional vector space (N represents the number of transform coefficients in a transform block). That means, for a given average number of admissible reconstruction vectors per N-dimensional unit volume, the average </w:t>
      </w:r>
      <w:r>
        <w:rPr>
          <w:rFonts w:hint="eastAsia"/>
          <w:szCs w:val="22"/>
          <w:lang w:val="en-GB" w:eastAsia="ko-KR"/>
        </w:rPr>
        <w:t>distortion</w:t>
      </w:r>
      <w:r w:rsidRPr="000C46AA">
        <w:rPr>
          <w:szCs w:val="22"/>
          <w:lang w:val="en-GB"/>
        </w:rPr>
        <w:t xml:space="preserve"> between an input vector and the closest reconstruction vector is reduced. The approach of dependent scalar quantization is realized by: (a) defining two scalar quantizers with different reconstruction levels and (b) defining a process for switching between the two scalar quantizers.</w:t>
      </w:r>
    </w:p>
    <w:p w14:paraId="66C9EE88" w14:textId="77777777" w:rsidR="00481411" w:rsidRPr="000C46AA" w:rsidRDefault="00481411" w:rsidP="00D5520A">
      <w:pPr>
        <w:jc w:val="both"/>
        <w:rPr>
          <w:szCs w:val="22"/>
          <w:lang w:val="en-GB"/>
        </w:rPr>
      </w:pPr>
    </w:p>
    <w:p w14:paraId="6BD0BC08" w14:textId="77777777" w:rsidR="00481411" w:rsidRPr="000C46AA" w:rsidRDefault="00481411" w:rsidP="009C5E4D">
      <w:pPr>
        <w:keepNext/>
        <w:keepLines/>
        <w:jc w:val="both"/>
        <w:rPr>
          <w:szCs w:val="22"/>
          <w:lang w:val="en-GB"/>
        </w:rPr>
      </w:pPr>
      <w:r>
        <w:rPr>
          <w:noProof/>
          <w:lang w:eastAsia="zh-CN"/>
        </w:rPr>
        <w:drawing>
          <wp:inline distT="0" distB="0" distL="0" distR="0" wp14:anchorId="11F9A6BF" wp14:editId="317EA728">
            <wp:extent cx="5946775" cy="17284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6775" cy="1728470"/>
                    </a:xfrm>
                    <a:prstGeom prst="rect">
                      <a:avLst/>
                    </a:prstGeom>
                    <a:noFill/>
                    <a:ln>
                      <a:noFill/>
                    </a:ln>
                  </pic:spPr>
                </pic:pic>
              </a:graphicData>
            </a:graphic>
          </wp:inline>
        </w:drawing>
      </w:r>
    </w:p>
    <w:p w14:paraId="1027CABF" w14:textId="0B091B1B" w:rsidR="00481411" w:rsidRPr="000C46AA" w:rsidRDefault="00481411" w:rsidP="00CD45EA">
      <w:pPr>
        <w:pStyle w:val="Caption"/>
        <w:spacing w:before="136"/>
        <w:rPr>
          <w:szCs w:val="22"/>
          <w:lang w:val="en-GB"/>
        </w:rPr>
      </w:pPr>
      <w:bookmarkStart w:id="312" w:name="_Ref3824929"/>
      <w:r w:rsidRPr="003B7379">
        <w:rPr>
          <w:szCs w:val="22"/>
          <w:lang w:val="en-CA" w:eastAsia="zh-CN"/>
        </w:rPr>
        <w:t xml:space="preserve">Figure </w:t>
      </w:r>
      <w:r w:rsidR="00795046" w:rsidRPr="003B7379">
        <w:rPr>
          <w:szCs w:val="22"/>
          <w:lang w:val="en-CA" w:eastAsia="zh-CN"/>
        </w:rPr>
        <w:fldChar w:fldCharType="begin"/>
      </w:r>
      <w:r w:rsidR="00795046" w:rsidRPr="003B7379">
        <w:rPr>
          <w:szCs w:val="22"/>
          <w:lang w:val="en-CA" w:eastAsia="zh-CN"/>
        </w:rPr>
        <w:instrText xml:space="preserve"> SEQ Figure \* ARABIC </w:instrText>
      </w:r>
      <w:r w:rsidR="00795046" w:rsidRPr="003B7379">
        <w:rPr>
          <w:szCs w:val="22"/>
          <w:lang w:val="en-CA" w:eastAsia="zh-CN"/>
        </w:rPr>
        <w:fldChar w:fldCharType="separate"/>
      </w:r>
      <w:r w:rsidR="003A61E2">
        <w:rPr>
          <w:noProof/>
          <w:szCs w:val="22"/>
          <w:lang w:val="en-CA" w:eastAsia="zh-CN"/>
        </w:rPr>
        <w:t>43</w:t>
      </w:r>
      <w:r w:rsidR="00795046" w:rsidRPr="003B7379">
        <w:rPr>
          <w:szCs w:val="22"/>
          <w:lang w:val="en-CA" w:eastAsia="zh-CN"/>
        </w:rPr>
        <w:fldChar w:fldCharType="end"/>
      </w:r>
      <w:bookmarkEnd w:id="312"/>
      <w:r w:rsidRPr="00D113C4">
        <w:rPr>
          <w:sz w:val="22"/>
          <w:szCs w:val="22"/>
          <w:lang w:val="en-CA" w:eastAsia="zh-CN"/>
        </w:rPr>
        <w:t xml:space="preserve"> –</w:t>
      </w:r>
      <w:r w:rsidRPr="00A05952">
        <w:rPr>
          <w:sz w:val="22"/>
          <w:szCs w:val="22"/>
          <w:lang w:val="en-CA" w:eastAsia="zh-CN"/>
        </w:rPr>
        <w:t xml:space="preserve"> </w:t>
      </w:r>
      <w:r w:rsidRPr="000C46AA">
        <w:t>Illustration of the two scalar quantizers used in the proposed approach of dependent quantization.</w:t>
      </w:r>
    </w:p>
    <w:p w14:paraId="6199C6C5" w14:textId="0F4315A5" w:rsidR="00481411" w:rsidRPr="000C46AA" w:rsidRDefault="00481411" w:rsidP="00CA7357">
      <w:pPr>
        <w:jc w:val="both"/>
        <w:rPr>
          <w:szCs w:val="22"/>
          <w:lang w:val="en-GB"/>
        </w:rPr>
      </w:pPr>
      <w:bookmarkStart w:id="313" w:name="_Hlk32875513"/>
      <w:r w:rsidRPr="000C46AA">
        <w:rPr>
          <w:szCs w:val="22"/>
          <w:lang w:val="en-GB"/>
        </w:rPr>
        <w:t>The two scalar quantizers used, denoted by Q0 and Q1, are illustrated in</w:t>
      </w:r>
      <w:r w:rsidR="00F27BA6">
        <w:rPr>
          <w:szCs w:val="22"/>
          <w:lang w:val="en-GB"/>
        </w:rPr>
        <w:t xml:space="preserve"> </w:t>
      </w:r>
      <w:r w:rsidR="00F27BA6">
        <w:rPr>
          <w:szCs w:val="22"/>
          <w:lang w:val="en-GB"/>
        </w:rPr>
        <w:fldChar w:fldCharType="begin"/>
      </w:r>
      <w:r w:rsidR="00F27BA6">
        <w:rPr>
          <w:szCs w:val="22"/>
          <w:lang w:val="en-GB"/>
        </w:rPr>
        <w:instrText xml:space="preserve"> REF _Ref3824929 \h </w:instrText>
      </w:r>
      <w:r w:rsidR="00F27BA6">
        <w:rPr>
          <w:szCs w:val="22"/>
          <w:lang w:val="en-GB"/>
        </w:rPr>
      </w:r>
      <w:r w:rsidR="00F27BA6">
        <w:rPr>
          <w:szCs w:val="22"/>
          <w:lang w:val="en-GB"/>
        </w:rPr>
        <w:fldChar w:fldCharType="separate"/>
      </w:r>
      <w:r w:rsidR="003A61E2" w:rsidRPr="003B7379">
        <w:rPr>
          <w:szCs w:val="22"/>
          <w:lang w:val="en-CA" w:eastAsia="zh-CN"/>
        </w:rPr>
        <w:t xml:space="preserve">Figure </w:t>
      </w:r>
      <w:r w:rsidR="003A61E2">
        <w:rPr>
          <w:noProof/>
          <w:szCs w:val="22"/>
          <w:lang w:val="en-CA" w:eastAsia="zh-CN"/>
        </w:rPr>
        <w:t>43</w:t>
      </w:r>
      <w:r w:rsidR="00F27BA6">
        <w:rPr>
          <w:szCs w:val="22"/>
          <w:lang w:val="en-GB"/>
        </w:rPr>
        <w:fldChar w:fldCharType="end"/>
      </w:r>
      <w:r w:rsidRPr="000C46AA">
        <w:rPr>
          <w:szCs w:val="22"/>
          <w:lang w:val="en-GB"/>
        </w:rPr>
        <w:t>. The location of the available reconstruction levels is uniquely specified by a quantization step size Δ. The scalar quantizer used (Q0 or Q1) is not explicitly signalled in the bitstream. Instead, the quantizer used for a current transform coefficient is determined by the parities of the transform coefficient levels that precede the current transform coefficient in coding/reconstruction order.</w:t>
      </w:r>
      <w:bookmarkEnd w:id="313"/>
    </w:p>
    <w:p w14:paraId="636B550C" w14:textId="77777777" w:rsidR="00481411" w:rsidRPr="000C46AA" w:rsidRDefault="00481411" w:rsidP="00D5520A">
      <w:pPr>
        <w:jc w:val="both"/>
        <w:rPr>
          <w:szCs w:val="22"/>
          <w:lang w:val="en-GB"/>
        </w:rPr>
      </w:pPr>
    </w:p>
    <w:p w14:paraId="27AA9343" w14:textId="77777777" w:rsidR="00481411" w:rsidRPr="000C46AA" w:rsidRDefault="00481411" w:rsidP="000E2458">
      <w:pPr>
        <w:keepNext/>
        <w:keepLines/>
        <w:jc w:val="center"/>
        <w:rPr>
          <w:szCs w:val="22"/>
          <w:lang w:val="en-GB"/>
        </w:rPr>
      </w:pPr>
      <w:r>
        <w:rPr>
          <w:noProof/>
          <w:lang w:eastAsia="zh-CN"/>
        </w:rPr>
        <w:drawing>
          <wp:inline distT="0" distB="0" distL="0" distR="0" wp14:anchorId="62DF8518" wp14:editId="74E2E9B7">
            <wp:extent cx="5486400" cy="23069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2306955"/>
                    </a:xfrm>
                    <a:prstGeom prst="rect">
                      <a:avLst/>
                    </a:prstGeom>
                    <a:noFill/>
                    <a:ln>
                      <a:noFill/>
                    </a:ln>
                  </pic:spPr>
                </pic:pic>
              </a:graphicData>
            </a:graphic>
          </wp:inline>
        </w:drawing>
      </w:r>
    </w:p>
    <w:p w14:paraId="55E04C60" w14:textId="20C63107" w:rsidR="00481411" w:rsidRPr="000C46AA" w:rsidRDefault="00481411" w:rsidP="00CD45EA">
      <w:pPr>
        <w:pStyle w:val="Caption"/>
        <w:spacing w:before="136"/>
        <w:rPr>
          <w:szCs w:val="22"/>
          <w:lang w:val="en-GB"/>
        </w:rPr>
      </w:pPr>
      <w:bookmarkStart w:id="314" w:name="_Ref3824952"/>
      <w:r w:rsidRPr="003B7379">
        <w:rPr>
          <w:szCs w:val="22"/>
          <w:lang w:val="en-CA" w:eastAsia="zh-CN"/>
        </w:rPr>
        <w:t xml:space="preserve">Figure </w:t>
      </w:r>
      <w:r w:rsidR="00795046" w:rsidRPr="003B7379">
        <w:rPr>
          <w:szCs w:val="22"/>
          <w:lang w:val="en-CA" w:eastAsia="zh-CN"/>
        </w:rPr>
        <w:fldChar w:fldCharType="begin"/>
      </w:r>
      <w:r w:rsidR="00795046" w:rsidRPr="003B7379">
        <w:rPr>
          <w:szCs w:val="22"/>
          <w:lang w:val="en-CA" w:eastAsia="zh-CN"/>
        </w:rPr>
        <w:instrText xml:space="preserve"> SEQ Figure \* ARABIC </w:instrText>
      </w:r>
      <w:r w:rsidR="00795046" w:rsidRPr="003B7379">
        <w:rPr>
          <w:szCs w:val="22"/>
          <w:lang w:val="en-CA" w:eastAsia="zh-CN"/>
        </w:rPr>
        <w:fldChar w:fldCharType="separate"/>
      </w:r>
      <w:r w:rsidR="003A61E2">
        <w:rPr>
          <w:noProof/>
          <w:szCs w:val="22"/>
          <w:lang w:val="en-CA" w:eastAsia="zh-CN"/>
        </w:rPr>
        <w:t>44</w:t>
      </w:r>
      <w:r w:rsidR="00795046" w:rsidRPr="003B7379">
        <w:rPr>
          <w:szCs w:val="22"/>
          <w:lang w:val="en-CA" w:eastAsia="zh-CN"/>
        </w:rPr>
        <w:fldChar w:fldCharType="end"/>
      </w:r>
      <w:bookmarkEnd w:id="314"/>
      <w:r w:rsidRPr="00D113C4">
        <w:rPr>
          <w:sz w:val="22"/>
          <w:szCs w:val="22"/>
          <w:lang w:val="en-CA" w:eastAsia="zh-CN"/>
        </w:rPr>
        <w:t xml:space="preserve"> –</w:t>
      </w:r>
      <w:r w:rsidRPr="00A05952">
        <w:rPr>
          <w:sz w:val="22"/>
          <w:szCs w:val="22"/>
          <w:lang w:val="en-CA" w:eastAsia="zh-CN"/>
        </w:rPr>
        <w:t xml:space="preserve"> </w:t>
      </w:r>
      <w:bookmarkStart w:id="315" w:name="_Hlk32876073"/>
      <w:r w:rsidRPr="000C46AA">
        <w:t>State transition and quantizer selection</w:t>
      </w:r>
      <w:bookmarkEnd w:id="315"/>
      <w:r w:rsidRPr="000C46AA">
        <w:t xml:space="preserve"> for the proposed dependent quantization.</w:t>
      </w:r>
    </w:p>
    <w:p w14:paraId="18DEF351" w14:textId="77777777" w:rsidR="00481411" w:rsidRPr="000C46AA" w:rsidRDefault="00481411" w:rsidP="00CA7357">
      <w:pPr>
        <w:jc w:val="both"/>
        <w:rPr>
          <w:szCs w:val="22"/>
          <w:lang w:val="en-GB"/>
        </w:rPr>
      </w:pPr>
    </w:p>
    <w:p w14:paraId="61D1F226" w14:textId="2A2FC77D" w:rsidR="002170A0" w:rsidRDefault="00481411" w:rsidP="00CA7357">
      <w:pPr>
        <w:jc w:val="both"/>
        <w:rPr>
          <w:rFonts w:eastAsiaTheme="minorEastAsia"/>
          <w:szCs w:val="22"/>
          <w:lang w:val="en-CA" w:eastAsia="ko-KR"/>
        </w:rPr>
      </w:pPr>
      <w:r w:rsidRPr="000C46AA">
        <w:rPr>
          <w:szCs w:val="22"/>
          <w:lang w:val="en-GB"/>
        </w:rPr>
        <w:t>As illustrated in</w:t>
      </w:r>
      <w:r w:rsidR="00F27BA6">
        <w:rPr>
          <w:szCs w:val="22"/>
          <w:lang w:val="en-GB"/>
        </w:rPr>
        <w:t xml:space="preserve"> </w:t>
      </w:r>
      <w:r w:rsidR="00F27BA6">
        <w:rPr>
          <w:szCs w:val="22"/>
          <w:lang w:val="en-GB"/>
        </w:rPr>
        <w:fldChar w:fldCharType="begin"/>
      </w:r>
      <w:r w:rsidR="00F27BA6">
        <w:rPr>
          <w:szCs w:val="22"/>
          <w:lang w:val="en-GB"/>
        </w:rPr>
        <w:instrText xml:space="preserve"> REF _Ref3824952 \h </w:instrText>
      </w:r>
      <w:r w:rsidR="00F27BA6">
        <w:rPr>
          <w:szCs w:val="22"/>
          <w:lang w:val="en-GB"/>
        </w:rPr>
      </w:r>
      <w:r w:rsidR="00F27BA6">
        <w:rPr>
          <w:szCs w:val="22"/>
          <w:lang w:val="en-GB"/>
        </w:rPr>
        <w:fldChar w:fldCharType="separate"/>
      </w:r>
      <w:r w:rsidR="003A61E2" w:rsidRPr="003B7379">
        <w:rPr>
          <w:szCs w:val="22"/>
          <w:lang w:val="en-CA" w:eastAsia="zh-CN"/>
        </w:rPr>
        <w:t xml:space="preserve">Figure </w:t>
      </w:r>
      <w:r w:rsidR="003A61E2">
        <w:rPr>
          <w:noProof/>
          <w:szCs w:val="22"/>
          <w:lang w:val="en-CA" w:eastAsia="zh-CN"/>
        </w:rPr>
        <w:t>44</w:t>
      </w:r>
      <w:r w:rsidR="00F27BA6">
        <w:rPr>
          <w:szCs w:val="22"/>
          <w:lang w:val="en-GB"/>
        </w:rPr>
        <w:fldChar w:fldCharType="end"/>
      </w:r>
      <w:r w:rsidRPr="000C46AA">
        <w:rPr>
          <w:szCs w:val="22"/>
          <w:lang w:val="en-GB"/>
        </w:rPr>
        <w:t xml:space="preserve">, </w:t>
      </w:r>
      <w:bookmarkStart w:id="316" w:name="_Hlk32876235"/>
      <w:r w:rsidRPr="000C46AA">
        <w:rPr>
          <w:szCs w:val="22"/>
          <w:lang w:val="en-GB"/>
        </w:rPr>
        <w:t>the switching between the two scalar quantizers (Q0 and Q1) is realized via a state machine with four states.</w:t>
      </w:r>
      <w:bookmarkEnd w:id="316"/>
      <w:r w:rsidRPr="000C46AA">
        <w:rPr>
          <w:szCs w:val="22"/>
          <w:lang w:val="en-GB"/>
        </w:rPr>
        <w:t xml:space="preserve"> The state can take four different values: 0, 1, 2, 3. It is uniquely determined </w:t>
      </w:r>
      <w:r w:rsidRPr="000C46AA">
        <w:rPr>
          <w:szCs w:val="22"/>
          <w:lang w:val="en-GB"/>
        </w:rPr>
        <w:lastRenderedPageBreak/>
        <w:t>by the parities of the transform coefficient levels preceding the current transform coefficient in coding/reconstruction order. At the start of the inverse quantization for a transform block, the state is set equal to 0. The transform coefficients are reconstructed in scanning order (i.e., in the same order they are entropy decoded). After a current transform coefficient is reconstructed, the state is updated as shown in</w:t>
      </w:r>
      <w:r>
        <w:rPr>
          <w:rFonts w:eastAsiaTheme="minorEastAsia" w:hint="eastAsia"/>
          <w:szCs w:val="22"/>
          <w:lang w:val="en-GB" w:eastAsia="ko-KR"/>
        </w:rPr>
        <w:t xml:space="preserve"> </w:t>
      </w:r>
      <w:r w:rsidR="009451F4">
        <w:rPr>
          <w:szCs w:val="22"/>
          <w:lang w:val="en-GB" w:eastAsia="ko-KR"/>
        </w:rPr>
        <w:fldChar w:fldCharType="begin"/>
      </w:r>
      <w:r w:rsidR="009451F4">
        <w:rPr>
          <w:rFonts w:eastAsiaTheme="minorEastAsia"/>
          <w:szCs w:val="22"/>
          <w:lang w:val="en-GB" w:eastAsia="ko-KR"/>
        </w:rPr>
        <w:instrText xml:space="preserve"> </w:instrText>
      </w:r>
      <w:r w:rsidR="009451F4">
        <w:rPr>
          <w:rFonts w:eastAsiaTheme="minorEastAsia" w:hint="eastAsia"/>
          <w:szCs w:val="22"/>
          <w:lang w:val="en-GB" w:eastAsia="ko-KR"/>
        </w:rPr>
        <w:instrText>REF _Ref3824952 \h</w:instrText>
      </w:r>
      <w:r w:rsidR="009451F4">
        <w:rPr>
          <w:rFonts w:eastAsiaTheme="minorEastAsia"/>
          <w:szCs w:val="22"/>
          <w:lang w:val="en-GB" w:eastAsia="ko-KR"/>
        </w:rPr>
        <w:instrText xml:space="preserve"> </w:instrText>
      </w:r>
      <w:r w:rsidR="009451F4">
        <w:rPr>
          <w:szCs w:val="22"/>
          <w:lang w:val="en-GB" w:eastAsia="ko-KR"/>
        </w:rPr>
      </w:r>
      <w:r w:rsidR="009451F4">
        <w:rPr>
          <w:szCs w:val="22"/>
          <w:lang w:val="en-GB" w:eastAsia="ko-KR"/>
        </w:rPr>
        <w:fldChar w:fldCharType="separate"/>
      </w:r>
      <w:r w:rsidR="003A61E2" w:rsidRPr="003B7379">
        <w:rPr>
          <w:szCs w:val="22"/>
          <w:lang w:val="en-CA" w:eastAsia="zh-CN"/>
        </w:rPr>
        <w:t xml:space="preserve">Figure </w:t>
      </w:r>
      <w:r w:rsidR="003A61E2">
        <w:rPr>
          <w:noProof/>
          <w:szCs w:val="22"/>
          <w:lang w:val="en-CA" w:eastAsia="zh-CN"/>
        </w:rPr>
        <w:t>44</w:t>
      </w:r>
      <w:r w:rsidR="009451F4">
        <w:rPr>
          <w:szCs w:val="22"/>
          <w:lang w:val="en-GB" w:eastAsia="ko-KR"/>
        </w:rPr>
        <w:fldChar w:fldCharType="end"/>
      </w:r>
      <w:r w:rsidRPr="000C46AA">
        <w:rPr>
          <w:szCs w:val="22"/>
          <w:lang w:val="en-GB"/>
        </w:rPr>
        <w:t>, where k denotes the value of the transform coefficient level</w:t>
      </w:r>
      <w:r w:rsidR="002170A0">
        <w:rPr>
          <w:rFonts w:eastAsiaTheme="minorEastAsia" w:hint="eastAsia"/>
          <w:szCs w:val="22"/>
          <w:lang w:val="en-CA" w:eastAsia="ko-KR"/>
        </w:rPr>
        <w:t>.</w:t>
      </w:r>
    </w:p>
    <w:p w14:paraId="0E427002" w14:textId="2086A5F4" w:rsidR="00B46105" w:rsidRDefault="00A551D4" w:rsidP="00CD45EA">
      <w:pPr>
        <w:pStyle w:val="Heading4"/>
        <w:spacing w:before="136"/>
        <w:rPr>
          <w:rFonts w:eastAsiaTheme="minorEastAsia"/>
          <w:color w:val="000000"/>
          <w:szCs w:val="22"/>
          <w:lang w:eastAsia="ko-KR"/>
        </w:rPr>
      </w:pPr>
      <w:r>
        <w:rPr>
          <w:lang w:eastAsia="ko-KR"/>
        </w:rPr>
        <w:t>S</w:t>
      </w:r>
      <w:r w:rsidR="00B46105" w:rsidRPr="005A3ECA">
        <w:rPr>
          <w:lang w:eastAsia="ko-KR"/>
        </w:rPr>
        <w:t>caling</w:t>
      </w:r>
      <w:r w:rsidR="00B46105">
        <w:rPr>
          <w:rFonts w:hint="eastAsia"/>
          <w:color w:val="000000"/>
          <w:szCs w:val="22"/>
        </w:rPr>
        <w:t xml:space="preserve"> matrices</w:t>
      </w:r>
    </w:p>
    <w:p w14:paraId="44518047" w14:textId="7FE6C3D8" w:rsidR="00DB2879" w:rsidRDefault="00B46105" w:rsidP="00CA7357">
      <w:pPr>
        <w:tabs>
          <w:tab w:val="clear" w:pos="720"/>
        </w:tabs>
        <w:jc w:val="both"/>
        <w:rPr>
          <w:szCs w:val="22"/>
        </w:rPr>
      </w:pPr>
      <w:r>
        <w:rPr>
          <w:rFonts w:eastAsiaTheme="minorEastAsia"/>
          <w:color w:val="000000"/>
          <w:szCs w:val="22"/>
          <w:lang w:eastAsia="ko-KR"/>
        </w:rPr>
        <w:t xml:space="preserve">VVC </w:t>
      </w:r>
      <w:r w:rsidR="008F10E3">
        <w:rPr>
          <w:rFonts w:eastAsiaTheme="minorEastAsia" w:hint="eastAsia"/>
          <w:color w:val="000000"/>
          <w:szCs w:val="22"/>
          <w:lang w:eastAsia="ko-KR"/>
        </w:rPr>
        <w:t>support</w:t>
      </w:r>
      <w:r w:rsidR="00A551D4">
        <w:rPr>
          <w:rFonts w:eastAsiaTheme="minorEastAsia"/>
          <w:color w:val="000000"/>
          <w:szCs w:val="22"/>
          <w:lang w:eastAsia="ko-KR"/>
        </w:rPr>
        <w:t>s</w:t>
      </w:r>
      <w:r w:rsidR="008F10E3">
        <w:rPr>
          <w:color w:val="000000"/>
          <w:szCs w:val="22"/>
        </w:rPr>
        <w:t xml:space="preserve"> to </w:t>
      </w:r>
      <w:r>
        <w:rPr>
          <w:color w:val="000000"/>
          <w:szCs w:val="22"/>
        </w:rPr>
        <w:t xml:space="preserve">use </w:t>
      </w:r>
      <w:r w:rsidR="008F10E3">
        <w:rPr>
          <w:color w:val="000000"/>
          <w:szCs w:val="22"/>
        </w:rPr>
        <w:t xml:space="preserve">the default </w:t>
      </w:r>
      <w:r>
        <w:rPr>
          <w:color w:val="000000"/>
          <w:szCs w:val="22"/>
        </w:rPr>
        <w:t>scaling</w:t>
      </w:r>
      <w:r>
        <w:rPr>
          <w:rFonts w:hint="eastAsia"/>
          <w:color w:val="000000"/>
          <w:szCs w:val="22"/>
        </w:rPr>
        <w:t xml:space="preserve"> matrices</w:t>
      </w:r>
      <w:r>
        <w:rPr>
          <w:color w:val="000000"/>
          <w:szCs w:val="22"/>
        </w:rPr>
        <w:t xml:space="preserve"> or signal </w:t>
      </w:r>
      <w:r w:rsidR="008F10E3">
        <w:rPr>
          <w:color w:val="000000"/>
          <w:szCs w:val="22"/>
        </w:rPr>
        <w:t>user-defined scaling</w:t>
      </w:r>
      <w:r w:rsidR="008F10E3">
        <w:rPr>
          <w:rFonts w:hint="eastAsia"/>
          <w:color w:val="000000"/>
          <w:szCs w:val="22"/>
        </w:rPr>
        <w:t xml:space="preserve"> matrices</w:t>
      </w:r>
      <w:r w:rsidR="00B34576">
        <w:rPr>
          <w:rFonts w:eastAsiaTheme="minorEastAsia" w:hint="eastAsia"/>
          <w:color w:val="000000"/>
          <w:szCs w:val="22"/>
          <w:lang w:eastAsia="ko-KR"/>
        </w:rPr>
        <w:t>.</w:t>
      </w:r>
      <w:r w:rsidR="008F10E3">
        <w:rPr>
          <w:rFonts w:eastAsiaTheme="minorEastAsia" w:hint="eastAsia"/>
          <w:color w:val="000000"/>
          <w:szCs w:val="22"/>
          <w:lang w:eastAsia="ko-KR"/>
        </w:rPr>
        <w:t xml:space="preserve"> </w:t>
      </w:r>
      <w:r w:rsidR="00DB2879">
        <w:rPr>
          <w:rFonts w:eastAsiaTheme="minorEastAsia" w:hint="eastAsia"/>
          <w:lang w:eastAsia="ko-KR"/>
        </w:rPr>
        <w:t>T</w:t>
      </w:r>
      <w:r w:rsidR="00DB2879">
        <w:t>he</w:t>
      </w:r>
      <w:r w:rsidR="00DB2879" w:rsidRPr="00B75E49">
        <w:t xml:space="preserve"> DEFAULT mode </w:t>
      </w:r>
      <w:r w:rsidR="00DB2879">
        <w:t>scaling matrices are all flat, with elements equal to</w:t>
      </w:r>
      <w:r w:rsidR="00DB2879" w:rsidRPr="00B75E49">
        <w:t xml:space="preserve"> 16 </w:t>
      </w:r>
      <w:r w:rsidR="00DB2879">
        <w:t xml:space="preserve">for </w:t>
      </w:r>
      <w:r w:rsidR="00DB2879" w:rsidRPr="00B75E49">
        <w:t>all T</w:t>
      </w:r>
      <w:r w:rsidR="00DB2879">
        <w:t>B</w:t>
      </w:r>
      <w:r w:rsidR="00DB2879" w:rsidRPr="00B75E49">
        <w:t xml:space="preserve"> size</w:t>
      </w:r>
      <w:r w:rsidR="00DB2879">
        <w:t>s.</w:t>
      </w:r>
      <w:r w:rsidR="00DB2879">
        <w:rPr>
          <w:szCs w:val="22"/>
        </w:rPr>
        <w:t xml:space="preserve"> IBC</w:t>
      </w:r>
      <w:r w:rsidR="00DB2879" w:rsidRPr="003E5232">
        <w:rPr>
          <w:szCs w:val="22"/>
        </w:rPr>
        <w:t xml:space="preserve"> and </w:t>
      </w:r>
      <w:r w:rsidR="00DB2879">
        <w:rPr>
          <w:szCs w:val="22"/>
        </w:rPr>
        <w:t>i</w:t>
      </w:r>
      <w:r w:rsidR="00DB2879" w:rsidRPr="003E5232">
        <w:rPr>
          <w:szCs w:val="22"/>
        </w:rPr>
        <w:t xml:space="preserve">ntra </w:t>
      </w:r>
      <w:r w:rsidR="00DB2879">
        <w:rPr>
          <w:szCs w:val="22"/>
        </w:rPr>
        <w:t xml:space="preserve">coding modes currently </w:t>
      </w:r>
      <w:r w:rsidR="00DB2879" w:rsidRPr="003E5232">
        <w:rPr>
          <w:szCs w:val="22"/>
        </w:rPr>
        <w:t>share the same</w:t>
      </w:r>
      <w:r w:rsidR="00DB2879">
        <w:rPr>
          <w:szCs w:val="22"/>
        </w:rPr>
        <w:t xml:space="preserve"> scaling</w:t>
      </w:r>
      <w:r w:rsidR="00DB2879" w:rsidRPr="003E5232">
        <w:rPr>
          <w:szCs w:val="22"/>
        </w:rPr>
        <w:t xml:space="preserve"> matri</w:t>
      </w:r>
      <w:r w:rsidR="00DB2879">
        <w:rPr>
          <w:szCs w:val="22"/>
        </w:rPr>
        <w:t xml:space="preserve">ces. Thus, for the case of </w:t>
      </w:r>
      <w:r w:rsidR="00DB2879" w:rsidRPr="003E5232">
        <w:rPr>
          <w:szCs w:val="22"/>
        </w:rPr>
        <w:t xml:space="preserve">USER_DEFINED </w:t>
      </w:r>
      <w:r w:rsidR="00DB2879" w:rsidRPr="0056017E">
        <w:rPr>
          <w:szCs w:val="22"/>
        </w:rPr>
        <w:t xml:space="preserve">matrices, the number of MatrixType and MatrixType_DC </w:t>
      </w:r>
      <w:r w:rsidR="00DB2879">
        <w:rPr>
          <w:szCs w:val="22"/>
        </w:rPr>
        <w:t>are</w:t>
      </w:r>
      <w:r w:rsidR="00DB2879" w:rsidRPr="0056017E">
        <w:rPr>
          <w:szCs w:val="22"/>
        </w:rPr>
        <w:t xml:space="preserve"> updated</w:t>
      </w:r>
      <w:r w:rsidR="00DB2879">
        <w:rPr>
          <w:szCs w:val="22"/>
        </w:rPr>
        <w:t xml:space="preserve"> as follows</w:t>
      </w:r>
      <w:r w:rsidR="00DB2879" w:rsidRPr="0056017E">
        <w:rPr>
          <w:szCs w:val="22"/>
        </w:rPr>
        <w:t>:</w:t>
      </w:r>
    </w:p>
    <w:p w14:paraId="05B2F77E" w14:textId="7C856732" w:rsidR="00DB2879" w:rsidRPr="003B7379" w:rsidRDefault="00DB2879" w:rsidP="000613EB">
      <w:pPr>
        <w:pStyle w:val="ListParagraph"/>
        <w:numPr>
          <w:ilvl w:val="0"/>
          <w:numId w:val="5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overflowPunct w:val="0"/>
        <w:autoSpaceDE w:val="0"/>
        <w:autoSpaceDN w:val="0"/>
        <w:adjustRightInd w:val="0"/>
        <w:spacing w:before="136"/>
        <w:textAlignment w:val="baseline"/>
        <w:rPr>
          <w:sz w:val="22"/>
          <w:szCs w:val="22"/>
        </w:rPr>
      </w:pPr>
      <w:r w:rsidRPr="003B7379">
        <w:rPr>
          <w:b/>
          <w:sz w:val="22"/>
        </w:rPr>
        <w:t>MatrixType:</w:t>
      </w:r>
      <w:r w:rsidRPr="003B7379">
        <w:rPr>
          <w:sz w:val="22"/>
        </w:rPr>
        <w:t xml:space="preserve"> </w:t>
      </w:r>
      <w:r w:rsidRPr="003B7379">
        <w:rPr>
          <w:b/>
          <w:sz w:val="22"/>
        </w:rPr>
        <w:t>30 = 2</w:t>
      </w:r>
      <w:r w:rsidRPr="003B7379">
        <w:rPr>
          <w:sz w:val="22"/>
        </w:rPr>
        <w:t xml:space="preserve"> (2 for intra&amp;IBC/inter</w:t>
      </w:r>
      <w:r w:rsidRPr="003B7379">
        <w:rPr>
          <w:sz w:val="22"/>
          <w:lang w:val="en-CA"/>
        </w:rPr>
        <w:t>)</w:t>
      </w:r>
      <w:r w:rsidRPr="003B7379">
        <w:rPr>
          <w:sz w:val="22"/>
        </w:rPr>
        <w:t xml:space="preserve"> </w:t>
      </w:r>
      <w:r w:rsidRPr="003B7379">
        <w:rPr>
          <w:b/>
          <w:color w:val="000000"/>
          <w:sz w:val="22"/>
          <w:szCs w:val="22"/>
        </w:rPr>
        <w:t>×</w:t>
      </w:r>
      <w:r w:rsidRPr="003B7379">
        <w:rPr>
          <w:sz w:val="22"/>
        </w:rPr>
        <w:t xml:space="preserve"> </w:t>
      </w:r>
      <w:r w:rsidRPr="003B7379">
        <w:rPr>
          <w:b/>
          <w:sz w:val="22"/>
        </w:rPr>
        <w:t>3</w:t>
      </w:r>
      <w:r w:rsidRPr="003B7379">
        <w:rPr>
          <w:sz w:val="22"/>
        </w:rPr>
        <w:t xml:space="preserve"> (Y/Cb/Cr components) </w:t>
      </w:r>
      <w:r w:rsidRPr="003B7379">
        <w:rPr>
          <w:b/>
          <w:color w:val="000000"/>
          <w:sz w:val="22"/>
          <w:szCs w:val="22"/>
        </w:rPr>
        <w:t>×</w:t>
      </w:r>
      <w:r w:rsidRPr="003B7379">
        <w:rPr>
          <w:sz w:val="22"/>
        </w:rPr>
        <w:t xml:space="preserve"> </w:t>
      </w:r>
      <w:r w:rsidRPr="003B7379">
        <w:rPr>
          <w:b/>
          <w:sz w:val="22"/>
        </w:rPr>
        <w:t>5</w:t>
      </w:r>
      <w:r w:rsidRPr="003B7379">
        <w:rPr>
          <w:sz w:val="22"/>
        </w:rPr>
        <w:t xml:space="preserve"> (square TB size: from 4</w:t>
      </w:r>
      <w:r w:rsidRPr="003B7379">
        <w:rPr>
          <w:color w:val="000000"/>
          <w:sz w:val="22"/>
          <w:szCs w:val="22"/>
        </w:rPr>
        <w:t>×</w:t>
      </w:r>
      <w:r w:rsidRPr="003B7379">
        <w:rPr>
          <w:sz w:val="22"/>
        </w:rPr>
        <w:t>4 to 64</w:t>
      </w:r>
      <w:r w:rsidRPr="003B7379">
        <w:rPr>
          <w:color w:val="000000"/>
          <w:sz w:val="22"/>
          <w:szCs w:val="22"/>
        </w:rPr>
        <w:t>×</w:t>
      </w:r>
      <w:r w:rsidRPr="003B7379">
        <w:rPr>
          <w:sz w:val="22"/>
        </w:rPr>
        <w:t xml:space="preserve">64 for luma, from </w:t>
      </w:r>
      <w:r w:rsidR="001D3E2F">
        <w:rPr>
          <w:rFonts w:eastAsiaTheme="minorEastAsia" w:hint="eastAsia"/>
          <w:sz w:val="22"/>
          <w:lang w:eastAsia="ko-KR"/>
        </w:rPr>
        <w:t>4</w:t>
      </w:r>
      <w:r w:rsidRPr="003B7379">
        <w:rPr>
          <w:color w:val="000000"/>
          <w:sz w:val="22"/>
          <w:szCs w:val="22"/>
        </w:rPr>
        <w:t>×</w:t>
      </w:r>
      <w:r w:rsidR="001D3E2F">
        <w:rPr>
          <w:rFonts w:eastAsiaTheme="minorEastAsia" w:hint="eastAsia"/>
          <w:sz w:val="22"/>
          <w:lang w:eastAsia="ko-KR"/>
        </w:rPr>
        <w:t>4</w:t>
      </w:r>
      <w:r w:rsidR="001D3E2F" w:rsidRPr="003B7379">
        <w:rPr>
          <w:sz w:val="22"/>
        </w:rPr>
        <w:t xml:space="preserve"> </w:t>
      </w:r>
      <w:r w:rsidRPr="003B7379">
        <w:rPr>
          <w:sz w:val="22"/>
        </w:rPr>
        <w:t>to 32</w:t>
      </w:r>
      <w:r w:rsidRPr="003B7379">
        <w:rPr>
          <w:color w:val="000000"/>
          <w:sz w:val="22"/>
          <w:szCs w:val="22"/>
        </w:rPr>
        <w:t>×</w:t>
      </w:r>
      <w:r w:rsidRPr="003B7379">
        <w:rPr>
          <w:sz w:val="22"/>
        </w:rPr>
        <w:t>32 for chroma)</w:t>
      </w:r>
    </w:p>
    <w:p w14:paraId="3DCD4C21" w14:textId="77777777" w:rsidR="00DB2879" w:rsidRPr="003B7379" w:rsidRDefault="00DB2879" w:rsidP="000613EB">
      <w:pPr>
        <w:pStyle w:val="ListParagraph"/>
        <w:numPr>
          <w:ilvl w:val="0"/>
          <w:numId w:val="5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overflowPunct w:val="0"/>
        <w:autoSpaceDE w:val="0"/>
        <w:autoSpaceDN w:val="0"/>
        <w:adjustRightInd w:val="0"/>
        <w:spacing w:before="136"/>
        <w:textAlignment w:val="baseline"/>
        <w:rPr>
          <w:sz w:val="22"/>
        </w:rPr>
      </w:pPr>
      <w:r w:rsidRPr="003B7379">
        <w:rPr>
          <w:b/>
          <w:sz w:val="22"/>
        </w:rPr>
        <w:t>MatrixType_DC:</w:t>
      </w:r>
      <w:r w:rsidRPr="003B7379">
        <w:rPr>
          <w:sz w:val="22"/>
        </w:rPr>
        <w:t xml:space="preserve"> </w:t>
      </w:r>
      <w:r w:rsidRPr="003B7379">
        <w:rPr>
          <w:b/>
          <w:sz w:val="22"/>
        </w:rPr>
        <w:t>14 = 2</w:t>
      </w:r>
      <w:r w:rsidRPr="003B7379">
        <w:rPr>
          <w:sz w:val="22"/>
        </w:rPr>
        <w:t xml:space="preserve"> (2 for intra&amp;IBC/inter </w:t>
      </w:r>
      <w:r w:rsidRPr="003B7379">
        <w:rPr>
          <w:color w:val="000000"/>
          <w:sz w:val="22"/>
          <w:szCs w:val="22"/>
        </w:rPr>
        <w:t>×</w:t>
      </w:r>
      <w:r w:rsidRPr="003B7379">
        <w:rPr>
          <w:sz w:val="22"/>
        </w:rPr>
        <w:t xml:space="preserve"> 1 for Y component</w:t>
      </w:r>
      <w:r w:rsidRPr="003B7379">
        <w:rPr>
          <w:sz w:val="22"/>
          <w:lang w:val="en-CA"/>
        </w:rPr>
        <w:t>)</w:t>
      </w:r>
      <w:r w:rsidRPr="003B7379">
        <w:rPr>
          <w:sz w:val="22"/>
        </w:rPr>
        <w:t xml:space="preserve"> </w:t>
      </w:r>
      <w:r w:rsidRPr="003B7379">
        <w:rPr>
          <w:b/>
          <w:color w:val="000000"/>
          <w:sz w:val="22"/>
          <w:szCs w:val="22"/>
        </w:rPr>
        <w:t>×</w:t>
      </w:r>
      <w:r w:rsidRPr="003B7379">
        <w:rPr>
          <w:sz w:val="22"/>
        </w:rPr>
        <w:t xml:space="preserve"> </w:t>
      </w:r>
      <w:r w:rsidRPr="003B7379">
        <w:rPr>
          <w:b/>
          <w:sz w:val="22"/>
        </w:rPr>
        <w:t>3</w:t>
      </w:r>
      <w:r w:rsidRPr="003B7379">
        <w:rPr>
          <w:sz w:val="22"/>
        </w:rPr>
        <w:t xml:space="preserve"> (</w:t>
      </w:r>
      <w:r w:rsidRPr="003B7379">
        <w:rPr>
          <w:sz w:val="22"/>
          <w:szCs w:val="22"/>
        </w:rPr>
        <w:t>TB size: 16</w:t>
      </w:r>
      <w:r w:rsidRPr="003B7379">
        <w:rPr>
          <w:color w:val="000000"/>
          <w:sz w:val="22"/>
          <w:szCs w:val="22"/>
        </w:rPr>
        <w:t>×</w:t>
      </w:r>
      <w:r w:rsidRPr="003B7379">
        <w:rPr>
          <w:sz w:val="22"/>
          <w:szCs w:val="22"/>
        </w:rPr>
        <w:t>16, 32</w:t>
      </w:r>
      <w:r w:rsidRPr="003B7379">
        <w:rPr>
          <w:color w:val="000000"/>
          <w:sz w:val="22"/>
          <w:szCs w:val="22"/>
        </w:rPr>
        <w:t>×</w:t>
      </w:r>
      <w:r w:rsidRPr="003B7379">
        <w:rPr>
          <w:sz w:val="22"/>
          <w:szCs w:val="22"/>
        </w:rPr>
        <w:t>32, 64</w:t>
      </w:r>
      <w:r w:rsidRPr="003B7379">
        <w:rPr>
          <w:color w:val="000000"/>
          <w:sz w:val="22"/>
          <w:szCs w:val="22"/>
        </w:rPr>
        <w:t>×</w:t>
      </w:r>
      <w:r w:rsidRPr="003B7379">
        <w:rPr>
          <w:sz w:val="22"/>
          <w:szCs w:val="22"/>
        </w:rPr>
        <w:t>64</w:t>
      </w:r>
      <w:r w:rsidRPr="003B7379">
        <w:rPr>
          <w:sz w:val="22"/>
        </w:rPr>
        <w:t xml:space="preserve">) </w:t>
      </w:r>
      <w:r w:rsidRPr="003B7379">
        <w:rPr>
          <w:b/>
          <w:sz w:val="22"/>
        </w:rPr>
        <w:t>+</w:t>
      </w:r>
      <w:r w:rsidRPr="003B7379">
        <w:rPr>
          <w:sz w:val="22"/>
        </w:rPr>
        <w:t xml:space="preserve"> </w:t>
      </w:r>
      <w:r w:rsidRPr="003B7379">
        <w:rPr>
          <w:b/>
          <w:sz w:val="22"/>
        </w:rPr>
        <w:t>4</w:t>
      </w:r>
      <w:r w:rsidRPr="003B7379">
        <w:rPr>
          <w:sz w:val="22"/>
        </w:rPr>
        <w:t xml:space="preserve"> (2 for intra&amp;IBC/inter </w:t>
      </w:r>
      <w:r w:rsidRPr="003B7379">
        <w:rPr>
          <w:color w:val="000000"/>
          <w:sz w:val="22"/>
          <w:szCs w:val="22"/>
        </w:rPr>
        <w:t>×</w:t>
      </w:r>
      <w:r w:rsidRPr="003B7379">
        <w:rPr>
          <w:sz w:val="22"/>
        </w:rPr>
        <w:t xml:space="preserve"> 2 for Cb/Cr components</w:t>
      </w:r>
      <w:r w:rsidRPr="003B7379">
        <w:rPr>
          <w:sz w:val="22"/>
          <w:lang w:val="en-CA"/>
        </w:rPr>
        <w:t>)</w:t>
      </w:r>
      <w:r w:rsidRPr="003B7379">
        <w:rPr>
          <w:sz w:val="22"/>
        </w:rPr>
        <w:t xml:space="preserve"> </w:t>
      </w:r>
      <w:r w:rsidRPr="003B7379">
        <w:rPr>
          <w:b/>
          <w:color w:val="000000"/>
          <w:sz w:val="22"/>
          <w:szCs w:val="22"/>
        </w:rPr>
        <w:t>×</w:t>
      </w:r>
      <w:r w:rsidRPr="003B7379">
        <w:rPr>
          <w:sz w:val="22"/>
        </w:rPr>
        <w:t xml:space="preserve"> </w:t>
      </w:r>
      <w:r w:rsidRPr="003B7379">
        <w:rPr>
          <w:b/>
          <w:sz w:val="22"/>
        </w:rPr>
        <w:t>2</w:t>
      </w:r>
      <w:r w:rsidRPr="003B7379">
        <w:rPr>
          <w:sz w:val="22"/>
        </w:rPr>
        <w:t xml:space="preserve"> (</w:t>
      </w:r>
      <w:r w:rsidRPr="003B7379">
        <w:rPr>
          <w:sz w:val="22"/>
          <w:szCs w:val="22"/>
        </w:rPr>
        <w:t>TB size: 16</w:t>
      </w:r>
      <w:r w:rsidRPr="003B7379">
        <w:rPr>
          <w:color w:val="000000"/>
          <w:sz w:val="22"/>
          <w:szCs w:val="22"/>
        </w:rPr>
        <w:t>×</w:t>
      </w:r>
      <w:r w:rsidRPr="003B7379">
        <w:rPr>
          <w:sz w:val="22"/>
          <w:szCs w:val="22"/>
        </w:rPr>
        <w:t>16, 32</w:t>
      </w:r>
      <w:r w:rsidRPr="003B7379">
        <w:rPr>
          <w:color w:val="000000"/>
          <w:sz w:val="22"/>
          <w:szCs w:val="22"/>
        </w:rPr>
        <w:t>×</w:t>
      </w:r>
      <w:r w:rsidRPr="003B7379">
        <w:rPr>
          <w:sz w:val="22"/>
          <w:szCs w:val="22"/>
        </w:rPr>
        <w:t>32</w:t>
      </w:r>
      <w:r w:rsidRPr="003B7379">
        <w:rPr>
          <w:sz w:val="22"/>
        </w:rPr>
        <w:t>)</w:t>
      </w:r>
    </w:p>
    <w:p w14:paraId="3BAB9873" w14:textId="1A1B32FF" w:rsidR="001360DC" w:rsidRDefault="00B34576" w:rsidP="00AF3FCF">
      <w:pPr>
        <w:jc w:val="both"/>
        <w:rPr>
          <w:rFonts w:eastAsiaTheme="minorEastAsia"/>
          <w:lang w:eastAsia="ko-KR"/>
        </w:rPr>
      </w:pPr>
      <w:r>
        <w:rPr>
          <w:rFonts w:eastAsiaTheme="minorEastAsia" w:hint="eastAsia"/>
          <w:bCs/>
          <w:lang w:eastAsia="ko-KR"/>
        </w:rPr>
        <w:t>T</w:t>
      </w:r>
      <w:r w:rsidR="00DB2879">
        <w:t>he</w:t>
      </w:r>
      <w:r w:rsidR="00DB2879" w:rsidRPr="0056017E">
        <w:t xml:space="preserve"> </w:t>
      </w:r>
      <w:r w:rsidR="00DB2879">
        <w:t>DC values are separately coded</w:t>
      </w:r>
      <w:r w:rsidR="00DB2879" w:rsidRPr="0056017E">
        <w:t xml:space="preserve"> for </w:t>
      </w:r>
      <w:r w:rsidR="00DB2879">
        <w:t>following scaling matrices: 16</w:t>
      </w:r>
      <w:r w:rsidR="00DB2879">
        <w:rPr>
          <w:color w:val="000000"/>
          <w:szCs w:val="22"/>
        </w:rPr>
        <w:t>×</w:t>
      </w:r>
      <w:r w:rsidR="00DB2879">
        <w:t>16, 32</w:t>
      </w:r>
      <w:r w:rsidR="00DB2879">
        <w:rPr>
          <w:color w:val="000000"/>
          <w:szCs w:val="22"/>
        </w:rPr>
        <w:t>×</w:t>
      </w:r>
      <w:r w:rsidR="00DB2879">
        <w:t>32, and 64</w:t>
      </w:r>
      <w:r w:rsidR="00DB2879">
        <w:rPr>
          <w:color w:val="000000"/>
          <w:szCs w:val="22"/>
        </w:rPr>
        <w:t>×</w:t>
      </w:r>
      <w:r w:rsidR="00DB2879">
        <w:t xml:space="preserve">64. </w:t>
      </w:r>
      <w:r w:rsidR="00DB2879">
        <w:rPr>
          <w:szCs w:val="22"/>
        </w:rPr>
        <w:t>For TBs of size smaller than 8</w:t>
      </w:r>
      <w:r w:rsidR="00DB2879">
        <w:rPr>
          <w:color w:val="000000"/>
          <w:szCs w:val="22"/>
        </w:rPr>
        <w:t>×</w:t>
      </w:r>
      <w:r w:rsidR="00DB2879">
        <w:rPr>
          <w:szCs w:val="22"/>
        </w:rPr>
        <w:t>8, all elements in one scaling matrix are signalled. If the TBs have size greater than or equal to 8</w:t>
      </w:r>
      <w:r w:rsidR="00DB2879">
        <w:rPr>
          <w:color w:val="000000"/>
          <w:szCs w:val="22"/>
        </w:rPr>
        <w:t>×</w:t>
      </w:r>
      <w:r w:rsidR="00DB2879">
        <w:rPr>
          <w:szCs w:val="22"/>
        </w:rPr>
        <w:t>8, only 64 elements in one 8</w:t>
      </w:r>
      <w:r w:rsidR="00DB2879">
        <w:rPr>
          <w:color w:val="000000"/>
          <w:szCs w:val="22"/>
        </w:rPr>
        <w:t>×</w:t>
      </w:r>
      <w:r w:rsidR="00DB2879">
        <w:rPr>
          <w:szCs w:val="22"/>
        </w:rPr>
        <w:t>8 scaling matrix are signalled as a base scaling matrix.</w:t>
      </w:r>
      <w:r>
        <w:rPr>
          <w:rFonts w:eastAsiaTheme="minorEastAsia" w:hint="eastAsia"/>
          <w:szCs w:val="22"/>
          <w:lang w:eastAsia="ko-KR"/>
        </w:rPr>
        <w:t xml:space="preserve"> </w:t>
      </w:r>
      <w:r w:rsidR="00DB2879">
        <w:rPr>
          <w:szCs w:val="22"/>
        </w:rPr>
        <w:t>For obtaining square matrices of size greater than 8</w:t>
      </w:r>
      <w:r w:rsidR="00DB2879">
        <w:rPr>
          <w:color w:val="000000"/>
          <w:szCs w:val="22"/>
        </w:rPr>
        <w:t>×</w:t>
      </w:r>
      <w:r w:rsidR="00DB2879">
        <w:rPr>
          <w:szCs w:val="22"/>
        </w:rPr>
        <w:t>8, the 8</w:t>
      </w:r>
      <w:r w:rsidR="00DB2879">
        <w:rPr>
          <w:color w:val="000000"/>
          <w:szCs w:val="22"/>
        </w:rPr>
        <w:t>×</w:t>
      </w:r>
      <w:r w:rsidR="00DB2879">
        <w:rPr>
          <w:szCs w:val="22"/>
        </w:rPr>
        <w:t>8 base scaling matrix is</w:t>
      </w:r>
      <w:r w:rsidR="00DB2879" w:rsidRPr="003E5232">
        <w:rPr>
          <w:szCs w:val="22"/>
        </w:rPr>
        <w:t xml:space="preserve"> upsample</w:t>
      </w:r>
      <w:r w:rsidR="00DB2879">
        <w:rPr>
          <w:szCs w:val="22"/>
        </w:rPr>
        <w:t>d (by duplication of elements)</w:t>
      </w:r>
      <w:r w:rsidR="00DB2879" w:rsidRPr="003E5232">
        <w:rPr>
          <w:szCs w:val="22"/>
        </w:rPr>
        <w:t xml:space="preserve"> to the </w:t>
      </w:r>
      <w:r w:rsidR="00DB2879">
        <w:rPr>
          <w:szCs w:val="22"/>
        </w:rPr>
        <w:t>corresponding square size (i.e. 16</w:t>
      </w:r>
      <w:r w:rsidR="00DB2879">
        <w:rPr>
          <w:color w:val="000000"/>
          <w:szCs w:val="22"/>
        </w:rPr>
        <w:t>×</w:t>
      </w:r>
      <w:r w:rsidR="00DB2879">
        <w:rPr>
          <w:szCs w:val="22"/>
        </w:rPr>
        <w:t>16, 32</w:t>
      </w:r>
      <w:r w:rsidR="00DB2879">
        <w:rPr>
          <w:color w:val="000000"/>
          <w:szCs w:val="22"/>
        </w:rPr>
        <w:t>×</w:t>
      </w:r>
      <w:r w:rsidR="00DB2879">
        <w:rPr>
          <w:szCs w:val="22"/>
        </w:rPr>
        <w:t>32,</w:t>
      </w:r>
      <w:r w:rsidR="00DB2879" w:rsidRPr="003E5232">
        <w:rPr>
          <w:szCs w:val="22"/>
        </w:rPr>
        <w:t xml:space="preserve"> 64</w:t>
      </w:r>
      <w:r w:rsidR="00DB2879">
        <w:rPr>
          <w:color w:val="000000"/>
          <w:szCs w:val="22"/>
        </w:rPr>
        <w:t>×</w:t>
      </w:r>
      <w:r w:rsidR="00DB2879" w:rsidRPr="003E5232">
        <w:rPr>
          <w:szCs w:val="22"/>
        </w:rPr>
        <w:t>64)</w:t>
      </w:r>
      <w:r w:rsidR="00DB2879">
        <w:rPr>
          <w:szCs w:val="22"/>
        </w:rPr>
        <w:t>.</w:t>
      </w:r>
      <w:r>
        <w:rPr>
          <w:rFonts w:eastAsiaTheme="minorEastAsia" w:hint="eastAsia"/>
          <w:szCs w:val="22"/>
          <w:lang w:eastAsia="ko-KR"/>
        </w:rPr>
        <w:t xml:space="preserve"> </w:t>
      </w:r>
      <w:r>
        <w:rPr>
          <w:szCs w:val="22"/>
        </w:rPr>
        <w:t xml:space="preserve">when the zeroing-out of the high frequency coefficients for 64-point transform is applied, corresponding high frequencies of the scaling matrices are also zeroed out. That is, if the width or </w:t>
      </w:r>
      <w:r w:rsidRPr="00BE1996">
        <w:rPr>
          <w:szCs w:val="22"/>
        </w:rPr>
        <w:t>height</w:t>
      </w:r>
      <w:r>
        <w:rPr>
          <w:szCs w:val="22"/>
        </w:rPr>
        <w:t xml:space="preserve"> of the TB is greater than or equal to </w:t>
      </w:r>
      <w:r w:rsidRPr="00BE1996">
        <w:rPr>
          <w:szCs w:val="22"/>
        </w:rPr>
        <w:t xml:space="preserve">32, </w:t>
      </w:r>
      <w:r>
        <w:rPr>
          <w:szCs w:val="22"/>
        </w:rPr>
        <w:t>only left or top</w:t>
      </w:r>
      <w:r w:rsidRPr="00BE1996">
        <w:rPr>
          <w:szCs w:val="22"/>
        </w:rPr>
        <w:t xml:space="preserve"> half of </w:t>
      </w:r>
      <w:r>
        <w:rPr>
          <w:szCs w:val="22"/>
        </w:rPr>
        <w:t>the coefficients is kept, and the remaining coefficients are assigned to zero</w:t>
      </w:r>
      <w:r>
        <w:rPr>
          <w:rFonts w:eastAsiaTheme="minorEastAsia" w:hint="eastAsia"/>
          <w:szCs w:val="22"/>
          <w:lang w:eastAsia="ko-KR"/>
        </w:rPr>
        <w:t xml:space="preserve">. </w:t>
      </w:r>
      <w:r>
        <w:rPr>
          <w:szCs w:val="22"/>
        </w:rPr>
        <w:t>Moreover, the number of elements signalled for the 64</w:t>
      </w:r>
      <w:r>
        <w:rPr>
          <w:color w:val="000000"/>
          <w:szCs w:val="22"/>
        </w:rPr>
        <w:t>×</w:t>
      </w:r>
      <w:r>
        <w:rPr>
          <w:szCs w:val="22"/>
        </w:rPr>
        <w:t>64 scaling matrix is also reduced from 8</w:t>
      </w:r>
      <w:r>
        <w:rPr>
          <w:color w:val="000000"/>
          <w:szCs w:val="22"/>
        </w:rPr>
        <w:t>×</w:t>
      </w:r>
      <w:r>
        <w:rPr>
          <w:szCs w:val="22"/>
        </w:rPr>
        <w:t>8 to three 4</w:t>
      </w:r>
      <w:r>
        <w:rPr>
          <w:color w:val="000000"/>
          <w:szCs w:val="22"/>
        </w:rPr>
        <w:t>×</w:t>
      </w:r>
      <w:r>
        <w:rPr>
          <w:szCs w:val="22"/>
        </w:rPr>
        <w:t>4 submatrices, since the bottom-right 4</w:t>
      </w:r>
      <w:r>
        <w:rPr>
          <w:color w:val="000000"/>
          <w:szCs w:val="22"/>
        </w:rPr>
        <w:t>×</w:t>
      </w:r>
      <w:r>
        <w:rPr>
          <w:szCs w:val="22"/>
        </w:rPr>
        <w:t>4 elements are never used.</w:t>
      </w:r>
      <w:r w:rsidR="001D3E2F">
        <w:rPr>
          <w:rFonts w:eastAsiaTheme="minorEastAsia" w:hint="eastAsia"/>
          <w:szCs w:val="22"/>
          <w:lang w:eastAsia="ko-KR"/>
        </w:rPr>
        <w:t xml:space="preserve"> </w:t>
      </w:r>
      <w:r w:rsidR="001D3E2F">
        <w:rPr>
          <w:lang w:eastAsia="ko-KR"/>
        </w:rPr>
        <w:t>In VVC</w:t>
      </w:r>
      <w:r w:rsidR="001D3E2F">
        <w:rPr>
          <w:lang w:eastAsia="zh-TW"/>
        </w:rPr>
        <w:t xml:space="preserve">, </w:t>
      </w:r>
      <w:r w:rsidR="001D3E2F" w:rsidRPr="00CE76F9">
        <w:rPr>
          <w:lang w:eastAsia="ko-KR"/>
        </w:rPr>
        <w:t xml:space="preserve">2x2, 2x4, and 4x2 chroma </w:t>
      </w:r>
      <w:r w:rsidR="001D3E2F">
        <w:rPr>
          <w:lang w:eastAsia="ko-KR"/>
        </w:rPr>
        <w:t>intra coding blocks (</w:t>
      </w:r>
      <w:r w:rsidR="001D3E2F" w:rsidRPr="00CE76F9">
        <w:rPr>
          <w:lang w:eastAsia="ko-KR"/>
        </w:rPr>
        <w:t>CBs</w:t>
      </w:r>
      <w:r w:rsidR="001D3E2F">
        <w:rPr>
          <w:lang w:eastAsia="ko-KR"/>
        </w:rPr>
        <w:t xml:space="preserve">) do not exist, and </w:t>
      </w:r>
      <w:r w:rsidR="001D3E2F">
        <w:rPr>
          <w:rFonts w:hint="eastAsia"/>
          <w:lang w:eastAsia="ko-KR"/>
        </w:rPr>
        <w:t xml:space="preserve">the smallest </w:t>
      </w:r>
      <w:r w:rsidR="001D3E2F">
        <w:rPr>
          <w:lang w:eastAsia="ko-KR"/>
        </w:rPr>
        <w:t>i</w:t>
      </w:r>
      <w:r w:rsidR="001D3E2F">
        <w:rPr>
          <w:rFonts w:hint="eastAsia"/>
          <w:lang w:eastAsia="ko-KR"/>
        </w:rPr>
        <w:t>ntra block size</w:t>
      </w:r>
      <w:r w:rsidR="001D3E2F">
        <w:rPr>
          <w:lang w:eastAsia="ko-KR"/>
        </w:rPr>
        <w:t xml:space="preserve"> is equal to 2x8 and 8x2, as well as the</w:t>
      </w:r>
      <w:r w:rsidR="001D3E2F">
        <w:rPr>
          <w:rFonts w:hint="eastAsia"/>
          <w:lang w:eastAsia="ko-KR"/>
        </w:rPr>
        <w:t xml:space="preserve"> smallest </w:t>
      </w:r>
      <w:r w:rsidR="001D3E2F">
        <w:rPr>
          <w:lang w:eastAsia="ko-KR"/>
        </w:rPr>
        <w:t xml:space="preserve">chroma intra block copy (IBC) </w:t>
      </w:r>
      <w:r w:rsidR="001D3E2F">
        <w:rPr>
          <w:rFonts w:hint="eastAsia"/>
          <w:lang w:eastAsia="ko-KR"/>
        </w:rPr>
        <w:t xml:space="preserve">block </w:t>
      </w:r>
      <w:r w:rsidR="001D3E2F">
        <w:rPr>
          <w:lang w:eastAsia="ko-KR"/>
        </w:rPr>
        <w:t>size.</w:t>
      </w:r>
      <w:r w:rsidR="001D3E2F">
        <w:rPr>
          <w:lang w:eastAsia="zh-TW"/>
        </w:rPr>
        <w:t xml:space="preserve"> Furthermore, </w:t>
      </w:r>
      <w:r w:rsidR="001D3E2F">
        <w:rPr>
          <w:szCs w:val="22"/>
          <w:lang w:eastAsia="zh-CN"/>
        </w:rPr>
        <w:t>inter-prediction is disabled for 4x4 luma CBs.</w:t>
      </w:r>
      <w:r w:rsidR="001D3E2F">
        <w:rPr>
          <w:lang w:eastAsia="zh-TW"/>
        </w:rPr>
        <w:t xml:space="preserve"> Therefore, small 2x2 chroma blocks can be created only by applying a subblock transform (SBT). Considering these essences</w:t>
      </w:r>
      <w:r w:rsidR="001D3E2F" w:rsidRPr="00CE76F9">
        <w:rPr>
          <w:szCs w:val="22"/>
        </w:rPr>
        <w:t xml:space="preserve">, </w:t>
      </w:r>
      <w:r w:rsidR="001D3E2F">
        <w:rPr>
          <w:lang w:eastAsia="ko-KR"/>
        </w:rPr>
        <w:t xml:space="preserve">2x2 intra chroma quantization matrices (QMs) </w:t>
      </w:r>
      <w:r w:rsidR="001D3E2F">
        <w:rPr>
          <w:rFonts w:eastAsiaTheme="minorEastAsia" w:hint="eastAsia"/>
          <w:lang w:eastAsia="ko-KR"/>
        </w:rPr>
        <w:t xml:space="preserve">are removed </w:t>
      </w:r>
      <w:r w:rsidR="001D3E2F">
        <w:rPr>
          <w:lang w:eastAsia="ko-KR"/>
        </w:rPr>
        <w:t>from the default QM list, and not code user-defined intra QMs for this size</w:t>
      </w:r>
      <w:r w:rsidR="001D3E2F">
        <w:rPr>
          <w:rFonts w:eastAsiaTheme="minorEastAsia" w:hint="eastAsia"/>
          <w:lang w:eastAsia="ko-KR"/>
        </w:rPr>
        <w:t>.</w:t>
      </w:r>
    </w:p>
    <w:p w14:paraId="2B6B92EA" w14:textId="77777777" w:rsidR="00233996" w:rsidRDefault="00233996" w:rsidP="00AF3FCF">
      <w:pPr>
        <w:rPr>
          <w:szCs w:val="22"/>
        </w:rPr>
      </w:pPr>
      <w:r>
        <w:rPr>
          <w:rFonts w:eastAsiaTheme="minorEastAsia" w:hint="eastAsia"/>
          <w:szCs w:val="22"/>
          <w:lang w:eastAsia="ko-KR"/>
        </w:rPr>
        <w:t xml:space="preserve">In order </w:t>
      </w:r>
      <w:r>
        <w:rPr>
          <w:szCs w:val="22"/>
        </w:rPr>
        <w:t>to improve coding efficiency</w:t>
      </w:r>
      <w:r>
        <w:rPr>
          <w:rFonts w:eastAsiaTheme="minorEastAsia" w:hint="eastAsia"/>
          <w:szCs w:val="22"/>
          <w:lang w:eastAsia="ko-KR"/>
        </w:rPr>
        <w:t xml:space="preserve"> for user defined quantization matrixes (QM), following approaches are considered</w:t>
      </w:r>
      <w:r>
        <w:rPr>
          <w:szCs w:val="22"/>
        </w:rPr>
        <w:t>.</w:t>
      </w:r>
    </w:p>
    <w:p w14:paraId="58EFDBF8" w14:textId="77777777" w:rsidR="00233996" w:rsidRPr="001B2850" w:rsidRDefault="00233996" w:rsidP="000613EB">
      <w:pPr>
        <w:pStyle w:val="ListParagraph"/>
        <w:numPr>
          <w:ilvl w:val="0"/>
          <w:numId w:val="9"/>
        </w:numPr>
        <w:spacing w:before="136"/>
        <w:rPr>
          <w:sz w:val="22"/>
          <w:lang w:val="en-CA"/>
        </w:rPr>
      </w:pPr>
      <w:r w:rsidRPr="001B2850">
        <w:rPr>
          <w:sz w:val="22"/>
          <w:lang w:val="en-CA"/>
        </w:rPr>
        <w:t>Allow referencing a previously coded QM with the same base size as the current QM.</w:t>
      </w:r>
    </w:p>
    <w:p w14:paraId="04D6A572" w14:textId="77777777" w:rsidR="00233996" w:rsidRPr="001B2850" w:rsidRDefault="00233996" w:rsidP="000613EB">
      <w:pPr>
        <w:pStyle w:val="ListParagraph"/>
        <w:numPr>
          <w:ilvl w:val="0"/>
          <w:numId w:val="9"/>
        </w:numPr>
        <w:spacing w:before="136"/>
        <w:rPr>
          <w:sz w:val="22"/>
          <w:lang w:val="en-CA"/>
        </w:rPr>
      </w:pPr>
      <w:r w:rsidRPr="001B2850">
        <w:rPr>
          <w:sz w:val="22"/>
          <w:lang w:val="en-CA"/>
        </w:rPr>
        <w:t>Allow coding element-to-element differences between the current QM and the reference QM.</w:t>
      </w:r>
    </w:p>
    <w:p w14:paraId="3995AC8E" w14:textId="77777777" w:rsidR="00233996" w:rsidRPr="001B2850" w:rsidRDefault="00233996" w:rsidP="00227BD1">
      <w:pPr>
        <w:pStyle w:val="ListParagraph"/>
        <w:numPr>
          <w:ilvl w:val="0"/>
          <w:numId w:val="9"/>
        </w:numPr>
        <w:spacing w:before="136"/>
        <w:rPr>
          <w:sz w:val="22"/>
          <w:lang w:val="en-CA"/>
        </w:rPr>
      </w:pPr>
      <w:r w:rsidRPr="001B2850">
        <w:rPr>
          <w:sz w:val="22"/>
          <w:lang w:val="en-CA"/>
        </w:rPr>
        <w:t>Keep the original DPCM coding of elements within the current QM.</w:t>
      </w:r>
    </w:p>
    <w:p w14:paraId="2196A603" w14:textId="6F914C61" w:rsidR="00233996" w:rsidRPr="005A3ECA" w:rsidRDefault="00233996" w:rsidP="00227BD1">
      <w:pPr>
        <w:pStyle w:val="ListParagraph"/>
        <w:numPr>
          <w:ilvl w:val="0"/>
          <w:numId w:val="9"/>
        </w:numPr>
        <w:spacing w:before="136"/>
        <w:rPr>
          <w:rFonts w:eastAsiaTheme="minorEastAsia"/>
          <w:lang w:val="en-CA" w:eastAsia="ko-KR"/>
        </w:rPr>
      </w:pPr>
      <w:r w:rsidRPr="005A3ECA">
        <w:rPr>
          <w:sz w:val="22"/>
          <w:lang w:val="en-CA"/>
        </w:rPr>
        <w:t>Use a single matrix identifier scalingListId which combines matrixId and sizeId.</w:t>
      </w:r>
    </w:p>
    <w:p w14:paraId="0420716D" w14:textId="637047CB" w:rsidR="00EE7FF1" w:rsidRPr="00EE7FF1" w:rsidRDefault="00EE7FF1" w:rsidP="00CD45EA">
      <w:pPr>
        <w:pStyle w:val="Heading3"/>
        <w:spacing w:before="136"/>
        <w:rPr>
          <w:lang w:val="en-CA"/>
        </w:rPr>
      </w:pPr>
      <w:bookmarkStart w:id="317" w:name="_Toc58175137"/>
      <w:r>
        <w:rPr>
          <w:rFonts w:eastAsiaTheme="minorEastAsia"/>
          <w:lang w:val="en-CA" w:eastAsia="ko-KR"/>
        </w:rPr>
        <w:t>Joint coding of chroma residuals</w:t>
      </w:r>
      <w:r w:rsidR="008C0A6C">
        <w:rPr>
          <w:rFonts w:eastAsiaTheme="minorEastAsia"/>
          <w:lang w:val="en-CA" w:eastAsia="ko-KR"/>
        </w:rPr>
        <w:t xml:space="preserve"> (JCCR)</w:t>
      </w:r>
      <w:bookmarkEnd w:id="317"/>
    </w:p>
    <w:p w14:paraId="4D255AE6" w14:textId="21E1EC2A" w:rsidR="00E63974" w:rsidRDefault="00E63974" w:rsidP="00CA7357">
      <w:pPr>
        <w:jc w:val="both"/>
        <w:rPr>
          <w:rFonts w:eastAsiaTheme="minorEastAsia"/>
          <w:szCs w:val="22"/>
          <w:lang w:val="en-CA" w:eastAsia="ko-KR"/>
        </w:rPr>
      </w:pPr>
      <w:r>
        <w:rPr>
          <w:rFonts w:eastAsiaTheme="minorEastAsia" w:hint="eastAsia"/>
          <w:lang w:val="en-CA" w:eastAsia="ko-KR"/>
        </w:rPr>
        <w:t xml:space="preserve">VVC </w:t>
      </w:r>
      <w:r>
        <w:rPr>
          <w:lang w:val="en-CA"/>
        </w:rPr>
        <w:t xml:space="preserve">supports </w:t>
      </w:r>
      <w:r w:rsidR="008C0A6C">
        <w:t xml:space="preserve">the joint coding of chroma residual (JCCR) tool </w:t>
      </w:r>
      <w:r>
        <w:rPr>
          <w:lang w:val="en-CA"/>
        </w:rPr>
        <w:t xml:space="preserve">where the chroma residuals are coded jointly. </w:t>
      </w:r>
      <w:r w:rsidRPr="007471E3">
        <w:rPr>
          <w:kern w:val="2"/>
          <w:lang w:val="en-CA"/>
        </w:rPr>
        <w:t xml:space="preserve">The usage (activation) of </w:t>
      </w:r>
      <w:r w:rsidR="008C0A6C">
        <w:rPr>
          <w:kern w:val="2"/>
          <w:lang w:val="en-CA"/>
        </w:rPr>
        <w:t>the JCCR</w:t>
      </w:r>
      <w:r w:rsidRPr="007471E3">
        <w:rPr>
          <w:kern w:val="2"/>
          <w:lang w:val="en-CA"/>
        </w:rPr>
        <w:t xml:space="preserve"> mode is indicated by a TU-level flag </w:t>
      </w:r>
      <w:r w:rsidRPr="007471E3">
        <w:rPr>
          <w:i/>
          <w:kern w:val="2"/>
          <w:lang w:val="en-CA"/>
        </w:rPr>
        <w:t>tu_joint_c</w:t>
      </w:r>
      <w:r>
        <w:rPr>
          <w:i/>
          <w:kern w:val="2"/>
          <w:lang w:val="en-CA"/>
        </w:rPr>
        <w:t>bcr</w:t>
      </w:r>
      <w:r w:rsidRPr="007471E3">
        <w:rPr>
          <w:i/>
          <w:kern w:val="2"/>
          <w:lang w:val="en-CA"/>
        </w:rPr>
        <w:t>_residual_flag</w:t>
      </w:r>
      <w:r w:rsidRPr="007471E3">
        <w:rPr>
          <w:kern w:val="2"/>
          <w:lang w:val="en-CA"/>
        </w:rPr>
        <w:t xml:space="preserve"> and the selected mode is implicitly indicated by the chroma CBFs.</w:t>
      </w:r>
      <w:r>
        <w:rPr>
          <w:kern w:val="2"/>
          <w:lang w:val="en-CA"/>
        </w:rPr>
        <w:t xml:space="preserve"> The flag </w:t>
      </w:r>
      <w:r w:rsidRPr="007471E3">
        <w:rPr>
          <w:i/>
          <w:kern w:val="2"/>
          <w:lang w:val="en-CA"/>
        </w:rPr>
        <w:t>tu_joint_c</w:t>
      </w:r>
      <w:r>
        <w:rPr>
          <w:i/>
          <w:kern w:val="2"/>
          <w:lang w:val="en-CA"/>
        </w:rPr>
        <w:t>bcr</w:t>
      </w:r>
      <w:r w:rsidRPr="007471E3">
        <w:rPr>
          <w:i/>
          <w:kern w:val="2"/>
          <w:lang w:val="en-CA"/>
        </w:rPr>
        <w:t>_residual_flag</w:t>
      </w:r>
      <w:r>
        <w:rPr>
          <w:kern w:val="2"/>
          <w:lang w:val="en-CA"/>
        </w:rPr>
        <w:t xml:space="preserve"> is present if either or both chroma CBFs for a TU are equal to 1.</w:t>
      </w:r>
      <w:r>
        <w:rPr>
          <w:rFonts w:eastAsiaTheme="minorEastAsia" w:hint="eastAsia"/>
          <w:lang w:val="en-CA" w:eastAsia="ko-KR"/>
        </w:rPr>
        <w:t xml:space="preserve"> </w:t>
      </w:r>
      <w:r>
        <w:rPr>
          <w:lang w:val="en-CA"/>
        </w:rPr>
        <w:t xml:space="preserve">In the PPS and slice header, chroma QP offset values are signalled for the </w:t>
      </w:r>
      <w:r w:rsidR="008C0A6C">
        <w:rPr>
          <w:lang w:val="en-CA"/>
        </w:rPr>
        <w:t>JCCR</w:t>
      </w:r>
      <w:r>
        <w:rPr>
          <w:lang w:val="en-CA"/>
        </w:rPr>
        <w:t xml:space="preserve"> mode </w:t>
      </w:r>
      <w:r>
        <w:rPr>
          <w:rFonts w:eastAsiaTheme="minorEastAsia" w:hint="eastAsia"/>
          <w:lang w:val="en-CA" w:eastAsia="ko-KR"/>
        </w:rPr>
        <w:t xml:space="preserve">to </w:t>
      </w:r>
      <w:r>
        <w:rPr>
          <w:rFonts w:eastAsiaTheme="minorEastAsia"/>
          <w:lang w:val="en-CA" w:eastAsia="ko-KR"/>
        </w:rPr>
        <w:t>differentiate</w:t>
      </w:r>
      <w:r>
        <w:rPr>
          <w:lang w:val="en-CA"/>
        </w:rPr>
        <w:t xml:space="preserve"> from the usual chroma QP offset values signalled for regular chroma residual coding mode. These chroma QP offset values are used to derive the chroma QP values for </w:t>
      </w:r>
      <w:r w:rsidR="008C0A6C">
        <w:rPr>
          <w:lang w:val="en-CA"/>
        </w:rPr>
        <w:t xml:space="preserve">some </w:t>
      </w:r>
      <w:r>
        <w:rPr>
          <w:lang w:val="en-CA"/>
        </w:rPr>
        <w:t xml:space="preserve">blocks coded using the </w:t>
      </w:r>
      <w:r w:rsidR="008C0A6C">
        <w:rPr>
          <w:lang w:val="en-CA"/>
        </w:rPr>
        <w:t>JCCR</w:t>
      </w:r>
      <w:r>
        <w:rPr>
          <w:lang w:val="en-CA"/>
        </w:rPr>
        <w:t xml:space="preserve"> mode.</w:t>
      </w:r>
      <w:r>
        <w:rPr>
          <w:rFonts w:eastAsiaTheme="minorEastAsia" w:hint="eastAsia"/>
          <w:lang w:val="en-CA" w:eastAsia="ko-KR"/>
        </w:rPr>
        <w:t xml:space="preserve"> </w:t>
      </w:r>
      <w:r w:rsidR="008C0A6C">
        <w:rPr>
          <w:rFonts w:eastAsiaTheme="minorEastAsia"/>
          <w:lang w:val="en-CA" w:eastAsia="ko-KR"/>
        </w:rPr>
        <w:t xml:space="preserve">The JCCR mode has 3 sub-modes. </w:t>
      </w:r>
      <w:r w:rsidRPr="007471E3">
        <w:rPr>
          <w:kern w:val="2"/>
          <w:lang w:val="en-CA"/>
        </w:rPr>
        <w:t xml:space="preserve">When </w:t>
      </w:r>
      <w:r>
        <w:rPr>
          <w:kern w:val="2"/>
          <w:lang w:val="en-CA"/>
        </w:rPr>
        <w:t xml:space="preserve">a corresponding </w:t>
      </w:r>
      <w:r w:rsidR="008C0A6C">
        <w:rPr>
          <w:kern w:val="2"/>
          <w:lang w:val="en-CA"/>
        </w:rPr>
        <w:t>JCCR sub-</w:t>
      </w:r>
      <w:r>
        <w:rPr>
          <w:kern w:val="2"/>
          <w:lang w:val="en-CA"/>
        </w:rPr>
        <w:t>mode (</w:t>
      </w:r>
      <w:r w:rsidR="008C0A6C">
        <w:rPr>
          <w:kern w:val="2"/>
          <w:lang w:val="en-CA"/>
        </w:rPr>
        <w:t>sub-</w:t>
      </w:r>
      <w:r>
        <w:rPr>
          <w:kern w:val="2"/>
          <w:lang w:val="en-CA"/>
        </w:rPr>
        <w:t xml:space="preserve">modes 2 </w:t>
      </w:r>
      <w:r>
        <w:rPr>
          <w:rFonts w:eastAsiaTheme="minorEastAsia" w:hint="eastAsia"/>
          <w:kern w:val="2"/>
          <w:lang w:val="en-CA" w:eastAsia="ko-KR"/>
        </w:rPr>
        <w:t xml:space="preserve">in </w:t>
      </w:r>
      <w:r w:rsidR="00F26326">
        <w:rPr>
          <w:rFonts w:eastAsiaTheme="minorEastAsia"/>
          <w:kern w:val="2"/>
          <w:lang w:val="en-CA" w:eastAsia="ko-KR"/>
        </w:rPr>
        <w:fldChar w:fldCharType="begin"/>
      </w:r>
      <w:r w:rsidR="00F26326">
        <w:rPr>
          <w:rFonts w:eastAsiaTheme="minorEastAsia"/>
          <w:kern w:val="2"/>
          <w:lang w:val="en-CA" w:eastAsia="ko-KR"/>
        </w:rPr>
        <w:instrText xml:space="preserve"> </w:instrText>
      </w:r>
      <w:r w:rsidR="00F26326">
        <w:rPr>
          <w:rFonts w:eastAsiaTheme="minorEastAsia" w:hint="eastAsia"/>
          <w:kern w:val="2"/>
          <w:lang w:val="en-CA" w:eastAsia="ko-KR"/>
        </w:rPr>
        <w:instrText>REF _Ref27486710 \h</w:instrText>
      </w:r>
      <w:r w:rsidR="00F26326">
        <w:rPr>
          <w:rFonts w:eastAsiaTheme="minorEastAsia"/>
          <w:kern w:val="2"/>
          <w:lang w:val="en-CA" w:eastAsia="ko-KR"/>
        </w:rPr>
        <w:instrText xml:space="preserve"> </w:instrText>
      </w:r>
      <w:r w:rsidR="00F26326">
        <w:rPr>
          <w:rFonts w:eastAsiaTheme="minorEastAsia"/>
          <w:kern w:val="2"/>
          <w:lang w:val="en-CA" w:eastAsia="ko-KR"/>
        </w:rPr>
      </w:r>
      <w:r w:rsidR="00F26326">
        <w:rPr>
          <w:rFonts w:eastAsiaTheme="minorEastAsia"/>
          <w:kern w:val="2"/>
          <w:lang w:val="en-CA" w:eastAsia="ko-KR"/>
        </w:rPr>
        <w:fldChar w:fldCharType="separate"/>
      </w:r>
      <w:r w:rsidR="003A61E2" w:rsidRPr="00B76BD9">
        <w:rPr>
          <w:noProof/>
          <w:lang w:val="en-GB"/>
        </w:rPr>
        <w:t>Table </w:t>
      </w:r>
      <w:r w:rsidR="003A61E2">
        <w:rPr>
          <w:noProof/>
          <w:lang w:val="en-GB"/>
        </w:rPr>
        <w:t>3</w:t>
      </w:r>
      <w:r w:rsidR="003A61E2" w:rsidRPr="00B76BD9">
        <w:rPr>
          <w:noProof/>
          <w:lang w:val="en-GB"/>
        </w:rPr>
        <w:noBreakHyphen/>
      </w:r>
      <w:r w:rsidR="003A61E2">
        <w:rPr>
          <w:noProof/>
          <w:lang w:val="en-GB"/>
        </w:rPr>
        <w:t>11</w:t>
      </w:r>
      <w:r w:rsidR="00F26326">
        <w:rPr>
          <w:rFonts w:eastAsiaTheme="minorEastAsia"/>
          <w:kern w:val="2"/>
          <w:lang w:val="en-CA" w:eastAsia="ko-KR"/>
        </w:rPr>
        <w:fldChar w:fldCharType="end"/>
      </w:r>
      <w:r>
        <w:rPr>
          <w:kern w:val="2"/>
          <w:lang w:val="en-CA"/>
        </w:rPr>
        <w:t xml:space="preserve">) </w:t>
      </w:r>
      <w:r w:rsidRPr="007471E3">
        <w:rPr>
          <w:kern w:val="2"/>
          <w:lang w:val="en-CA"/>
        </w:rPr>
        <w:t>is active in a TU, this chroma QP offset is added to the applied luma-derived chroma QP during quantization and decoding of that TU.</w:t>
      </w:r>
      <w:r>
        <w:rPr>
          <w:kern w:val="2"/>
          <w:lang w:val="en-CA"/>
        </w:rPr>
        <w:t xml:space="preserve"> For the other </w:t>
      </w:r>
      <w:r w:rsidR="008C0A6C">
        <w:rPr>
          <w:kern w:val="2"/>
          <w:lang w:val="en-CA"/>
        </w:rPr>
        <w:t>JCCR sub-</w:t>
      </w:r>
      <w:r>
        <w:rPr>
          <w:kern w:val="2"/>
          <w:lang w:val="en-CA"/>
        </w:rPr>
        <w:t>modes (</w:t>
      </w:r>
      <w:r w:rsidR="008C0A6C">
        <w:rPr>
          <w:kern w:val="2"/>
          <w:lang w:val="en-CA"/>
        </w:rPr>
        <w:t>sub-</w:t>
      </w:r>
      <w:r>
        <w:rPr>
          <w:kern w:val="2"/>
          <w:lang w:val="en-CA"/>
        </w:rPr>
        <w:t>modes 1 and 3</w:t>
      </w:r>
      <w:r>
        <w:rPr>
          <w:rFonts w:eastAsiaTheme="minorEastAsia" w:hint="eastAsia"/>
          <w:kern w:val="2"/>
          <w:lang w:val="en-CA" w:eastAsia="ko-KR"/>
        </w:rPr>
        <w:t xml:space="preserve"> in </w:t>
      </w:r>
      <w:r w:rsidR="00F26326">
        <w:rPr>
          <w:rFonts w:eastAsiaTheme="minorEastAsia"/>
          <w:kern w:val="2"/>
          <w:lang w:val="en-CA" w:eastAsia="ko-KR"/>
        </w:rPr>
        <w:fldChar w:fldCharType="begin"/>
      </w:r>
      <w:r w:rsidR="00F26326">
        <w:rPr>
          <w:rFonts w:eastAsiaTheme="minorEastAsia"/>
          <w:kern w:val="2"/>
          <w:lang w:val="en-CA" w:eastAsia="ko-KR"/>
        </w:rPr>
        <w:instrText xml:space="preserve"> </w:instrText>
      </w:r>
      <w:r w:rsidR="00F26326">
        <w:rPr>
          <w:rFonts w:eastAsiaTheme="minorEastAsia" w:hint="eastAsia"/>
          <w:kern w:val="2"/>
          <w:lang w:val="en-CA" w:eastAsia="ko-KR"/>
        </w:rPr>
        <w:instrText>REF _Ref27486710 \h</w:instrText>
      </w:r>
      <w:r w:rsidR="00F26326">
        <w:rPr>
          <w:rFonts w:eastAsiaTheme="minorEastAsia"/>
          <w:kern w:val="2"/>
          <w:lang w:val="en-CA" w:eastAsia="ko-KR"/>
        </w:rPr>
        <w:instrText xml:space="preserve"> </w:instrText>
      </w:r>
      <w:r w:rsidR="00F26326">
        <w:rPr>
          <w:rFonts w:eastAsiaTheme="minorEastAsia"/>
          <w:kern w:val="2"/>
          <w:lang w:val="en-CA" w:eastAsia="ko-KR"/>
        </w:rPr>
      </w:r>
      <w:r w:rsidR="00F26326">
        <w:rPr>
          <w:rFonts w:eastAsiaTheme="minorEastAsia"/>
          <w:kern w:val="2"/>
          <w:lang w:val="en-CA" w:eastAsia="ko-KR"/>
        </w:rPr>
        <w:fldChar w:fldCharType="separate"/>
      </w:r>
      <w:r w:rsidR="003A61E2" w:rsidRPr="00B76BD9">
        <w:rPr>
          <w:noProof/>
          <w:lang w:val="en-GB"/>
        </w:rPr>
        <w:t>Table </w:t>
      </w:r>
      <w:r w:rsidR="003A61E2">
        <w:rPr>
          <w:noProof/>
          <w:lang w:val="en-GB"/>
        </w:rPr>
        <w:t>3</w:t>
      </w:r>
      <w:r w:rsidR="003A61E2" w:rsidRPr="00B76BD9">
        <w:rPr>
          <w:noProof/>
          <w:lang w:val="en-GB"/>
        </w:rPr>
        <w:noBreakHyphen/>
      </w:r>
      <w:r w:rsidR="003A61E2">
        <w:rPr>
          <w:noProof/>
          <w:lang w:val="en-GB"/>
        </w:rPr>
        <w:t>11</w:t>
      </w:r>
      <w:r w:rsidR="00F26326">
        <w:rPr>
          <w:rFonts w:eastAsiaTheme="minorEastAsia"/>
          <w:kern w:val="2"/>
          <w:lang w:val="en-CA" w:eastAsia="ko-KR"/>
        </w:rPr>
        <w:fldChar w:fldCharType="end"/>
      </w:r>
      <w:r>
        <w:rPr>
          <w:kern w:val="2"/>
          <w:lang w:val="en-CA"/>
        </w:rPr>
        <w:t>), the chroma QPs are derived in the same way as for conventional Cb or Cr blocks.</w:t>
      </w:r>
      <w:r>
        <w:rPr>
          <w:rFonts w:eastAsiaTheme="minorEastAsia" w:hint="eastAsia"/>
          <w:kern w:val="2"/>
          <w:lang w:val="en-CA" w:eastAsia="ko-KR"/>
        </w:rPr>
        <w:t xml:space="preserve"> </w:t>
      </w:r>
      <w:r>
        <w:rPr>
          <w:kern w:val="2"/>
          <w:lang w:val="en-CA"/>
        </w:rPr>
        <w:t xml:space="preserve">The reconstruction process of the chroma residuals (resCb and resCr) from the transmitted transform blocks is </w:t>
      </w:r>
      <w:r>
        <w:rPr>
          <w:rFonts w:eastAsiaTheme="minorEastAsia" w:hint="eastAsia"/>
          <w:kern w:val="2"/>
          <w:lang w:val="en-CA" w:eastAsia="ko-KR"/>
        </w:rPr>
        <w:t xml:space="preserve">depicted in </w:t>
      </w:r>
      <w:r w:rsidR="00F26326">
        <w:rPr>
          <w:rFonts w:eastAsiaTheme="minorEastAsia"/>
          <w:kern w:val="2"/>
          <w:lang w:val="en-CA" w:eastAsia="ko-KR"/>
        </w:rPr>
        <w:fldChar w:fldCharType="begin"/>
      </w:r>
      <w:r w:rsidR="00F26326">
        <w:rPr>
          <w:rFonts w:eastAsiaTheme="minorEastAsia"/>
          <w:kern w:val="2"/>
          <w:lang w:val="en-CA" w:eastAsia="ko-KR"/>
        </w:rPr>
        <w:instrText xml:space="preserve"> </w:instrText>
      </w:r>
      <w:r w:rsidR="00F26326">
        <w:rPr>
          <w:rFonts w:eastAsiaTheme="minorEastAsia" w:hint="eastAsia"/>
          <w:kern w:val="2"/>
          <w:lang w:val="en-CA" w:eastAsia="ko-KR"/>
        </w:rPr>
        <w:instrText>REF _Ref27486710 \h</w:instrText>
      </w:r>
      <w:r w:rsidR="00F26326">
        <w:rPr>
          <w:rFonts w:eastAsiaTheme="minorEastAsia"/>
          <w:kern w:val="2"/>
          <w:lang w:val="en-CA" w:eastAsia="ko-KR"/>
        </w:rPr>
        <w:instrText xml:space="preserve"> </w:instrText>
      </w:r>
      <w:r w:rsidR="00F26326">
        <w:rPr>
          <w:rFonts w:eastAsiaTheme="minorEastAsia"/>
          <w:kern w:val="2"/>
          <w:lang w:val="en-CA" w:eastAsia="ko-KR"/>
        </w:rPr>
      </w:r>
      <w:r w:rsidR="00F26326">
        <w:rPr>
          <w:rFonts w:eastAsiaTheme="minorEastAsia"/>
          <w:kern w:val="2"/>
          <w:lang w:val="en-CA" w:eastAsia="ko-KR"/>
        </w:rPr>
        <w:fldChar w:fldCharType="separate"/>
      </w:r>
      <w:r w:rsidR="003A61E2" w:rsidRPr="00B76BD9">
        <w:rPr>
          <w:noProof/>
          <w:lang w:val="en-GB"/>
        </w:rPr>
        <w:t>Table </w:t>
      </w:r>
      <w:r w:rsidR="003A61E2">
        <w:rPr>
          <w:noProof/>
          <w:lang w:val="en-GB"/>
        </w:rPr>
        <w:t>3</w:t>
      </w:r>
      <w:r w:rsidR="003A61E2" w:rsidRPr="00B76BD9">
        <w:rPr>
          <w:noProof/>
          <w:lang w:val="en-GB"/>
        </w:rPr>
        <w:noBreakHyphen/>
      </w:r>
      <w:r w:rsidR="003A61E2">
        <w:rPr>
          <w:noProof/>
          <w:lang w:val="en-GB"/>
        </w:rPr>
        <w:t>11</w:t>
      </w:r>
      <w:r w:rsidR="00F26326">
        <w:rPr>
          <w:rFonts w:eastAsiaTheme="minorEastAsia"/>
          <w:kern w:val="2"/>
          <w:lang w:val="en-CA" w:eastAsia="ko-KR"/>
        </w:rPr>
        <w:fldChar w:fldCharType="end"/>
      </w:r>
      <w:r>
        <w:rPr>
          <w:kern w:val="2"/>
          <w:lang w:val="en-CA"/>
        </w:rPr>
        <w:t>.</w:t>
      </w:r>
      <w:r>
        <w:rPr>
          <w:rFonts w:eastAsiaTheme="minorEastAsia" w:hint="eastAsia"/>
          <w:kern w:val="2"/>
          <w:lang w:val="en-CA" w:eastAsia="ko-KR"/>
        </w:rPr>
        <w:t xml:space="preserve"> </w:t>
      </w:r>
      <w:r>
        <w:rPr>
          <w:lang w:val="en-CA"/>
        </w:rPr>
        <w:t xml:space="preserve">When </w:t>
      </w:r>
      <w:r w:rsidR="008C0A6C">
        <w:rPr>
          <w:lang w:val="en-CA"/>
        </w:rPr>
        <w:t>t</w:t>
      </w:r>
      <w:r w:rsidR="00F404C4">
        <w:rPr>
          <w:lang w:val="en-CA"/>
        </w:rPr>
        <w:t>he JCCR</w:t>
      </w:r>
      <w:r w:rsidR="008C0A6C">
        <w:rPr>
          <w:lang w:val="en-CA"/>
        </w:rPr>
        <w:t xml:space="preserve"> </w:t>
      </w:r>
      <w:r>
        <w:rPr>
          <w:lang w:val="en-CA"/>
        </w:rPr>
        <w:t xml:space="preserve">mode is activated, </w:t>
      </w:r>
      <w:r>
        <w:rPr>
          <w:szCs w:val="22"/>
          <w:lang w:val="en-CA"/>
        </w:rPr>
        <w:t>one</w:t>
      </w:r>
      <w:r w:rsidRPr="00D43609">
        <w:rPr>
          <w:szCs w:val="22"/>
          <w:lang w:val="en-CA"/>
        </w:rPr>
        <w:t xml:space="preserve"> single joint </w:t>
      </w:r>
      <w:r>
        <w:rPr>
          <w:rFonts w:eastAsiaTheme="minorEastAsia" w:hint="eastAsia"/>
          <w:szCs w:val="22"/>
          <w:lang w:val="en-CA" w:eastAsia="ko-KR"/>
        </w:rPr>
        <w:t xml:space="preserve">chroma </w:t>
      </w:r>
      <w:r w:rsidRPr="00D43609">
        <w:rPr>
          <w:szCs w:val="22"/>
          <w:lang w:val="en-CA"/>
        </w:rPr>
        <w:t xml:space="preserve">residual block </w:t>
      </w:r>
      <w:r>
        <w:rPr>
          <w:rFonts w:eastAsiaTheme="minorEastAsia" w:hint="eastAsia"/>
          <w:szCs w:val="22"/>
          <w:lang w:val="en-CA" w:eastAsia="ko-KR"/>
        </w:rPr>
        <w:t>(</w:t>
      </w:r>
      <w:r w:rsidRPr="008E11B7">
        <w:rPr>
          <w:rFonts w:eastAsia="Times New Roman"/>
          <w:kern w:val="2"/>
          <w:lang w:val="en-CA"/>
        </w:rPr>
        <w:t>resJointC[</w:t>
      </w:r>
      <w:r>
        <w:rPr>
          <w:rFonts w:eastAsiaTheme="minorEastAsia" w:hint="eastAsia"/>
          <w:kern w:val="2"/>
          <w:lang w:val="en-CA" w:eastAsia="ko-KR"/>
        </w:rPr>
        <w:t>x</w:t>
      </w:r>
      <w:r w:rsidRPr="008E11B7">
        <w:rPr>
          <w:rFonts w:eastAsia="Times New Roman"/>
          <w:kern w:val="2"/>
          <w:lang w:val="en-CA"/>
        </w:rPr>
        <w:t>][</w:t>
      </w:r>
      <w:r>
        <w:rPr>
          <w:rFonts w:eastAsiaTheme="minorEastAsia" w:hint="eastAsia"/>
          <w:kern w:val="2"/>
          <w:lang w:val="en-CA" w:eastAsia="ko-KR"/>
        </w:rPr>
        <w:t>y</w:t>
      </w:r>
      <w:r w:rsidRPr="008E11B7">
        <w:rPr>
          <w:rFonts w:eastAsia="Times New Roman"/>
          <w:kern w:val="2"/>
          <w:lang w:val="en-CA"/>
        </w:rPr>
        <w:t>]</w:t>
      </w:r>
      <w:r>
        <w:rPr>
          <w:rFonts w:eastAsiaTheme="minorEastAsia" w:hint="eastAsia"/>
          <w:kern w:val="2"/>
          <w:lang w:val="en-CA" w:eastAsia="ko-KR"/>
        </w:rPr>
        <w:t xml:space="preserve"> in </w:t>
      </w:r>
      <w:r w:rsidR="00F26326">
        <w:rPr>
          <w:rFonts w:eastAsiaTheme="minorEastAsia"/>
          <w:kern w:val="2"/>
          <w:lang w:val="en-CA" w:eastAsia="ko-KR"/>
        </w:rPr>
        <w:fldChar w:fldCharType="begin"/>
      </w:r>
      <w:r w:rsidR="00F26326">
        <w:rPr>
          <w:rFonts w:eastAsiaTheme="minorEastAsia"/>
          <w:kern w:val="2"/>
          <w:lang w:val="en-CA" w:eastAsia="ko-KR"/>
        </w:rPr>
        <w:instrText xml:space="preserve"> </w:instrText>
      </w:r>
      <w:r w:rsidR="00F26326">
        <w:rPr>
          <w:rFonts w:eastAsiaTheme="minorEastAsia" w:hint="eastAsia"/>
          <w:kern w:val="2"/>
          <w:lang w:val="en-CA" w:eastAsia="ko-KR"/>
        </w:rPr>
        <w:instrText>REF _Ref27486710 \h</w:instrText>
      </w:r>
      <w:r w:rsidR="00F26326">
        <w:rPr>
          <w:rFonts w:eastAsiaTheme="minorEastAsia"/>
          <w:kern w:val="2"/>
          <w:lang w:val="en-CA" w:eastAsia="ko-KR"/>
        </w:rPr>
        <w:instrText xml:space="preserve"> </w:instrText>
      </w:r>
      <w:r w:rsidR="00F26326">
        <w:rPr>
          <w:rFonts w:eastAsiaTheme="minorEastAsia"/>
          <w:kern w:val="2"/>
          <w:lang w:val="en-CA" w:eastAsia="ko-KR"/>
        </w:rPr>
      </w:r>
      <w:r w:rsidR="00F26326">
        <w:rPr>
          <w:rFonts w:eastAsiaTheme="minorEastAsia"/>
          <w:kern w:val="2"/>
          <w:lang w:val="en-CA" w:eastAsia="ko-KR"/>
        </w:rPr>
        <w:fldChar w:fldCharType="separate"/>
      </w:r>
      <w:r w:rsidR="003A61E2" w:rsidRPr="00B76BD9">
        <w:rPr>
          <w:noProof/>
          <w:lang w:val="en-GB"/>
        </w:rPr>
        <w:t>Table </w:t>
      </w:r>
      <w:r w:rsidR="003A61E2">
        <w:rPr>
          <w:noProof/>
          <w:lang w:val="en-GB"/>
        </w:rPr>
        <w:t>3</w:t>
      </w:r>
      <w:r w:rsidR="003A61E2" w:rsidRPr="00B76BD9">
        <w:rPr>
          <w:noProof/>
          <w:lang w:val="en-GB"/>
        </w:rPr>
        <w:noBreakHyphen/>
      </w:r>
      <w:r w:rsidR="003A61E2">
        <w:rPr>
          <w:noProof/>
          <w:lang w:val="en-GB"/>
        </w:rPr>
        <w:t>11</w:t>
      </w:r>
      <w:r w:rsidR="00F26326">
        <w:rPr>
          <w:rFonts w:eastAsiaTheme="minorEastAsia"/>
          <w:kern w:val="2"/>
          <w:lang w:val="en-CA" w:eastAsia="ko-KR"/>
        </w:rPr>
        <w:fldChar w:fldCharType="end"/>
      </w:r>
      <w:r>
        <w:rPr>
          <w:rFonts w:eastAsiaTheme="minorEastAsia" w:hint="eastAsia"/>
          <w:szCs w:val="22"/>
          <w:lang w:val="en-CA" w:eastAsia="ko-KR"/>
        </w:rPr>
        <w:t xml:space="preserve">) </w:t>
      </w:r>
      <w:r>
        <w:rPr>
          <w:szCs w:val="22"/>
          <w:lang w:val="en-CA"/>
        </w:rPr>
        <w:t>is signalled</w:t>
      </w:r>
      <w:r>
        <w:rPr>
          <w:rFonts w:eastAsiaTheme="minorEastAsia" w:hint="eastAsia"/>
          <w:szCs w:val="22"/>
          <w:lang w:val="en-CA" w:eastAsia="ko-KR"/>
        </w:rPr>
        <w:t>, and residual block for Cb (resCb) and residual block for Cr (resCr) are derived considering information such as tu_cbf_cb, tu_cbf_cr, an</w:t>
      </w:r>
      <w:r w:rsidR="009500F7">
        <w:rPr>
          <w:rFonts w:eastAsiaTheme="minorEastAsia"/>
          <w:szCs w:val="22"/>
          <w:lang w:val="en-CA" w:eastAsia="ko-KR"/>
        </w:rPr>
        <w:t>d</w:t>
      </w:r>
      <w:r>
        <w:rPr>
          <w:rFonts w:eastAsiaTheme="minorEastAsia" w:hint="eastAsia"/>
          <w:szCs w:val="22"/>
          <w:lang w:val="en-CA" w:eastAsia="ko-KR"/>
        </w:rPr>
        <w:t xml:space="preserve"> CSign, which is a sign value specified in the slice header. </w:t>
      </w:r>
    </w:p>
    <w:p w14:paraId="2D1D01BF" w14:textId="77777777" w:rsidR="00E63974" w:rsidRPr="007471E3" w:rsidRDefault="00E63974" w:rsidP="00CA7357">
      <w:pPr>
        <w:textAlignment w:val="auto"/>
        <w:rPr>
          <w:kern w:val="2"/>
          <w:szCs w:val="22"/>
          <w:lang w:val="en-CA"/>
        </w:rPr>
      </w:pPr>
      <w:r>
        <w:rPr>
          <w:lang w:val="en-CA"/>
        </w:rPr>
        <w:lastRenderedPageBreak/>
        <w:t xml:space="preserve">At the encoder side, </w:t>
      </w:r>
      <w:r>
        <w:rPr>
          <w:kern w:val="2"/>
          <w:szCs w:val="22"/>
          <w:lang w:val="en-CA"/>
        </w:rPr>
        <w:t xml:space="preserve">the joint chroma components are derived as explained in the following. </w:t>
      </w:r>
      <w:r w:rsidRPr="007471E3">
        <w:rPr>
          <w:kern w:val="2"/>
          <w:szCs w:val="22"/>
          <w:lang w:val="en-CA"/>
        </w:rPr>
        <w:t>Depending on the mode (listed in the tables above), resJointC{1,2} are generated by the encoder as follows:</w:t>
      </w:r>
    </w:p>
    <w:p w14:paraId="4CD8CE35" w14:textId="23E89EC0" w:rsidR="00E63974" w:rsidRPr="007471E3" w:rsidRDefault="00E63974" w:rsidP="000613EB">
      <w:pPr>
        <w:pStyle w:val="ListParagraph"/>
        <w:numPr>
          <w:ilvl w:val="0"/>
          <w:numId w:val="4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overflowPunct w:val="0"/>
        <w:autoSpaceDE w:val="0"/>
        <w:autoSpaceDN w:val="0"/>
        <w:adjustRightInd w:val="0"/>
        <w:spacing w:before="136"/>
        <w:contextualSpacing w:val="0"/>
        <w:rPr>
          <w:kern w:val="2"/>
          <w:szCs w:val="22"/>
          <w:lang w:val="en-CA"/>
        </w:rPr>
      </w:pPr>
      <w:r>
        <w:rPr>
          <w:rFonts w:eastAsiaTheme="minorEastAsia" w:hint="eastAsia"/>
          <w:kern w:val="2"/>
          <w:szCs w:val="22"/>
          <w:lang w:val="en-CA" w:eastAsia="ko-KR"/>
        </w:rPr>
        <w:t>I</w:t>
      </w:r>
      <w:r w:rsidRPr="007471E3">
        <w:rPr>
          <w:kern w:val="2"/>
          <w:szCs w:val="22"/>
          <w:lang w:val="en-CA"/>
        </w:rPr>
        <w:t xml:space="preserve">f mode is equal to 2 (single residual with reconstruction Cb = C, Cr </w:t>
      </w:r>
      <w:r w:rsidR="009500F7" w:rsidRPr="007471E3">
        <w:rPr>
          <w:kern w:val="2"/>
          <w:szCs w:val="22"/>
          <w:lang w:val="en-CA"/>
        </w:rPr>
        <w:t>=</w:t>
      </w:r>
      <w:r w:rsidRPr="007471E3">
        <w:rPr>
          <w:kern w:val="2"/>
          <w:szCs w:val="22"/>
          <w:lang w:val="en-CA"/>
        </w:rPr>
        <w:t xml:space="preserve"> CSign * C), the joint residual </w:t>
      </w:r>
      <w:r>
        <w:rPr>
          <w:kern w:val="2"/>
          <w:szCs w:val="22"/>
          <w:lang w:val="en-CA"/>
        </w:rPr>
        <w:t>is</w:t>
      </w:r>
      <w:r w:rsidRPr="007471E3">
        <w:rPr>
          <w:kern w:val="2"/>
          <w:szCs w:val="22"/>
          <w:lang w:val="en-CA"/>
        </w:rPr>
        <w:t xml:space="preserve"> determined according to</w:t>
      </w:r>
    </w:p>
    <w:p w14:paraId="346BAE95" w14:textId="05E1D8C0" w:rsidR="00E63974" w:rsidRPr="007471E3" w:rsidRDefault="00E63974" w:rsidP="00CD45EA">
      <w:pPr>
        <w:pStyle w:val="ListParagraph"/>
        <w:spacing w:before="136"/>
        <w:contextualSpacing w:val="0"/>
        <w:rPr>
          <w:kern w:val="2"/>
          <w:szCs w:val="22"/>
          <w:lang w:val="en-CA"/>
        </w:rPr>
      </w:pPr>
      <w:r w:rsidRPr="007471E3">
        <w:rPr>
          <w:kern w:val="2"/>
          <w:szCs w:val="22"/>
          <w:lang w:val="en-CA"/>
        </w:rPr>
        <w:tab/>
        <w:t xml:space="preserve">resJointC[ x ][ y ] = ( resCb[ x ][ y ] </w:t>
      </w:r>
      <w:r w:rsidR="009500F7" w:rsidRPr="007471E3">
        <w:rPr>
          <w:kern w:val="2"/>
          <w:szCs w:val="22"/>
          <w:lang w:val="en-CA"/>
        </w:rPr>
        <w:t>+</w:t>
      </w:r>
      <w:r w:rsidRPr="007471E3">
        <w:rPr>
          <w:kern w:val="2"/>
          <w:szCs w:val="22"/>
          <w:lang w:val="en-CA"/>
        </w:rPr>
        <w:t xml:space="preserve"> CSign * resCr[ x ][ y ] ) / 2</w:t>
      </w:r>
    </w:p>
    <w:p w14:paraId="2215501D" w14:textId="55DDB3F9" w:rsidR="00E63974" w:rsidRPr="007471E3" w:rsidRDefault="00E63974" w:rsidP="000613EB">
      <w:pPr>
        <w:pStyle w:val="ListParagraph"/>
        <w:numPr>
          <w:ilvl w:val="0"/>
          <w:numId w:val="4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overflowPunct w:val="0"/>
        <w:autoSpaceDE w:val="0"/>
        <w:autoSpaceDN w:val="0"/>
        <w:adjustRightInd w:val="0"/>
        <w:spacing w:before="136"/>
        <w:contextualSpacing w:val="0"/>
        <w:rPr>
          <w:kern w:val="2"/>
          <w:szCs w:val="22"/>
          <w:lang w:val="en-CA"/>
        </w:rPr>
      </w:pPr>
      <w:r w:rsidRPr="007471E3">
        <w:rPr>
          <w:kern w:val="2"/>
          <w:szCs w:val="22"/>
          <w:lang w:val="en-CA"/>
        </w:rPr>
        <w:t>Otherwise, if mode is equal to 1 (single residual with reconstruction Cb = C, Cr =</w:t>
      </w:r>
      <w:r w:rsidR="009500F7" w:rsidRPr="007471E3">
        <w:rPr>
          <w:kern w:val="2"/>
          <w:szCs w:val="22"/>
          <w:lang w:val="en-CA"/>
        </w:rPr>
        <w:t xml:space="preserve"> </w:t>
      </w:r>
      <w:r w:rsidRPr="007471E3">
        <w:rPr>
          <w:kern w:val="2"/>
          <w:szCs w:val="22"/>
          <w:lang w:val="en-CA"/>
        </w:rPr>
        <w:t xml:space="preserve">(CSign * C) / 2), the joint residual </w:t>
      </w:r>
      <w:r>
        <w:rPr>
          <w:kern w:val="2"/>
          <w:szCs w:val="22"/>
          <w:lang w:val="en-CA"/>
        </w:rPr>
        <w:t>is</w:t>
      </w:r>
      <w:r w:rsidRPr="007471E3">
        <w:rPr>
          <w:kern w:val="2"/>
          <w:szCs w:val="22"/>
          <w:lang w:val="en-CA"/>
        </w:rPr>
        <w:t xml:space="preserve"> determined according to</w:t>
      </w:r>
    </w:p>
    <w:p w14:paraId="26AF350A" w14:textId="444503A8" w:rsidR="00E63974" w:rsidRPr="007471E3" w:rsidRDefault="00E63974" w:rsidP="00CD45EA">
      <w:pPr>
        <w:pStyle w:val="ListParagraph"/>
        <w:spacing w:before="136"/>
        <w:contextualSpacing w:val="0"/>
        <w:rPr>
          <w:kern w:val="2"/>
          <w:szCs w:val="22"/>
          <w:lang w:val="en-CA"/>
        </w:rPr>
      </w:pPr>
      <w:r w:rsidRPr="007471E3">
        <w:rPr>
          <w:kern w:val="2"/>
          <w:szCs w:val="22"/>
          <w:lang w:val="en-CA"/>
        </w:rPr>
        <w:tab/>
        <w:t xml:space="preserve">resJointC[ x ][ y ] = ( 4 * resCb[ x ][ y ] + 2 </w:t>
      </w:r>
      <w:r w:rsidR="009500F7" w:rsidRPr="007471E3">
        <w:rPr>
          <w:kern w:val="2"/>
          <w:szCs w:val="22"/>
          <w:lang w:val="en-CA"/>
        </w:rPr>
        <w:t>*</w:t>
      </w:r>
      <w:r w:rsidRPr="007471E3">
        <w:rPr>
          <w:kern w:val="2"/>
          <w:szCs w:val="22"/>
          <w:lang w:val="en-CA"/>
        </w:rPr>
        <w:t xml:space="preserve"> CSign * resCr[ x ][ y ] ) / 5</w:t>
      </w:r>
    </w:p>
    <w:p w14:paraId="2A928592" w14:textId="2EA8C1EC" w:rsidR="00E63974" w:rsidRPr="007471E3" w:rsidRDefault="00E63974" w:rsidP="000613EB">
      <w:pPr>
        <w:pStyle w:val="ListParagraph"/>
        <w:numPr>
          <w:ilvl w:val="0"/>
          <w:numId w:val="4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overflowPunct w:val="0"/>
        <w:autoSpaceDE w:val="0"/>
        <w:autoSpaceDN w:val="0"/>
        <w:adjustRightInd w:val="0"/>
        <w:spacing w:before="136"/>
        <w:contextualSpacing w:val="0"/>
        <w:rPr>
          <w:kern w:val="2"/>
          <w:szCs w:val="22"/>
          <w:lang w:val="en-CA"/>
        </w:rPr>
      </w:pPr>
      <w:r w:rsidRPr="007471E3">
        <w:rPr>
          <w:kern w:val="2"/>
          <w:szCs w:val="22"/>
          <w:lang w:val="en-CA"/>
        </w:rPr>
        <w:t>Otherwise (mode is equal to 3, i.</w:t>
      </w:r>
      <w:r w:rsidRPr="007471E3">
        <w:rPr>
          <w:kern w:val="2"/>
          <w:szCs w:val="22"/>
          <w:vertAlign w:val="superscript"/>
          <w:lang w:val="en-CA"/>
        </w:rPr>
        <w:t xml:space="preserve"> </w:t>
      </w:r>
      <w:r w:rsidRPr="007471E3">
        <w:rPr>
          <w:kern w:val="2"/>
          <w:szCs w:val="22"/>
          <w:lang w:val="en-CA"/>
        </w:rPr>
        <w:t>e., single residual, reconstruction Cr = C, Cb =</w:t>
      </w:r>
      <w:r w:rsidR="009500F7" w:rsidRPr="007471E3">
        <w:rPr>
          <w:kern w:val="2"/>
          <w:szCs w:val="22"/>
          <w:lang w:val="en-CA"/>
        </w:rPr>
        <w:t xml:space="preserve"> </w:t>
      </w:r>
      <w:r w:rsidRPr="007471E3">
        <w:rPr>
          <w:kern w:val="2"/>
          <w:szCs w:val="22"/>
          <w:lang w:val="en-CA"/>
        </w:rPr>
        <w:t xml:space="preserve">(CSign * C) / 2), the joint residual </w:t>
      </w:r>
      <w:r>
        <w:rPr>
          <w:kern w:val="2"/>
          <w:szCs w:val="22"/>
          <w:lang w:val="en-CA"/>
        </w:rPr>
        <w:t>is</w:t>
      </w:r>
      <w:r w:rsidRPr="007471E3">
        <w:rPr>
          <w:kern w:val="2"/>
          <w:szCs w:val="22"/>
          <w:lang w:val="en-CA"/>
        </w:rPr>
        <w:t xml:space="preserve"> determined according to</w:t>
      </w:r>
    </w:p>
    <w:p w14:paraId="521AE9B6" w14:textId="26AA2FEE" w:rsidR="00E63974" w:rsidRDefault="00E63974" w:rsidP="00CD45EA">
      <w:pPr>
        <w:pStyle w:val="ListParagraph"/>
        <w:spacing w:before="136"/>
        <w:contextualSpacing w:val="0"/>
        <w:rPr>
          <w:kern w:val="2"/>
          <w:szCs w:val="22"/>
          <w:lang w:val="en-CA"/>
        </w:rPr>
      </w:pPr>
      <w:r w:rsidRPr="007471E3">
        <w:rPr>
          <w:kern w:val="2"/>
          <w:szCs w:val="22"/>
          <w:lang w:val="en-CA"/>
        </w:rPr>
        <w:tab/>
        <w:t xml:space="preserve">resJointC[ x ][ y ] = ( 4 * resCr[ x ][ y ] + 2 </w:t>
      </w:r>
      <w:r w:rsidR="009500F7" w:rsidRPr="007471E3">
        <w:rPr>
          <w:kern w:val="2"/>
          <w:szCs w:val="22"/>
          <w:lang w:val="en-CA"/>
        </w:rPr>
        <w:t>*</w:t>
      </w:r>
      <w:r w:rsidRPr="007471E3">
        <w:rPr>
          <w:kern w:val="2"/>
          <w:szCs w:val="22"/>
          <w:lang w:val="en-CA"/>
        </w:rPr>
        <w:t xml:space="preserve"> CSign * resCb[ x ][ y ] ) / 5</w:t>
      </w:r>
    </w:p>
    <w:p w14:paraId="0880629D" w14:textId="732DC9B7" w:rsidR="00E63974" w:rsidRDefault="00F26326" w:rsidP="00CD45EA">
      <w:pPr>
        <w:pStyle w:val="Caption"/>
        <w:spacing w:before="136"/>
      </w:pPr>
      <w:bookmarkStart w:id="318" w:name="_Ref27486710"/>
      <w:r w:rsidRPr="00B76BD9">
        <w:rPr>
          <w:noProof/>
          <w:lang w:val="en-GB"/>
        </w:rPr>
        <w:t>Table </w:t>
      </w:r>
      <w:r w:rsidRPr="00B76BD9">
        <w:rPr>
          <w:noProof/>
          <w:lang w:val="en-GB"/>
        </w:rPr>
        <w:fldChar w:fldCharType="begin"/>
      </w:r>
      <w:r w:rsidRPr="00B76BD9">
        <w:rPr>
          <w:noProof/>
          <w:lang w:val="en-GB"/>
        </w:rPr>
        <w:instrText xml:space="preserve"> STYLEREF 1 \s </w:instrText>
      </w:r>
      <w:r w:rsidRPr="00B76BD9">
        <w:rPr>
          <w:noProof/>
          <w:lang w:val="en-GB"/>
        </w:rPr>
        <w:fldChar w:fldCharType="separate"/>
      </w:r>
      <w:r w:rsidR="003A61E2">
        <w:rPr>
          <w:noProof/>
          <w:lang w:val="en-GB"/>
        </w:rPr>
        <w:t>3</w:t>
      </w:r>
      <w:r w:rsidRPr="00B76BD9">
        <w:rPr>
          <w:noProof/>
          <w:lang w:val="en-GB"/>
        </w:rPr>
        <w:fldChar w:fldCharType="end"/>
      </w:r>
      <w:r w:rsidRPr="00B76BD9">
        <w:rPr>
          <w:noProof/>
          <w:lang w:val="en-GB"/>
        </w:rPr>
        <w:noBreakHyphen/>
      </w:r>
      <w:r w:rsidRPr="00B76BD9">
        <w:rPr>
          <w:noProof/>
          <w:lang w:val="en-GB"/>
        </w:rPr>
        <w:fldChar w:fldCharType="begin"/>
      </w:r>
      <w:r w:rsidRPr="00B76BD9">
        <w:rPr>
          <w:noProof/>
          <w:lang w:val="en-GB"/>
        </w:rPr>
        <w:instrText xml:space="preserve"> SEQ Table \* ARABIC \s 1 </w:instrText>
      </w:r>
      <w:r w:rsidRPr="00B76BD9">
        <w:rPr>
          <w:noProof/>
          <w:lang w:val="en-GB"/>
        </w:rPr>
        <w:fldChar w:fldCharType="separate"/>
      </w:r>
      <w:r w:rsidR="003A61E2">
        <w:rPr>
          <w:noProof/>
          <w:lang w:val="en-GB"/>
        </w:rPr>
        <w:t>11</w:t>
      </w:r>
      <w:r w:rsidRPr="00B76BD9">
        <w:rPr>
          <w:noProof/>
          <w:lang w:val="en-GB"/>
        </w:rPr>
        <w:fldChar w:fldCharType="end"/>
      </w:r>
      <w:bookmarkEnd w:id="318"/>
      <w:r w:rsidRPr="00B76BD9">
        <w:rPr>
          <w:rFonts w:hint="eastAsia"/>
          <w:lang w:eastAsia="ko-KR"/>
        </w:rPr>
        <w:t xml:space="preserve"> </w:t>
      </w:r>
      <w:r w:rsidRPr="00250673">
        <w:rPr>
          <w:rFonts w:hint="eastAsia"/>
        </w:rPr>
        <w:t>-</w:t>
      </w:r>
      <w:r w:rsidR="00E63974">
        <w:rPr>
          <w:rFonts w:hint="eastAsia"/>
          <w:lang w:eastAsia="ko-KR"/>
        </w:rPr>
        <w:t xml:space="preserve"> </w:t>
      </w:r>
      <w:r w:rsidR="00E63974">
        <w:rPr>
          <w:kern w:val="2"/>
          <w:lang w:val="en-CA"/>
        </w:rPr>
        <w:t>Reconstruction of</w:t>
      </w:r>
      <w:r w:rsidR="00E63974" w:rsidRPr="008E11B7">
        <w:rPr>
          <w:kern w:val="2"/>
          <w:lang w:val="en-CA"/>
        </w:rPr>
        <w:t xml:space="preserve"> chroma residuals.</w:t>
      </w:r>
      <w:r w:rsidR="00E63974" w:rsidRPr="008E11B7">
        <w:rPr>
          <w:rFonts w:eastAsia="Times New Roman"/>
          <w:kern w:val="2"/>
          <w:lang w:val="en-CA"/>
        </w:rPr>
        <w:t xml:space="preserve"> The valu</w:t>
      </w:r>
      <w:r w:rsidR="009500F7" w:rsidRPr="008E11B7">
        <w:rPr>
          <w:rFonts w:eastAsia="Times New Roman"/>
          <w:kern w:val="2"/>
          <w:lang w:val="en-CA"/>
        </w:rPr>
        <w:t>e</w:t>
      </w:r>
      <w:r w:rsidR="00E63974" w:rsidRPr="008E11B7">
        <w:rPr>
          <w:rFonts w:eastAsia="Times New Roman"/>
          <w:kern w:val="2"/>
          <w:lang w:val="en-CA"/>
        </w:rPr>
        <w:t xml:space="preserve"> CSign is a sign value (+1 or </w:t>
      </w:r>
      <w:r w:rsidR="001303C4">
        <w:rPr>
          <w:rFonts w:eastAsia="Times New Roman"/>
          <w:kern w:val="2"/>
          <w:lang w:val="en-CA"/>
        </w:rPr>
        <w:t>−</w:t>
      </w:r>
      <w:r w:rsidR="00E63974" w:rsidRPr="008E11B7">
        <w:rPr>
          <w:rFonts w:eastAsia="Times New Roman"/>
          <w:kern w:val="2"/>
          <w:lang w:val="en-CA"/>
        </w:rPr>
        <w:t xml:space="preserve">1), which is specified in the </w:t>
      </w:r>
      <w:r w:rsidR="00E63974">
        <w:rPr>
          <w:rFonts w:eastAsia="Times New Roman"/>
          <w:kern w:val="2"/>
          <w:lang w:val="en-CA"/>
        </w:rPr>
        <w:t>slice</w:t>
      </w:r>
      <w:r w:rsidR="00E63974" w:rsidRPr="008E11B7">
        <w:rPr>
          <w:rFonts w:eastAsia="Times New Roman"/>
          <w:kern w:val="2"/>
          <w:lang w:val="en-CA"/>
        </w:rPr>
        <w:t xml:space="preserve"> header, resJointC[ ][ ] is the transmitted residual.</w:t>
      </w:r>
    </w:p>
    <w:tbl>
      <w:tblPr>
        <w:tblStyle w:val="TableGrid"/>
        <w:tblW w:w="0" w:type="auto"/>
        <w:jc w:val="center"/>
        <w:tblLayout w:type="fixed"/>
        <w:tblLook w:val="04A0" w:firstRow="1" w:lastRow="0" w:firstColumn="1" w:lastColumn="0" w:noHBand="0" w:noVBand="1"/>
      </w:tblPr>
      <w:tblGrid>
        <w:gridCol w:w="1134"/>
        <w:gridCol w:w="1154"/>
        <w:gridCol w:w="6294"/>
        <w:gridCol w:w="737"/>
      </w:tblGrid>
      <w:tr w:rsidR="00E63974" w:rsidRPr="007471E3" w14:paraId="26390407" w14:textId="77777777" w:rsidTr="002049F2">
        <w:trPr>
          <w:jc w:val="center"/>
        </w:trPr>
        <w:tc>
          <w:tcPr>
            <w:tcW w:w="1134" w:type="dxa"/>
            <w:tcBorders>
              <w:bottom w:val="single" w:sz="4" w:space="0" w:color="auto"/>
            </w:tcBorders>
            <w:tcMar>
              <w:top w:w="28" w:type="dxa"/>
              <w:bottom w:w="28" w:type="dxa"/>
            </w:tcMar>
            <w:vAlign w:val="center"/>
          </w:tcPr>
          <w:p w14:paraId="4053C800" w14:textId="77777777" w:rsidR="00E63974" w:rsidRPr="002049F2" w:rsidRDefault="00E63974" w:rsidP="00CD45EA">
            <w:pPr>
              <w:keepNext/>
              <w:keepLines/>
              <w:jc w:val="center"/>
              <w:rPr>
                <w:rFonts w:ascii="Times New Roman" w:hAnsi="Times New Roman"/>
                <w:kern w:val="2"/>
              </w:rPr>
            </w:pPr>
            <w:r w:rsidRPr="002049F2">
              <w:rPr>
                <w:rFonts w:ascii="Times New Roman" w:hAnsi="Times New Roman"/>
                <w:kern w:val="2"/>
              </w:rPr>
              <w:t>tu_cbf_cb</w:t>
            </w:r>
          </w:p>
        </w:tc>
        <w:tc>
          <w:tcPr>
            <w:tcW w:w="1154" w:type="dxa"/>
            <w:tcBorders>
              <w:bottom w:val="single" w:sz="4" w:space="0" w:color="auto"/>
            </w:tcBorders>
            <w:tcMar>
              <w:top w:w="28" w:type="dxa"/>
              <w:bottom w:w="28" w:type="dxa"/>
            </w:tcMar>
            <w:vAlign w:val="center"/>
          </w:tcPr>
          <w:p w14:paraId="692C6CDB" w14:textId="77777777" w:rsidR="00E63974" w:rsidRPr="002049F2" w:rsidRDefault="00E63974" w:rsidP="00CD45EA">
            <w:pPr>
              <w:keepNext/>
              <w:keepLines/>
              <w:jc w:val="center"/>
              <w:rPr>
                <w:rFonts w:ascii="Times New Roman" w:hAnsi="Times New Roman"/>
                <w:kern w:val="2"/>
              </w:rPr>
            </w:pPr>
            <w:r w:rsidRPr="002049F2">
              <w:rPr>
                <w:rFonts w:ascii="Times New Roman" w:hAnsi="Times New Roman"/>
                <w:kern w:val="2"/>
              </w:rPr>
              <w:t>tu_cbf_cr</w:t>
            </w:r>
          </w:p>
        </w:tc>
        <w:tc>
          <w:tcPr>
            <w:tcW w:w="6294" w:type="dxa"/>
            <w:tcBorders>
              <w:bottom w:val="single" w:sz="4" w:space="0" w:color="auto"/>
            </w:tcBorders>
            <w:tcMar>
              <w:top w:w="28" w:type="dxa"/>
              <w:bottom w:w="28" w:type="dxa"/>
            </w:tcMar>
            <w:vAlign w:val="center"/>
          </w:tcPr>
          <w:p w14:paraId="68590AFD" w14:textId="77777777" w:rsidR="00E63974" w:rsidRPr="002049F2" w:rsidRDefault="00E63974" w:rsidP="00CD45EA">
            <w:pPr>
              <w:keepNext/>
              <w:keepLines/>
              <w:jc w:val="center"/>
              <w:rPr>
                <w:rFonts w:ascii="Times New Roman" w:hAnsi="Times New Roman"/>
                <w:kern w:val="2"/>
              </w:rPr>
            </w:pPr>
            <w:r w:rsidRPr="002049F2">
              <w:rPr>
                <w:rFonts w:ascii="Times New Roman" w:hAnsi="Times New Roman"/>
                <w:kern w:val="2"/>
              </w:rPr>
              <w:t>reconstruction of Cb and Cr residuals</w:t>
            </w:r>
          </w:p>
        </w:tc>
        <w:tc>
          <w:tcPr>
            <w:tcW w:w="737" w:type="dxa"/>
            <w:tcBorders>
              <w:bottom w:val="single" w:sz="4" w:space="0" w:color="auto"/>
            </w:tcBorders>
          </w:tcPr>
          <w:p w14:paraId="3B07684C" w14:textId="77777777" w:rsidR="00E63974" w:rsidRPr="002049F2" w:rsidRDefault="00E63974" w:rsidP="00CD45EA">
            <w:pPr>
              <w:keepNext/>
              <w:keepLines/>
              <w:jc w:val="center"/>
              <w:rPr>
                <w:rFonts w:ascii="Times New Roman" w:hAnsi="Times New Roman"/>
                <w:kern w:val="2"/>
              </w:rPr>
            </w:pPr>
            <w:r w:rsidRPr="002049F2">
              <w:rPr>
                <w:rFonts w:ascii="Times New Roman" w:hAnsi="Times New Roman"/>
                <w:kern w:val="2"/>
              </w:rPr>
              <w:t>mode</w:t>
            </w:r>
          </w:p>
        </w:tc>
      </w:tr>
      <w:tr w:rsidR="00E63974" w:rsidRPr="007471E3" w14:paraId="04465108" w14:textId="77777777" w:rsidTr="002049F2">
        <w:trPr>
          <w:jc w:val="center"/>
        </w:trPr>
        <w:tc>
          <w:tcPr>
            <w:tcW w:w="1134" w:type="dxa"/>
            <w:tcBorders>
              <w:bottom w:val="single" w:sz="4" w:space="0" w:color="auto"/>
            </w:tcBorders>
            <w:tcMar>
              <w:top w:w="28" w:type="dxa"/>
              <w:bottom w:w="28" w:type="dxa"/>
            </w:tcMar>
            <w:vAlign w:val="center"/>
          </w:tcPr>
          <w:p w14:paraId="745C40E7" w14:textId="77777777" w:rsidR="00E63974" w:rsidRPr="002049F2" w:rsidRDefault="00E63974" w:rsidP="00CD45EA">
            <w:pPr>
              <w:keepNext/>
              <w:keepLines/>
              <w:jc w:val="center"/>
              <w:rPr>
                <w:rFonts w:ascii="Times New Roman" w:hAnsi="Times New Roman"/>
                <w:kern w:val="2"/>
              </w:rPr>
            </w:pPr>
            <w:r w:rsidRPr="002049F2">
              <w:rPr>
                <w:rFonts w:ascii="Times New Roman" w:hAnsi="Times New Roman"/>
                <w:kern w:val="2"/>
              </w:rPr>
              <w:t>1</w:t>
            </w:r>
          </w:p>
        </w:tc>
        <w:tc>
          <w:tcPr>
            <w:tcW w:w="1154" w:type="dxa"/>
            <w:tcBorders>
              <w:bottom w:val="single" w:sz="4" w:space="0" w:color="auto"/>
            </w:tcBorders>
            <w:tcMar>
              <w:top w:w="28" w:type="dxa"/>
              <w:bottom w:w="28" w:type="dxa"/>
            </w:tcMar>
            <w:vAlign w:val="center"/>
          </w:tcPr>
          <w:p w14:paraId="1232DF3F" w14:textId="77777777" w:rsidR="00E63974" w:rsidRPr="002049F2" w:rsidRDefault="00E63974" w:rsidP="00CD45EA">
            <w:pPr>
              <w:keepNext/>
              <w:keepLines/>
              <w:jc w:val="center"/>
              <w:rPr>
                <w:rFonts w:ascii="Times New Roman" w:hAnsi="Times New Roman"/>
                <w:kern w:val="2"/>
              </w:rPr>
            </w:pPr>
            <w:r w:rsidRPr="002049F2">
              <w:rPr>
                <w:rFonts w:ascii="Times New Roman" w:hAnsi="Times New Roman"/>
                <w:kern w:val="2"/>
              </w:rPr>
              <w:t>0</w:t>
            </w:r>
          </w:p>
        </w:tc>
        <w:tc>
          <w:tcPr>
            <w:tcW w:w="6294" w:type="dxa"/>
            <w:tcBorders>
              <w:bottom w:val="single" w:sz="4" w:space="0" w:color="auto"/>
            </w:tcBorders>
            <w:tcMar>
              <w:top w:w="28" w:type="dxa"/>
              <w:bottom w:w="28" w:type="dxa"/>
            </w:tcMar>
            <w:vAlign w:val="center"/>
          </w:tcPr>
          <w:p w14:paraId="44AB3B25" w14:textId="23A1ED6D" w:rsidR="00E63974" w:rsidRPr="002049F2" w:rsidRDefault="00E63974" w:rsidP="00CD45EA">
            <w:pPr>
              <w:keepNext/>
              <w:keepLines/>
              <w:rPr>
                <w:rFonts w:ascii="Times New Roman" w:hAnsi="Times New Roman"/>
                <w:kern w:val="2"/>
              </w:rPr>
            </w:pPr>
            <w:r w:rsidRPr="002049F2">
              <w:rPr>
                <w:rFonts w:ascii="Times New Roman" w:hAnsi="Times New Roman"/>
                <w:kern w:val="2"/>
              </w:rPr>
              <w:t xml:space="preserve">resCb[ x ][ y ] = resJointC[ x ][ y ] </w:t>
            </w:r>
            <w:r w:rsidRPr="002049F2">
              <w:rPr>
                <w:rFonts w:ascii="Times New Roman" w:hAnsi="Times New Roman"/>
                <w:kern w:val="2"/>
              </w:rPr>
              <w:br/>
              <w:t xml:space="preserve">resCr[ x ][ y ] = </w:t>
            </w:r>
            <w:r w:rsidR="009500F7" w:rsidRPr="002049F2">
              <w:rPr>
                <w:rFonts w:ascii="Times New Roman" w:hAnsi="Times New Roman"/>
                <w:kern w:val="2"/>
              </w:rPr>
              <w:t>(</w:t>
            </w:r>
            <w:r w:rsidRPr="002049F2">
              <w:rPr>
                <w:rFonts w:ascii="Times New Roman" w:hAnsi="Times New Roman"/>
                <w:kern w:val="2"/>
              </w:rPr>
              <w:t xml:space="preserve"> CSign * resJointC[ x ][ y ] ) &gt;&gt; 1</w:t>
            </w:r>
          </w:p>
        </w:tc>
        <w:tc>
          <w:tcPr>
            <w:tcW w:w="737" w:type="dxa"/>
            <w:tcBorders>
              <w:bottom w:val="single" w:sz="4" w:space="0" w:color="auto"/>
            </w:tcBorders>
          </w:tcPr>
          <w:p w14:paraId="7808CA50" w14:textId="77777777" w:rsidR="00E63974" w:rsidRPr="002049F2" w:rsidRDefault="00E63974" w:rsidP="00CD45EA">
            <w:pPr>
              <w:keepNext/>
              <w:keepLines/>
              <w:jc w:val="center"/>
              <w:rPr>
                <w:rFonts w:ascii="Times New Roman" w:hAnsi="Times New Roman"/>
                <w:kern w:val="2"/>
              </w:rPr>
            </w:pPr>
            <w:r w:rsidRPr="002049F2">
              <w:rPr>
                <w:rFonts w:ascii="Times New Roman" w:hAnsi="Times New Roman"/>
                <w:kern w:val="2"/>
              </w:rPr>
              <w:t>1</w:t>
            </w:r>
          </w:p>
        </w:tc>
      </w:tr>
      <w:tr w:rsidR="00E63974" w:rsidRPr="007471E3" w14:paraId="4F6B461A" w14:textId="77777777" w:rsidTr="002049F2">
        <w:trPr>
          <w:jc w:val="center"/>
        </w:trPr>
        <w:tc>
          <w:tcPr>
            <w:tcW w:w="1134" w:type="dxa"/>
            <w:tcBorders>
              <w:top w:val="single" w:sz="4" w:space="0" w:color="auto"/>
              <w:bottom w:val="single" w:sz="4" w:space="0" w:color="auto"/>
            </w:tcBorders>
            <w:tcMar>
              <w:top w:w="28" w:type="dxa"/>
              <w:bottom w:w="28" w:type="dxa"/>
            </w:tcMar>
            <w:vAlign w:val="center"/>
          </w:tcPr>
          <w:p w14:paraId="189F5E06" w14:textId="77777777" w:rsidR="00E63974" w:rsidRPr="002049F2" w:rsidRDefault="00E63974" w:rsidP="00CD45EA">
            <w:pPr>
              <w:keepNext/>
              <w:keepLines/>
              <w:jc w:val="center"/>
              <w:rPr>
                <w:rFonts w:ascii="Times New Roman" w:hAnsi="Times New Roman"/>
                <w:kern w:val="2"/>
              </w:rPr>
            </w:pPr>
            <w:r w:rsidRPr="002049F2">
              <w:rPr>
                <w:rFonts w:ascii="Times New Roman" w:hAnsi="Times New Roman"/>
                <w:kern w:val="2"/>
              </w:rPr>
              <w:t>1</w:t>
            </w:r>
          </w:p>
        </w:tc>
        <w:tc>
          <w:tcPr>
            <w:tcW w:w="1154" w:type="dxa"/>
            <w:tcBorders>
              <w:top w:val="single" w:sz="4" w:space="0" w:color="auto"/>
              <w:bottom w:val="single" w:sz="4" w:space="0" w:color="auto"/>
            </w:tcBorders>
            <w:tcMar>
              <w:top w:w="28" w:type="dxa"/>
              <w:bottom w:w="28" w:type="dxa"/>
            </w:tcMar>
            <w:vAlign w:val="center"/>
          </w:tcPr>
          <w:p w14:paraId="34E6D5E9" w14:textId="77777777" w:rsidR="00E63974" w:rsidRPr="002049F2" w:rsidRDefault="00E63974" w:rsidP="00CD45EA">
            <w:pPr>
              <w:keepNext/>
              <w:keepLines/>
              <w:jc w:val="center"/>
              <w:rPr>
                <w:rFonts w:ascii="Times New Roman" w:hAnsi="Times New Roman"/>
                <w:kern w:val="2"/>
              </w:rPr>
            </w:pPr>
            <w:r w:rsidRPr="002049F2">
              <w:rPr>
                <w:rFonts w:ascii="Times New Roman" w:hAnsi="Times New Roman"/>
                <w:kern w:val="2"/>
              </w:rPr>
              <w:t>1</w:t>
            </w:r>
          </w:p>
        </w:tc>
        <w:tc>
          <w:tcPr>
            <w:tcW w:w="6294" w:type="dxa"/>
            <w:tcBorders>
              <w:top w:val="single" w:sz="4" w:space="0" w:color="auto"/>
              <w:bottom w:val="single" w:sz="4" w:space="0" w:color="auto"/>
            </w:tcBorders>
            <w:tcMar>
              <w:top w:w="28" w:type="dxa"/>
              <w:bottom w:w="28" w:type="dxa"/>
            </w:tcMar>
            <w:vAlign w:val="center"/>
          </w:tcPr>
          <w:p w14:paraId="16A91B4C" w14:textId="2115F626" w:rsidR="00E63974" w:rsidRPr="002049F2" w:rsidRDefault="00E63974" w:rsidP="00CD45EA">
            <w:pPr>
              <w:keepNext/>
              <w:keepLines/>
              <w:rPr>
                <w:rFonts w:ascii="Times New Roman" w:hAnsi="Times New Roman"/>
                <w:kern w:val="2"/>
              </w:rPr>
            </w:pPr>
            <w:r w:rsidRPr="002049F2">
              <w:rPr>
                <w:rFonts w:ascii="Times New Roman" w:hAnsi="Times New Roman"/>
                <w:kern w:val="2"/>
              </w:rPr>
              <w:t xml:space="preserve">resCb[ x ][ y ] = resJointC[ x ][ y ] </w:t>
            </w:r>
            <w:r w:rsidRPr="002049F2">
              <w:rPr>
                <w:rFonts w:ascii="Times New Roman" w:hAnsi="Times New Roman"/>
                <w:kern w:val="2"/>
              </w:rPr>
              <w:br/>
              <w:t xml:space="preserve">resCr[ x ][ y ] </w:t>
            </w:r>
            <w:r w:rsidR="009500F7" w:rsidRPr="002049F2">
              <w:rPr>
                <w:rFonts w:ascii="Times New Roman" w:hAnsi="Times New Roman"/>
                <w:kern w:val="2"/>
              </w:rPr>
              <w:t>=</w:t>
            </w:r>
            <w:r w:rsidRPr="002049F2">
              <w:rPr>
                <w:rFonts w:ascii="Times New Roman" w:hAnsi="Times New Roman"/>
                <w:kern w:val="2"/>
              </w:rPr>
              <w:t xml:space="preserve"> CSign * resJointC[ x ][ y ]</w:t>
            </w:r>
          </w:p>
        </w:tc>
        <w:tc>
          <w:tcPr>
            <w:tcW w:w="737" w:type="dxa"/>
            <w:tcBorders>
              <w:top w:val="single" w:sz="4" w:space="0" w:color="auto"/>
              <w:bottom w:val="single" w:sz="4" w:space="0" w:color="auto"/>
            </w:tcBorders>
          </w:tcPr>
          <w:p w14:paraId="7088E94E" w14:textId="77777777" w:rsidR="00E63974" w:rsidRPr="002049F2" w:rsidRDefault="00E63974" w:rsidP="00CD45EA">
            <w:pPr>
              <w:keepNext/>
              <w:keepLines/>
              <w:jc w:val="center"/>
              <w:rPr>
                <w:rFonts w:ascii="Times New Roman" w:hAnsi="Times New Roman"/>
                <w:kern w:val="2"/>
              </w:rPr>
            </w:pPr>
            <w:r w:rsidRPr="002049F2">
              <w:rPr>
                <w:rFonts w:ascii="Times New Roman" w:hAnsi="Times New Roman"/>
                <w:kern w:val="2"/>
              </w:rPr>
              <w:t>2</w:t>
            </w:r>
          </w:p>
        </w:tc>
      </w:tr>
      <w:tr w:rsidR="00E63974" w:rsidRPr="007471E3" w14:paraId="28AE7E8E" w14:textId="77777777" w:rsidTr="002049F2">
        <w:trPr>
          <w:jc w:val="center"/>
        </w:trPr>
        <w:tc>
          <w:tcPr>
            <w:tcW w:w="1134" w:type="dxa"/>
            <w:tcBorders>
              <w:top w:val="single" w:sz="4" w:space="0" w:color="auto"/>
            </w:tcBorders>
            <w:tcMar>
              <w:top w:w="28" w:type="dxa"/>
              <w:bottom w:w="28" w:type="dxa"/>
            </w:tcMar>
            <w:vAlign w:val="center"/>
          </w:tcPr>
          <w:p w14:paraId="616D3B85" w14:textId="77777777" w:rsidR="00E63974" w:rsidRPr="002049F2" w:rsidRDefault="00E63974" w:rsidP="00CD45EA">
            <w:pPr>
              <w:keepNext/>
              <w:keepLines/>
              <w:jc w:val="center"/>
              <w:rPr>
                <w:rFonts w:ascii="Times New Roman" w:hAnsi="Times New Roman"/>
                <w:kern w:val="2"/>
              </w:rPr>
            </w:pPr>
            <w:r w:rsidRPr="002049F2">
              <w:rPr>
                <w:rFonts w:ascii="Times New Roman" w:hAnsi="Times New Roman"/>
                <w:kern w:val="2"/>
              </w:rPr>
              <w:t>0</w:t>
            </w:r>
          </w:p>
        </w:tc>
        <w:tc>
          <w:tcPr>
            <w:tcW w:w="1154" w:type="dxa"/>
            <w:tcBorders>
              <w:top w:val="single" w:sz="4" w:space="0" w:color="auto"/>
            </w:tcBorders>
            <w:tcMar>
              <w:top w:w="28" w:type="dxa"/>
              <w:bottom w:w="28" w:type="dxa"/>
            </w:tcMar>
            <w:vAlign w:val="center"/>
          </w:tcPr>
          <w:p w14:paraId="3691429F" w14:textId="77777777" w:rsidR="00E63974" w:rsidRPr="002049F2" w:rsidRDefault="00E63974" w:rsidP="00CD45EA">
            <w:pPr>
              <w:keepNext/>
              <w:keepLines/>
              <w:jc w:val="center"/>
              <w:rPr>
                <w:rFonts w:ascii="Times New Roman" w:hAnsi="Times New Roman"/>
                <w:kern w:val="2"/>
              </w:rPr>
            </w:pPr>
            <w:r w:rsidRPr="002049F2">
              <w:rPr>
                <w:rFonts w:ascii="Times New Roman" w:hAnsi="Times New Roman"/>
                <w:kern w:val="2"/>
              </w:rPr>
              <w:t>1</w:t>
            </w:r>
          </w:p>
        </w:tc>
        <w:tc>
          <w:tcPr>
            <w:tcW w:w="6294" w:type="dxa"/>
            <w:tcBorders>
              <w:top w:val="single" w:sz="4" w:space="0" w:color="auto"/>
            </w:tcBorders>
            <w:tcMar>
              <w:top w:w="28" w:type="dxa"/>
              <w:bottom w:w="28" w:type="dxa"/>
            </w:tcMar>
            <w:vAlign w:val="center"/>
          </w:tcPr>
          <w:p w14:paraId="7DB5976A" w14:textId="691036C3" w:rsidR="00E63974" w:rsidRPr="002049F2" w:rsidRDefault="00E63974" w:rsidP="00CD45EA">
            <w:pPr>
              <w:keepNext/>
              <w:keepLines/>
              <w:rPr>
                <w:rFonts w:ascii="Times New Roman" w:hAnsi="Times New Roman"/>
                <w:kern w:val="2"/>
              </w:rPr>
            </w:pPr>
            <w:r w:rsidRPr="002049F2">
              <w:rPr>
                <w:rFonts w:ascii="Times New Roman" w:hAnsi="Times New Roman"/>
                <w:kern w:val="2"/>
              </w:rPr>
              <w:t xml:space="preserve">resCb[ x ][ y ] = </w:t>
            </w:r>
            <w:r w:rsidR="009500F7" w:rsidRPr="002049F2">
              <w:rPr>
                <w:rFonts w:ascii="Times New Roman" w:hAnsi="Times New Roman"/>
                <w:kern w:val="2"/>
              </w:rPr>
              <w:t>(</w:t>
            </w:r>
            <w:r w:rsidRPr="002049F2">
              <w:rPr>
                <w:rFonts w:ascii="Times New Roman" w:hAnsi="Times New Roman"/>
                <w:kern w:val="2"/>
              </w:rPr>
              <w:t xml:space="preserve"> CSign * resJointC[ x ][ y ] ) &gt;&gt; 1</w:t>
            </w:r>
            <w:r w:rsidRPr="002049F2">
              <w:rPr>
                <w:rFonts w:ascii="Times New Roman" w:hAnsi="Times New Roman"/>
                <w:kern w:val="2"/>
              </w:rPr>
              <w:br/>
              <w:t>resCr[ x ][ y ] = resJointC[ x ][ y ]</w:t>
            </w:r>
          </w:p>
        </w:tc>
        <w:tc>
          <w:tcPr>
            <w:tcW w:w="737" w:type="dxa"/>
            <w:tcBorders>
              <w:top w:val="single" w:sz="4" w:space="0" w:color="auto"/>
            </w:tcBorders>
          </w:tcPr>
          <w:p w14:paraId="3A7EAC8D" w14:textId="77777777" w:rsidR="00E63974" w:rsidRPr="002049F2" w:rsidRDefault="00E63974" w:rsidP="00CD45EA">
            <w:pPr>
              <w:keepNext/>
              <w:keepLines/>
              <w:jc w:val="center"/>
              <w:rPr>
                <w:rFonts w:ascii="Times New Roman" w:hAnsi="Times New Roman"/>
                <w:kern w:val="2"/>
              </w:rPr>
            </w:pPr>
            <w:r w:rsidRPr="002049F2">
              <w:rPr>
                <w:rFonts w:ascii="Times New Roman" w:hAnsi="Times New Roman"/>
                <w:kern w:val="2"/>
              </w:rPr>
              <w:t>3</w:t>
            </w:r>
          </w:p>
        </w:tc>
      </w:tr>
    </w:tbl>
    <w:p w14:paraId="4B42425C" w14:textId="6E807BC3" w:rsidR="00EE7FF1" w:rsidRPr="00D250D7" w:rsidRDefault="00E63974" w:rsidP="00CA7357">
      <w:pPr>
        <w:jc w:val="both"/>
        <w:rPr>
          <w:rFonts w:eastAsiaTheme="minorEastAsia"/>
          <w:iCs/>
          <w:kern w:val="2"/>
          <w:lang w:val="en-CA" w:eastAsia="ko-KR"/>
        </w:rPr>
      </w:pPr>
      <w:r>
        <w:rPr>
          <w:kern w:val="2"/>
          <w:szCs w:val="22"/>
          <w:lang w:val="en-CA"/>
        </w:rPr>
        <w:t xml:space="preserve">The three joint chroma coding </w:t>
      </w:r>
      <w:r w:rsidR="00F404C4">
        <w:rPr>
          <w:kern w:val="2"/>
          <w:szCs w:val="22"/>
          <w:lang w:val="en-CA"/>
        </w:rPr>
        <w:t>sub-</w:t>
      </w:r>
      <w:r>
        <w:rPr>
          <w:kern w:val="2"/>
          <w:szCs w:val="22"/>
          <w:lang w:val="en-CA"/>
        </w:rPr>
        <w:t>modes described above</w:t>
      </w:r>
      <w:r w:rsidR="00F404C4">
        <w:rPr>
          <w:kern w:val="2"/>
          <w:szCs w:val="22"/>
          <w:lang w:val="en-CA"/>
        </w:rPr>
        <w:t xml:space="preserve"> in</w:t>
      </w:r>
      <w:r w:rsidR="00F404C4">
        <w:rPr>
          <w:rFonts w:eastAsiaTheme="minorEastAsia" w:hint="eastAsia"/>
          <w:kern w:val="2"/>
          <w:lang w:val="en-CA" w:eastAsia="ko-KR"/>
        </w:rPr>
        <w:t xml:space="preserve"> </w:t>
      </w:r>
      <w:r w:rsidR="00F404C4">
        <w:rPr>
          <w:rFonts w:eastAsiaTheme="minorEastAsia"/>
          <w:kern w:val="2"/>
          <w:lang w:val="en-CA" w:eastAsia="ko-KR"/>
        </w:rPr>
        <w:fldChar w:fldCharType="begin"/>
      </w:r>
      <w:r w:rsidR="00F404C4">
        <w:rPr>
          <w:rFonts w:eastAsiaTheme="minorEastAsia"/>
          <w:kern w:val="2"/>
          <w:lang w:val="en-CA" w:eastAsia="ko-KR"/>
        </w:rPr>
        <w:instrText xml:space="preserve"> </w:instrText>
      </w:r>
      <w:r w:rsidR="00F404C4">
        <w:rPr>
          <w:rFonts w:eastAsiaTheme="minorEastAsia" w:hint="eastAsia"/>
          <w:kern w:val="2"/>
          <w:lang w:val="en-CA" w:eastAsia="ko-KR"/>
        </w:rPr>
        <w:instrText>REF _Ref27486710 \h</w:instrText>
      </w:r>
      <w:r w:rsidR="00F404C4">
        <w:rPr>
          <w:rFonts w:eastAsiaTheme="minorEastAsia"/>
          <w:kern w:val="2"/>
          <w:lang w:val="en-CA" w:eastAsia="ko-KR"/>
        </w:rPr>
        <w:instrText xml:space="preserve"> </w:instrText>
      </w:r>
      <w:r w:rsidR="00F404C4">
        <w:rPr>
          <w:rFonts w:eastAsiaTheme="minorEastAsia"/>
          <w:kern w:val="2"/>
          <w:lang w:val="en-CA" w:eastAsia="ko-KR"/>
        </w:rPr>
      </w:r>
      <w:r w:rsidR="00F404C4">
        <w:rPr>
          <w:rFonts w:eastAsiaTheme="minorEastAsia"/>
          <w:kern w:val="2"/>
          <w:lang w:val="en-CA" w:eastAsia="ko-KR"/>
        </w:rPr>
        <w:fldChar w:fldCharType="separate"/>
      </w:r>
      <w:r w:rsidR="003A61E2" w:rsidRPr="00B76BD9">
        <w:rPr>
          <w:noProof/>
          <w:lang w:val="en-GB"/>
        </w:rPr>
        <w:t>Table </w:t>
      </w:r>
      <w:r w:rsidR="003A61E2">
        <w:rPr>
          <w:noProof/>
          <w:lang w:val="en-GB"/>
        </w:rPr>
        <w:t>3</w:t>
      </w:r>
      <w:r w:rsidR="003A61E2" w:rsidRPr="00B76BD9">
        <w:rPr>
          <w:noProof/>
          <w:lang w:val="en-GB"/>
        </w:rPr>
        <w:noBreakHyphen/>
      </w:r>
      <w:r w:rsidR="003A61E2">
        <w:rPr>
          <w:noProof/>
          <w:lang w:val="en-GB"/>
        </w:rPr>
        <w:t>11</w:t>
      </w:r>
      <w:r w:rsidR="00F404C4">
        <w:rPr>
          <w:rFonts w:eastAsiaTheme="minorEastAsia"/>
          <w:kern w:val="2"/>
          <w:lang w:val="en-CA" w:eastAsia="ko-KR"/>
        </w:rPr>
        <w:fldChar w:fldCharType="end"/>
      </w:r>
      <w:r>
        <w:rPr>
          <w:kern w:val="2"/>
          <w:szCs w:val="22"/>
          <w:lang w:val="en-CA"/>
        </w:rPr>
        <w:t xml:space="preserve"> are only supported in I slices. In P and B slices, only mode 2 is supported. </w:t>
      </w:r>
      <w:r w:rsidRPr="00D250D7">
        <w:rPr>
          <w:kern w:val="2"/>
          <w:szCs w:val="22"/>
          <w:lang w:val="en-CA"/>
        </w:rPr>
        <w:t xml:space="preserve">Hence, in P and B slices, the syntax element </w:t>
      </w:r>
      <w:r w:rsidRPr="00D250D7">
        <w:rPr>
          <w:i/>
          <w:kern w:val="2"/>
          <w:lang w:val="en-CA"/>
        </w:rPr>
        <w:t>tu_joint_cbcr_residual_flag</w:t>
      </w:r>
      <w:r w:rsidRPr="00D250D7">
        <w:rPr>
          <w:iCs/>
          <w:kern w:val="2"/>
          <w:lang w:val="en-CA"/>
        </w:rPr>
        <w:t xml:space="preserve"> is only present if both chroma cbfs are 1.</w:t>
      </w:r>
      <w:r w:rsidRPr="00D250D7">
        <w:rPr>
          <w:rFonts w:eastAsiaTheme="minorEastAsia"/>
          <w:iCs/>
          <w:kern w:val="2"/>
          <w:lang w:val="en-CA" w:eastAsia="ko-KR"/>
        </w:rPr>
        <w:t xml:space="preserve"> </w:t>
      </w:r>
    </w:p>
    <w:p w14:paraId="24E88DAF" w14:textId="5B6BE5E1" w:rsidR="00D250D7" w:rsidRPr="00D250D7" w:rsidRDefault="00F404C4" w:rsidP="00D250D7">
      <w:pPr>
        <w:jc w:val="both"/>
        <w:rPr>
          <w:lang w:val="en-CA" w:eastAsia="ko-KR"/>
        </w:rPr>
      </w:pPr>
      <w:r w:rsidRPr="00D250D7">
        <w:rPr>
          <w:rFonts w:eastAsiaTheme="minorEastAsia"/>
          <w:kern w:val="2"/>
          <w:lang w:val="en-CA" w:eastAsia="ko-KR"/>
        </w:rPr>
        <w:t xml:space="preserve">The JCCR </w:t>
      </w:r>
      <w:r w:rsidRPr="00D250D7">
        <w:rPr>
          <w:kern w:val="2"/>
          <w:szCs w:val="22"/>
          <w:lang w:val="en-CA"/>
        </w:rPr>
        <w:t>mode</w:t>
      </w:r>
      <w:r w:rsidRPr="00D250D7">
        <w:rPr>
          <w:rFonts w:eastAsiaTheme="minorEastAsia"/>
          <w:kern w:val="2"/>
          <w:lang w:val="en-CA" w:eastAsia="ko-KR"/>
        </w:rPr>
        <w:t xml:space="preserve"> can be combined with the </w:t>
      </w:r>
      <w:r w:rsidR="00C765D8" w:rsidRPr="00D250D7">
        <w:rPr>
          <w:rFonts w:eastAsiaTheme="minorEastAsia"/>
          <w:kern w:val="2"/>
          <w:lang w:val="en-CA" w:eastAsia="ko-KR"/>
        </w:rPr>
        <w:t xml:space="preserve">chroma </w:t>
      </w:r>
      <w:r w:rsidRPr="00D250D7">
        <w:rPr>
          <w:rFonts w:eastAsiaTheme="minorEastAsia"/>
          <w:kern w:val="2"/>
          <w:lang w:val="en-CA" w:eastAsia="ko-KR"/>
        </w:rPr>
        <w:t xml:space="preserve">transform skip (TS) mode (more details of the TS mode can be found in section </w:t>
      </w:r>
      <w:r w:rsidRPr="00D250D7">
        <w:rPr>
          <w:rFonts w:eastAsiaTheme="minorEastAsia"/>
          <w:b/>
          <w:bCs/>
          <w:kern w:val="2"/>
          <w:sz w:val="24"/>
          <w:szCs w:val="28"/>
          <w:lang w:val="en-CA" w:eastAsia="ko-KR"/>
        </w:rPr>
        <w:fldChar w:fldCharType="begin"/>
      </w:r>
      <w:r w:rsidRPr="00D250D7">
        <w:rPr>
          <w:rFonts w:eastAsiaTheme="minorEastAsia"/>
          <w:kern w:val="2"/>
          <w:lang w:val="en-CA" w:eastAsia="ko-KR"/>
        </w:rPr>
        <w:instrText xml:space="preserve"> REF _Ref33611760 \r \h </w:instrText>
      </w:r>
      <w:r w:rsidR="00D250D7">
        <w:rPr>
          <w:rFonts w:eastAsiaTheme="minorEastAsia"/>
          <w:kern w:val="2"/>
          <w:lang w:val="en-CA" w:eastAsia="ko-KR"/>
        </w:rPr>
        <w:instrText xml:space="preserve"> \* MERGEFORMAT </w:instrText>
      </w:r>
      <w:r w:rsidRPr="00D250D7">
        <w:rPr>
          <w:rFonts w:eastAsiaTheme="minorEastAsia"/>
          <w:b/>
          <w:bCs/>
          <w:kern w:val="2"/>
          <w:sz w:val="24"/>
          <w:szCs w:val="28"/>
          <w:lang w:val="en-CA" w:eastAsia="ko-KR"/>
        </w:rPr>
      </w:r>
      <w:r w:rsidRPr="00D250D7">
        <w:rPr>
          <w:rFonts w:eastAsiaTheme="minorEastAsia"/>
          <w:b/>
          <w:bCs/>
          <w:kern w:val="2"/>
          <w:sz w:val="24"/>
          <w:szCs w:val="28"/>
          <w:lang w:val="en-CA" w:eastAsia="ko-KR"/>
        </w:rPr>
        <w:fldChar w:fldCharType="separate"/>
      </w:r>
      <w:r w:rsidR="003A61E2">
        <w:rPr>
          <w:rFonts w:eastAsiaTheme="minorEastAsia"/>
          <w:kern w:val="2"/>
          <w:lang w:val="en-CA" w:eastAsia="ko-KR"/>
        </w:rPr>
        <w:t>3.9.3</w:t>
      </w:r>
      <w:r w:rsidRPr="00D250D7">
        <w:rPr>
          <w:rFonts w:eastAsiaTheme="minorEastAsia"/>
          <w:b/>
          <w:bCs/>
          <w:kern w:val="2"/>
          <w:sz w:val="24"/>
          <w:szCs w:val="28"/>
          <w:lang w:val="en-CA" w:eastAsia="ko-KR"/>
        </w:rPr>
        <w:fldChar w:fldCharType="end"/>
      </w:r>
      <w:r w:rsidRPr="00D250D7">
        <w:rPr>
          <w:rFonts w:eastAsiaTheme="minorEastAsia"/>
          <w:kern w:val="2"/>
          <w:lang w:val="en-CA" w:eastAsia="ko-KR"/>
        </w:rPr>
        <w:t xml:space="preserve">). </w:t>
      </w:r>
      <w:r w:rsidR="00C765D8" w:rsidRPr="00D250D7">
        <w:rPr>
          <w:rFonts w:eastAsiaTheme="minorEastAsia"/>
          <w:kern w:val="2"/>
          <w:lang w:val="en-CA" w:eastAsia="ko-KR"/>
        </w:rPr>
        <w:t>To speed up</w:t>
      </w:r>
      <w:r w:rsidRPr="00D250D7">
        <w:rPr>
          <w:rFonts w:eastAsiaTheme="minorEastAsia"/>
          <w:kern w:val="2"/>
          <w:lang w:val="en-CA" w:eastAsia="ko-KR"/>
        </w:rPr>
        <w:t xml:space="preserve"> the encoder </w:t>
      </w:r>
      <w:r w:rsidR="00C765D8" w:rsidRPr="00D250D7">
        <w:rPr>
          <w:rFonts w:eastAsiaTheme="minorEastAsia"/>
          <w:kern w:val="2"/>
          <w:lang w:val="en-CA" w:eastAsia="ko-KR"/>
        </w:rPr>
        <w:t xml:space="preserve">decision, the JCCR transform selection depends on </w:t>
      </w:r>
      <w:r w:rsidRPr="00D250D7">
        <w:rPr>
          <w:rFonts w:eastAsiaTheme="minorEastAsia"/>
          <w:kern w:val="2"/>
          <w:lang w:val="en-CA" w:eastAsia="ko-KR"/>
        </w:rPr>
        <w:t>whether the i</w:t>
      </w:r>
      <w:r w:rsidRPr="00D250D7">
        <w:rPr>
          <w:rFonts w:eastAsiaTheme="minorEastAsia"/>
          <w:szCs w:val="22"/>
          <w:lang w:val="en-CA" w:eastAsia="ko-KR"/>
        </w:rPr>
        <w:t xml:space="preserve">ndependent coding of Cb and Cr </w:t>
      </w:r>
      <w:r w:rsidR="00C765D8" w:rsidRPr="00D250D7">
        <w:rPr>
          <w:rFonts w:eastAsiaTheme="minorEastAsia"/>
          <w:szCs w:val="22"/>
          <w:lang w:val="en-CA" w:eastAsia="ko-KR"/>
        </w:rPr>
        <w:t>components</w:t>
      </w:r>
      <w:r w:rsidR="00C765D8">
        <w:rPr>
          <w:rFonts w:eastAsiaTheme="minorEastAsia"/>
          <w:szCs w:val="22"/>
          <w:lang w:val="en-CA" w:eastAsia="ko-KR"/>
        </w:rPr>
        <w:t xml:space="preserve"> </w:t>
      </w:r>
      <w:r>
        <w:rPr>
          <w:rFonts w:eastAsiaTheme="minorEastAsia"/>
          <w:szCs w:val="22"/>
          <w:lang w:val="en-CA" w:eastAsia="ko-KR"/>
        </w:rPr>
        <w:t xml:space="preserve">selects the DCT-2 or the TS </w:t>
      </w:r>
      <w:r w:rsidR="00C765D8">
        <w:rPr>
          <w:rFonts w:eastAsiaTheme="minorEastAsia"/>
          <w:szCs w:val="22"/>
          <w:lang w:val="en-CA" w:eastAsia="ko-KR"/>
        </w:rPr>
        <w:t>as the best</w:t>
      </w:r>
      <w:r>
        <w:rPr>
          <w:rFonts w:eastAsiaTheme="minorEastAsia"/>
          <w:szCs w:val="22"/>
          <w:lang w:val="en-CA" w:eastAsia="ko-KR"/>
        </w:rPr>
        <w:t xml:space="preserve"> transform, </w:t>
      </w:r>
      <w:r w:rsidR="00C765D8">
        <w:rPr>
          <w:rFonts w:eastAsiaTheme="minorEastAsia"/>
          <w:szCs w:val="22"/>
          <w:lang w:val="en-CA" w:eastAsia="ko-KR"/>
        </w:rPr>
        <w:t>and whether there are non-zero coefficients in independent chroma coding. Specifically, if one chroma component selects DCT-2 (or TS) and the other component is all zero, or both chroma components select DCT-2 (or TS), then only DCT-2 (or TS) will be considered in JCCR encoding. Otherwise, if one component selects DCT-2 and the other selects TS, then both DCT-2 and TS will be considered in JCCR encoding.</w:t>
      </w:r>
    </w:p>
    <w:p w14:paraId="5B7B2514" w14:textId="77777777" w:rsidR="00BF361A" w:rsidRPr="00BF361A" w:rsidRDefault="00BF361A" w:rsidP="00CD45EA">
      <w:pPr>
        <w:pStyle w:val="Heading2"/>
        <w:spacing w:before="136"/>
        <w:rPr>
          <w:sz w:val="28"/>
          <w:lang w:val="en-CA"/>
        </w:rPr>
      </w:pPr>
      <w:bookmarkStart w:id="319" w:name="_Toc58175138"/>
      <w:r w:rsidRPr="00BF361A">
        <w:rPr>
          <w:sz w:val="28"/>
          <w:lang w:val="en-CA"/>
        </w:rPr>
        <w:t>Entropy coding</w:t>
      </w:r>
      <w:bookmarkEnd w:id="319"/>
    </w:p>
    <w:p w14:paraId="21522936" w14:textId="4AB7A98E" w:rsidR="005D34B3" w:rsidRPr="000C46AA" w:rsidRDefault="005D34B3" w:rsidP="00CD45EA">
      <w:pPr>
        <w:spacing w:after="120"/>
        <w:jc w:val="both"/>
        <w:rPr>
          <w:lang w:val="en-CA"/>
        </w:rPr>
      </w:pPr>
      <w:r w:rsidRPr="000C46AA">
        <w:rPr>
          <w:lang w:val="en-CA"/>
        </w:rPr>
        <w:t xml:space="preserve">In the </w:t>
      </w:r>
      <w:r w:rsidRPr="000C46AA">
        <w:rPr>
          <w:lang w:val="en-CA" w:eastAsia="ko-KR"/>
        </w:rPr>
        <w:t>VVC</w:t>
      </w:r>
      <w:r w:rsidRPr="000C46AA">
        <w:rPr>
          <w:lang w:val="en-CA"/>
        </w:rPr>
        <w:t>, CABAC contains the following major changes compared to the design in HEVC:</w:t>
      </w:r>
    </w:p>
    <w:p w14:paraId="0393CE7E" w14:textId="77777777" w:rsidR="00D312D8" w:rsidRPr="00B31B60" w:rsidRDefault="00D312D8" w:rsidP="000613EB">
      <w:pPr>
        <w:pStyle w:val="ListParagraph"/>
        <w:numPr>
          <w:ilvl w:val="0"/>
          <w:numId w:val="13"/>
        </w:numPr>
        <w:spacing w:before="136" w:after="120"/>
        <w:rPr>
          <w:lang w:val="en-CA"/>
        </w:rPr>
      </w:pPr>
      <w:r>
        <w:rPr>
          <w:sz w:val="22"/>
          <w:lang w:val="en-CA"/>
        </w:rPr>
        <w:t>Core CABAC engine</w:t>
      </w:r>
    </w:p>
    <w:p w14:paraId="72E01F5C" w14:textId="14CF26C5" w:rsidR="005D34B3" w:rsidRPr="00D113C4" w:rsidRDefault="00C63689" w:rsidP="000613EB">
      <w:pPr>
        <w:pStyle w:val="ListParagraph"/>
        <w:numPr>
          <w:ilvl w:val="0"/>
          <w:numId w:val="13"/>
        </w:numPr>
        <w:spacing w:before="136" w:after="120"/>
        <w:rPr>
          <w:lang w:val="en-CA"/>
        </w:rPr>
      </w:pPr>
      <w:r>
        <w:rPr>
          <w:rFonts w:eastAsiaTheme="minorEastAsia" w:hint="eastAsia"/>
          <w:lang w:val="en-CA" w:eastAsia="ko-KR"/>
        </w:rPr>
        <w:t>Separate residual coding structure for transform block and transform skip block.</w:t>
      </w:r>
    </w:p>
    <w:p w14:paraId="34E7E699" w14:textId="064D3416" w:rsidR="005D34B3" w:rsidRPr="009709C0" w:rsidRDefault="005D34B3" w:rsidP="00227BD1">
      <w:pPr>
        <w:pStyle w:val="ListParagraph"/>
        <w:numPr>
          <w:ilvl w:val="0"/>
          <w:numId w:val="13"/>
        </w:numPr>
        <w:spacing w:before="136" w:after="120"/>
        <w:rPr>
          <w:lang w:val="en-CA"/>
        </w:rPr>
      </w:pPr>
      <w:r w:rsidRPr="000C46AA">
        <w:rPr>
          <w:lang w:val="en-CA" w:eastAsia="ko-KR"/>
        </w:rPr>
        <w:t>C</w:t>
      </w:r>
      <w:r w:rsidRPr="000C46AA">
        <w:rPr>
          <w:sz w:val="22"/>
          <w:lang w:val="en-CA"/>
        </w:rPr>
        <w:t>ontext modeling for transform coefficients</w:t>
      </w:r>
    </w:p>
    <w:p w14:paraId="124C89F2" w14:textId="2F4E484E" w:rsidR="00D312D8" w:rsidRDefault="00D312D8" w:rsidP="00CD45EA">
      <w:pPr>
        <w:pStyle w:val="Heading3"/>
        <w:spacing w:before="136"/>
        <w:rPr>
          <w:rFonts w:eastAsiaTheme="minorEastAsia"/>
          <w:lang w:val="en-CA" w:eastAsia="ko-KR"/>
        </w:rPr>
      </w:pPr>
      <w:bookmarkStart w:id="320" w:name="_Toc58175139"/>
      <w:r>
        <w:rPr>
          <w:rFonts w:eastAsiaTheme="minorEastAsia" w:hint="eastAsia"/>
          <w:lang w:val="en-CA" w:eastAsia="ko-KR"/>
        </w:rPr>
        <w:t>C</w:t>
      </w:r>
      <w:r>
        <w:rPr>
          <w:rFonts w:eastAsiaTheme="minorEastAsia"/>
          <w:lang w:val="en-CA" w:eastAsia="ko-KR"/>
        </w:rPr>
        <w:t>ore CABAC engine</w:t>
      </w:r>
      <w:bookmarkEnd w:id="320"/>
    </w:p>
    <w:p w14:paraId="5ABFEC7A" w14:textId="097D74D7" w:rsidR="00D312D8" w:rsidRDefault="00D312D8" w:rsidP="00CA7357">
      <w:pPr>
        <w:jc w:val="both"/>
        <w:rPr>
          <w:noProof/>
        </w:rPr>
      </w:pPr>
      <w:r>
        <w:rPr>
          <w:szCs w:val="22"/>
          <w:lang w:val="en-GB"/>
        </w:rPr>
        <w:t xml:space="preserve">The CABAC engine in HEVC uses a table-based probability transition process between </w:t>
      </w:r>
      <w:r w:rsidRPr="00E95ECD">
        <w:rPr>
          <w:szCs w:val="22"/>
          <w:lang w:val="en-GB"/>
        </w:rPr>
        <w:t>64 different representative probability states</w:t>
      </w:r>
      <w:r>
        <w:rPr>
          <w:szCs w:val="22"/>
          <w:lang w:val="en-GB"/>
        </w:rPr>
        <w:t>. In HEVC, t</w:t>
      </w:r>
      <w:r w:rsidRPr="00E95ECD">
        <w:rPr>
          <w:szCs w:val="22"/>
          <w:lang w:val="en-GB"/>
        </w:rPr>
        <w:t>he range ivlCurrRange representing the state of the codin</w:t>
      </w:r>
      <w:r>
        <w:rPr>
          <w:szCs w:val="22"/>
          <w:lang w:val="en-GB"/>
        </w:rPr>
        <w:t>g engine is quantized to a</w:t>
      </w:r>
      <w:r w:rsidRPr="00E95ECD">
        <w:rPr>
          <w:szCs w:val="22"/>
          <w:lang w:val="en-GB"/>
        </w:rPr>
        <w:t xml:space="preserve"> set of </w:t>
      </w:r>
      <w:r>
        <w:rPr>
          <w:szCs w:val="22"/>
          <w:lang w:val="en-GB"/>
        </w:rPr>
        <w:t xml:space="preserve">4 </w:t>
      </w:r>
      <w:r w:rsidRPr="00E95ECD">
        <w:rPr>
          <w:szCs w:val="22"/>
          <w:lang w:val="en-GB"/>
        </w:rPr>
        <w:t xml:space="preserve">values prior to the calculation of the new interval range. </w:t>
      </w:r>
      <w:r>
        <w:rPr>
          <w:szCs w:val="22"/>
          <w:lang w:val="en-GB"/>
        </w:rPr>
        <w:t xml:space="preserve">The HEVC state transition can be implemented using a </w:t>
      </w:r>
      <w:r w:rsidRPr="00E95ECD">
        <w:rPr>
          <w:szCs w:val="22"/>
          <w:lang w:val="en-GB"/>
        </w:rPr>
        <w:t>table containing all 64x4</w:t>
      </w:r>
      <w:r w:rsidR="00F26326">
        <w:rPr>
          <w:szCs w:val="22"/>
          <w:lang w:val="en-GB"/>
        </w:rPr>
        <w:t xml:space="preserve"> </w:t>
      </w:r>
      <w:r>
        <w:rPr>
          <w:szCs w:val="22"/>
          <w:lang w:val="en-GB"/>
        </w:rPr>
        <w:t>8-bit</w:t>
      </w:r>
      <w:r w:rsidRPr="00E95ECD">
        <w:rPr>
          <w:szCs w:val="22"/>
          <w:lang w:val="en-GB"/>
        </w:rPr>
        <w:t xml:space="preserve"> pre-computed values </w:t>
      </w:r>
      <w:r>
        <w:rPr>
          <w:szCs w:val="22"/>
          <w:lang w:val="en-GB"/>
        </w:rPr>
        <w:t>to approximate the values of</w:t>
      </w:r>
      <w:r w:rsidRPr="00E95ECD">
        <w:rPr>
          <w:szCs w:val="22"/>
          <w:lang w:val="en-GB"/>
        </w:rPr>
        <w:t xml:space="preserve"> ivlCurrRange * pLPS</w:t>
      </w:r>
      <w:r>
        <w:rPr>
          <w:szCs w:val="22"/>
          <w:lang w:val="en-GB"/>
        </w:rPr>
        <w:t xml:space="preserve">( pStateIdx ), where pLPS is the </w:t>
      </w:r>
      <w:r w:rsidRPr="00943A5F">
        <w:rPr>
          <w:noProof/>
        </w:rPr>
        <w:t>probability</w:t>
      </w:r>
      <w:r>
        <w:rPr>
          <w:szCs w:val="22"/>
          <w:lang w:val="en-GB"/>
        </w:rPr>
        <w:t xml:space="preserve"> of </w:t>
      </w:r>
      <w:r w:rsidRPr="00943A5F">
        <w:rPr>
          <w:noProof/>
        </w:rPr>
        <w:t xml:space="preserve">the </w:t>
      </w:r>
      <w:r>
        <w:rPr>
          <w:noProof/>
        </w:rPr>
        <w:t>least probable symbol (</w:t>
      </w:r>
      <w:r w:rsidRPr="00943A5F">
        <w:rPr>
          <w:noProof/>
        </w:rPr>
        <w:t>LPS</w:t>
      </w:r>
      <w:r>
        <w:rPr>
          <w:noProof/>
        </w:rPr>
        <w:t xml:space="preserve">) and pStateIdx is the index of the current state. </w:t>
      </w:r>
      <w:r w:rsidR="00C63689">
        <w:rPr>
          <w:rFonts w:eastAsiaTheme="minorEastAsia" w:hint="eastAsia"/>
          <w:noProof/>
          <w:lang w:eastAsia="ko-KR"/>
        </w:rPr>
        <w:t>Also</w:t>
      </w:r>
      <w:r>
        <w:rPr>
          <w:noProof/>
        </w:rPr>
        <w:t xml:space="preserve">, a decode decision can be implemented using the </w:t>
      </w:r>
      <w:r>
        <w:rPr>
          <w:noProof/>
        </w:rPr>
        <w:lastRenderedPageBreak/>
        <w:t xml:space="preserve">pre-computed LUT. First ivlLpsRange is obtained using the LUT as follows. Then, ivlLpsRange is used to update ivlCurrRange and calculate the output binVal. </w:t>
      </w:r>
    </w:p>
    <w:p w14:paraId="0FDFE4E8" w14:textId="2F305B61" w:rsidR="00D312D8" w:rsidRDefault="00D312D8" w:rsidP="00D5520A">
      <w:pPr>
        <w:jc w:val="right"/>
        <w:rPr>
          <w:noProof/>
        </w:rPr>
      </w:pPr>
      <w:r>
        <w:rPr>
          <w:noProof/>
        </w:rPr>
        <w:t>ivlLpsRange</w:t>
      </w:r>
      <w:r w:rsidRPr="00943A5F">
        <w:rPr>
          <w:noProof/>
        </w:rPr>
        <w:t xml:space="preserve"> = </w:t>
      </w:r>
      <w:r>
        <w:rPr>
          <w:noProof/>
        </w:rPr>
        <w:t>rangeTabLps[ </w:t>
      </w:r>
      <w:r w:rsidRPr="00943A5F">
        <w:rPr>
          <w:noProof/>
        </w:rPr>
        <w:t>pStateIdx</w:t>
      </w:r>
      <w:r>
        <w:rPr>
          <w:noProof/>
        </w:rPr>
        <w:t> ][ qRangeIdx ]</w:t>
      </w:r>
      <w:r>
        <w:rPr>
          <w:szCs w:val="22"/>
          <w:lang w:val="en-CA"/>
        </w:rPr>
        <w:tab/>
      </w:r>
      <w:r>
        <w:rPr>
          <w:szCs w:val="22"/>
          <w:lang w:val="en-CA"/>
        </w:rPr>
        <w:tab/>
      </w:r>
      <w:r>
        <w:rPr>
          <w:szCs w:val="22"/>
          <w:lang w:val="en-CA"/>
        </w:rPr>
        <w:tab/>
      </w:r>
      <w:r>
        <w:rPr>
          <w:szCs w:val="22"/>
          <w:lang w:val="en-CA"/>
        </w:rPr>
        <w:tab/>
      </w:r>
      <w:r w:rsidRPr="005330A7">
        <w:rPr>
          <w:szCs w:val="22"/>
          <w:lang w:val="en-CA"/>
        </w:rPr>
        <w:t>(</w:t>
      </w:r>
      <w:r w:rsidRPr="005330A7">
        <w:rPr>
          <w:rFonts w:eastAsia="Malgun Gothic" w:hint="eastAsia"/>
          <w:szCs w:val="22"/>
          <w:lang w:val="en-CA" w:eastAsia="ko-KR"/>
        </w:rPr>
        <w:t>3</w:t>
      </w:r>
      <w:r w:rsidRPr="005330A7">
        <w:rPr>
          <w:rFonts w:eastAsia="Malgun Gothic"/>
          <w:szCs w:val="22"/>
          <w:lang w:val="en-CA" w:eastAsia="ko-KR"/>
        </w:rPr>
        <w:t>-</w:t>
      </w:r>
      <w:r w:rsidR="00D00A03" w:rsidRPr="000F2223">
        <w:rPr>
          <w:noProof/>
          <w:szCs w:val="22"/>
          <w:lang w:val="en-CA"/>
        </w:rPr>
        <w:fldChar w:fldCharType="begin"/>
      </w:r>
      <w:r w:rsidR="00D00A03" w:rsidRPr="005330A7">
        <w:rPr>
          <w:noProof/>
          <w:szCs w:val="22"/>
          <w:lang w:val="en-CA"/>
        </w:rPr>
        <w:instrText xml:space="preserve"> SEQ Eq \* MERGEFORMAT </w:instrText>
      </w:r>
      <w:r w:rsidR="00D00A03" w:rsidRPr="000F2223">
        <w:rPr>
          <w:noProof/>
          <w:szCs w:val="22"/>
          <w:lang w:val="en-CA"/>
        </w:rPr>
        <w:fldChar w:fldCharType="separate"/>
      </w:r>
      <w:r w:rsidR="003A61E2">
        <w:rPr>
          <w:noProof/>
          <w:szCs w:val="22"/>
          <w:lang w:val="en-CA"/>
        </w:rPr>
        <w:t>47</w:t>
      </w:r>
      <w:r w:rsidR="00D00A03" w:rsidRPr="000F2223">
        <w:rPr>
          <w:noProof/>
          <w:szCs w:val="22"/>
          <w:lang w:val="en-CA"/>
        </w:rPr>
        <w:fldChar w:fldCharType="end"/>
      </w:r>
      <w:r w:rsidRPr="005330A7">
        <w:rPr>
          <w:szCs w:val="22"/>
          <w:lang w:val="en-CA"/>
        </w:rPr>
        <w:t>)</w:t>
      </w:r>
    </w:p>
    <w:p w14:paraId="6F50E4B4" w14:textId="333FADC2" w:rsidR="00D20133" w:rsidRPr="00913BEB" w:rsidRDefault="00C63689" w:rsidP="00D20133">
      <w:pPr>
        <w:jc w:val="both"/>
        <w:rPr>
          <w:noProof/>
          <w:szCs w:val="22"/>
          <w:lang w:val="en-CA"/>
        </w:rPr>
      </w:pPr>
      <w:r w:rsidRPr="00F952A7">
        <w:rPr>
          <w:lang w:val="en-CA"/>
        </w:rPr>
        <w:t>In V</w:t>
      </w:r>
      <w:r w:rsidRPr="00913BEB">
        <w:rPr>
          <w:szCs w:val="22"/>
          <w:lang w:val="en-CA"/>
        </w:rPr>
        <w:t xml:space="preserve">VC, </w:t>
      </w:r>
      <w:r w:rsidR="00622937">
        <w:rPr>
          <w:szCs w:val="22"/>
          <w:lang w:val="en-CA"/>
        </w:rPr>
        <w:t xml:space="preserve">the probability is </w:t>
      </w:r>
      <w:r w:rsidR="00D20133">
        <w:rPr>
          <w:szCs w:val="22"/>
          <w:lang w:val="en-CA"/>
        </w:rPr>
        <w:t xml:space="preserve">linearly </w:t>
      </w:r>
      <w:r w:rsidR="00622937">
        <w:rPr>
          <w:szCs w:val="22"/>
          <w:lang w:val="en-CA"/>
        </w:rPr>
        <w:t xml:space="preserve">expressed </w:t>
      </w:r>
      <w:r w:rsidR="00D20133">
        <w:rPr>
          <w:szCs w:val="22"/>
          <w:lang w:val="en-CA"/>
        </w:rPr>
        <w:t xml:space="preserve">by the probability index pStateIdx. </w:t>
      </w:r>
      <w:r w:rsidR="007A4E74">
        <w:rPr>
          <w:szCs w:val="22"/>
          <w:lang w:val="en-CA"/>
        </w:rPr>
        <w:t>Therefore,</w:t>
      </w:r>
      <w:r w:rsidR="00D20133">
        <w:rPr>
          <w:szCs w:val="22"/>
          <w:lang w:val="en-CA"/>
        </w:rPr>
        <w:t xml:space="preserve"> all the calculation can be done with equation</w:t>
      </w:r>
      <w:r w:rsidR="007A4E74">
        <w:rPr>
          <w:szCs w:val="22"/>
          <w:lang w:val="en-CA"/>
        </w:rPr>
        <w:t>s</w:t>
      </w:r>
      <w:r w:rsidR="00D20133">
        <w:rPr>
          <w:szCs w:val="22"/>
          <w:lang w:val="en-CA"/>
        </w:rPr>
        <w:t xml:space="preserve"> without LUT operation. To improve the accuracy of probability estimation, </w:t>
      </w:r>
      <w:r w:rsidR="00D20133" w:rsidRPr="005A2F9F">
        <w:t>a multi-hypothesis probability update model</w:t>
      </w:r>
      <w:r w:rsidR="00D20133">
        <w:t xml:space="preserve"> is applied. </w:t>
      </w:r>
      <w:r w:rsidR="00D20133">
        <w:rPr>
          <w:szCs w:val="22"/>
          <w:lang w:val="en-CA"/>
        </w:rPr>
        <w:t xml:space="preserve">The </w:t>
      </w:r>
      <w:r w:rsidR="00D20133" w:rsidRPr="00622937">
        <w:rPr>
          <w:szCs w:val="22"/>
          <w:lang w:val="en-CA"/>
        </w:rPr>
        <w:t>pState</w:t>
      </w:r>
      <w:r w:rsidR="00D20133">
        <w:rPr>
          <w:szCs w:val="22"/>
          <w:lang w:val="en-CA"/>
        </w:rPr>
        <w:t xml:space="preserve">Idx used in </w:t>
      </w:r>
      <w:r w:rsidR="00D20133" w:rsidRPr="00913BEB">
        <w:rPr>
          <w:szCs w:val="22"/>
          <w:lang w:val="en-CA"/>
        </w:rPr>
        <w:t xml:space="preserve">the interval subdivision in the binary arithmetic coder </w:t>
      </w:r>
      <w:r w:rsidR="00D20133">
        <w:rPr>
          <w:szCs w:val="22"/>
          <w:lang w:val="en-CA"/>
        </w:rPr>
        <w:t>is a combination of two probabilities pStateIdx0 and pStateIdx1. The two probabilities</w:t>
      </w:r>
      <w:r w:rsidR="00D20133" w:rsidRPr="00913BEB">
        <w:rPr>
          <w:szCs w:val="22"/>
          <w:lang w:val="en-CA"/>
        </w:rPr>
        <w:t xml:space="preserve"> are associated with each context model and are updated </w:t>
      </w:r>
      <w:r w:rsidR="00D20133" w:rsidRPr="00913BEB">
        <w:rPr>
          <w:szCs w:val="22"/>
          <w:lang w:val="en-GB"/>
        </w:rPr>
        <w:t>independently</w:t>
      </w:r>
      <w:r w:rsidR="00D20133" w:rsidRPr="00913BEB">
        <w:rPr>
          <w:szCs w:val="22"/>
          <w:lang w:val="en-CA"/>
        </w:rPr>
        <w:t xml:space="preserve"> with different adaptation rates. The adaptation rates of </w:t>
      </w:r>
      <w:r w:rsidR="00D20133">
        <w:rPr>
          <w:szCs w:val="22"/>
          <w:lang w:val="en-CA"/>
        </w:rPr>
        <w:t xml:space="preserve">pStateIdx0 </w:t>
      </w:r>
      <w:r w:rsidR="00D20133" w:rsidRPr="00913BEB">
        <w:rPr>
          <w:szCs w:val="22"/>
          <w:lang w:val="en-CA"/>
        </w:rPr>
        <w:t xml:space="preserve">and </w:t>
      </w:r>
      <w:r w:rsidR="00D20133">
        <w:rPr>
          <w:szCs w:val="22"/>
          <w:lang w:val="en-CA"/>
        </w:rPr>
        <w:t xml:space="preserve">pStateIdx1 </w:t>
      </w:r>
      <w:r w:rsidR="00D20133" w:rsidRPr="00913BEB">
        <w:rPr>
          <w:szCs w:val="22"/>
          <w:lang w:val="en-CA"/>
        </w:rPr>
        <w:t xml:space="preserve">for each context model are pre-trained based on the statistics of the associated bins. The probability estimate </w:t>
      </w:r>
      <w:r w:rsidR="00D20133" w:rsidRPr="00622937">
        <w:rPr>
          <w:szCs w:val="22"/>
          <w:lang w:val="en-CA"/>
        </w:rPr>
        <w:t>pState</w:t>
      </w:r>
      <w:r w:rsidR="00D20133">
        <w:rPr>
          <w:szCs w:val="22"/>
          <w:lang w:val="en-CA"/>
        </w:rPr>
        <w:t xml:space="preserve">Idx </w:t>
      </w:r>
      <w:r w:rsidR="00D20133" w:rsidRPr="00913BEB">
        <w:rPr>
          <w:szCs w:val="22"/>
          <w:lang w:val="en-CA"/>
        </w:rPr>
        <w:t>is the average of the estimates from the two hypotheses.</w:t>
      </w:r>
    </w:p>
    <w:p w14:paraId="18B54D0D" w14:textId="1C26D23D" w:rsidR="007A4E74" w:rsidRPr="00913BEB" w:rsidRDefault="007A4E74" w:rsidP="007A4E74">
      <w:pPr>
        <w:jc w:val="both"/>
        <w:rPr>
          <w:noProof/>
          <w:szCs w:val="22"/>
          <w:lang w:val="en-CA"/>
        </w:rPr>
      </w:pPr>
      <w:r w:rsidRPr="007A4E74">
        <w:rPr>
          <w:noProof/>
          <w:szCs w:val="22"/>
          <w:lang w:val="en-CA"/>
        </w:rPr>
        <w:fldChar w:fldCharType="begin"/>
      </w:r>
      <w:r w:rsidRPr="007A4E74">
        <w:rPr>
          <w:noProof/>
          <w:szCs w:val="22"/>
          <w:lang w:val="en-CA"/>
        </w:rPr>
        <w:instrText xml:space="preserve"> REF _Ref35199594 \h  \* MERGEFORMAT </w:instrText>
      </w:r>
      <w:r w:rsidRPr="007A4E74">
        <w:rPr>
          <w:noProof/>
          <w:szCs w:val="22"/>
          <w:lang w:val="en-CA"/>
        </w:rPr>
      </w:r>
      <w:r w:rsidRPr="007A4E74">
        <w:rPr>
          <w:noProof/>
          <w:szCs w:val="22"/>
          <w:lang w:val="en-CA"/>
        </w:rPr>
        <w:fldChar w:fldCharType="separate"/>
      </w:r>
      <w:r w:rsidR="003A61E2" w:rsidRPr="003A61E2">
        <w:rPr>
          <w:szCs w:val="22"/>
          <w:lang w:val="en-CA" w:eastAsia="zh-CN"/>
          <w:rPrChange w:id="321" w:author="v1-jc1" w:date="2020-12-06T19:24:00Z">
            <w:rPr>
              <w:b/>
              <w:bCs/>
              <w:sz w:val="20"/>
              <w:lang w:val="en-CA" w:eastAsia="zh-CN"/>
            </w:rPr>
          </w:rPrChange>
        </w:rPr>
        <w:t xml:space="preserve">Figure </w:t>
      </w:r>
      <w:r w:rsidR="003A61E2" w:rsidRPr="003A61E2">
        <w:rPr>
          <w:noProof/>
          <w:szCs w:val="22"/>
          <w:lang w:val="en-CA" w:eastAsia="zh-CN"/>
          <w:rPrChange w:id="322" w:author="v1-jc1" w:date="2020-12-06T19:24:00Z">
            <w:rPr>
              <w:b/>
              <w:bCs/>
              <w:noProof/>
              <w:sz w:val="20"/>
              <w:lang w:val="en-CA" w:eastAsia="zh-CN"/>
            </w:rPr>
          </w:rPrChange>
        </w:rPr>
        <w:t>45</w:t>
      </w:r>
      <w:r w:rsidRPr="007A4E74">
        <w:rPr>
          <w:noProof/>
          <w:szCs w:val="22"/>
          <w:lang w:val="en-CA"/>
        </w:rPr>
        <w:fldChar w:fldCharType="end"/>
      </w:r>
      <w:r w:rsidRPr="007A4E74">
        <w:rPr>
          <w:noProof/>
          <w:szCs w:val="22"/>
          <w:lang w:val="en-CA"/>
        </w:rPr>
        <w:t xml:space="preserve"> </w:t>
      </w:r>
      <w:r w:rsidR="00D20133" w:rsidRPr="007A4E74">
        <w:rPr>
          <w:noProof/>
          <w:szCs w:val="22"/>
          <w:lang w:val="en-CA"/>
        </w:rPr>
        <w:t>shows the flowchart</w:t>
      </w:r>
      <w:r w:rsidR="00D20133" w:rsidRPr="00913BEB">
        <w:rPr>
          <w:noProof/>
          <w:szCs w:val="22"/>
          <w:lang w:val="en-CA"/>
        </w:rPr>
        <w:t xml:space="preserve"> for decoding a single </w:t>
      </w:r>
      <w:r w:rsidR="006401E7" w:rsidRPr="006401E7">
        <w:rPr>
          <w:noProof/>
          <w:szCs w:val="22"/>
          <w:lang w:val="en-CA"/>
        </w:rPr>
        <w:t xml:space="preserve">binary </w:t>
      </w:r>
      <w:r w:rsidR="00D20133" w:rsidRPr="00913BEB">
        <w:rPr>
          <w:noProof/>
          <w:szCs w:val="22"/>
          <w:lang w:val="en-CA"/>
        </w:rPr>
        <w:t>decision</w:t>
      </w:r>
      <w:r w:rsidR="00B763B5">
        <w:rPr>
          <w:noProof/>
          <w:szCs w:val="22"/>
          <w:lang w:val="en-CA"/>
        </w:rPr>
        <w:t xml:space="preserve"> in VVC.</w:t>
      </w:r>
    </w:p>
    <w:p w14:paraId="005B1EAA" w14:textId="77777777" w:rsidR="007A4E74" w:rsidRDefault="007A4E74" w:rsidP="007A4E74">
      <w:pPr>
        <w:jc w:val="center"/>
        <w:rPr>
          <w:noProof/>
          <w:lang w:val="en-CA"/>
        </w:rPr>
      </w:pPr>
      <w:r w:rsidRPr="00125512">
        <w:rPr>
          <w:noProof/>
          <w:lang w:val="en-CA"/>
        </w:rPr>
        <w:object w:dxaOrig="6616" w:dyaOrig="7216" w14:anchorId="487F57DE">
          <v:shape id="_x0000_i1035" type="#_x0000_t75" style="width:331.2pt;height:5in" o:ole="">
            <v:imagedata r:id="rId76" o:title=""/>
          </v:shape>
          <o:OLEObject Type="Embed" ProgID="Visio.Drawing.15" ShapeID="_x0000_i1035" DrawAspect="Content" ObjectID="_1669464695" r:id="rId77"/>
        </w:object>
      </w:r>
    </w:p>
    <w:p w14:paraId="3501E49A" w14:textId="1397BC4C" w:rsidR="007A4E74" w:rsidRDefault="007A4E74" w:rsidP="007A4E74">
      <w:pPr>
        <w:jc w:val="center"/>
        <w:rPr>
          <w:noProof/>
          <w:lang w:val="en-CA"/>
        </w:rPr>
      </w:pPr>
      <w:bookmarkStart w:id="323" w:name="_Ref35199594"/>
      <w:r w:rsidRPr="007A4E74">
        <w:rPr>
          <w:b/>
          <w:bCs/>
          <w:sz w:val="20"/>
          <w:lang w:val="en-CA" w:eastAsia="zh-CN"/>
        </w:rPr>
        <w:t xml:space="preserve">Figure </w:t>
      </w:r>
      <w:r w:rsidRPr="007A4E74">
        <w:rPr>
          <w:b/>
          <w:bCs/>
          <w:sz w:val="20"/>
          <w:lang w:val="en-CA" w:eastAsia="zh-CN"/>
        </w:rPr>
        <w:fldChar w:fldCharType="begin"/>
      </w:r>
      <w:r w:rsidRPr="007A4E74">
        <w:rPr>
          <w:b/>
          <w:bCs/>
          <w:sz w:val="20"/>
          <w:lang w:val="en-CA" w:eastAsia="zh-CN"/>
        </w:rPr>
        <w:instrText xml:space="preserve"> SEQ Figure \* ARABIC </w:instrText>
      </w:r>
      <w:r w:rsidRPr="007A4E74">
        <w:rPr>
          <w:b/>
          <w:bCs/>
          <w:sz w:val="20"/>
          <w:lang w:val="en-CA" w:eastAsia="zh-CN"/>
        </w:rPr>
        <w:fldChar w:fldCharType="separate"/>
      </w:r>
      <w:r w:rsidR="003A61E2">
        <w:rPr>
          <w:b/>
          <w:bCs/>
          <w:noProof/>
          <w:sz w:val="20"/>
          <w:lang w:val="en-CA" w:eastAsia="zh-CN"/>
        </w:rPr>
        <w:t>45</w:t>
      </w:r>
      <w:r w:rsidRPr="007A4E74">
        <w:rPr>
          <w:b/>
          <w:bCs/>
          <w:sz w:val="20"/>
          <w:lang w:val="en-CA" w:eastAsia="zh-CN"/>
        </w:rPr>
        <w:fldChar w:fldCharType="end"/>
      </w:r>
      <w:bookmarkEnd w:id="323"/>
      <w:r w:rsidRPr="007A4E74">
        <w:rPr>
          <w:b/>
          <w:bCs/>
          <w:sz w:val="20"/>
          <w:lang w:val="en-CA" w:eastAsia="zh-CN"/>
        </w:rPr>
        <w:t xml:space="preserve"> – </w:t>
      </w:r>
      <w:r w:rsidRPr="007A4E74">
        <w:rPr>
          <w:b/>
          <w:bCs/>
          <w:sz w:val="20"/>
          <w:szCs w:val="18"/>
        </w:rPr>
        <w:t xml:space="preserve">Flowchart for decoding a </w:t>
      </w:r>
      <w:r>
        <w:rPr>
          <w:b/>
          <w:bCs/>
          <w:sz w:val="20"/>
          <w:szCs w:val="18"/>
        </w:rPr>
        <w:t>bin</w:t>
      </w:r>
    </w:p>
    <w:p w14:paraId="03EF706C" w14:textId="131558F2" w:rsidR="00C63689" w:rsidRPr="00913BEB" w:rsidRDefault="00311C2A" w:rsidP="00622937">
      <w:pPr>
        <w:jc w:val="both"/>
        <w:rPr>
          <w:rFonts w:eastAsiaTheme="minorEastAsia"/>
          <w:szCs w:val="22"/>
          <w:lang w:eastAsia="ko-KR"/>
        </w:rPr>
      </w:pPr>
      <w:r w:rsidRPr="00913BEB">
        <w:rPr>
          <w:szCs w:val="22"/>
          <w:lang w:val="en-CA"/>
        </w:rPr>
        <w:t xml:space="preserve">As done in HEVC, VVC </w:t>
      </w:r>
      <w:r w:rsidR="00C63689" w:rsidRPr="00913BEB">
        <w:rPr>
          <w:szCs w:val="22"/>
          <w:lang w:val="en-CA"/>
        </w:rPr>
        <w:t xml:space="preserve">CABAC </w:t>
      </w:r>
      <w:r w:rsidRPr="00913BEB">
        <w:rPr>
          <w:szCs w:val="22"/>
          <w:lang w:val="en-CA"/>
        </w:rPr>
        <w:t xml:space="preserve">also </w:t>
      </w:r>
      <w:r w:rsidR="00C63689" w:rsidRPr="00913BEB">
        <w:rPr>
          <w:szCs w:val="22"/>
          <w:lang w:val="en-CA"/>
        </w:rPr>
        <w:t>has a QP dependent initialization process invoked at the beginning of each slice. Given the initial value</w:t>
      </w:r>
      <w:r w:rsidR="00C63689" w:rsidRPr="00913BEB">
        <w:rPr>
          <w:rFonts w:eastAsiaTheme="minorEastAsia" w:hint="eastAsia"/>
          <w:szCs w:val="22"/>
          <w:lang w:val="en-CA" w:eastAsia="ko-KR"/>
        </w:rPr>
        <w:t xml:space="preserve"> </w:t>
      </w:r>
      <w:r w:rsidR="00C63689" w:rsidRPr="00913BEB">
        <w:rPr>
          <w:szCs w:val="22"/>
          <w:lang w:val="en-CA"/>
        </w:rPr>
        <w:t>of luma QP for the slice, the initial probability state of a context model, denoted as preCtxState, is</w:t>
      </w:r>
      <w:r w:rsidR="00622937">
        <w:rPr>
          <w:szCs w:val="22"/>
          <w:lang w:val="en-CA"/>
        </w:rPr>
        <w:t xml:space="preserve"> </w:t>
      </w:r>
      <w:r w:rsidR="00C63689" w:rsidRPr="00913BEB">
        <w:rPr>
          <w:szCs w:val="22"/>
          <w:lang w:val="en-CA"/>
        </w:rPr>
        <w:t xml:space="preserve">derived </w:t>
      </w:r>
      <w:r w:rsidR="00C63689" w:rsidRPr="00913BEB">
        <w:rPr>
          <w:rFonts w:eastAsiaTheme="minorEastAsia" w:hint="eastAsia"/>
          <w:szCs w:val="22"/>
          <w:lang w:val="en-CA" w:eastAsia="ko-KR"/>
        </w:rPr>
        <w:t>as follows</w:t>
      </w:r>
      <w:r w:rsidR="00C63689" w:rsidRPr="00913BEB">
        <w:rPr>
          <w:szCs w:val="22"/>
        </w:rPr>
        <w:t xml:space="preserve"> </w:t>
      </w:r>
    </w:p>
    <w:p w14:paraId="13B892DD" w14:textId="7717B093" w:rsidR="00C63689" w:rsidRDefault="00C63689" w:rsidP="009C5E4D">
      <w:pPr>
        <w:jc w:val="right"/>
        <w:rPr>
          <w:noProof/>
        </w:rPr>
      </w:pPr>
      <w:r w:rsidRPr="00F952A7">
        <w:rPr>
          <w:rFonts w:eastAsia="Times New Roman"/>
          <w:lang w:val="en-CA"/>
        </w:rPr>
        <w:t>m = slopeIdx × 5 – 45</w:t>
      </w:r>
      <w:r>
        <w:rPr>
          <w:szCs w:val="22"/>
          <w:lang w:val="en-CA"/>
        </w:rPr>
        <w:tab/>
      </w:r>
      <w:r>
        <w:rPr>
          <w:szCs w:val="22"/>
          <w:lang w:val="en-CA"/>
        </w:rPr>
        <w:tab/>
      </w:r>
      <w:r w:rsidR="00660A3D">
        <w:rPr>
          <w:rFonts w:eastAsiaTheme="minorEastAsia"/>
          <w:szCs w:val="22"/>
          <w:lang w:val="en-CA" w:eastAsia="ko-KR"/>
        </w:rPr>
        <w:tab/>
      </w:r>
      <w:r w:rsidR="00660A3D">
        <w:rPr>
          <w:rFonts w:eastAsiaTheme="minorEastAsia"/>
          <w:szCs w:val="22"/>
          <w:lang w:val="en-CA" w:eastAsia="ko-KR"/>
        </w:rPr>
        <w:tab/>
      </w:r>
      <w:r>
        <w:rPr>
          <w:szCs w:val="22"/>
          <w:lang w:val="en-CA"/>
        </w:rPr>
        <w:tab/>
      </w:r>
      <w:r>
        <w:rPr>
          <w:szCs w:val="22"/>
          <w:lang w:val="en-CA"/>
        </w:rPr>
        <w:tab/>
      </w:r>
      <w:r w:rsidR="00660A3D">
        <w:rPr>
          <w:szCs w:val="22"/>
          <w:lang w:val="en-CA"/>
        </w:rPr>
        <w:tab/>
      </w:r>
      <w:r w:rsidRPr="005330A7">
        <w:rPr>
          <w:szCs w:val="22"/>
          <w:lang w:val="en-CA"/>
        </w:rPr>
        <w:t>(</w:t>
      </w:r>
      <w:r w:rsidRPr="005330A7">
        <w:rPr>
          <w:rFonts w:eastAsia="Malgun Gothic" w:hint="eastAsia"/>
          <w:szCs w:val="22"/>
          <w:lang w:val="en-CA" w:eastAsia="ko-KR"/>
        </w:rPr>
        <w:t>3</w:t>
      </w:r>
      <w:r w:rsidRPr="005330A7">
        <w:rPr>
          <w:rFonts w:eastAsia="Malgun Gothic"/>
          <w:szCs w:val="22"/>
          <w:lang w:val="en-CA" w:eastAsia="ko-KR"/>
        </w:rPr>
        <w:t>-</w:t>
      </w:r>
      <w:r w:rsidRPr="000F2223">
        <w:rPr>
          <w:noProof/>
          <w:szCs w:val="22"/>
          <w:lang w:val="en-CA"/>
        </w:rPr>
        <w:fldChar w:fldCharType="begin"/>
      </w:r>
      <w:r w:rsidRPr="005330A7">
        <w:rPr>
          <w:noProof/>
          <w:szCs w:val="22"/>
          <w:lang w:val="en-CA"/>
        </w:rPr>
        <w:instrText xml:space="preserve"> SEQ Eq \* MERGEFORMAT </w:instrText>
      </w:r>
      <w:r w:rsidRPr="000F2223">
        <w:rPr>
          <w:noProof/>
          <w:szCs w:val="22"/>
          <w:lang w:val="en-CA"/>
        </w:rPr>
        <w:fldChar w:fldCharType="separate"/>
      </w:r>
      <w:r w:rsidR="003A61E2">
        <w:rPr>
          <w:noProof/>
          <w:szCs w:val="22"/>
          <w:lang w:val="en-CA"/>
        </w:rPr>
        <w:t>48</w:t>
      </w:r>
      <w:r w:rsidRPr="000F2223">
        <w:rPr>
          <w:noProof/>
          <w:szCs w:val="22"/>
          <w:lang w:val="en-CA"/>
        </w:rPr>
        <w:fldChar w:fldCharType="end"/>
      </w:r>
      <w:r w:rsidRPr="005330A7">
        <w:rPr>
          <w:szCs w:val="22"/>
          <w:lang w:val="en-CA"/>
        </w:rPr>
        <w:t>)</w:t>
      </w:r>
    </w:p>
    <w:p w14:paraId="2AE6E188" w14:textId="78E6A1AD" w:rsidR="00C63689" w:rsidRDefault="00C63689" w:rsidP="00AF3FCF">
      <w:pPr>
        <w:jc w:val="right"/>
        <w:rPr>
          <w:noProof/>
        </w:rPr>
      </w:pPr>
      <w:r w:rsidRPr="00F952A7">
        <w:rPr>
          <w:rFonts w:eastAsia="Times New Roman"/>
          <w:lang w:val="en-CA"/>
        </w:rPr>
        <w:t xml:space="preserve">n = (offsetIdx &lt;&lt; 3) </w:t>
      </w:r>
      <w:r>
        <w:rPr>
          <w:rFonts w:eastAsiaTheme="minorEastAsia" w:hint="eastAsia"/>
          <w:lang w:val="en-CA" w:eastAsia="ko-KR"/>
        </w:rPr>
        <w:t>+7</w:t>
      </w:r>
      <w:r w:rsidR="00660A3D">
        <w:rPr>
          <w:rFonts w:eastAsiaTheme="minorEastAsia"/>
          <w:lang w:val="en-CA" w:eastAsia="ko-KR"/>
        </w:rPr>
        <w:tab/>
      </w:r>
      <w:r w:rsidR="00660A3D">
        <w:rPr>
          <w:rFonts w:eastAsiaTheme="minorEastAsia"/>
          <w:lang w:val="en-CA" w:eastAsia="ko-KR"/>
        </w:rPr>
        <w:tab/>
      </w:r>
      <w:r w:rsidR="00660A3D">
        <w:rPr>
          <w:rFonts w:eastAsiaTheme="minorEastAsia"/>
          <w:lang w:val="en-CA" w:eastAsia="ko-KR"/>
        </w:rPr>
        <w:tab/>
      </w:r>
      <w:r w:rsidR="00660A3D">
        <w:rPr>
          <w:rFonts w:eastAsiaTheme="minorEastAsia"/>
          <w:lang w:val="en-CA" w:eastAsia="ko-KR"/>
        </w:rPr>
        <w:tab/>
      </w:r>
      <w:r>
        <w:rPr>
          <w:szCs w:val="22"/>
          <w:lang w:val="en-CA"/>
        </w:rPr>
        <w:tab/>
      </w:r>
      <w:r>
        <w:rPr>
          <w:szCs w:val="22"/>
          <w:lang w:val="en-CA"/>
        </w:rPr>
        <w:tab/>
      </w:r>
      <w:r w:rsidR="00660A3D">
        <w:rPr>
          <w:szCs w:val="22"/>
          <w:lang w:val="en-CA"/>
        </w:rPr>
        <w:tab/>
      </w:r>
      <w:r w:rsidRPr="005330A7">
        <w:rPr>
          <w:szCs w:val="22"/>
          <w:lang w:val="en-CA"/>
        </w:rPr>
        <w:t>(</w:t>
      </w:r>
      <w:r w:rsidRPr="005330A7">
        <w:rPr>
          <w:rFonts w:eastAsia="Malgun Gothic" w:hint="eastAsia"/>
          <w:szCs w:val="22"/>
          <w:lang w:val="en-CA" w:eastAsia="ko-KR"/>
        </w:rPr>
        <w:t>3</w:t>
      </w:r>
      <w:r w:rsidRPr="005330A7">
        <w:rPr>
          <w:rFonts w:eastAsia="Malgun Gothic"/>
          <w:szCs w:val="22"/>
          <w:lang w:val="en-CA" w:eastAsia="ko-KR"/>
        </w:rPr>
        <w:t>-</w:t>
      </w:r>
      <w:r w:rsidRPr="000F2223">
        <w:rPr>
          <w:noProof/>
          <w:szCs w:val="22"/>
          <w:lang w:val="en-CA"/>
        </w:rPr>
        <w:fldChar w:fldCharType="begin"/>
      </w:r>
      <w:r w:rsidRPr="005330A7">
        <w:rPr>
          <w:noProof/>
          <w:szCs w:val="22"/>
          <w:lang w:val="en-CA"/>
        </w:rPr>
        <w:instrText xml:space="preserve"> SEQ Eq \* MERGEFORMAT </w:instrText>
      </w:r>
      <w:r w:rsidRPr="000F2223">
        <w:rPr>
          <w:noProof/>
          <w:szCs w:val="22"/>
          <w:lang w:val="en-CA"/>
        </w:rPr>
        <w:fldChar w:fldCharType="separate"/>
      </w:r>
      <w:r w:rsidR="003A61E2">
        <w:rPr>
          <w:noProof/>
          <w:szCs w:val="22"/>
          <w:lang w:val="en-CA"/>
        </w:rPr>
        <w:t>49</w:t>
      </w:r>
      <w:r w:rsidRPr="000F2223">
        <w:rPr>
          <w:noProof/>
          <w:szCs w:val="22"/>
          <w:lang w:val="en-CA"/>
        </w:rPr>
        <w:fldChar w:fldCharType="end"/>
      </w:r>
      <w:r w:rsidRPr="005330A7">
        <w:rPr>
          <w:szCs w:val="22"/>
          <w:lang w:val="en-CA"/>
        </w:rPr>
        <w:t>)</w:t>
      </w:r>
    </w:p>
    <w:p w14:paraId="7666EF8D" w14:textId="0DEE0218" w:rsidR="00C63689" w:rsidRDefault="00C63689" w:rsidP="00AF3FCF">
      <w:pPr>
        <w:jc w:val="right"/>
        <w:rPr>
          <w:noProof/>
        </w:rPr>
      </w:pPr>
      <w:r w:rsidRPr="00F952A7">
        <w:rPr>
          <w:rFonts w:eastAsia="Times New Roman"/>
          <w:lang w:val="en-CA"/>
        </w:rPr>
        <w:t>preCtxState = Clip3(</w:t>
      </w:r>
      <w:r>
        <w:rPr>
          <w:rFonts w:eastAsia="Times New Roman"/>
          <w:lang w:val="en-CA"/>
        </w:rPr>
        <w:t>1</w:t>
      </w:r>
      <w:r w:rsidRPr="00F952A7">
        <w:rPr>
          <w:rFonts w:eastAsia="Times New Roman"/>
          <w:lang w:val="en-CA"/>
        </w:rPr>
        <w:t xml:space="preserve">, 127, ((m × </w:t>
      </w:r>
      <w:r>
        <w:rPr>
          <w:rFonts w:eastAsia="Times New Roman"/>
          <w:lang w:val="en-CA"/>
        </w:rPr>
        <w:t>(</w:t>
      </w:r>
      <w:r w:rsidRPr="00F952A7">
        <w:rPr>
          <w:rFonts w:eastAsia="Times New Roman"/>
          <w:lang w:val="en-CA"/>
        </w:rPr>
        <w:t>QP</w:t>
      </w:r>
      <w:r>
        <w:rPr>
          <w:rFonts w:eastAsia="Times New Roman"/>
          <w:lang w:val="en-CA"/>
        </w:rPr>
        <w:t xml:space="preserve"> </w:t>
      </w:r>
      <w:r w:rsidR="001303C4">
        <w:rPr>
          <w:rFonts w:eastAsia="Times New Roman"/>
          <w:lang w:val="en-CA"/>
        </w:rPr>
        <w:t>−</w:t>
      </w:r>
      <w:r>
        <w:rPr>
          <w:rFonts w:eastAsia="Times New Roman"/>
          <w:lang w:val="en-CA"/>
        </w:rPr>
        <w:t xml:space="preserve"> 32)</w:t>
      </w:r>
      <w:r w:rsidRPr="00F952A7">
        <w:rPr>
          <w:rFonts w:eastAsia="Times New Roman"/>
          <w:lang w:val="en-CA"/>
        </w:rPr>
        <w:t>) &gt;&gt; 4) + n)</w:t>
      </w:r>
      <w:r>
        <w:rPr>
          <w:szCs w:val="22"/>
          <w:lang w:val="en-CA"/>
        </w:rPr>
        <w:tab/>
      </w:r>
      <w:r w:rsidR="00660A3D">
        <w:rPr>
          <w:rFonts w:eastAsiaTheme="minorEastAsia"/>
          <w:szCs w:val="22"/>
          <w:lang w:val="en-CA" w:eastAsia="ko-KR"/>
        </w:rPr>
        <w:tab/>
      </w:r>
      <w:r w:rsidR="00660A3D">
        <w:rPr>
          <w:rFonts w:eastAsiaTheme="minorEastAsia"/>
          <w:szCs w:val="22"/>
          <w:lang w:val="en-CA" w:eastAsia="ko-KR"/>
        </w:rPr>
        <w:tab/>
      </w:r>
      <w:r w:rsidRPr="005330A7">
        <w:rPr>
          <w:szCs w:val="22"/>
          <w:lang w:val="en-CA"/>
        </w:rPr>
        <w:t>(</w:t>
      </w:r>
      <w:r w:rsidRPr="005330A7">
        <w:rPr>
          <w:rFonts w:eastAsia="Malgun Gothic" w:hint="eastAsia"/>
          <w:szCs w:val="22"/>
          <w:lang w:val="en-CA" w:eastAsia="ko-KR"/>
        </w:rPr>
        <w:t>3</w:t>
      </w:r>
      <w:r w:rsidRPr="005330A7">
        <w:rPr>
          <w:rFonts w:eastAsia="Malgun Gothic"/>
          <w:szCs w:val="22"/>
          <w:lang w:val="en-CA" w:eastAsia="ko-KR"/>
        </w:rPr>
        <w:t>-</w:t>
      </w:r>
      <w:r w:rsidRPr="000F2223">
        <w:rPr>
          <w:noProof/>
          <w:szCs w:val="22"/>
          <w:lang w:val="en-CA"/>
        </w:rPr>
        <w:fldChar w:fldCharType="begin"/>
      </w:r>
      <w:r w:rsidRPr="005330A7">
        <w:rPr>
          <w:noProof/>
          <w:szCs w:val="22"/>
          <w:lang w:val="en-CA"/>
        </w:rPr>
        <w:instrText xml:space="preserve"> SEQ Eq \* MERGEFORMAT </w:instrText>
      </w:r>
      <w:r w:rsidRPr="000F2223">
        <w:rPr>
          <w:noProof/>
          <w:szCs w:val="22"/>
          <w:lang w:val="en-CA"/>
        </w:rPr>
        <w:fldChar w:fldCharType="separate"/>
      </w:r>
      <w:r w:rsidR="003A61E2">
        <w:rPr>
          <w:noProof/>
          <w:szCs w:val="22"/>
          <w:lang w:val="en-CA"/>
        </w:rPr>
        <w:t>50</w:t>
      </w:r>
      <w:r w:rsidRPr="000F2223">
        <w:rPr>
          <w:noProof/>
          <w:szCs w:val="22"/>
          <w:lang w:val="en-CA"/>
        </w:rPr>
        <w:fldChar w:fldCharType="end"/>
      </w:r>
      <w:r w:rsidRPr="005330A7">
        <w:rPr>
          <w:szCs w:val="22"/>
          <w:lang w:val="en-CA"/>
        </w:rPr>
        <w:t>)</w:t>
      </w:r>
    </w:p>
    <w:p w14:paraId="6600E98F" w14:textId="77777777" w:rsidR="00C63689" w:rsidRDefault="00C63689" w:rsidP="00AF3FCF">
      <w:pPr>
        <w:jc w:val="both"/>
        <w:rPr>
          <w:noProof/>
        </w:rPr>
      </w:pPr>
      <w:r w:rsidRPr="00F952A7">
        <w:rPr>
          <w:rFonts w:eastAsia="PMingLiU"/>
          <w:lang w:val="en-CA"/>
        </w:rPr>
        <w:t xml:space="preserve">where slopeIdx and offsetIdx </w:t>
      </w:r>
      <w:r>
        <w:rPr>
          <w:rFonts w:eastAsiaTheme="minorEastAsia" w:hint="eastAsia"/>
          <w:lang w:val="en-CA" w:eastAsia="ko-KR"/>
        </w:rPr>
        <w:t xml:space="preserve">are restricted to 3 bits, and </w:t>
      </w:r>
      <w:r>
        <w:rPr>
          <w:rFonts w:eastAsiaTheme="minorEastAsia" w:hint="eastAsia"/>
          <w:szCs w:val="22"/>
          <w:lang w:eastAsia="ko-KR"/>
        </w:rPr>
        <w:t xml:space="preserve">total </w:t>
      </w:r>
      <w:r w:rsidRPr="00F952A7">
        <w:rPr>
          <w:rFonts w:eastAsia="PMingLiU"/>
          <w:lang w:val="en-CA"/>
        </w:rPr>
        <w:t>initialization value</w:t>
      </w:r>
      <w:r>
        <w:rPr>
          <w:rFonts w:eastAsiaTheme="minorEastAsia" w:hint="eastAsia"/>
          <w:lang w:val="en-CA" w:eastAsia="ko-KR"/>
        </w:rPr>
        <w:t>s are represented by 6-bit precision. T</w:t>
      </w:r>
      <w:r>
        <w:rPr>
          <w:lang w:val="en-CA"/>
        </w:rPr>
        <w:t>he probability state preCtxState represent</w:t>
      </w:r>
      <w:r>
        <w:rPr>
          <w:rFonts w:eastAsiaTheme="minorEastAsia" w:hint="eastAsia"/>
          <w:lang w:val="en-CA" w:eastAsia="ko-KR"/>
        </w:rPr>
        <w:t>s</w:t>
      </w:r>
      <w:r>
        <w:rPr>
          <w:lang w:val="en-CA"/>
        </w:rPr>
        <w:t xml:space="preserve"> the probability in the linear domain directly</w:t>
      </w:r>
      <w:r>
        <w:rPr>
          <w:rFonts w:eastAsiaTheme="minorEastAsia" w:hint="eastAsia"/>
          <w:lang w:val="en-CA" w:eastAsia="ko-KR"/>
        </w:rPr>
        <w:t>.</w:t>
      </w:r>
      <w:r w:rsidRPr="00F952A7">
        <w:rPr>
          <w:rFonts w:eastAsia="PMingLiU"/>
          <w:lang w:val="en-CA"/>
        </w:rPr>
        <w:t xml:space="preserve"> </w:t>
      </w:r>
      <w:r>
        <w:rPr>
          <w:rFonts w:eastAsiaTheme="minorEastAsia" w:hint="eastAsia"/>
          <w:lang w:val="en-CA" w:eastAsia="ko-KR"/>
        </w:rPr>
        <w:t>Hence</w:t>
      </w:r>
      <w:r>
        <w:rPr>
          <w:lang w:val="en-CA"/>
        </w:rPr>
        <w:t xml:space="preserve">, </w:t>
      </w:r>
      <w:r>
        <w:rPr>
          <w:lang w:val="en-CA"/>
        </w:rPr>
        <w:lastRenderedPageBreak/>
        <w:t xml:space="preserve">preCtxState only needs proper shifting operations before input to arithmetic coding engine, and the </w:t>
      </w:r>
      <w:r w:rsidRPr="00F952A7">
        <w:rPr>
          <w:szCs w:val="22"/>
          <w:lang w:eastAsia="zh-CN"/>
        </w:rPr>
        <w:t>logarithmic to linear domain mapping</w:t>
      </w:r>
      <w:r>
        <w:rPr>
          <w:szCs w:val="22"/>
          <w:lang w:eastAsia="zh-CN"/>
        </w:rPr>
        <w:t xml:space="preserve"> as well as the 256-byte table is saved. </w:t>
      </w:r>
    </w:p>
    <w:p w14:paraId="4C0CFE2C" w14:textId="01F78E73" w:rsidR="00C63689" w:rsidRDefault="00C63689" w:rsidP="00AF3FCF">
      <w:pPr>
        <w:jc w:val="right"/>
        <w:rPr>
          <w:noProof/>
        </w:rPr>
      </w:pPr>
      <w:r>
        <w:rPr>
          <w:noProof/>
        </w:rPr>
        <w:t xml:space="preserve">pStateIdx0 = </w:t>
      </w:r>
      <w:r w:rsidRPr="004779E7">
        <w:rPr>
          <w:rFonts w:eastAsia="Times New Roman"/>
          <w:lang w:val="en-CA"/>
        </w:rPr>
        <w:t xml:space="preserve">preCtxState &lt;&lt; </w:t>
      </w:r>
      <w:r>
        <w:rPr>
          <w:rFonts w:eastAsia="Times New Roman"/>
          <w:lang w:val="en-CA"/>
        </w:rPr>
        <w:t>3</w:t>
      </w:r>
      <w:r w:rsidRPr="00AE4BD5">
        <w:rPr>
          <w:szCs w:val="22"/>
          <w:lang w:val="en-CA"/>
        </w:rPr>
        <w:t xml:space="preserve"> </w:t>
      </w:r>
      <w:r>
        <w:rPr>
          <w:szCs w:val="22"/>
          <w:lang w:val="en-CA"/>
        </w:rPr>
        <w:tab/>
      </w:r>
      <w:r w:rsidR="00A33080">
        <w:rPr>
          <w:rFonts w:eastAsiaTheme="minorEastAsia"/>
          <w:szCs w:val="22"/>
          <w:lang w:val="en-CA" w:eastAsia="ko-KR"/>
        </w:rPr>
        <w:tab/>
      </w:r>
      <w:r w:rsidR="00A33080">
        <w:rPr>
          <w:rFonts w:eastAsiaTheme="minorEastAsia"/>
          <w:szCs w:val="22"/>
          <w:lang w:val="en-CA" w:eastAsia="ko-KR"/>
        </w:rPr>
        <w:tab/>
      </w:r>
      <w:r w:rsidR="00A33080">
        <w:rPr>
          <w:rFonts w:eastAsiaTheme="minorEastAsia"/>
          <w:szCs w:val="22"/>
          <w:lang w:val="en-CA" w:eastAsia="ko-KR"/>
        </w:rPr>
        <w:tab/>
      </w:r>
      <w:r w:rsidR="00A33080">
        <w:rPr>
          <w:rFonts w:eastAsiaTheme="minorEastAsia"/>
          <w:szCs w:val="22"/>
          <w:lang w:val="en-CA" w:eastAsia="ko-KR"/>
        </w:rPr>
        <w:tab/>
      </w:r>
      <w:r>
        <w:rPr>
          <w:szCs w:val="22"/>
          <w:lang w:val="en-CA"/>
        </w:rPr>
        <w:tab/>
      </w:r>
      <w:r w:rsidRPr="005330A7">
        <w:rPr>
          <w:szCs w:val="22"/>
          <w:lang w:val="en-CA"/>
        </w:rPr>
        <w:t>(</w:t>
      </w:r>
      <w:r w:rsidRPr="005330A7">
        <w:rPr>
          <w:rFonts w:eastAsia="Malgun Gothic" w:hint="eastAsia"/>
          <w:szCs w:val="22"/>
          <w:lang w:val="en-CA" w:eastAsia="ko-KR"/>
        </w:rPr>
        <w:t>3</w:t>
      </w:r>
      <w:r w:rsidRPr="005330A7">
        <w:rPr>
          <w:rFonts w:eastAsia="Malgun Gothic"/>
          <w:szCs w:val="22"/>
          <w:lang w:val="en-CA" w:eastAsia="ko-KR"/>
        </w:rPr>
        <w:t>-</w:t>
      </w:r>
      <w:r w:rsidRPr="000F2223">
        <w:rPr>
          <w:noProof/>
          <w:szCs w:val="22"/>
          <w:lang w:val="en-CA"/>
        </w:rPr>
        <w:fldChar w:fldCharType="begin"/>
      </w:r>
      <w:r w:rsidRPr="005330A7">
        <w:rPr>
          <w:noProof/>
          <w:szCs w:val="22"/>
          <w:lang w:val="en-CA"/>
        </w:rPr>
        <w:instrText xml:space="preserve"> SEQ Eq \* MERGEFORMAT </w:instrText>
      </w:r>
      <w:r w:rsidRPr="000F2223">
        <w:rPr>
          <w:noProof/>
          <w:szCs w:val="22"/>
          <w:lang w:val="en-CA"/>
        </w:rPr>
        <w:fldChar w:fldCharType="separate"/>
      </w:r>
      <w:r w:rsidR="003A61E2">
        <w:rPr>
          <w:noProof/>
          <w:szCs w:val="22"/>
          <w:lang w:val="en-CA"/>
        </w:rPr>
        <w:t>51</w:t>
      </w:r>
      <w:r w:rsidRPr="000F2223">
        <w:rPr>
          <w:noProof/>
          <w:szCs w:val="22"/>
          <w:lang w:val="en-CA"/>
        </w:rPr>
        <w:fldChar w:fldCharType="end"/>
      </w:r>
      <w:r w:rsidRPr="005330A7">
        <w:rPr>
          <w:szCs w:val="22"/>
          <w:lang w:val="en-CA"/>
        </w:rPr>
        <w:t>)</w:t>
      </w:r>
    </w:p>
    <w:p w14:paraId="225AD93C" w14:textId="28D59295" w:rsidR="00D312D8" w:rsidRPr="00D312D8" w:rsidRDefault="00C63689" w:rsidP="00D736AD">
      <w:pPr>
        <w:jc w:val="right"/>
        <w:rPr>
          <w:lang w:eastAsia="zh-CN"/>
        </w:rPr>
      </w:pPr>
      <w:r>
        <w:rPr>
          <w:noProof/>
        </w:rPr>
        <w:t xml:space="preserve">pStateIdx1 = </w:t>
      </w:r>
      <w:r w:rsidRPr="004779E7">
        <w:rPr>
          <w:rFonts w:eastAsia="Times New Roman"/>
          <w:lang w:val="en-CA"/>
        </w:rPr>
        <w:t>preCtxState &lt;&lt; 7</w:t>
      </w:r>
      <w:r w:rsidRPr="00AE4BD5">
        <w:rPr>
          <w:szCs w:val="22"/>
          <w:lang w:val="en-CA"/>
        </w:rPr>
        <w:t xml:space="preserve"> </w:t>
      </w:r>
      <w:r>
        <w:rPr>
          <w:szCs w:val="22"/>
          <w:lang w:val="en-CA"/>
        </w:rPr>
        <w:tab/>
      </w:r>
      <w:r w:rsidR="00A33080">
        <w:rPr>
          <w:rFonts w:eastAsiaTheme="minorEastAsia"/>
          <w:szCs w:val="22"/>
          <w:lang w:val="en-CA" w:eastAsia="ko-KR"/>
        </w:rPr>
        <w:tab/>
      </w:r>
      <w:r w:rsidR="00A33080">
        <w:rPr>
          <w:rFonts w:eastAsiaTheme="minorEastAsia"/>
          <w:szCs w:val="22"/>
          <w:lang w:val="en-CA" w:eastAsia="ko-KR"/>
        </w:rPr>
        <w:tab/>
      </w:r>
      <w:r w:rsidR="00A33080">
        <w:rPr>
          <w:rFonts w:eastAsiaTheme="minorEastAsia"/>
          <w:szCs w:val="22"/>
          <w:lang w:val="en-CA" w:eastAsia="ko-KR"/>
        </w:rPr>
        <w:tab/>
      </w:r>
      <w:r w:rsidR="00A33080">
        <w:rPr>
          <w:rFonts w:eastAsiaTheme="minorEastAsia"/>
          <w:szCs w:val="22"/>
          <w:lang w:val="en-CA" w:eastAsia="ko-KR"/>
        </w:rPr>
        <w:tab/>
      </w:r>
      <w:r>
        <w:rPr>
          <w:szCs w:val="22"/>
          <w:lang w:val="en-CA"/>
        </w:rPr>
        <w:tab/>
      </w:r>
      <w:r w:rsidRPr="005330A7">
        <w:rPr>
          <w:szCs w:val="22"/>
          <w:lang w:val="en-CA"/>
        </w:rPr>
        <w:t>(</w:t>
      </w:r>
      <w:r w:rsidRPr="005330A7">
        <w:rPr>
          <w:rFonts w:eastAsia="Malgun Gothic" w:hint="eastAsia"/>
          <w:szCs w:val="22"/>
          <w:lang w:val="en-CA" w:eastAsia="ko-KR"/>
        </w:rPr>
        <w:t>3</w:t>
      </w:r>
      <w:r w:rsidRPr="005330A7">
        <w:rPr>
          <w:rFonts w:eastAsia="Malgun Gothic"/>
          <w:szCs w:val="22"/>
          <w:lang w:val="en-CA" w:eastAsia="ko-KR"/>
        </w:rPr>
        <w:t>-</w:t>
      </w:r>
      <w:r w:rsidRPr="000F2223">
        <w:rPr>
          <w:noProof/>
          <w:szCs w:val="22"/>
          <w:lang w:val="en-CA"/>
        </w:rPr>
        <w:fldChar w:fldCharType="begin"/>
      </w:r>
      <w:r w:rsidRPr="005330A7">
        <w:rPr>
          <w:noProof/>
          <w:szCs w:val="22"/>
          <w:lang w:val="en-CA"/>
        </w:rPr>
        <w:instrText xml:space="preserve"> SEQ Eq \* MERGEFORMAT </w:instrText>
      </w:r>
      <w:r w:rsidRPr="000F2223">
        <w:rPr>
          <w:noProof/>
          <w:szCs w:val="22"/>
          <w:lang w:val="en-CA"/>
        </w:rPr>
        <w:fldChar w:fldCharType="separate"/>
      </w:r>
      <w:r w:rsidR="003A61E2">
        <w:rPr>
          <w:noProof/>
          <w:szCs w:val="22"/>
          <w:lang w:val="en-CA"/>
        </w:rPr>
        <w:t>52</w:t>
      </w:r>
      <w:r w:rsidRPr="000F2223">
        <w:rPr>
          <w:noProof/>
          <w:szCs w:val="22"/>
          <w:lang w:val="en-CA"/>
        </w:rPr>
        <w:fldChar w:fldCharType="end"/>
      </w:r>
      <w:r w:rsidRPr="005330A7">
        <w:rPr>
          <w:szCs w:val="22"/>
          <w:lang w:val="en-CA"/>
        </w:rPr>
        <w:t>)</w:t>
      </w:r>
    </w:p>
    <w:p w14:paraId="3CD3BBB9" w14:textId="1FEACEBA" w:rsidR="00D04BA9" w:rsidRDefault="00D04BA9" w:rsidP="00CD45EA">
      <w:pPr>
        <w:pStyle w:val="Heading3"/>
        <w:spacing w:before="136"/>
        <w:rPr>
          <w:rFonts w:eastAsiaTheme="minorEastAsia"/>
          <w:lang w:val="en-CA" w:eastAsia="ko-KR"/>
        </w:rPr>
      </w:pPr>
      <w:bookmarkStart w:id="324" w:name="_Ref8587357"/>
      <w:bookmarkStart w:id="325" w:name="_Toc58175140"/>
      <w:r>
        <w:rPr>
          <w:rFonts w:eastAsiaTheme="minorEastAsia" w:hint="eastAsia"/>
          <w:lang w:val="en-CA" w:eastAsia="ko-KR"/>
        </w:rPr>
        <w:t>Transform coefficient level coding</w:t>
      </w:r>
      <w:bookmarkEnd w:id="324"/>
      <w:bookmarkEnd w:id="325"/>
    </w:p>
    <w:p w14:paraId="3CA3609C" w14:textId="5FFA59EC" w:rsidR="00504AAA" w:rsidRDefault="00C63689" w:rsidP="00CA7357">
      <w:pPr>
        <w:ind w:right="330"/>
        <w:jc w:val="both"/>
        <w:rPr>
          <w:noProof/>
        </w:rPr>
      </w:pPr>
      <w:r w:rsidRPr="000C46AA">
        <w:rPr>
          <w:szCs w:val="22"/>
          <w:lang w:val="en-CA"/>
        </w:rPr>
        <w:t>In HEVC, transform coefficients of a coding block are coded using non-overlapped coefficient groups (</w:t>
      </w:r>
      <w:r>
        <w:rPr>
          <w:rFonts w:eastAsiaTheme="minorEastAsia" w:hint="eastAsia"/>
          <w:szCs w:val="22"/>
          <w:lang w:val="en-CA" w:eastAsia="ko-KR"/>
        </w:rPr>
        <w:t>CGs or subblocks</w:t>
      </w:r>
      <w:r w:rsidRPr="000C46AA">
        <w:rPr>
          <w:szCs w:val="22"/>
          <w:lang w:val="en-CA"/>
        </w:rPr>
        <w:t>), and each CG contains the coefficients of a 4x4 block of a coding block.</w:t>
      </w:r>
      <w:r>
        <w:rPr>
          <w:rFonts w:eastAsiaTheme="minorEastAsia" w:hint="eastAsia"/>
          <w:szCs w:val="22"/>
          <w:lang w:val="en-CA" w:eastAsia="ko-KR"/>
        </w:rPr>
        <w:t xml:space="preserve"> In VVC, </w:t>
      </w:r>
      <w:r>
        <w:rPr>
          <w:rFonts w:eastAsiaTheme="minorEastAsia" w:hint="eastAsia"/>
          <w:lang w:eastAsia="ko-KR"/>
        </w:rPr>
        <w:t>t</w:t>
      </w:r>
      <w:r>
        <w:t>he selection of coefficient group sizes becomes dependent upon TB size only, i.e., remove the dependency on channel type</w:t>
      </w:r>
      <w:r>
        <w:rPr>
          <w:rFonts w:eastAsiaTheme="minorEastAsia" w:hint="eastAsia"/>
          <w:lang w:eastAsia="ko-KR"/>
        </w:rPr>
        <w:t xml:space="preserve">. </w:t>
      </w:r>
      <w:r>
        <w:t xml:space="preserve">As a consequence, </w:t>
      </w:r>
      <w:r>
        <w:rPr>
          <w:rFonts w:eastAsiaTheme="minorEastAsia" w:hint="eastAsia"/>
          <w:lang w:eastAsia="ko-KR"/>
        </w:rPr>
        <w:t>various CGs (</w:t>
      </w:r>
      <w:r>
        <w:t xml:space="preserve">1x16, 2x8, 8x2, </w:t>
      </w:r>
      <w:r>
        <w:rPr>
          <w:rFonts w:eastAsiaTheme="minorEastAsia" w:hint="eastAsia"/>
          <w:lang w:eastAsia="ko-KR"/>
        </w:rPr>
        <w:t xml:space="preserve">2x4, 4x2 </w:t>
      </w:r>
      <w:r>
        <w:t>and 16x1</w:t>
      </w:r>
      <w:r>
        <w:rPr>
          <w:rFonts w:eastAsiaTheme="minorEastAsia" w:hint="eastAsia"/>
          <w:lang w:eastAsia="ko-KR"/>
        </w:rPr>
        <w:t xml:space="preserve">) become available. </w:t>
      </w:r>
      <w:r w:rsidRPr="000C46AA">
        <w:rPr>
          <w:szCs w:val="22"/>
          <w:lang w:val="en-CA"/>
        </w:rPr>
        <w:t>The CGs inside a coding block, and the transform coefficients within a CG, are coded according to pre-defined scan orders.</w:t>
      </w:r>
      <w:r>
        <w:rPr>
          <w:rFonts w:eastAsiaTheme="minorEastAsia" w:hint="eastAsia"/>
          <w:szCs w:val="22"/>
          <w:lang w:val="en-CA" w:eastAsia="ko-KR"/>
        </w:rPr>
        <w:t xml:space="preserve"> </w:t>
      </w:r>
      <w:r>
        <w:rPr>
          <w:rFonts w:eastAsiaTheme="minorEastAsia" w:hint="eastAsia"/>
          <w:szCs w:val="22"/>
          <w:lang w:eastAsia="ko-KR"/>
        </w:rPr>
        <w:t xml:space="preserve">In order to restrict the maximum number of context coded bins per pixel, </w:t>
      </w:r>
      <w:r>
        <w:rPr>
          <w:lang w:eastAsia="zh-TW"/>
        </w:rPr>
        <w:t xml:space="preserve">the area of the TB and the colour component are used to derive the maximum number of context-coded bins for a TB. For a luma TB, the maximum number of context-coded bins is equal to </w:t>
      </w:r>
      <w:r>
        <w:rPr>
          <w:rFonts w:eastAsiaTheme="minorEastAsia" w:hint="eastAsia"/>
          <w:lang w:eastAsia="ko-KR"/>
        </w:rPr>
        <w:t>TB_zosize</w:t>
      </w:r>
      <w:r>
        <w:rPr>
          <w:lang w:eastAsia="zh-TW"/>
        </w:rPr>
        <w:t>*1.75. For a chroma TB, the maximum number of context-coded bins</w:t>
      </w:r>
      <w:r>
        <w:rPr>
          <w:rFonts w:eastAsiaTheme="minorEastAsia" w:hint="eastAsia"/>
          <w:lang w:eastAsia="ko-KR"/>
        </w:rPr>
        <w:t xml:space="preserve"> (CCB)</w:t>
      </w:r>
      <w:r>
        <w:rPr>
          <w:lang w:eastAsia="zh-TW"/>
        </w:rPr>
        <w:t xml:space="preserve"> is equal to </w:t>
      </w:r>
      <w:r>
        <w:rPr>
          <w:rFonts w:eastAsiaTheme="minorEastAsia" w:hint="eastAsia"/>
          <w:lang w:eastAsia="ko-KR"/>
        </w:rPr>
        <w:t>TB_zosize</w:t>
      </w:r>
      <w:r>
        <w:rPr>
          <w:lang w:eastAsia="zh-TW"/>
        </w:rPr>
        <w:t xml:space="preserve">*1.25. </w:t>
      </w:r>
      <w:r>
        <w:rPr>
          <w:rFonts w:eastAsiaTheme="minorEastAsia" w:hint="eastAsia"/>
          <w:lang w:eastAsia="ko-KR"/>
        </w:rPr>
        <w:t>Here, TB_zosize indicates the number of samples within a</w:t>
      </w:r>
      <w:r>
        <w:t xml:space="preserve"> TB after coefficient zero-out.</w:t>
      </w:r>
      <w:r>
        <w:rPr>
          <w:rFonts w:eastAsiaTheme="minorEastAsia" w:hint="eastAsia"/>
          <w:lang w:eastAsia="ko-KR"/>
        </w:rPr>
        <w:t xml:space="preserve"> </w:t>
      </w:r>
      <w:r>
        <w:rPr>
          <w:rFonts w:eastAsiaTheme="minorEastAsia" w:hint="eastAsia"/>
          <w:lang w:val="en-CA" w:eastAsia="ko-KR"/>
        </w:rPr>
        <w:t>Note that t</w:t>
      </w:r>
      <w:r>
        <w:rPr>
          <w:rFonts w:hint="eastAsia"/>
          <w:lang w:val="en-CA"/>
        </w:rPr>
        <w:t xml:space="preserve">he coded_sub_block_flag </w:t>
      </w:r>
      <w:r>
        <w:rPr>
          <w:rFonts w:eastAsiaTheme="minorEastAsia" w:hint="eastAsia"/>
          <w:lang w:val="en-CA" w:eastAsia="ko-KR"/>
        </w:rPr>
        <w:t xml:space="preserve">in transform skip residual mode is not considered for CCB count. </w:t>
      </w:r>
      <w:r>
        <w:rPr>
          <w:rFonts w:eastAsiaTheme="minorEastAsia" w:hint="eastAsia"/>
          <w:szCs w:val="22"/>
          <w:lang w:eastAsia="ko-KR"/>
        </w:rPr>
        <w:t xml:space="preserve">Unlike HEVC where </w:t>
      </w:r>
      <w:r w:rsidRPr="005A2EFF">
        <w:rPr>
          <w:szCs w:val="22"/>
        </w:rPr>
        <w:t>residual coding is designed for the statistics and signal characteristics of transform coefficient levels</w:t>
      </w:r>
      <w:r>
        <w:rPr>
          <w:rFonts w:eastAsiaTheme="minorEastAsia" w:hint="eastAsia"/>
          <w:szCs w:val="22"/>
          <w:lang w:eastAsia="ko-KR"/>
        </w:rPr>
        <w:t>, two separate residual coding structures are employed for</w:t>
      </w:r>
      <w:r w:rsidRPr="005A2EFF">
        <w:rPr>
          <w:szCs w:val="22"/>
        </w:rPr>
        <w:t xml:space="preserve"> </w:t>
      </w:r>
      <w:r>
        <w:rPr>
          <w:rFonts w:eastAsiaTheme="minorEastAsia" w:hint="eastAsia"/>
          <w:szCs w:val="22"/>
          <w:lang w:eastAsia="ko-KR"/>
        </w:rPr>
        <w:t xml:space="preserve">transform </w:t>
      </w:r>
      <w:r>
        <w:rPr>
          <w:rFonts w:eastAsiaTheme="minorEastAsia"/>
          <w:szCs w:val="22"/>
          <w:lang w:eastAsia="ko-KR"/>
        </w:rPr>
        <w:t>coefficient</w:t>
      </w:r>
      <w:r>
        <w:rPr>
          <w:rFonts w:eastAsiaTheme="minorEastAsia" w:hint="eastAsia"/>
          <w:szCs w:val="22"/>
          <w:lang w:eastAsia="ko-KR"/>
        </w:rPr>
        <w:t>s and transform skip coefficients, respectively</w:t>
      </w:r>
      <w:r w:rsidRPr="005A2EFF">
        <w:rPr>
          <w:szCs w:val="22"/>
        </w:rPr>
        <w:t>.</w:t>
      </w:r>
    </w:p>
    <w:p w14:paraId="0B4CBBFE" w14:textId="77777777" w:rsidR="00C63689" w:rsidRPr="00A05952" w:rsidRDefault="00C63689" w:rsidP="00CD45EA">
      <w:pPr>
        <w:pStyle w:val="Heading4"/>
        <w:tabs>
          <w:tab w:val="clear" w:pos="360"/>
          <w:tab w:val="clear" w:pos="720"/>
          <w:tab w:val="clear" w:pos="1080"/>
          <w:tab w:val="clear" w:pos="1440"/>
        </w:tabs>
        <w:overflowPunct/>
        <w:autoSpaceDE/>
        <w:autoSpaceDN/>
        <w:adjustRightInd/>
        <w:spacing w:before="136"/>
        <w:ind w:right="0"/>
        <w:textAlignment w:val="auto"/>
        <w:rPr>
          <w:lang w:val="en-CA"/>
        </w:rPr>
      </w:pPr>
      <w:r>
        <w:rPr>
          <w:rFonts w:eastAsiaTheme="minorEastAsia" w:hint="eastAsia"/>
          <w:lang w:val="en-CA" w:eastAsia="ko-KR"/>
        </w:rPr>
        <w:t>Residual coding for transform coefficients</w:t>
      </w:r>
    </w:p>
    <w:p w14:paraId="1B05F5AB" w14:textId="77777777" w:rsidR="00C63689" w:rsidRPr="00245C09" w:rsidRDefault="00C63689" w:rsidP="00CA7357">
      <w:pPr>
        <w:tabs>
          <w:tab w:val="clear" w:pos="720"/>
        </w:tabs>
        <w:jc w:val="both"/>
        <w:rPr>
          <w:rFonts w:eastAsiaTheme="minorEastAsia"/>
          <w:lang w:eastAsia="ko-KR"/>
        </w:rPr>
      </w:pPr>
      <w:r>
        <w:rPr>
          <w:lang w:eastAsia="zh-TW"/>
        </w:rPr>
        <w:t xml:space="preserve">In transform coefficient coding, a variable, </w:t>
      </w:r>
      <w:r>
        <w:rPr>
          <w:rFonts w:ascii="New MingLiu" w:hAnsi="New MingLiu" w:hint="eastAsia"/>
        </w:rPr>
        <w:t>remBinsPass1</w:t>
      </w:r>
      <w:r>
        <w:rPr>
          <w:rFonts w:ascii="New MingLiu" w:hAnsi="New MingLiu"/>
        </w:rPr>
        <w:t>,</w:t>
      </w:r>
      <w:r w:rsidDel="007F2AEB">
        <w:rPr>
          <w:lang w:eastAsia="zh-TW"/>
        </w:rPr>
        <w:t xml:space="preserve"> </w:t>
      </w:r>
      <w:r>
        <w:rPr>
          <w:lang w:eastAsia="zh-TW"/>
        </w:rPr>
        <w:t xml:space="preserve">is first set to the maximum number of context-coded bins and </w:t>
      </w:r>
      <w:r>
        <w:rPr>
          <w:rFonts w:eastAsiaTheme="minorEastAsia" w:hint="eastAsia"/>
          <w:lang w:eastAsia="ko-KR"/>
        </w:rPr>
        <w:t>is</w:t>
      </w:r>
      <w:r>
        <w:rPr>
          <w:lang w:eastAsia="zh-TW"/>
        </w:rPr>
        <w:t xml:space="preserve"> decreased by one when a context-coded bin is signalled. </w:t>
      </w:r>
      <w:r>
        <w:rPr>
          <w:rFonts w:eastAsiaTheme="minorEastAsia" w:hint="eastAsia"/>
          <w:lang w:eastAsia="ko-KR"/>
        </w:rPr>
        <w:t>While</w:t>
      </w:r>
      <w:r>
        <w:rPr>
          <w:lang w:eastAsia="zh-TW"/>
        </w:rPr>
        <w:t xml:space="preserve"> the </w:t>
      </w:r>
      <w:r>
        <w:rPr>
          <w:rFonts w:ascii="New MingLiu" w:hAnsi="New MingLiu" w:hint="eastAsia"/>
        </w:rPr>
        <w:t>remBinsPass1</w:t>
      </w:r>
      <w:r w:rsidDel="00B76880">
        <w:rPr>
          <w:lang w:eastAsia="zh-TW"/>
        </w:rPr>
        <w:t xml:space="preserve"> </w:t>
      </w:r>
      <w:r>
        <w:rPr>
          <w:lang w:eastAsia="zh-TW"/>
        </w:rPr>
        <w:t xml:space="preserve">is larger than or equal to four, </w:t>
      </w:r>
      <w:r>
        <w:rPr>
          <w:rFonts w:eastAsiaTheme="minorEastAsia" w:hint="eastAsia"/>
          <w:lang w:eastAsia="ko-KR"/>
        </w:rPr>
        <w:t xml:space="preserve">the first coding pass, which includes </w:t>
      </w:r>
      <w:r>
        <w:rPr>
          <w:lang w:eastAsia="zh-TW"/>
        </w:rPr>
        <w:t xml:space="preserve">the </w:t>
      </w:r>
      <w:r w:rsidRPr="00421EB7">
        <w:rPr>
          <w:lang w:eastAsia="zh-TW"/>
        </w:rPr>
        <w:t>sig_coeff_flag</w:t>
      </w:r>
      <w:r>
        <w:rPr>
          <w:lang w:eastAsia="zh-TW"/>
        </w:rPr>
        <w:t xml:space="preserve">, </w:t>
      </w:r>
      <w:r w:rsidRPr="00421EB7">
        <w:rPr>
          <w:lang w:eastAsia="zh-TW"/>
        </w:rPr>
        <w:t>abs_level_gt</w:t>
      </w:r>
      <w:r>
        <w:rPr>
          <w:lang w:eastAsia="zh-TW"/>
        </w:rPr>
        <w:t>1</w:t>
      </w:r>
      <w:r w:rsidRPr="00421EB7">
        <w:rPr>
          <w:lang w:eastAsia="zh-TW"/>
        </w:rPr>
        <w:t>_flag</w:t>
      </w:r>
      <w:r>
        <w:rPr>
          <w:lang w:eastAsia="zh-TW"/>
        </w:rPr>
        <w:t xml:space="preserve">, </w:t>
      </w:r>
      <w:r w:rsidRPr="00421EB7">
        <w:rPr>
          <w:lang w:eastAsia="zh-TW"/>
        </w:rPr>
        <w:t>par_level_flag</w:t>
      </w:r>
      <w:r>
        <w:rPr>
          <w:lang w:eastAsia="zh-TW"/>
        </w:rPr>
        <w:t xml:space="preserve">, and </w:t>
      </w:r>
      <w:r w:rsidRPr="00421EB7">
        <w:rPr>
          <w:lang w:eastAsia="zh-TW"/>
        </w:rPr>
        <w:t>abs_level_gt</w:t>
      </w:r>
      <w:r>
        <w:rPr>
          <w:lang w:eastAsia="zh-TW"/>
        </w:rPr>
        <w:t>3</w:t>
      </w:r>
      <w:r w:rsidRPr="00421EB7">
        <w:rPr>
          <w:lang w:eastAsia="zh-TW"/>
        </w:rPr>
        <w:t>_flag</w:t>
      </w:r>
      <w:r>
        <w:rPr>
          <w:rFonts w:eastAsiaTheme="minorEastAsia" w:hint="eastAsia"/>
          <w:lang w:eastAsia="ko-KR"/>
        </w:rPr>
        <w:t>,</w:t>
      </w:r>
      <w:r>
        <w:rPr>
          <w:lang w:eastAsia="zh-TW"/>
        </w:rPr>
        <w:t xml:space="preserve"> </w:t>
      </w:r>
      <w:r>
        <w:rPr>
          <w:rFonts w:eastAsiaTheme="minorEastAsia" w:hint="eastAsia"/>
          <w:lang w:eastAsia="ko-KR"/>
        </w:rPr>
        <w:t xml:space="preserve">is </w:t>
      </w:r>
      <w:r>
        <w:rPr>
          <w:lang w:eastAsia="zh-TW"/>
        </w:rPr>
        <w:t>coded by using context-coded bins.</w:t>
      </w:r>
      <w:r>
        <w:rPr>
          <w:rFonts w:eastAsiaTheme="minorEastAsia" w:hint="eastAsia"/>
          <w:lang w:eastAsia="ko-KR"/>
        </w:rPr>
        <w:t xml:space="preserve"> If </w:t>
      </w:r>
      <w:r>
        <w:rPr>
          <w:rFonts w:ascii="New MingLiu" w:hAnsi="New MingLiu" w:hint="eastAsia"/>
        </w:rPr>
        <w:t xml:space="preserve">the number of </w:t>
      </w:r>
      <w:r>
        <w:rPr>
          <w:rFonts w:ascii="New MingLiu" w:eastAsiaTheme="minorEastAsia" w:hAnsi="New MingLiu" w:hint="eastAsia"/>
          <w:lang w:eastAsia="ko-KR"/>
        </w:rPr>
        <w:t>context coded bin is not greater than Mccb in the first pass coding, the rest part of level information, which is indicated to be further coded in the first pass, is coded with syntax element of abs_remainder by using Golomb-rice code and bypass-coded bins.</w:t>
      </w:r>
      <w:r>
        <w:rPr>
          <w:lang w:eastAsia="zh-TW"/>
        </w:rPr>
        <w:t xml:space="preserve"> </w:t>
      </w:r>
      <w:r>
        <w:rPr>
          <w:rFonts w:eastAsiaTheme="minorEastAsia" w:hint="eastAsia"/>
          <w:lang w:eastAsia="ko-KR"/>
        </w:rPr>
        <w:t>When</w:t>
      </w:r>
      <w:r>
        <w:rPr>
          <w:lang w:eastAsia="zh-TW"/>
        </w:rPr>
        <w:t xml:space="preserve"> the </w:t>
      </w:r>
      <w:r>
        <w:rPr>
          <w:rFonts w:ascii="New MingLiu" w:hAnsi="New MingLiu" w:hint="eastAsia"/>
        </w:rPr>
        <w:t>remBinsPass1</w:t>
      </w:r>
      <w:r w:rsidDel="00B76880">
        <w:rPr>
          <w:lang w:eastAsia="zh-TW"/>
        </w:rPr>
        <w:t xml:space="preserve"> </w:t>
      </w:r>
      <w:r>
        <w:rPr>
          <w:rFonts w:eastAsiaTheme="minorEastAsia" w:hint="eastAsia"/>
          <w:lang w:eastAsia="ko-KR"/>
        </w:rPr>
        <w:t>becomes</w:t>
      </w:r>
      <w:r>
        <w:rPr>
          <w:lang w:eastAsia="zh-TW"/>
        </w:rPr>
        <w:t xml:space="preserve"> smaller than 4</w:t>
      </w:r>
      <w:r>
        <w:rPr>
          <w:rFonts w:eastAsiaTheme="minorEastAsia" w:hint="eastAsia"/>
          <w:lang w:eastAsia="ko-KR"/>
        </w:rPr>
        <w:t xml:space="preserve"> while coding the first pass</w:t>
      </w:r>
      <w:r>
        <w:rPr>
          <w:lang w:eastAsia="zh-TW"/>
        </w:rPr>
        <w:t xml:space="preserve">, the </w:t>
      </w:r>
      <w:r>
        <w:rPr>
          <w:rFonts w:eastAsiaTheme="minorEastAsia" w:hint="eastAsia"/>
          <w:lang w:eastAsia="ko-KR"/>
        </w:rPr>
        <w:t xml:space="preserve">rest part of </w:t>
      </w:r>
      <w:r>
        <w:rPr>
          <w:lang w:eastAsia="zh-TW"/>
        </w:rPr>
        <w:t>coefficients</w:t>
      </w:r>
      <w:r>
        <w:rPr>
          <w:rFonts w:eastAsiaTheme="minorEastAsia" w:hint="eastAsia"/>
          <w:lang w:eastAsia="ko-KR"/>
        </w:rPr>
        <w:t>, which</w:t>
      </w:r>
      <w:r>
        <w:rPr>
          <w:lang w:eastAsia="zh-TW"/>
        </w:rPr>
        <w:t xml:space="preserve"> are </w:t>
      </w:r>
      <w:r>
        <w:rPr>
          <w:rFonts w:eastAsiaTheme="minorEastAsia" w:hint="eastAsia"/>
          <w:lang w:eastAsia="ko-KR"/>
        </w:rPr>
        <w:t xml:space="preserve">indicated to be further coded in the first pass, are coded with a syntax element of abs_remainder, and coefficients which are not coded in the first pass is directly </w:t>
      </w:r>
      <w:r>
        <w:rPr>
          <w:lang w:eastAsia="zh-TW"/>
        </w:rPr>
        <w:t xml:space="preserve">coded </w:t>
      </w:r>
      <w:r>
        <w:rPr>
          <w:rFonts w:eastAsiaTheme="minorEastAsia" w:hint="eastAsia"/>
          <w:lang w:eastAsia="ko-KR"/>
        </w:rPr>
        <w:t xml:space="preserve">in the second pass </w:t>
      </w:r>
      <w:r>
        <w:rPr>
          <w:lang w:eastAsia="zh-TW"/>
        </w:rPr>
        <w:t xml:space="preserve">with the syntax element of </w:t>
      </w:r>
      <w:r w:rsidRPr="009E339D">
        <w:rPr>
          <w:lang w:eastAsia="zh-TW"/>
        </w:rPr>
        <w:t>dec_abs_level</w:t>
      </w:r>
      <w:r>
        <w:rPr>
          <w:lang w:eastAsia="zh-TW"/>
        </w:rPr>
        <w:t xml:space="preserve"> by using Golomb-Rice code and bypass-coded bins</w:t>
      </w:r>
      <w:r>
        <w:rPr>
          <w:rFonts w:eastAsiaTheme="minorEastAsia" w:hint="eastAsia"/>
          <w:lang w:eastAsia="ko-KR"/>
        </w:rPr>
        <w:t xml:space="preserve"> as depicted in Figure 43</w:t>
      </w:r>
      <w:r>
        <w:rPr>
          <w:lang w:eastAsia="zh-TW"/>
        </w:rPr>
        <w:t xml:space="preserve">. The </w:t>
      </w:r>
      <w:r>
        <w:rPr>
          <w:rFonts w:ascii="New MingLiu" w:hAnsi="New MingLiu" w:hint="eastAsia"/>
        </w:rPr>
        <w:t>remBinsPass1</w:t>
      </w:r>
      <w:r w:rsidDel="00B76880">
        <w:rPr>
          <w:lang w:eastAsia="zh-TW"/>
        </w:rPr>
        <w:t xml:space="preserve"> </w:t>
      </w:r>
      <w:r>
        <w:rPr>
          <w:lang w:eastAsia="zh-TW"/>
        </w:rPr>
        <w:t xml:space="preserve">is reset for every TB. The transition of using context-coded bins for the </w:t>
      </w:r>
      <w:r w:rsidRPr="00421EB7">
        <w:rPr>
          <w:lang w:eastAsia="zh-TW"/>
        </w:rPr>
        <w:t>sig_coeff_flag</w:t>
      </w:r>
      <w:r>
        <w:rPr>
          <w:lang w:eastAsia="zh-TW"/>
        </w:rPr>
        <w:t xml:space="preserve">, </w:t>
      </w:r>
      <w:r w:rsidRPr="00421EB7">
        <w:rPr>
          <w:lang w:eastAsia="zh-TW"/>
        </w:rPr>
        <w:t>abs_level_gt</w:t>
      </w:r>
      <w:r>
        <w:rPr>
          <w:lang w:eastAsia="zh-TW"/>
        </w:rPr>
        <w:t>1</w:t>
      </w:r>
      <w:r w:rsidRPr="00421EB7">
        <w:rPr>
          <w:lang w:eastAsia="zh-TW"/>
        </w:rPr>
        <w:t>_flag</w:t>
      </w:r>
      <w:r>
        <w:rPr>
          <w:lang w:eastAsia="zh-TW"/>
        </w:rPr>
        <w:t xml:space="preserve">, </w:t>
      </w:r>
      <w:r w:rsidRPr="00421EB7">
        <w:rPr>
          <w:lang w:eastAsia="zh-TW"/>
        </w:rPr>
        <w:t>par_level_flag</w:t>
      </w:r>
      <w:r>
        <w:rPr>
          <w:lang w:eastAsia="zh-TW"/>
        </w:rPr>
        <w:t xml:space="preserve">, and </w:t>
      </w:r>
      <w:r w:rsidRPr="00421EB7">
        <w:rPr>
          <w:lang w:eastAsia="zh-TW"/>
        </w:rPr>
        <w:t>abs_level_gt</w:t>
      </w:r>
      <w:r>
        <w:rPr>
          <w:lang w:eastAsia="zh-TW"/>
        </w:rPr>
        <w:t>3</w:t>
      </w:r>
      <w:r w:rsidRPr="00421EB7">
        <w:rPr>
          <w:lang w:eastAsia="zh-TW"/>
        </w:rPr>
        <w:t>_flag</w:t>
      </w:r>
      <w:r>
        <w:rPr>
          <w:lang w:eastAsia="zh-TW"/>
        </w:rPr>
        <w:t xml:space="preserve"> to using bypass-coded bins for the rest coefficients only happens at most once per TB</w:t>
      </w:r>
      <w:r>
        <w:rPr>
          <w:rFonts w:eastAsiaTheme="minorEastAsia" w:hint="eastAsia"/>
          <w:lang w:eastAsia="ko-KR"/>
        </w:rPr>
        <w:t>.</w:t>
      </w:r>
      <w:r>
        <w:rPr>
          <w:lang w:eastAsia="zh-TW"/>
        </w:rPr>
        <w:t xml:space="preserve"> For a coefficient subblock, if the </w:t>
      </w:r>
      <w:r>
        <w:rPr>
          <w:rFonts w:ascii="New MingLiu" w:hAnsi="New MingLiu" w:hint="eastAsia"/>
        </w:rPr>
        <w:t>remBinsPass1</w:t>
      </w:r>
      <w:r w:rsidDel="00B76880">
        <w:rPr>
          <w:lang w:eastAsia="zh-TW"/>
        </w:rPr>
        <w:t xml:space="preserve"> </w:t>
      </w:r>
      <w:r>
        <w:rPr>
          <w:lang w:eastAsia="zh-TW"/>
        </w:rPr>
        <w:t>is smaller than 4, the entire coefficient subblock is coded by using bypass-coded bins.</w:t>
      </w:r>
      <w:r>
        <w:rPr>
          <w:rFonts w:eastAsiaTheme="minorEastAsia" w:hint="eastAsia"/>
          <w:lang w:eastAsia="ko-KR"/>
        </w:rPr>
        <w:t xml:space="preserve"> After all the above mentioned level coding, </w:t>
      </w:r>
      <w:r w:rsidRPr="000C46AA">
        <w:rPr>
          <w:szCs w:val="22"/>
          <w:lang w:val="en-GB"/>
        </w:rPr>
        <w:t>the signs (sign_flag) for all scan positions with sig_coeff_flag equal to 1</w:t>
      </w:r>
      <w:r>
        <w:rPr>
          <w:rFonts w:eastAsiaTheme="minorEastAsia" w:hint="eastAsia"/>
          <w:szCs w:val="22"/>
          <w:lang w:val="en-GB" w:eastAsia="ko-KR"/>
        </w:rPr>
        <w:t xml:space="preserve"> is finally bypass coded. </w:t>
      </w:r>
    </w:p>
    <w:p w14:paraId="4EAE7437" w14:textId="77777777" w:rsidR="00C63689" w:rsidRDefault="00C63689" w:rsidP="00D5520A">
      <w:pPr>
        <w:jc w:val="both"/>
        <w:rPr>
          <w:rFonts w:eastAsiaTheme="minorEastAsia"/>
          <w:lang w:val="en-CA" w:eastAsia="ko-KR"/>
        </w:rPr>
      </w:pPr>
      <w:r w:rsidRPr="000C46AA">
        <w:rPr>
          <w:szCs w:val="22"/>
        </w:rPr>
        <w:t xml:space="preserve">The </w:t>
      </w:r>
      <w:r>
        <w:rPr>
          <w:rFonts w:eastAsiaTheme="minorEastAsia" w:hint="eastAsia"/>
          <w:szCs w:val="22"/>
          <w:lang w:eastAsia="ko-KR"/>
        </w:rPr>
        <w:t>unified (same) r</w:t>
      </w:r>
      <w:r w:rsidRPr="000C46AA">
        <w:rPr>
          <w:szCs w:val="22"/>
        </w:rPr>
        <w:t xml:space="preserve">ice parameter </w:t>
      </w:r>
      <w:r w:rsidRPr="000C46AA">
        <w:rPr>
          <w:szCs w:val="22"/>
          <w:lang w:eastAsia="ko-KR"/>
        </w:rPr>
        <w:t>(</w:t>
      </w:r>
      <w:r w:rsidRPr="000C46AA">
        <w:rPr>
          <w:szCs w:val="22"/>
        </w:rPr>
        <w:t>ricePar</w:t>
      </w:r>
      <w:r w:rsidRPr="000C46AA">
        <w:rPr>
          <w:szCs w:val="22"/>
          <w:lang w:eastAsia="ko-KR"/>
        </w:rPr>
        <w:t>)</w:t>
      </w:r>
      <w:r w:rsidRPr="000C46AA">
        <w:rPr>
          <w:szCs w:val="22"/>
        </w:rPr>
        <w:t xml:space="preserve"> </w:t>
      </w:r>
      <w:r>
        <w:rPr>
          <w:rFonts w:eastAsiaTheme="minorEastAsia" w:hint="eastAsia"/>
          <w:szCs w:val="22"/>
          <w:lang w:eastAsia="ko-KR"/>
        </w:rPr>
        <w:t xml:space="preserve">derivation is used for Pass 2 and Pass 3. The only difference is that baseLevel is set to 4 and 0 for Pass 2 and Pass 3, respectively. </w:t>
      </w:r>
      <w:r>
        <w:rPr>
          <w:lang w:val="en-CA"/>
        </w:rPr>
        <w:t>Rice parameter is determined not only based on sum of absolute levels of neighboring five transform coefficients in local template, but the corresponding base level is also taken into consideration</w:t>
      </w:r>
      <w:r>
        <w:rPr>
          <w:rFonts w:eastAsiaTheme="minorEastAsia" w:hint="eastAsia"/>
          <w:lang w:val="en-CA" w:eastAsia="ko-KR"/>
        </w:rPr>
        <w:t xml:space="preserve"> as follow:</w:t>
      </w:r>
    </w:p>
    <w:p w14:paraId="15AD4CAE" w14:textId="55894BA9" w:rsidR="00C63689" w:rsidRDefault="00C63689" w:rsidP="009C5E4D">
      <w:pPr>
        <w:jc w:val="right"/>
        <w:rPr>
          <w:noProof/>
        </w:rPr>
      </w:pPr>
      <w:r w:rsidRPr="004B3394">
        <w:rPr>
          <w:szCs w:val="22"/>
        </w:rPr>
        <w:t>RicePara = R</w:t>
      </w:r>
      <w:r w:rsidRPr="004B3394">
        <w:t xml:space="preserve">iceParTable[ </w:t>
      </w:r>
      <w:r>
        <w:t xml:space="preserve">max(min( 31, sumAbs </w:t>
      </w:r>
      <w:r w:rsidR="001303C4">
        <w:t>−</w:t>
      </w:r>
      <w:r>
        <w:t xml:space="preserve"> 5 * baseLevel</w:t>
      </w:r>
      <w:r w:rsidRPr="004B3394">
        <w:t>)</w:t>
      </w:r>
      <w:r>
        <w:t>, 0)</w:t>
      </w:r>
      <w:r w:rsidRPr="004B3394">
        <w:t xml:space="preserve"> ]</w:t>
      </w:r>
      <w:r>
        <w:rPr>
          <w:szCs w:val="22"/>
        </w:rPr>
        <w:tab/>
      </w:r>
      <w:r>
        <w:rPr>
          <w:szCs w:val="22"/>
        </w:rPr>
        <w:tab/>
      </w:r>
      <w:r w:rsidRPr="005330A7">
        <w:rPr>
          <w:szCs w:val="22"/>
          <w:lang w:val="en-CA"/>
        </w:rPr>
        <w:t>(</w:t>
      </w:r>
      <w:r w:rsidRPr="005330A7">
        <w:rPr>
          <w:rFonts w:eastAsia="Malgun Gothic" w:hint="eastAsia"/>
          <w:szCs w:val="22"/>
          <w:lang w:val="en-CA" w:eastAsia="ko-KR"/>
        </w:rPr>
        <w:t>3</w:t>
      </w:r>
      <w:r w:rsidRPr="005330A7">
        <w:rPr>
          <w:rFonts w:eastAsia="Malgun Gothic"/>
          <w:szCs w:val="22"/>
          <w:lang w:val="en-CA" w:eastAsia="ko-KR"/>
        </w:rPr>
        <w:t>-</w:t>
      </w:r>
      <w:r w:rsidRPr="000F2223">
        <w:rPr>
          <w:noProof/>
          <w:szCs w:val="22"/>
          <w:lang w:val="en-CA"/>
        </w:rPr>
        <w:fldChar w:fldCharType="begin"/>
      </w:r>
      <w:r w:rsidRPr="005330A7">
        <w:rPr>
          <w:noProof/>
          <w:szCs w:val="22"/>
          <w:lang w:val="en-CA"/>
        </w:rPr>
        <w:instrText xml:space="preserve"> SEQ Eq \* MERGEFORMAT </w:instrText>
      </w:r>
      <w:r w:rsidRPr="000F2223">
        <w:rPr>
          <w:noProof/>
          <w:szCs w:val="22"/>
          <w:lang w:val="en-CA"/>
        </w:rPr>
        <w:fldChar w:fldCharType="separate"/>
      </w:r>
      <w:r w:rsidR="003A61E2">
        <w:rPr>
          <w:noProof/>
          <w:szCs w:val="22"/>
          <w:lang w:val="en-CA"/>
        </w:rPr>
        <w:t>53</w:t>
      </w:r>
      <w:r w:rsidRPr="000F2223">
        <w:rPr>
          <w:noProof/>
          <w:szCs w:val="22"/>
          <w:lang w:val="en-CA"/>
        </w:rPr>
        <w:fldChar w:fldCharType="end"/>
      </w:r>
      <w:r w:rsidRPr="005330A7">
        <w:rPr>
          <w:szCs w:val="22"/>
          <w:lang w:val="en-CA"/>
        </w:rPr>
        <w:t>)</w:t>
      </w:r>
    </w:p>
    <w:p w14:paraId="34637BDD" w14:textId="77777777" w:rsidR="00C63689" w:rsidRDefault="00C63689" w:rsidP="00AF3FCF">
      <w:pPr>
        <w:jc w:val="center"/>
        <w:rPr>
          <w:rFonts w:eastAsiaTheme="minorEastAsia"/>
          <w:lang w:eastAsia="ko-KR"/>
        </w:rPr>
      </w:pPr>
    </w:p>
    <w:p w14:paraId="583A4162" w14:textId="77777777" w:rsidR="00C63689" w:rsidRDefault="00C63689" w:rsidP="00AF3FCF">
      <w:pPr>
        <w:keepNext/>
        <w:jc w:val="center"/>
      </w:pPr>
      <w:r>
        <w:rPr>
          <w:rFonts w:eastAsiaTheme="minorEastAsia"/>
          <w:noProof/>
          <w:lang w:eastAsia="zh-CN"/>
        </w:rPr>
        <w:lastRenderedPageBreak/>
        <w:drawing>
          <wp:inline distT="0" distB="0" distL="0" distR="0" wp14:anchorId="6C70ED2A" wp14:editId="43475C5E">
            <wp:extent cx="5943600" cy="1924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1924685"/>
                    </a:xfrm>
                    <a:prstGeom prst="rect">
                      <a:avLst/>
                    </a:prstGeom>
                  </pic:spPr>
                </pic:pic>
              </a:graphicData>
            </a:graphic>
          </wp:inline>
        </w:drawing>
      </w:r>
    </w:p>
    <w:p w14:paraId="57C673DD" w14:textId="3B5A00DD" w:rsidR="00504AAA" w:rsidRDefault="00C63689" w:rsidP="00CD45EA">
      <w:pPr>
        <w:pStyle w:val="Caption"/>
        <w:spacing w:before="136"/>
        <w:rPr>
          <w:lang w:eastAsia="ko-KR"/>
        </w:rPr>
      </w:pPr>
      <w:r w:rsidRPr="004651D8">
        <w:t xml:space="preserve">Figure </w:t>
      </w:r>
      <w:r w:rsidR="004246F4">
        <w:rPr>
          <w:b w:val="0"/>
          <w:bCs w:val="0"/>
          <w:noProof/>
        </w:rPr>
        <w:fldChar w:fldCharType="begin"/>
      </w:r>
      <w:r w:rsidR="004246F4">
        <w:rPr>
          <w:noProof/>
        </w:rPr>
        <w:instrText xml:space="preserve"> SEQ Figure \* ARABIC </w:instrText>
      </w:r>
      <w:r w:rsidR="004246F4">
        <w:rPr>
          <w:b w:val="0"/>
          <w:bCs w:val="0"/>
          <w:noProof/>
        </w:rPr>
        <w:fldChar w:fldCharType="separate"/>
      </w:r>
      <w:r w:rsidR="003A61E2">
        <w:rPr>
          <w:noProof/>
        </w:rPr>
        <w:t>46</w:t>
      </w:r>
      <w:r w:rsidR="004246F4">
        <w:rPr>
          <w:b w:val="0"/>
          <w:bCs w:val="0"/>
          <w:noProof/>
        </w:rPr>
        <w:fldChar w:fldCharType="end"/>
      </w:r>
      <w:r>
        <w:rPr>
          <w:rFonts w:hint="eastAsia"/>
          <w:lang w:eastAsia="ko-KR"/>
        </w:rPr>
        <w:t xml:space="preserve"> </w:t>
      </w:r>
      <w:r w:rsidRPr="00D113C4">
        <w:rPr>
          <w:sz w:val="22"/>
          <w:szCs w:val="22"/>
          <w:lang w:val="en-CA" w:eastAsia="zh-CN"/>
        </w:rPr>
        <w:t>–</w:t>
      </w:r>
      <w:r w:rsidRPr="00A05952">
        <w:rPr>
          <w:sz w:val="22"/>
          <w:szCs w:val="22"/>
          <w:lang w:val="en-CA" w:eastAsia="zh-CN"/>
        </w:rPr>
        <w:t xml:space="preserve"> </w:t>
      </w:r>
      <w:r>
        <w:rPr>
          <w:rFonts w:hint="eastAsia"/>
          <w:lang w:eastAsia="ko-KR"/>
        </w:rPr>
        <w:t>residual coding structure for transform blocks</w:t>
      </w:r>
    </w:p>
    <w:p w14:paraId="7D5B3B53" w14:textId="2CF8FB3D" w:rsidR="005640DE" w:rsidRDefault="005640DE" w:rsidP="00E97056">
      <w:pPr>
        <w:jc w:val="both"/>
        <w:rPr>
          <w:lang w:eastAsia="zh-TW"/>
        </w:rPr>
      </w:pPr>
      <w:r>
        <w:rPr>
          <w:lang w:eastAsia="zh-TW"/>
        </w:rPr>
        <w:t>After the termination of the 1</w:t>
      </w:r>
      <w:r w:rsidRPr="008C1693">
        <w:rPr>
          <w:vertAlign w:val="superscript"/>
          <w:lang w:eastAsia="zh-TW"/>
        </w:rPr>
        <w:t>st</w:t>
      </w:r>
      <w:r>
        <w:rPr>
          <w:lang w:eastAsia="zh-TW"/>
        </w:rPr>
        <w:t xml:space="preserve"> subblock coding pass, the absolute value of each of the remaining yet-to-be-coded coefficients is coded by the syntax element </w:t>
      </w:r>
      <w:r w:rsidRPr="008C1693">
        <w:rPr>
          <w:noProof/>
          <w:color w:val="000000" w:themeColor="text1"/>
          <w:lang w:val="en-CA"/>
        </w:rPr>
        <w:t>dec_abs_level</w:t>
      </w:r>
      <w:r>
        <w:rPr>
          <w:lang w:eastAsia="zh-TW"/>
        </w:rPr>
        <w:t xml:space="preserve">, which corresponds to a modified absolute level value with the zero-level value being conditionally mapped to a nonzero value. At the encoder side, the value of syntax element </w:t>
      </w:r>
      <w:r w:rsidRPr="00BC5D4D">
        <w:rPr>
          <w:lang w:eastAsia="zh-TW"/>
        </w:rPr>
        <w:t>dec_abs_level</w:t>
      </w:r>
      <w:r>
        <w:rPr>
          <w:lang w:eastAsia="zh-TW"/>
        </w:rPr>
        <w:t xml:space="preserve"> is derived from the absolute level (absLevel), dependent quantizer state (QState) and the value of rice parameter (</w:t>
      </w:r>
      <w:r w:rsidRPr="004B3394">
        <w:rPr>
          <w:szCs w:val="22"/>
        </w:rPr>
        <w:t>RicePara</w:t>
      </w:r>
      <w:r>
        <w:rPr>
          <w:szCs w:val="22"/>
        </w:rPr>
        <w:t>)</w:t>
      </w:r>
      <w:r>
        <w:rPr>
          <w:lang w:eastAsia="zh-TW"/>
        </w:rPr>
        <w:t xml:space="preserve"> as follows:</w:t>
      </w:r>
    </w:p>
    <w:p w14:paraId="4EBFC684" w14:textId="1A252F7F" w:rsidR="005640DE" w:rsidRPr="0015107F" w:rsidRDefault="005640DE" w:rsidP="00E97056">
      <w:pPr>
        <w:pStyle w:val="Equation"/>
        <w:tabs>
          <w:tab w:val="clear" w:pos="4320"/>
          <w:tab w:val="clear" w:pos="8640"/>
          <w:tab w:val="left" w:pos="2410"/>
          <w:tab w:val="left" w:pos="3240"/>
          <w:tab w:val="center" w:pos="4849"/>
          <w:tab w:val="right" w:pos="9696"/>
        </w:tabs>
        <w:overflowPunct w:val="0"/>
        <w:autoSpaceDE w:val="0"/>
        <w:autoSpaceDN w:val="0"/>
        <w:adjustRightInd w:val="0"/>
        <w:spacing w:before="193"/>
        <w:ind w:left="1440"/>
        <w:jc w:val="left"/>
        <w:textAlignment w:val="baseline"/>
        <w:rPr>
          <w:rFonts w:eastAsiaTheme="minorEastAsia"/>
          <w:lang w:eastAsia="ko-KR"/>
        </w:rPr>
      </w:pPr>
      <w:r w:rsidRPr="00E97056">
        <w:rPr>
          <w:noProof/>
          <w:sz w:val="20"/>
          <w:lang w:val="en-CA" w:eastAsia="ko-KR"/>
        </w:rPr>
        <w:t>ZeroPos</w:t>
      </w:r>
      <w:r w:rsidRPr="00B275B8">
        <w:rPr>
          <w:noProof/>
          <w:lang w:val="en-CA" w:eastAsia="ko-KR"/>
        </w:rPr>
        <w:t xml:space="preserve"> = ( </w:t>
      </w:r>
      <w:r w:rsidRPr="00084198">
        <w:rPr>
          <w:noProof/>
          <w:lang w:val="en-CA" w:eastAsia="ko-KR"/>
        </w:rPr>
        <w:t>QState</w:t>
      </w:r>
      <w:r>
        <w:rPr>
          <w:noProof/>
          <w:lang w:val="en-CA" w:eastAsia="ko-KR"/>
        </w:rPr>
        <w:t xml:space="preserve"> &lt; 2? 1 : 2 ) &lt;&lt; </w:t>
      </w:r>
      <w:r w:rsidRPr="004B3394">
        <w:rPr>
          <w:szCs w:val="22"/>
        </w:rPr>
        <w:t>RicePara</w:t>
      </w:r>
      <w:r w:rsidR="009712DF">
        <w:rPr>
          <w:szCs w:val="22"/>
        </w:rPr>
        <w:br/>
      </w:r>
      <w:r>
        <w:rPr>
          <w:szCs w:val="22"/>
        </w:rPr>
        <w:t>if (</w:t>
      </w:r>
      <w:r w:rsidRPr="00041E47">
        <w:rPr>
          <w:lang w:eastAsia="zh-TW"/>
        </w:rPr>
        <w:t>absLevel == 0</w:t>
      </w:r>
      <w:r>
        <w:rPr>
          <w:lang w:eastAsia="zh-TW"/>
        </w:rPr>
        <w:t>)</w:t>
      </w:r>
      <w:r w:rsidR="009712DF">
        <w:rPr>
          <w:lang w:eastAsia="zh-TW"/>
        </w:rPr>
        <w:br/>
      </w:r>
      <w:r w:rsidR="009712DF">
        <w:rPr>
          <w:lang w:eastAsia="zh-TW"/>
        </w:rPr>
        <w:tab/>
      </w:r>
      <w:r w:rsidRPr="00BC5D4D">
        <w:rPr>
          <w:lang w:eastAsia="zh-TW"/>
        </w:rPr>
        <w:t>dec_abs_level</w:t>
      </w:r>
      <w:r>
        <w:rPr>
          <w:lang w:eastAsia="zh-TW"/>
        </w:rPr>
        <w:t xml:space="preserve"> = </w:t>
      </w:r>
      <w:r>
        <w:rPr>
          <w:noProof/>
          <w:lang w:val="en-CA" w:eastAsia="ko-KR"/>
        </w:rPr>
        <w:t>ZeroPos</w:t>
      </w:r>
      <w:r w:rsidR="009712DF">
        <w:rPr>
          <w:noProof/>
          <w:lang w:val="en-CA" w:eastAsia="ko-KR"/>
        </w:rPr>
        <w:br/>
      </w:r>
      <w:r w:rsidR="003E22C1">
        <w:rPr>
          <w:noProof/>
          <w:lang w:val="en-CA" w:eastAsia="ko-KR"/>
        </w:rPr>
        <w:t>else</w:t>
      </w:r>
      <w:r w:rsidR="009712DF">
        <w:rPr>
          <w:noProof/>
          <w:lang w:val="en-CA" w:eastAsia="ko-KR"/>
        </w:rPr>
        <w:br/>
      </w:r>
      <w:r w:rsidR="009712DF">
        <w:rPr>
          <w:noProof/>
          <w:lang w:val="en-CA" w:eastAsia="ko-KR"/>
        </w:rPr>
        <w:tab/>
      </w:r>
      <w:r w:rsidRPr="00BC5D4D">
        <w:rPr>
          <w:lang w:eastAsia="zh-TW"/>
        </w:rPr>
        <w:t>dec_abs_level</w:t>
      </w:r>
      <w:r>
        <w:rPr>
          <w:lang w:eastAsia="zh-TW"/>
        </w:rPr>
        <w:t xml:space="preserve"> = </w:t>
      </w:r>
      <w:r w:rsidR="003E22C1">
        <w:rPr>
          <w:noProof/>
          <w:lang w:val="en-CA" w:eastAsia="ko-KR"/>
        </w:rPr>
        <w:t>(</w:t>
      </w:r>
      <w:r w:rsidR="003E22C1" w:rsidRPr="00041E47">
        <w:rPr>
          <w:lang w:eastAsia="zh-TW"/>
        </w:rPr>
        <w:t xml:space="preserve">absLevel &lt;= </w:t>
      </w:r>
      <w:r w:rsidR="003E22C1">
        <w:rPr>
          <w:noProof/>
          <w:lang w:val="en-CA" w:eastAsia="ko-KR"/>
        </w:rPr>
        <w:t>ZeroPos</w:t>
      </w:r>
      <w:r w:rsidR="003E22C1">
        <w:rPr>
          <w:lang w:eastAsia="zh-TW"/>
        </w:rPr>
        <w:t xml:space="preserve">) ? </w:t>
      </w:r>
      <w:r w:rsidR="0015107F">
        <w:rPr>
          <w:lang w:eastAsia="zh-TW"/>
        </w:rPr>
        <w:t>(</w:t>
      </w:r>
      <w:r w:rsidR="003E22C1">
        <w:rPr>
          <w:lang w:eastAsia="zh-TW"/>
        </w:rPr>
        <w:t xml:space="preserve">absLevel </w:t>
      </w:r>
      <w:r w:rsidR="0015107F">
        <w:rPr>
          <w:lang w:eastAsia="zh-TW"/>
        </w:rPr>
        <w:t>–</w:t>
      </w:r>
      <w:r w:rsidR="003E22C1">
        <w:rPr>
          <w:lang w:eastAsia="zh-TW"/>
        </w:rPr>
        <w:t xml:space="preserve"> </w:t>
      </w:r>
      <w:r>
        <w:rPr>
          <w:lang w:eastAsia="zh-TW"/>
        </w:rPr>
        <w:t>1</w:t>
      </w:r>
      <w:r w:rsidR="0015107F">
        <w:rPr>
          <w:lang w:eastAsia="zh-TW"/>
        </w:rPr>
        <w:t>)</w:t>
      </w:r>
      <w:r w:rsidR="003E22C1">
        <w:rPr>
          <w:lang w:eastAsia="zh-TW"/>
        </w:rPr>
        <w:t xml:space="preserve"> : absLevel</w:t>
      </w:r>
    </w:p>
    <w:p w14:paraId="243E80D6" w14:textId="77777777" w:rsidR="00C63689" w:rsidRPr="00A05952" w:rsidRDefault="00C63689" w:rsidP="00CD45EA">
      <w:pPr>
        <w:pStyle w:val="Heading4"/>
        <w:tabs>
          <w:tab w:val="clear" w:pos="360"/>
          <w:tab w:val="clear" w:pos="720"/>
          <w:tab w:val="clear" w:pos="1080"/>
          <w:tab w:val="clear" w:pos="1440"/>
        </w:tabs>
        <w:overflowPunct/>
        <w:autoSpaceDE/>
        <w:autoSpaceDN/>
        <w:adjustRightInd/>
        <w:spacing w:before="136"/>
        <w:ind w:right="0"/>
        <w:textAlignment w:val="auto"/>
        <w:rPr>
          <w:lang w:val="en-CA"/>
        </w:rPr>
      </w:pPr>
      <w:r>
        <w:rPr>
          <w:rFonts w:eastAsiaTheme="minorEastAsia" w:hint="eastAsia"/>
          <w:lang w:val="en-CA" w:eastAsia="ko-KR"/>
        </w:rPr>
        <w:t xml:space="preserve">Residual coding for transform skip </w:t>
      </w:r>
    </w:p>
    <w:p w14:paraId="209CDCEA" w14:textId="5A780733" w:rsidR="00D04BA9" w:rsidRPr="002F08F0" w:rsidRDefault="00390DC1" w:rsidP="00CA7357">
      <w:pPr>
        <w:tabs>
          <w:tab w:val="left" w:pos="1800"/>
          <w:tab w:val="left" w:pos="2160"/>
          <w:tab w:val="left" w:pos="2520"/>
          <w:tab w:val="left" w:pos="2880"/>
          <w:tab w:val="left" w:pos="3240"/>
          <w:tab w:val="left" w:pos="3600"/>
          <w:tab w:val="left" w:pos="3960"/>
          <w:tab w:val="left" w:pos="4320"/>
        </w:tabs>
        <w:jc w:val="both"/>
        <w:rPr>
          <w:rFonts w:eastAsiaTheme="minorEastAsia"/>
          <w:lang w:val="en-GB" w:eastAsia="ko-KR"/>
        </w:rPr>
      </w:pPr>
      <w:r>
        <w:rPr>
          <w:rFonts w:eastAsiaTheme="minorEastAsia"/>
          <w:szCs w:val="22"/>
          <w:lang w:eastAsia="ko-KR"/>
        </w:rPr>
        <w:t xml:space="preserve">Similar to HEVC, VVC supports transform skip mode. </w:t>
      </w:r>
      <w:r w:rsidR="00103892">
        <w:rPr>
          <w:rFonts w:eastAsiaTheme="minorEastAsia"/>
          <w:szCs w:val="22"/>
          <w:lang w:eastAsia="ko-KR"/>
        </w:rPr>
        <w:t>T</w:t>
      </w:r>
      <w:r w:rsidR="00103892">
        <w:rPr>
          <w:rFonts w:eastAsiaTheme="minorEastAsia" w:hint="eastAsia"/>
          <w:szCs w:val="22"/>
          <w:lang w:eastAsia="ko-KR"/>
        </w:rPr>
        <w:t>ransform skip</w:t>
      </w:r>
      <w:r w:rsidR="00103892">
        <w:rPr>
          <w:rFonts w:eastAsiaTheme="minorEastAsia"/>
          <w:szCs w:val="22"/>
          <w:lang w:eastAsia="ko-KR"/>
        </w:rPr>
        <w:t xml:space="preserve"> </w:t>
      </w:r>
      <w:r w:rsidR="00103892">
        <w:rPr>
          <w:rFonts w:eastAsiaTheme="minorEastAsia" w:hint="eastAsia"/>
          <w:szCs w:val="22"/>
          <w:lang w:eastAsia="ko-KR"/>
        </w:rPr>
        <w:t xml:space="preserve">mode is allowed for </w:t>
      </w:r>
      <w:r w:rsidR="00103892">
        <w:rPr>
          <w:rFonts w:eastAsiaTheme="minorEastAsia"/>
          <w:szCs w:val="22"/>
          <w:lang w:eastAsia="ko-KR"/>
        </w:rPr>
        <w:t xml:space="preserve">luma and </w:t>
      </w:r>
      <w:r w:rsidR="00103892">
        <w:rPr>
          <w:rFonts w:eastAsiaTheme="minorEastAsia" w:hint="eastAsia"/>
          <w:szCs w:val="22"/>
          <w:lang w:eastAsia="ko-KR"/>
        </w:rPr>
        <w:t>chroma block</w:t>
      </w:r>
      <w:r w:rsidR="00103892">
        <w:rPr>
          <w:rFonts w:eastAsiaTheme="minorEastAsia"/>
          <w:szCs w:val="22"/>
          <w:lang w:eastAsia="ko-KR"/>
        </w:rPr>
        <w:t xml:space="preserve">s. </w:t>
      </w:r>
      <w:r w:rsidR="00C63689">
        <w:rPr>
          <w:rFonts w:eastAsiaTheme="minorEastAsia" w:hint="eastAsia"/>
          <w:szCs w:val="22"/>
          <w:lang w:eastAsia="ko-KR"/>
        </w:rPr>
        <w:t>In transform skip mode,</w:t>
      </w:r>
      <w:r w:rsidR="00C63689" w:rsidRPr="006A0C3B">
        <w:rPr>
          <w:szCs w:val="22"/>
        </w:rPr>
        <w:t xml:space="preserve"> the </w:t>
      </w:r>
      <w:r w:rsidR="00C63689">
        <w:rPr>
          <w:rFonts w:eastAsiaTheme="minorEastAsia"/>
          <w:szCs w:val="22"/>
          <w:lang w:eastAsia="ko-KR"/>
        </w:rPr>
        <w:t>statistical</w:t>
      </w:r>
      <w:r w:rsidR="00C63689">
        <w:rPr>
          <w:rFonts w:eastAsiaTheme="minorEastAsia" w:hint="eastAsia"/>
          <w:szCs w:val="22"/>
          <w:lang w:eastAsia="ko-KR"/>
        </w:rPr>
        <w:t xml:space="preserve"> characteristics of </w:t>
      </w:r>
      <w:r>
        <w:rPr>
          <w:szCs w:val="22"/>
        </w:rPr>
        <w:t>the</w:t>
      </w:r>
      <w:r w:rsidRPr="006A0C3B">
        <w:rPr>
          <w:szCs w:val="22"/>
        </w:rPr>
        <w:t xml:space="preserve"> </w:t>
      </w:r>
      <w:r w:rsidR="00C63689" w:rsidRPr="006A0C3B">
        <w:rPr>
          <w:szCs w:val="22"/>
        </w:rPr>
        <w:t xml:space="preserve">signal </w:t>
      </w:r>
      <w:r w:rsidR="00C63689">
        <w:rPr>
          <w:rFonts w:eastAsiaTheme="minorEastAsia" w:hint="eastAsia"/>
          <w:szCs w:val="22"/>
          <w:lang w:eastAsia="ko-KR"/>
        </w:rPr>
        <w:t xml:space="preserve">are </w:t>
      </w:r>
      <w:r w:rsidR="00C63689">
        <w:rPr>
          <w:rFonts w:eastAsiaTheme="minorEastAsia"/>
          <w:szCs w:val="22"/>
          <w:lang w:eastAsia="ko-KR"/>
        </w:rPr>
        <w:t>different</w:t>
      </w:r>
      <w:r w:rsidR="00C63689">
        <w:rPr>
          <w:rFonts w:eastAsiaTheme="minorEastAsia" w:hint="eastAsia"/>
          <w:szCs w:val="22"/>
          <w:lang w:eastAsia="ko-KR"/>
        </w:rPr>
        <w:t xml:space="preserve"> from those of transform coefficients, and </w:t>
      </w:r>
      <w:r>
        <w:rPr>
          <w:rFonts w:eastAsiaTheme="minorEastAsia"/>
          <w:szCs w:val="22"/>
          <w:lang w:eastAsia="ko-KR"/>
        </w:rPr>
        <w:t xml:space="preserve">applying transform to such residual in order to achieve </w:t>
      </w:r>
      <w:r w:rsidR="00C63689" w:rsidRPr="006A0C3B">
        <w:rPr>
          <w:szCs w:val="22"/>
        </w:rPr>
        <w:t>energy compaction</w:t>
      </w:r>
      <w:r w:rsidR="00C63689">
        <w:rPr>
          <w:rFonts w:eastAsiaTheme="minorEastAsia" w:hint="eastAsia"/>
          <w:szCs w:val="22"/>
          <w:lang w:eastAsia="ko-KR"/>
        </w:rPr>
        <w:t xml:space="preserve"> around low-frequency components </w:t>
      </w:r>
      <w:r w:rsidR="00C63689" w:rsidRPr="006A0C3B">
        <w:rPr>
          <w:szCs w:val="22"/>
        </w:rPr>
        <w:t xml:space="preserve">is </w:t>
      </w:r>
      <w:r>
        <w:rPr>
          <w:szCs w:val="22"/>
        </w:rPr>
        <w:t xml:space="preserve">generally less effective. Residuals with such characteristics are often found in screen content as opposed to natural camera captured content. Therefore, detailed description of transform coefficient coding is described as part of the screen content coding tools in section </w:t>
      </w:r>
      <w:r>
        <w:rPr>
          <w:szCs w:val="22"/>
        </w:rPr>
        <w:fldChar w:fldCharType="begin"/>
      </w:r>
      <w:r>
        <w:rPr>
          <w:szCs w:val="22"/>
        </w:rPr>
        <w:instrText xml:space="preserve"> REF _Ref18588438 \r \h </w:instrText>
      </w:r>
      <w:r>
        <w:rPr>
          <w:szCs w:val="22"/>
        </w:rPr>
      </w:r>
      <w:r>
        <w:rPr>
          <w:szCs w:val="22"/>
        </w:rPr>
        <w:fldChar w:fldCharType="separate"/>
      </w:r>
      <w:r w:rsidR="003A61E2">
        <w:rPr>
          <w:szCs w:val="22"/>
        </w:rPr>
        <w:t>3.9</w:t>
      </w:r>
      <w:r>
        <w:rPr>
          <w:szCs w:val="22"/>
        </w:rPr>
        <w:fldChar w:fldCharType="end"/>
      </w:r>
      <w:r>
        <w:rPr>
          <w:szCs w:val="22"/>
        </w:rPr>
        <w:t>.</w:t>
      </w:r>
      <w:r w:rsidR="002F08F0">
        <w:rPr>
          <w:rFonts w:eastAsiaTheme="minorEastAsia" w:hint="eastAsia"/>
          <w:szCs w:val="22"/>
          <w:lang w:eastAsia="ko-KR"/>
        </w:rPr>
        <w:t xml:space="preserve"> </w:t>
      </w:r>
    </w:p>
    <w:p w14:paraId="0A082CC5" w14:textId="396130B7" w:rsidR="000F78C1" w:rsidRDefault="000F78C1" w:rsidP="00CD45EA">
      <w:pPr>
        <w:pStyle w:val="Heading3"/>
        <w:spacing w:before="136"/>
        <w:rPr>
          <w:rFonts w:eastAsiaTheme="minorEastAsia"/>
          <w:lang w:val="en-CA" w:eastAsia="ko-KR"/>
        </w:rPr>
      </w:pPr>
      <w:bookmarkStart w:id="326" w:name="_Toc58175141"/>
      <w:r>
        <w:rPr>
          <w:rFonts w:eastAsiaTheme="minorEastAsia" w:hint="eastAsia"/>
          <w:lang w:val="en-CA" w:eastAsia="ko-KR"/>
        </w:rPr>
        <w:t>Context modeling for coefficient coding</w:t>
      </w:r>
      <w:bookmarkEnd w:id="326"/>
    </w:p>
    <w:p w14:paraId="1177F1A9" w14:textId="2174DC89" w:rsidR="000F78C1" w:rsidRPr="000C46AA" w:rsidRDefault="000F78C1" w:rsidP="00CA7357">
      <w:pPr>
        <w:jc w:val="both"/>
        <w:rPr>
          <w:szCs w:val="22"/>
          <w:lang w:val="en-GB"/>
        </w:rPr>
      </w:pPr>
      <w:r w:rsidRPr="000C46AA">
        <w:rPr>
          <w:szCs w:val="22"/>
          <w:lang w:val="en-GB"/>
        </w:rPr>
        <w:t xml:space="preserve">The selection of probability models for the syntax elements related to absolute values of transform coefficient levels depends on the values of the absolute levels or partially reconstructed absolute levels in a local neighbourhood. The template used is illustrated in </w:t>
      </w:r>
      <w:r w:rsidR="004651D8" w:rsidRPr="000C46AA">
        <w:rPr>
          <w:szCs w:val="22"/>
          <w:lang w:val="en-GB"/>
        </w:rPr>
        <w:fldChar w:fldCharType="begin"/>
      </w:r>
      <w:r w:rsidR="004651D8" w:rsidRPr="000C46AA">
        <w:rPr>
          <w:szCs w:val="22"/>
          <w:lang w:val="en-GB"/>
        </w:rPr>
        <w:instrText xml:space="preserve"> REF _Ref518150155 \h </w:instrText>
      </w:r>
      <w:r w:rsidR="004651D8">
        <w:rPr>
          <w:szCs w:val="22"/>
          <w:lang w:val="en-GB"/>
        </w:rPr>
        <w:instrText xml:space="preserve"> \* MERGEFORMAT </w:instrText>
      </w:r>
      <w:r w:rsidR="004651D8" w:rsidRPr="000C46AA">
        <w:rPr>
          <w:szCs w:val="22"/>
          <w:lang w:val="en-GB"/>
        </w:rPr>
      </w:r>
      <w:r w:rsidR="004651D8" w:rsidRPr="000C46AA">
        <w:rPr>
          <w:szCs w:val="22"/>
          <w:lang w:val="en-GB"/>
        </w:rPr>
        <w:fldChar w:fldCharType="separate"/>
      </w:r>
      <w:r w:rsidR="003A61E2" w:rsidRPr="000C46AA">
        <w:rPr>
          <w:lang w:val="en-GB"/>
        </w:rPr>
        <w:t xml:space="preserve">Figure </w:t>
      </w:r>
      <w:r w:rsidR="003A61E2">
        <w:rPr>
          <w:noProof/>
          <w:lang w:val="en-GB"/>
        </w:rPr>
        <w:t>47</w:t>
      </w:r>
      <w:r w:rsidR="004651D8" w:rsidRPr="000C46AA">
        <w:rPr>
          <w:szCs w:val="22"/>
          <w:lang w:val="en-GB"/>
        </w:rPr>
        <w:fldChar w:fldCharType="end"/>
      </w:r>
      <w:r w:rsidRPr="000C46AA">
        <w:rPr>
          <w:szCs w:val="22"/>
          <w:lang w:val="en-GB"/>
        </w:rPr>
        <w:t>.</w:t>
      </w:r>
    </w:p>
    <w:p w14:paraId="417E9C1D" w14:textId="77777777" w:rsidR="000F78C1" w:rsidRPr="000C46AA" w:rsidRDefault="000F78C1" w:rsidP="00D5520A">
      <w:pPr>
        <w:jc w:val="both"/>
        <w:rPr>
          <w:szCs w:val="22"/>
          <w:lang w:val="en-GB"/>
        </w:rPr>
      </w:pPr>
    </w:p>
    <w:p w14:paraId="3137D575" w14:textId="2D72412D" w:rsidR="000F78C1" w:rsidRPr="000C46AA" w:rsidRDefault="000F78C1" w:rsidP="009C5E4D">
      <w:pPr>
        <w:keepNext/>
        <w:keepLines/>
        <w:jc w:val="center"/>
        <w:rPr>
          <w:lang w:val="en-GB"/>
        </w:rPr>
      </w:pPr>
      <w:r>
        <w:rPr>
          <w:noProof/>
          <w:lang w:eastAsia="zh-CN"/>
        </w:rPr>
        <w:lastRenderedPageBreak/>
        <w:drawing>
          <wp:inline distT="0" distB="0" distL="0" distR="0" wp14:anchorId="0E9F5476" wp14:editId="7BD4CABA">
            <wp:extent cx="1799590" cy="17995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99590" cy="1799590"/>
                    </a:xfrm>
                    <a:prstGeom prst="rect">
                      <a:avLst/>
                    </a:prstGeom>
                    <a:noFill/>
                    <a:ln>
                      <a:noFill/>
                    </a:ln>
                  </pic:spPr>
                </pic:pic>
              </a:graphicData>
            </a:graphic>
          </wp:inline>
        </w:drawing>
      </w:r>
    </w:p>
    <w:p w14:paraId="40C3CD43" w14:textId="4E36A76E" w:rsidR="000F78C1" w:rsidRPr="000C46AA" w:rsidRDefault="000F78C1" w:rsidP="00CD45EA">
      <w:pPr>
        <w:pStyle w:val="Caption"/>
        <w:spacing w:before="136"/>
        <w:rPr>
          <w:szCs w:val="22"/>
          <w:lang w:val="en-GB"/>
        </w:rPr>
      </w:pPr>
      <w:bookmarkStart w:id="327" w:name="_Ref518150155"/>
      <w:r w:rsidRPr="000C46AA">
        <w:rPr>
          <w:lang w:val="en-GB"/>
        </w:rPr>
        <w:t xml:space="preserve">Figure </w:t>
      </w:r>
      <w:r w:rsidR="00795046">
        <w:rPr>
          <w:b w:val="0"/>
          <w:bCs w:val="0"/>
          <w:lang w:val="en-GB"/>
        </w:rPr>
        <w:fldChar w:fldCharType="begin"/>
      </w:r>
      <w:r w:rsidR="00795046">
        <w:rPr>
          <w:lang w:val="en-GB"/>
        </w:rPr>
        <w:instrText xml:space="preserve"> SEQ Figure \* ARABIC </w:instrText>
      </w:r>
      <w:r w:rsidR="00795046">
        <w:rPr>
          <w:b w:val="0"/>
          <w:bCs w:val="0"/>
          <w:lang w:val="en-GB"/>
        </w:rPr>
        <w:fldChar w:fldCharType="separate"/>
      </w:r>
      <w:r w:rsidR="003A61E2">
        <w:rPr>
          <w:noProof/>
          <w:lang w:val="en-GB"/>
        </w:rPr>
        <w:t>47</w:t>
      </w:r>
      <w:r w:rsidR="00795046">
        <w:rPr>
          <w:b w:val="0"/>
          <w:bCs w:val="0"/>
          <w:lang w:val="en-GB"/>
        </w:rPr>
        <w:fldChar w:fldCharType="end"/>
      </w:r>
      <w:bookmarkEnd w:id="327"/>
      <w:r w:rsidRPr="000C46AA">
        <w:rPr>
          <w:lang w:val="en-GB"/>
        </w:rPr>
        <w:t>: Illustration of the template used for selecting probability models. The black square specifies the current scan position and the blue squares represent the local neighbourhood used.</w:t>
      </w:r>
    </w:p>
    <w:p w14:paraId="32A64B59" w14:textId="77777777" w:rsidR="000F78C1" w:rsidRPr="000C46AA" w:rsidRDefault="000F78C1" w:rsidP="00CA7357">
      <w:pPr>
        <w:jc w:val="both"/>
        <w:rPr>
          <w:szCs w:val="22"/>
          <w:lang w:val="en-GB"/>
        </w:rPr>
      </w:pPr>
      <w:r w:rsidRPr="000C46AA">
        <w:rPr>
          <w:szCs w:val="22"/>
          <w:lang w:val="en-GB"/>
        </w:rPr>
        <w:t>The selected probability models depend on the sum of the absolute levels (or partially reconstructed absolute levels) in a local neighbourhood and the number of absolute levels greater than 0 (given by the number of sig_coeff_flags equal to 1) in the local neighbourhood.</w:t>
      </w:r>
      <w:r w:rsidRPr="000C46AA">
        <w:rPr>
          <w:szCs w:val="22"/>
          <w:lang w:val="en-GB" w:eastAsia="ko-KR"/>
        </w:rPr>
        <w:t xml:space="preserve"> </w:t>
      </w:r>
      <w:r w:rsidRPr="000C46AA">
        <w:rPr>
          <w:szCs w:val="22"/>
          <w:lang w:val="en-GB"/>
        </w:rPr>
        <w:t>The context modelling and binarization depends on the following measures for the local neighbourhood:</w:t>
      </w:r>
    </w:p>
    <w:p w14:paraId="30A55E2A" w14:textId="77777777" w:rsidR="000F78C1" w:rsidRPr="000C46AA" w:rsidRDefault="000F78C1" w:rsidP="000613EB">
      <w:pPr>
        <w:numPr>
          <w:ilvl w:val="0"/>
          <w:numId w:val="16"/>
        </w:numPr>
        <w:jc w:val="both"/>
        <w:rPr>
          <w:szCs w:val="22"/>
          <w:lang w:val="en-GB"/>
        </w:rPr>
      </w:pPr>
      <w:r w:rsidRPr="000C46AA">
        <w:rPr>
          <w:szCs w:val="22"/>
          <w:lang w:val="en-GB"/>
        </w:rPr>
        <w:t>numSig: the number of non-zero levels in the local neighbourhood;</w:t>
      </w:r>
    </w:p>
    <w:p w14:paraId="531A3A03" w14:textId="2A6E2D7B" w:rsidR="000F78C1" w:rsidRPr="000C46AA" w:rsidRDefault="000F78C1" w:rsidP="000613EB">
      <w:pPr>
        <w:numPr>
          <w:ilvl w:val="0"/>
          <w:numId w:val="16"/>
        </w:numPr>
        <w:jc w:val="both"/>
        <w:rPr>
          <w:szCs w:val="22"/>
          <w:lang w:val="en-GB"/>
        </w:rPr>
      </w:pPr>
      <w:r w:rsidRPr="000C46AA">
        <w:rPr>
          <w:szCs w:val="22"/>
          <w:lang w:val="en-GB"/>
        </w:rPr>
        <w:t>sumAbs1: the sum of partially reconstructed absolute levels (absLevel1) after the first pass in the local neighbourhood;</w:t>
      </w:r>
    </w:p>
    <w:p w14:paraId="30306D3E" w14:textId="77777777" w:rsidR="000F78C1" w:rsidRPr="000C46AA" w:rsidRDefault="000F78C1" w:rsidP="00227BD1">
      <w:pPr>
        <w:numPr>
          <w:ilvl w:val="0"/>
          <w:numId w:val="16"/>
        </w:numPr>
        <w:jc w:val="both"/>
        <w:rPr>
          <w:szCs w:val="22"/>
          <w:lang w:val="en-GB"/>
        </w:rPr>
      </w:pPr>
      <w:r w:rsidRPr="000C46AA">
        <w:rPr>
          <w:szCs w:val="22"/>
          <w:lang w:val="en-GB"/>
        </w:rPr>
        <w:t>sumAbs: the sum of reconstructed absolute levels in the local neighbourhood</w:t>
      </w:r>
    </w:p>
    <w:p w14:paraId="4CDBA96E" w14:textId="77777777" w:rsidR="000F78C1" w:rsidRPr="000C46AA" w:rsidRDefault="000F78C1" w:rsidP="00227BD1">
      <w:pPr>
        <w:numPr>
          <w:ilvl w:val="0"/>
          <w:numId w:val="16"/>
        </w:numPr>
        <w:jc w:val="both"/>
        <w:rPr>
          <w:szCs w:val="22"/>
          <w:lang w:val="en-GB"/>
        </w:rPr>
      </w:pPr>
      <w:r w:rsidRPr="000C46AA">
        <w:rPr>
          <w:szCs w:val="22"/>
          <w:lang w:val="en-GB" w:eastAsia="ko-KR"/>
        </w:rPr>
        <w:t xml:space="preserve">diagonal position (d): the sum of the horizontal and vertical coordinates of a current scan position inside the transform block </w:t>
      </w:r>
    </w:p>
    <w:p w14:paraId="21FFCCDC" w14:textId="5C292A9C" w:rsidR="000F78C1" w:rsidRPr="000C46AA" w:rsidRDefault="000F78C1" w:rsidP="00AF3FCF">
      <w:pPr>
        <w:jc w:val="both"/>
        <w:rPr>
          <w:szCs w:val="22"/>
          <w:lang w:val="en-GB" w:eastAsia="ko-KR"/>
        </w:rPr>
      </w:pPr>
      <w:r w:rsidRPr="000C46AA">
        <w:rPr>
          <w:szCs w:val="22"/>
          <w:lang w:val="en-GB"/>
        </w:rPr>
        <w:t>Based on the values of numSig, sumAbs1, and d, the probability models for coding sig_flag, par_flag, gt1_flag, and gt2_flag are selected. The Rice parameter for binarizing abs_remainder is selected based on the values of sumAbs and numSig.</w:t>
      </w:r>
    </w:p>
    <w:p w14:paraId="0484F595" w14:textId="4F5BDE4E" w:rsidR="00A057AD" w:rsidRPr="00A057AD" w:rsidRDefault="00683677" w:rsidP="00AF3FCF">
      <w:pPr>
        <w:jc w:val="both"/>
        <w:rPr>
          <w:szCs w:val="22"/>
          <w:lang w:val="en-CA"/>
        </w:rPr>
      </w:pPr>
      <w:r>
        <w:rPr>
          <w:lang w:eastAsia="ko-KR"/>
        </w:rPr>
        <w:t xml:space="preserve">In </w:t>
      </w:r>
      <w:r w:rsidR="009613B1">
        <w:rPr>
          <w:rFonts w:eastAsiaTheme="minorEastAsia"/>
          <w:lang w:eastAsia="ko-KR"/>
        </w:rPr>
        <w:t>VVC</w:t>
      </w:r>
      <w:r>
        <w:rPr>
          <w:lang w:eastAsia="ko-KR"/>
        </w:rPr>
        <w:t xml:space="preserve"> </w:t>
      </w:r>
      <w:r>
        <w:rPr>
          <w:rFonts w:hint="eastAsia"/>
          <w:kern w:val="2"/>
          <w:szCs w:val="22"/>
          <w:lang w:eastAsia="ko-KR"/>
        </w:rPr>
        <w:t xml:space="preserve">reduced </w:t>
      </w:r>
      <w:r>
        <w:t xml:space="preserve">32-point MTS </w:t>
      </w:r>
      <w:r>
        <w:rPr>
          <w:rFonts w:hint="eastAsia"/>
          <w:lang w:eastAsia="ko-KR"/>
        </w:rPr>
        <w:t xml:space="preserve">(RMTS32) </w:t>
      </w:r>
      <w:r>
        <w:t>based on skipping high frequency coefficients</w:t>
      </w:r>
      <w:r>
        <w:rPr>
          <w:lang w:eastAsia="ko-KR"/>
        </w:rPr>
        <w:t xml:space="preserve"> </w:t>
      </w:r>
      <w:r>
        <w:rPr>
          <w:rFonts w:eastAsiaTheme="minorEastAsia" w:hint="eastAsia"/>
          <w:lang w:eastAsia="ko-KR"/>
        </w:rPr>
        <w:t xml:space="preserve">is used </w:t>
      </w:r>
      <w:r>
        <w:rPr>
          <w:lang w:eastAsia="ko-KR"/>
        </w:rPr>
        <w:t xml:space="preserve">to reduce computational complexity of 32-point DST-7/DCT-8. </w:t>
      </w:r>
      <w:r>
        <w:rPr>
          <w:rFonts w:eastAsiaTheme="minorEastAsia" w:hint="eastAsia"/>
          <w:lang w:eastAsia="ko-KR"/>
        </w:rPr>
        <w:t>And</w:t>
      </w:r>
      <w:r>
        <w:rPr>
          <w:lang w:eastAsia="ko-KR"/>
        </w:rPr>
        <w:t xml:space="preserve">, it </w:t>
      </w:r>
      <w:r>
        <w:rPr>
          <w:rFonts w:eastAsiaTheme="minorEastAsia" w:hint="eastAsia"/>
          <w:lang w:eastAsia="ko-KR"/>
        </w:rPr>
        <w:t>accompanies coefficient coding changes</w:t>
      </w:r>
      <w:r>
        <w:rPr>
          <w:lang w:eastAsia="ko-KR"/>
        </w:rPr>
        <w:t xml:space="preserve"> considering all types of zero-out</w:t>
      </w:r>
      <w:r>
        <w:rPr>
          <w:rFonts w:eastAsiaTheme="minorEastAsia" w:hint="eastAsia"/>
          <w:lang w:eastAsia="ko-KR"/>
        </w:rPr>
        <w:t xml:space="preserve"> (i.e., RMTS32 and the existing zero out for high frequency components in DCT2)</w:t>
      </w:r>
      <w:r>
        <w:rPr>
          <w:lang w:eastAsia="ko-KR"/>
        </w:rPr>
        <w:t>.</w:t>
      </w:r>
      <w:r w:rsidR="008D311C">
        <w:rPr>
          <w:rFonts w:eastAsiaTheme="minorEastAsia" w:hint="eastAsia"/>
          <w:lang w:eastAsia="ko-KR"/>
        </w:rPr>
        <w:t xml:space="preserve"> Specifically, binarization of last non-zero coefficient position coding is coded based on </w:t>
      </w:r>
      <w:r w:rsidR="008D311C" w:rsidRPr="00A057AD">
        <w:rPr>
          <w:rFonts w:eastAsiaTheme="minorEastAsia" w:hint="eastAsia"/>
          <w:szCs w:val="22"/>
          <w:lang w:eastAsia="ko-KR"/>
        </w:rPr>
        <w:t xml:space="preserve">reduced TU size, and the context model selection for the last non-zero coefficient position coding is determined by </w:t>
      </w:r>
      <w:r w:rsidR="00E95F9C" w:rsidRPr="003B7379">
        <w:rPr>
          <w:rFonts w:eastAsiaTheme="minorEastAsia"/>
          <w:szCs w:val="22"/>
          <w:lang w:eastAsia="ko-KR"/>
        </w:rPr>
        <w:t>the original TU size</w:t>
      </w:r>
      <w:r w:rsidR="008D311C" w:rsidRPr="003B7379">
        <w:rPr>
          <w:rFonts w:eastAsiaTheme="minorEastAsia"/>
          <w:szCs w:val="22"/>
          <w:lang w:eastAsia="ko-KR"/>
        </w:rPr>
        <w:t xml:space="preserve">. </w:t>
      </w:r>
      <w:r w:rsidR="00A057AD" w:rsidRPr="003B7379">
        <w:rPr>
          <w:rFonts w:eastAsiaTheme="minorEastAsia"/>
          <w:szCs w:val="22"/>
          <w:lang w:eastAsia="ko-KR"/>
        </w:rPr>
        <w:t xml:space="preserve">In addition, </w:t>
      </w:r>
      <w:r w:rsidR="00A057AD" w:rsidRPr="00A057AD">
        <w:rPr>
          <w:rFonts w:eastAsiaTheme="minorEastAsia"/>
          <w:szCs w:val="22"/>
          <w:lang w:val="en-CA" w:eastAsia="ko-KR"/>
        </w:rPr>
        <w:t>6</w:t>
      </w:r>
      <w:r w:rsidR="00A057AD" w:rsidRPr="00A057AD">
        <w:rPr>
          <w:szCs w:val="22"/>
          <w:lang w:val="en-CA"/>
        </w:rPr>
        <w:t xml:space="preserve">0 context models are used to encode the sig_coeff_flag of transform coefficients. The selection of context model index is based on a sum of a maximum of five previously partially reconstructed absolute level called locSumAbsPass1 as </w:t>
      </w:r>
      <w:r w:rsidR="00A057AD" w:rsidRPr="00A057AD">
        <w:rPr>
          <w:rFonts w:eastAsiaTheme="minorEastAsia"/>
          <w:szCs w:val="22"/>
          <w:lang w:val="en-CA" w:eastAsia="ko-KR"/>
        </w:rPr>
        <w:t>follows</w:t>
      </w:r>
      <w:r w:rsidR="00A057AD" w:rsidRPr="00A057AD">
        <w:rPr>
          <w:szCs w:val="22"/>
          <w:lang w:val="en-CA"/>
        </w:rPr>
        <w:t xml:space="preserve"> </w:t>
      </w:r>
    </w:p>
    <w:p w14:paraId="7BCE18F0" w14:textId="77777777" w:rsidR="00A057AD" w:rsidRPr="00DC3DA4" w:rsidRDefault="00A057AD" w:rsidP="000613EB">
      <w:pPr>
        <w:numPr>
          <w:ilvl w:val="0"/>
          <w:numId w:val="46"/>
        </w:numPr>
        <w:tabs>
          <w:tab w:val="clear" w:pos="360"/>
          <w:tab w:val="clear" w:pos="720"/>
          <w:tab w:val="clear" w:pos="1080"/>
          <w:tab w:val="clear" w:pos="1440"/>
          <w:tab w:val="left" w:pos="1191"/>
          <w:tab w:val="left" w:pos="1588"/>
          <w:tab w:val="left" w:pos="1985"/>
        </w:tabs>
        <w:ind w:left="720"/>
        <w:jc w:val="both"/>
        <w:rPr>
          <w:noProof/>
          <w:szCs w:val="22"/>
          <w:lang w:val="en-CA"/>
        </w:rPr>
      </w:pPr>
      <w:r w:rsidRPr="00DC3DA4">
        <w:rPr>
          <w:noProof/>
          <w:szCs w:val="22"/>
          <w:lang w:val="en-CA"/>
        </w:rPr>
        <w:t>If cIdx is equal to 0, ctxInc is derived as follows:</w:t>
      </w:r>
    </w:p>
    <w:p w14:paraId="2C9F97CA" w14:textId="64EB1444" w:rsidR="00A057AD" w:rsidRPr="00DC3DA4" w:rsidRDefault="00A057AD" w:rsidP="00D736AD">
      <w:pPr>
        <w:jc w:val="right"/>
        <w:rPr>
          <w:rFonts w:eastAsiaTheme="minorEastAsia"/>
          <w:noProof/>
          <w:szCs w:val="22"/>
          <w:lang w:val="en-CA" w:eastAsia="ko-KR"/>
        </w:rPr>
      </w:pPr>
      <w:r w:rsidRPr="00DC3DA4">
        <w:rPr>
          <w:noProof/>
          <w:szCs w:val="22"/>
          <w:lang w:val="en-CA" w:eastAsia="ko-KR"/>
        </w:rPr>
        <w:t>ctxInc = 12 * Max( 0</w:t>
      </w:r>
      <w:r w:rsidR="009500F7" w:rsidRPr="00DC3DA4">
        <w:rPr>
          <w:noProof/>
          <w:szCs w:val="22"/>
          <w:lang w:val="en-CA" w:eastAsia="ko-KR"/>
        </w:rPr>
        <w:t>,</w:t>
      </w:r>
      <w:r w:rsidRPr="00DC3DA4">
        <w:rPr>
          <w:noProof/>
          <w:szCs w:val="22"/>
          <w:lang w:val="en-CA" w:eastAsia="ko-KR"/>
        </w:rPr>
        <w:t> QState </w:t>
      </w:r>
      <w:r w:rsidR="001303C4">
        <w:rPr>
          <w:noProof/>
          <w:szCs w:val="22"/>
          <w:lang w:val="en-CA" w:eastAsia="ko-KR"/>
        </w:rPr>
        <w:t>−</w:t>
      </w:r>
      <w:r w:rsidRPr="00DC3DA4">
        <w:rPr>
          <w:noProof/>
          <w:szCs w:val="22"/>
          <w:lang w:val="en-CA" w:eastAsia="ko-KR"/>
        </w:rPr>
        <w:t> 1</w:t>
      </w:r>
      <w:r w:rsidR="00D10E8C">
        <w:rPr>
          <w:noProof/>
          <w:szCs w:val="22"/>
          <w:lang w:val="en-CA" w:eastAsia="ko-KR"/>
        </w:rPr>
        <w:t> </w:t>
      </w:r>
      <w:r w:rsidRPr="00DC3DA4">
        <w:rPr>
          <w:noProof/>
          <w:szCs w:val="22"/>
          <w:lang w:val="en-CA" w:eastAsia="ko-KR"/>
        </w:rPr>
        <w:t>) +</w:t>
      </w:r>
      <w:r w:rsidR="003A1A70">
        <w:rPr>
          <w:noProof/>
          <w:szCs w:val="22"/>
          <w:lang w:val="en-CA" w:eastAsia="ko-KR"/>
        </w:rPr>
        <w:tab/>
      </w:r>
      <w:r w:rsidR="003A1A70">
        <w:rPr>
          <w:noProof/>
          <w:szCs w:val="22"/>
          <w:lang w:val="en-CA" w:eastAsia="ko-KR"/>
        </w:rPr>
        <w:tab/>
      </w:r>
      <w:r w:rsidR="00D10E8C">
        <w:rPr>
          <w:noProof/>
          <w:szCs w:val="22"/>
          <w:lang w:val="en-CA" w:eastAsia="ko-KR"/>
        </w:rPr>
        <w:tab/>
      </w:r>
      <w:r w:rsidR="003A1A70">
        <w:rPr>
          <w:noProof/>
          <w:szCs w:val="22"/>
          <w:lang w:val="en-CA" w:eastAsia="ko-KR"/>
        </w:rPr>
        <w:tab/>
      </w:r>
      <w:r w:rsidR="003A1A70">
        <w:rPr>
          <w:noProof/>
          <w:szCs w:val="22"/>
          <w:lang w:val="en-CA" w:eastAsia="ko-KR"/>
        </w:rPr>
        <w:tab/>
      </w:r>
      <w:r w:rsidR="003A1A70">
        <w:rPr>
          <w:noProof/>
          <w:szCs w:val="22"/>
          <w:lang w:val="en-CA" w:eastAsia="ko-KR"/>
        </w:rPr>
        <w:tab/>
      </w:r>
      <w:r w:rsidR="003A1A70">
        <w:rPr>
          <w:noProof/>
          <w:szCs w:val="22"/>
          <w:lang w:val="en-CA" w:eastAsia="ko-KR"/>
        </w:rPr>
        <w:tab/>
      </w:r>
      <w:r w:rsidR="003A1A70">
        <w:rPr>
          <w:noProof/>
          <w:szCs w:val="22"/>
          <w:lang w:val="en-CA" w:eastAsia="ko-KR"/>
        </w:rPr>
        <w:br/>
      </w:r>
      <w:r w:rsidRPr="00DC3DA4">
        <w:rPr>
          <w:noProof/>
          <w:szCs w:val="22"/>
          <w:lang w:val="en-CA" w:eastAsia="ko-KR"/>
        </w:rPr>
        <w:t>Min( (</w:t>
      </w:r>
      <w:r w:rsidR="00D10E8C">
        <w:rPr>
          <w:noProof/>
          <w:szCs w:val="22"/>
          <w:lang w:val="en-CA" w:eastAsia="ko-KR"/>
        </w:rPr>
        <w:t> </w:t>
      </w:r>
      <w:r w:rsidRPr="00DC3DA4">
        <w:rPr>
          <w:rFonts w:eastAsia="Times New Roman"/>
          <w:lang w:val="en-CA"/>
        </w:rPr>
        <w:t>locSumAbsPass1</w:t>
      </w:r>
      <w:r w:rsidR="00D10E8C">
        <w:rPr>
          <w:rFonts w:eastAsia="Times New Roman"/>
          <w:lang w:val="en-CA"/>
        </w:rPr>
        <w:t> </w:t>
      </w:r>
      <w:r w:rsidRPr="00DC3DA4">
        <w:rPr>
          <w:noProof/>
          <w:szCs w:val="22"/>
          <w:lang w:val="en-CA" w:eastAsia="ko-KR"/>
        </w:rPr>
        <w:t>+</w:t>
      </w:r>
      <w:r w:rsidR="00D10E8C">
        <w:rPr>
          <w:noProof/>
          <w:szCs w:val="22"/>
          <w:lang w:val="en-CA" w:eastAsia="ko-KR"/>
        </w:rPr>
        <w:t> </w:t>
      </w:r>
      <w:r w:rsidRPr="00DC3DA4">
        <w:rPr>
          <w:noProof/>
          <w:szCs w:val="22"/>
          <w:lang w:val="en-CA" w:eastAsia="ko-KR"/>
        </w:rPr>
        <w:t>1</w:t>
      </w:r>
      <w:r w:rsidR="00D10E8C">
        <w:rPr>
          <w:noProof/>
          <w:szCs w:val="22"/>
          <w:lang w:val="en-CA" w:eastAsia="ko-KR"/>
        </w:rPr>
        <w:t> </w:t>
      </w:r>
      <w:r w:rsidRPr="00DC3DA4">
        <w:rPr>
          <w:noProof/>
          <w:szCs w:val="22"/>
          <w:lang w:val="en-CA" w:eastAsia="ko-KR"/>
        </w:rPr>
        <w:t>)</w:t>
      </w:r>
      <w:r w:rsidR="005C2BE1">
        <w:rPr>
          <w:noProof/>
          <w:szCs w:val="22"/>
          <w:lang w:val="en-CA" w:eastAsia="ko-KR"/>
        </w:rPr>
        <w:t> </w:t>
      </w:r>
      <w:r w:rsidRPr="00DC3DA4">
        <w:rPr>
          <w:noProof/>
          <w:szCs w:val="22"/>
          <w:lang w:val="en-CA" w:eastAsia="ko-KR"/>
        </w:rPr>
        <w:t>&gt;&gt;</w:t>
      </w:r>
      <w:r w:rsidR="005C2BE1">
        <w:rPr>
          <w:noProof/>
          <w:szCs w:val="22"/>
          <w:lang w:val="en-CA" w:eastAsia="ko-KR"/>
        </w:rPr>
        <w:t> </w:t>
      </w:r>
      <w:r w:rsidRPr="00DC3DA4">
        <w:rPr>
          <w:noProof/>
          <w:szCs w:val="22"/>
          <w:lang w:val="en-CA" w:eastAsia="ko-KR"/>
        </w:rPr>
        <w:t>1, 3 ) + ( d &lt; 2  ?  8  :  ( d &lt; 5  ?  4  :  0 ) )</w:t>
      </w:r>
      <w:r w:rsidR="00DC3DA4">
        <w:rPr>
          <w:noProof/>
          <w:szCs w:val="22"/>
          <w:lang w:val="en-CA" w:eastAsia="ko-KR"/>
        </w:rPr>
        <w:tab/>
      </w:r>
      <w:r w:rsidR="00DC3DA4" w:rsidRPr="00DC3DA4">
        <w:rPr>
          <w:szCs w:val="22"/>
          <w:lang w:val="en-CA"/>
        </w:rPr>
        <w:t>(</w:t>
      </w:r>
      <w:r w:rsidR="00DC3DA4" w:rsidRPr="00DC3DA4">
        <w:rPr>
          <w:rFonts w:eastAsia="Malgun Gothic" w:hint="eastAsia"/>
          <w:szCs w:val="22"/>
          <w:lang w:val="en-CA" w:eastAsia="ko-KR"/>
        </w:rPr>
        <w:t>3</w:t>
      </w:r>
      <w:r w:rsidR="00DC3DA4" w:rsidRPr="00DC3DA4">
        <w:rPr>
          <w:rFonts w:eastAsia="Malgun Gothic"/>
          <w:szCs w:val="22"/>
          <w:lang w:val="en-CA" w:eastAsia="ko-KR"/>
        </w:rPr>
        <w:t>-</w:t>
      </w:r>
      <w:r w:rsidR="00DC3DA4" w:rsidRPr="00DC3DA4">
        <w:rPr>
          <w:noProof/>
          <w:szCs w:val="22"/>
          <w:lang w:val="en-CA"/>
        </w:rPr>
        <w:fldChar w:fldCharType="begin"/>
      </w:r>
      <w:r w:rsidR="00DC3DA4" w:rsidRPr="00DC3DA4">
        <w:rPr>
          <w:noProof/>
          <w:szCs w:val="22"/>
          <w:lang w:val="en-CA"/>
        </w:rPr>
        <w:instrText xml:space="preserve"> SEQ Eq \* MERGEFORMAT </w:instrText>
      </w:r>
      <w:r w:rsidR="00DC3DA4" w:rsidRPr="00DC3DA4">
        <w:rPr>
          <w:noProof/>
          <w:szCs w:val="22"/>
          <w:lang w:val="en-CA"/>
        </w:rPr>
        <w:fldChar w:fldCharType="separate"/>
      </w:r>
      <w:r w:rsidR="003A61E2">
        <w:rPr>
          <w:noProof/>
          <w:szCs w:val="22"/>
          <w:lang w:val="en-CA"/>
        </w:rPr>
        <w:t>54</w:t>
      </w:r>
      <w:r w:rsidR="00DC3DA4" w:rsidRPr="00DC3DA4">
        <w:rPr>
          <w:noProof/>
          <w:szCs w:val="22"/>
          <w:lang w:val="en-CA"/>
        </w:rPr>
        <w:fldChar w:fldCharType="end"/>
      </w:r>
      <w:r w:rsidR="00DC3DA4" w:rsidRPr="00DC3DA4">
        <w:rPr>
          <w:szCs w:val="22"/>
          <w:lang w:val="en-CA"/>
        </w:rPr>
        <w:t>)</w:t>
      </w:r>
    </w:p>
    <w:p w14:paraId="018EE9BE" w14:textId="77777777" w:rsidR="00A057AD" w:rsidRPr="00DC3DA4" w:rsidRDefault="00A057AD" w:rsidP="000613EB">
      <w:pPr>
        <w:numPr>
          <w:ilvl w:val="0"/>
          <w:numId w:val="46"/>
        </w:numPr>
        <w:tabs>
          <w:tab w:val="clear" w:pos="360"/>
          <w:tab w:val="clear" w:pos="720"/>
          <w:tab w:val="clear" w:pos="1080"/>
          <w:tab w:val="clear" w:pos="1440"/>
          <w:tab w:val="left" w:pos="1191"/>
          <w:tab w:val="left" w:pos="1588"/>
          <w:tab w:val="left" w:pos="1985"/>
        </w:tabs>
        <w:ind w:left="720"/>
        <w:jc w:val="both"/>
        <w:rPr>
          <w:noProof/>
          <w:szCs w:val="22"/>
          <w:lang w:val="en-CA"/>
        </w:rPr>
      </w:pPr>
      <w:r w:rsidRPr="00DC3DA4">
        <w:rPr>
          <w:noProof/>
          <w:szCs w:val="22"/>
          <w:lang w:val="en-CA"/>
        </w:rPr>
        <w:t>Otherwise (cIdx is greater than 0), ctxInc is derived as follows:</w:t>
      </w:r>
    </w:p>
    <w:p w14:paraId="62A9CAD4" w14:textId="19FBBAFE" w:rsidR="00A057AD" w:rsidRPr="00DC3DA4" w:rsidRDefault="00A057AD" w:rsidP="00D736AD">
      <w:pPr>
        <w:jc w:val="right"/>
        <w:rPr>
          <w:noProof/>
        </w:rPr>
      </w:pPr>
      <w:r w:rsidRPr="00DC3DA4">
        <w:rPr>
          <w:noProof/>
          <w:szCs w:val="22"/>
          <w:lang w:val="en-CA" w:eastAsia="ko-KR"/>
        </w:rPr>
        <w:t>ctxInc = 36 + 8 * Max( 0</w:t>
      </w:r>
      <w:r w:rsidR="009500F7" w:rsidRPr="00DC3DA4">
        <w:rPr>
          <w:noProof/>
          <w:szCs w:val="22"/>
          <w:lang w:val="en-CA" w:eastAsia="ko-KR"/>
        </w:rPr>
        <w:t>,</w:t>
      </w:r>
      <w:r w:rsidRPr="00DC3DA4">
        <w:rPr>
          <w:noProof/>
          <w:szCs w:val="22"/>
          <w:lang w:val="en-CA" w:eastAsia="ko-KR"/>
        </w:rPr>
        <w:t xml:space="preserve"> QState − 1) + </w:t>
      </w:r>
      <w:r w:rsidR="00DC3DA4" w:rsidRPr="00DC3DA4">
        <w:rPr>
          <w:noProof/>
          <w:szCs w:val="22"/>
          <w:lang w:val="en-CA" w:eastAsia="ko-KR"/>
        </w:rPr>
        <w:tab/>
      </w:r>
      <w:r w:rsidR="00DC3DA4" w:rsidRPr="00DC3DA4">
        <w:rPr>
          <w:noProof/>
          <w:szCs w:val="22"/>
          <w:lang w:val="en-CA" w:eastAsia="ko-KR"/>
        </w:rPr>
        <w:tab/>
      </w:r>
      <w:r w:rsidR="00D10E8C">
        <w:rPr>
          <w:noProof/>
          <w:szCs w:val="22"/>
          <w:lang w:val="en-CA" w:eastAsia="ko-KR"/>
        </w:rPr>
        <w:tab/>
      </w:r>
      <w:r w:rsidR="00DC3DA4" w:rsidRPr="00DC3DA4">
        <w:rPr>
          <w:noProof/>
          <w:szCs w:val="22"/>
          <w:lang w:val="en-CA" w:eastAsia="ko-KR"/>
        </w:rPr>
        <w:tab/>
      </w:r>
      <w:r w:rsidR="00DC3DA4" w:rsidRPr="00DC3DA4">
        <w:rPr>
          <w:noProof/>
          <w:szCs w:val="22"/>
          <w:lang w:val="en-CA" w:eastAsia="ko-KR"/>
        </w:rPr>
        <w:tab/>
      </w:r>
      <w:r w:rsidR="00DC3DA4" w:rsidRPr="00DC3DA4">
        <w:rPr>
          <w:noProof/>
          <w:szCs w:val="22"/>
          <w:lang w:val="en-CA" w:eastAsia="ko-KR"/>
        </w:rPr>
        <w:tab/>
      </w:r>
      <w:r w:rsidR="00DC3DA4" w:rsidRPr="00DC3DA4">
        <w:rPr>
          <w:noProof/>
          <w:szCs w:val="22"/>
          <w:lang w:val="en-CA" w:eastAsia="ko-KR"/>
        </w:rPr>
        <w:br/>
      </w:r>
      <w:r w:rsidRPr="00DC3DA4">
        <w:rPr>
          <w:noProof/>
          <w:szCs w:val="22"/>
          <w:lang w:val="en-CA" w:eastAsia="ko-KR"/>
        </w:rPr>
        <w:t>Min( (</w:t>
      </w:r>
      <w:r w:rsidR="005C2BE1">
        <w:rPr>
          <w:noProof/>
          <w:szCs w:val="22"/>
          <w:lang w:val="en-CA" w:eastAsia="ko-KR"/>
        </w:rPr>
        <w:t> </w:t>
      </w:r>
      <w:r w:rsidRPr="00DC3DA4">
        <w:rPr>
          <w:noProof/>
          <w:szCs w:val="22"/>
          <w:lang w:val="en-CA" w:eastAsia="ko-KR"/>
        </w:rPr>
        <w:t>locSumAbsPass1</w:t>
      </w:r>
      <w:r w:rsidR="005C2BE1">
        <w:rPr>
          <w:noProof/>
          <w:szCs w:val="22"/>
          <w:lang w:val="en-CA" w:eastAsia="ko-KR"/>
        </w:rPr>
        <w:t> </w:t>
      </w:r>
      <w:r w:rsidRPr="00DC3DA4">
        <w:rPr>
          <w:noProof/>
          <w:szCs w:val="22"/>
          <w:lang w:val="en-CA" w:eastAsia="ko-KR"/>
        </w:rPr>
        <w:t>+</w:t>
      </w:r>
      <w:r w:rsidR="005C2BE1">
        <w:rPr>
          <w:noProof/>
          <w:szCs w:val="22"/>
          <w:lang w:val="en-CA" w:eastAsia="ko-KR"/>
        </w:rPr>
        <w:t> </w:t>
      </w:r>
      <w:r w:rsidRPr="00DC3DA4">
        <w:rPr>
          <w:noProof/>
          <w:szCs w:val="22"/>
          <w:lang w:val="en-CA" w:eastAsia="ko-KR"/>
        </w:rPr>
        <w:t>1</w:t>
      </w:r>
      <w:r w:rsidR="005C2BE1">
        <w:rPr>
          <w:noProof/>
          <w:szCs w:val="22"/>
          <w:lang w:val="en-CA" w:eastAsia="ko-KR"/>
        </w:rPr>
        <w:t> </w:t>
      </w:r>
      <w:r w:rsidRPr="00DC3DA4">
        <w:rPr>
          <w:noProof/>
          <w:szCs w:val="22"/>
          <w:lang w:val="en-CA" w:eastAsia="ko-KR"/>
        </w:rPr>
        <w:t>)</w:t>
      </w:r>
      <w:r w:rsidR="005C2BE1">
        <w:rPr>
          <w:noProof/>
          <w:szCs w:val="22"/>
          <w:lang w:val="en-CA" w:eastAsia="ko-KR"/>
        </w:rPr>
        <w:t> </w:t>
      </w:r>
      <w:r w:rsidRPr="00DC3DA4">
        <w:rPr>
          <w:noProof/>
          <w:szCs w:val="22"/>
          <w:lang w:val="en-CA" w:eastAsia="ko-KR"/>
        </w:rPr>
        <w:t>&gt;&gt;</w:t>
      </w:r>
      <w:r w:rsidR="005C2BE1">
        <w:rPr>
          <w:noProof/>
          <w:szCs w:val="22"/>
          <w:lang w:val="en-CA" w:eastAsia="ko-KR"/>
        </w:rPr>
        <w:t> </w:t>
      </w:r>
      <w:r w:rsidRPr="00DC3DA4">
        <w:rPr>
          <w:noProof/>
          <w:szCs w:val="22"/>
          <w:lang w:val="en-CA" w:eastAsia="ko-KR"/>
        </w:rPr>
        <w:t>1, 3 ) + ( d &lt; 2  ?  4  :  0 )</w:t>
      </w:r>
      <w:r w:rsidR="00DC3DA4">
        <w:rPr>
          <w:noProof/>
          <w:szCs w:val="22"/>
          <w:lang w:val="en-CA" w:eastAsia="ko-KR"/>
        </w:rPr>
        <w:tab/>
      </w:r>
      <w:r w:rsidR="002B7F6D">
        <w:rPr>
          <w:noProof/>
          <w:szCs w:val="22"/>
          <w:lang w:val="en-CA" w:eastAsia="ko-KR"/>
        </w:rPr>
        <w:tab/>
      </w:r>
      <w:r w:rsidRPr="00DC3DA4">
        <w:rPr>
          <w:noProof/>
          <w:sz w:val="20"/>
          <w:lang w:val="en-CA" w:eastAsia="ko-KR"/>
        </w:rPr>
        <w:tab/>
      </w:r>
      <w:r w:rsidR="00DC3DA4" w:rsidRPr="00DC3DA4">
        <w:rPr>
          <w:szCs w:val="22"/>
          <w:lang w:val="en-CA"/>
        </w:rPr>
        <w:t>(</w:t>
      </w:r>
      <w:r w:rsidR="00DC3DA4" w:rsidRPr="00DC3DA4">
        <w:rPr>
          <w:rFonts w:eastAsia="Malgun Gothic" w:hint="eastAsia"/>
          <w:szCs w:val="22"/>
          <w:lang w:val="en-CA" w:eastAsia="ko-KR"/>
        </w:rPr>
        <w:t>3</w:t>
      </w:r>
      <w:r w:rsidR="00DC3DA4" w:rsidRPr="00DC3DA4">
        <w:rPr>
          <w:rFonts w:eastAsia="Malgun Gothic"/>
          <w:szCs w:val="22"/>
          <w:lang w:val="en-CA" w:eastAsia="ko-KR"/>
        </w:rPr>
        <w:t>-</w:t>
      </w:r>
      <w:r w:rsidR="00DC3DA4" w:rsidRPr="00DC3DA4">
        <w:rPr>
          <w:noProof/>
          <w:szCs w:val="22"/>
          <w:lang w:val="en-CA"/>
        </w:rPr>
        <w:fldChar w:fldCharType="begin"/>
      </w:r>
      <w:r w:rsidR="00DC3DA4" w:rsidRPr="00DC3DA4">
        <w:rPr>
          <w:noProof/>
          <w:szCs w:val="22"/>
          <w:lang w:val="en-CA"/>
        </w:rPr>
        <w:instrText xml:space="preserve"> SEQ Eq \* MERGEFORMAT </w:instrText>
      </w:r>
      <w:r w:rsidR="00DC3DA4" w:rsidRPr="00DC3DA4">
        <w:rPr>
          <w:noProof/>
          <w:szCs w:val="22"/>
          <w:lang w:val="en-CA"/>
        </w:rPr>
        <w:fldChar w:fldCharType="separate"/>
      </w:r>
      <w:r w:rsidR="003A61E2">
        <w:rPr>
          <w:noProof/>
          <w:szCs w:val="22"/>
          <w:lang w:val="en-CA"/>
        </w:rPr>
        <w:t>55</w:t>
      </w:r>
      <w:r w:rsidR="00DC3DA4" w:rsidRPr="00DC3DA4">
        <w:rPr>
          <w:noProof/>
          <w:szCs w:val="22"/>
          <w:lang w:val="en-CA"/>
        </w:rPr>
        <w:fldChar w:fldCharType="end"/>
      </w:r>
      <w:r w:rsidR="00DC3DA4" w:rsidRPr="00DC3DA4">
        <w:rPr>
          <w:szCs w:val="22"/>
          <w:lang w:val="en-CA"/>
        </w:rPr>
        <w:t>)</w:t>
      </w:r>
    </w:p>
    <w:p w14:paraId="01767297" w14:textId="77777777" w:rsidR="00B31B60" w:rsidRPr="00C931E1" w:rsidRDefault="00B31B60" w:rsidP="00D736AD">
      <w:pPr>
        <w:rPr>
          <w:rFonts w:eastAsiaTheme="minorEastAsia"/>
          <w:lang w:eastAsia="ko-KR"/>
        </w:rPr>
      </w:pPr>
    </w:p>
    <w:p w14:paraId="238559EC" w14:textId="617489F3" w:rsidR="00BF361A" w:rsidRPr="00BF361A" w:rsidRDefault="00BF361A" w:rsidP="00CD45EA">
      <w:pPr>
        <w:pStyle w:val="Heading2"/>
        <w:spacing w:before="136"/>
        <w:rPr>
          <w:sz w:val="28"/>
          <w:lang w:val="en-CA"/>
        </w:rPr>
      </w:pPr>
      <w:bookmarkStart w:id="328" w:name="_Ref523256843"/>
      <w:bookmarkStart w:id="329" w:name="_Toc58175142"/>
      <w:r>
        <w:rPr>
          <w:sz w:val="28"/>
          <w:lang w:val="en-CA"/>
        </w:rPr>
        <w:t>I</w:t>
      </w:r>
      <w:r w:rsidRPr="00BF361A">
        <w:rPr>
          <w:sz w:val="28"/>
          <w:lang w:val="en-CA"/>
        </w:rPr>
        <w:t>n-loop filter</w:t>
      </w:r>
      <w:bookmarkEnd w:id="328"/>
      <w:r w:rsidR="000829B1">
        <w:rPr>
          <w:sz w:val="28"/>
          <w:lang w:val="en-CA"/>
        </w:rPr>
        <w:t>s</w:t>
      </w:r>
      <w:bookmarkEnd w:id="329"/>
    </w:p>
    <w:p w14:paraId="657E10B0" w14:textId="4ED36888" w:rsidR="00C40A19" w:rsidRDefault="001003C5" w:rsidP="00CD45EA">
      <w:pPr>
        <w:spacing w:after="120"/>
        <w:jc w:val="both"/>
        <w:rPr>
          <w:lang w:val="en-CA"/>
        </w:rPr>
      </w:pPr>
      <w:r>
        <w:rPr>
          <w:lang w:val="en-CA"/>
        </w:rPr>
        <w:t>There are totally three in</w:t>
      </w:r>
      <w:r w:rsidR="000829B1">
        <w:rPr>
          <w:lang w:val="en-CA"/>
        </w:rPr>
        <w:t>-</w:t>
      </w:r>
      <w:r>
        <w:rPr>
          <w:lang w:val="en-CA"/>
        </w:rPr>
        <w:t xml:space="preserve">loop filters in </w:t>
      </w:r>
      <w:r w:rsidR="00DE4041">
        <w:rPr>
          <w:lang w:val="en-CA"/>
        </w:rPr>
        <w:t>VVC</w:t>
      </w:r>
      <w:r>
        <w:rPr>
          <w:lang w:val="en-CA"/>
        </w:rPr>
        <w:t xml:space="preserve">. </w:t>
      </w:r>
      <w:r w:rsidRPr="001003C5">
        <w:rPr>
          <w:lang w:val="en-CA"/>
        </w:rPr>
        <w:t xml:space="preserve">Besides deblocking filter and SAO (the two loop filters in HEVC), </w:t>
      </w:r>
      <w:r>
        <w:rPr>
          <w:lang w:val="en-CA"/>
        </w:rPr>
        <w:t>adaptive loop fil</w:t>
      </w:r>
      <w:r w:rsidR="00165747">
        <w:rPr>
          <w:lang w:val="en-CA"/>
        </w:rPr>
        <w:t>t</w:t>
      </w:r>
      <w:r>
        <w:rPr>
          <w:lang w:val="en-CA"/>
        </w:rPr>
        <w:t>er (ALF)</w:t>
      </w:r>
      <w:r w:rsidRPr="001003C5">
        <w:rPr>
          <w:lang w:val="en-CA"/>
        </w:rPr>
        <w:t xml:space="preserve"> are applied. </w:t>
      </w:r>
      <w:r w:rsidR="009355A0" w:rsidRPr="009355A0">
        <w:rPr>
          <w:lang w:val="en-CA"/>
        </w:rPr>
        <w:t>The ALF comprises of luma ALF, chroma ALF and cross-component ALF (CC-ALF). The ALF filter</w:t>
      </w:r>
      <w:r w:rsidR="009355A0">
        <w:rPr>
          <w:lang w:val="en-CA"/>
        </w:rPr>
        <w:t>ing process is</w:t>
      </w:r>
      <w:r w:rsidR="009355A0" w:rsidRPr="009355A0">
        <w:rPr>
          <w:lang w:val="en-CA"/>
        </w:rPr>
        <w:t xml:space="preserve"> designed so that luma ALF, chroma ALF and CC-ALF can be executed in parallel. </w:t>
      </w:r>
      <w:r>
        <w:rPr>
          <w:lang w:val="en-CA"/>
        </w:rPr>
        <w:t xml:space="preserve">The </w:t>
      </w:r>
      <w:r w:rsidRPr="001003C5">
        <w:rPr>
          <w:lang w:val="en-CA"/>
        </w:rPr>
        <w:t xml:space="preserve">order of the filtering process in the </w:t>
      </w:r>
      <w:r w:rsidR="00DE4041">
        <w:rPr>
          <w:lang w:val="en-CA"/>
        </w:rPr>
        <w:t>VVC</w:t>
      </w:r>
      <w:r>
        <w:rPr>
          <w:lang w:val="en-CA"/>
        </w:rPr>
        <w:t xml:space="preserve"> is </w:t>
      </w:r>
      <w:r w:rsidRPr="001003C5">
        <w:rPr>
          <w:lang w:val="en-CA"/>
        </w:rPr>
        <w:t xml:space="preserve">the deblocking filter, </w:t>
      </w:r>
      <w:r>
        <w:rPr>
          <w:lang w:val="en-CA"/>
        </w:rPr>
        <w:t>SAO</w:t>
      </w:r>
      <w:r w:rsidRPr="001003C5">
        <w:rPr>
          <w:lang w:val="en-CA"/>
        </w:rPr>
        <w:t xml:space="preserve"> and </w:t>
      </w:r>
      <w:r w:rsidR="00C40A19">
        <w:rPr>
          <w:lang w:val="en-CA"/>
        </w:rPr>
        <w:t>ALF.</w:t>
      </w:r>
      <w:r w:rsidR="00DE4041">
        <w:rPr>
          <w:lang w:val="en-CA"/>
        </w:rPr>
        <w:t xml:space="preserve"> T</w:t>
      </w:r>
      <w:r w:rsidRPr="001003C5">
        <w:rPr>
          <w:lang w:val="en-CA"/>
        </w:rPr>
        <w:t>he SAO</w:t>
      </w:r>
      <w:r w:rsidR="00DE4041">
        <w:rPr>
          <w:lang w:val="en-CA"/>
        </w:rPr>
        <w:t xml:space="preserve"> in VVC is the </w:t>
      </w:r>
      <w:r>
        <w:rPr>
          <w:lang w:val="en-CA"/>
        </w:rPr>
        <w:t xml:space="preserve">same </w:t>
      </w:r>
      <w:r w:rsidR="000829B1">
        <w:rPr>
          <w:lang w:val="en-CA"/>
        </w:rPr>
        <w:t>as</w:t>
      </w:r>
      <w:r>
        <w:rPr>
          <w:lang w:val="en-CA"/>
        </w:rPr>
        <w:t xml:space="preserve"> </w:t>
      </w:r>
      <w:r w:rsidR="00DE4041">
        <w:rPr>
          <w:lang w:val="en-CA"/>
        </w:rPr>
        <w:t xml:space="preserve">that </w:t>
      </w:r>
      <w:r>
        <w:rPr>
          <w:lang w:val="en-CA"/>
        </w:rPr>
        <w:t>in HEVC.</w:t>
      </w:r>
    </w:p>
    <w:p w14:paraId="3E73A26B" w14:textId="6A45FFBB" w:rsidR="00F609EE" w:rsidRDefault="00DE4041" w:rsidP="00CA7357">
      <w:pPr>
        <w:jc w:val="both"/>
        <w:rPr>
          <w:lang w:val="en-CA"/>
        </w:rPr>
      </w:pPr>
      <w:r>
        <w:rPr>
          <w:lang w:val="en-CA"/>
        </w:rPr>
        <w:lastRenderedPageBreak/>
        <w:t>In VVC</w:t>
      </w:r>
      <w:r w:rsidR="000829B1">
        <w:rPr>
          <w:lang w:val="en-CA"/>
        </w:rPr>
        <w:t xml:space="preserve">, a new process called the luma mapping with chroma scaling was added (this process was previously known as </w:t>
      </w:r>
      <w:r w:rsidR="003A2797">
        <w:rPr>
          <w:lang w:val="en-CA"/>
        </w:rPr>
        <w:t xml:space="preserve">the </w:t>
      </w:r>
      <w:r w:rsidR="000829B1">
        <w:rPr>
          <w:lang w:val="en-CA"/>
        </w:rPr>
        <w:t xml:space="preserve">adaptive in-loop reshaper). </w:t>
      </w:r>
      <w:r w:rsidR="00294E8F">
        <w:rPr>
          <w:lang w:val="en-CA"/>
        </w:rPr>
        <w:t>T</w:t>
      </w:r>
      <w:r w:rsidR="00166C9F" w:rsidRPr="00166C9F">
        <w:rPr>
          <w:lang w:val="en-CA"/>
        </w:rPr>
        <w:t xml:space="preserve">he LMCS modifies the </w:t>
      </w:r>
      <w:r w:rsidR="00294E8F">
        <w:rPr>
          <w:lang w:val="en-CA"/>
        </w:rPr>
        <w:t>sample values</w:t>
      </w:r>
      <w:r w:rsidR="00166C9F" w:rsidRPr="00166C9F">
        <w:rPr>
          <w:lang w:val="en-CA"/>
        </w:rPr>
        <w:t xml:space="preserve"> before encoding </w:t>
      </w:r>
      <w:r w:rsidR="00166C9F">
        <w:rPr>
          <w:lang w:val="en-CA"/>
        </w:rPr>
        <w:t xml:space="preserve">and after reconstruction </w:t>
      </w:r>
      <w:r w:rsidR="00166C9F" w:rsidRPr="00166C9F">
        <w:rPr>
          <w:lang w:val="en-CA"/>
        </w:rPr>
        <w:t>by redistributing the codewords across the entire dynamic range</w:t>
      </w:r>
      <w:r w:rsidR="00166C9F">
        <w:rPr>
          <w:lang w:val="en-CA"/>
        </w:rPr>
        <w:t>.</w:t>
      </w:r>
      <w:r w:rsidR="00166C9F" w:rsidRPr="00166C9F">
        <w:rPr>
          <w:lang w:val="en-CA"/>
        </w:rPr>
        <w:t xml:space="preserve"> </w:t>
      </w:r>
      <w:r w:rsidR="000829B1">
        <w:rPr>
          <w:lang w:val="en-CA"/>
        </w:rPr>
        <w:t>This new process is performed before deblocking.</w:t>
      </w:r>
    </w:p>
    <w:p w14:paraId="19CBA5FF" w14:textId="300ECF93" w:rsidR="00C40A19" w:rsidRPr="00BF361A" w:rsidRDefault="0060580A" w:rsidP="00CD45EA">
      <w:pPr>
        <w:pStyle w:val="Heading3"/>
        <w:spacing w:before="136"/>
        <w:rPr>
          <w:lang w:val="en-CA"/>
        </w:rPr>
      </w:pPr>
      <w:bookmarkStart w:id="330" w:name="_Toc58175143"/>
      <w:r>
        <w:rPr>
          <w:lang w:val="en-CA"/>
        </w:rPr>
        <w:t>Adaptive L</w:t>
      </w:r>
      <w:r w:rsidR="00C40A19" w:rsidRPr="00BF361A">
        <w:rPr>
          <w:lang w:val="en-CA"/>
        </w:rPr>
        <w:t xml:space="preserve">oop </w:t>
      </w:r>
      <w:r>
        <w:rPr>
          <w:lang w:val="en-CA"/>
        </w:rPr>
        <w:t>F</w:t>
      </w:r>
      <w:r w:rsidRPr="00BF361A">
        <w:rPr>
          <w:lang w:val="en-CA"/>
        </w:rPr>
        <w:t>ilter</w:t>
      </w:r>
      <w:bookmarkEnd w:id="330"/>
    </w:p>
    <w:p w14:paraId="2A6B9FE7" w14:textId="4119B6B6" w:rsidR="00050C16" w:rsidRPr="00A05952" w:rsidRDefault="00050C16" w:rsidP="00CD45EA">
      <w:pPr>
        <w:spacing w:after="120"/>
        <w:jc w:val="both"/>
        <w:rPr>
          <w:szCs w:val="22"/>
          <w:lang w:val="en-CA"/>
        </w:rPr>
      </w:pPr>
      <w:r w:rsidRPr="00A05952">
        <w:rPr>
          <w:szCs w:val="22"/>
          <w:lang w:val="en-CA"/>
        </w:rPr>
        <w:t xml:space="preserve">In </w:t>
      </w:r>
      <w:r w:rsidR="00CF31D8">
        <w:rPr>
          <w:szCs w:val="22"/>
          <w:lang w:val="en-CA"/>
        </w:rPr>
        <w:t>VVC</w:t>
      </w:r>
      <w:r w:rsidRPr="00A05952">
        <w:rPr>
          <w:szCs w:val="22"/>
          <w:lang w:val="en-CA"/>
        </w:rPr>
        <w:t xml:space="preserve">, an </w:t>
      </w:r>
      <w:r w:rsidR="008607FB">
        <w:rPr>
          <w:szCs w:val="22"/>
          <w:lang w:val="en-CA"/>
        </w:rPr>
        <w:t>A</w:t>
      </w:r>
      <w:r w:rsidRPr="00A05952">
        <w:rPr>
          <w:szCs w:val="22"/>
          <w:lang w:val="en-CA"/>
        </w:rPr>
        <w:t xml:space="preserve">daptive </w:t>
      </w:r>
      <w:r w:rsidR="008607FB">
        <w:rPr>
          <w:szCs w:val="22"/>
          <w:lang w:val="en-CA"/>
        </w:rPr>
        <w:t>L</w:t>
      </w:r>
      <w:r w:rsidR="008607FB" w:rsidRPr="00A05952">
        <w:rPr>
          <w:szCs w:val="22"/>
          <w:lang w:val="en-CA"/>
        </w:rPr>
        <w:t xml:space="preserve">oop </w:t>
      </w:r>
      <w:r w:rsidR="008607FB">
        <w:rPr>
          <w:szCs w:val="22"/>
          <w:lang w:val="en-CA"/>
        </w:rPr>
        <w:t>F</w:t>
      </w:r>
      <w:r w:rsidR="008607FB" w:rsidRPr="00A05952">
        <w:rPr>
          <w:szCs w:val="22"/>
          <w:lang w:val="en-CA"/>
        </w:rPr>
        <w:t xml:space="preserve">ilter </w:t>
      </w:r>
      <w:r w:rsidRPr="00A05952">
        <w:rPr>
          <w:szCs w:val="22"/>
          <w:lang w:val="en-CA"/>
        </w:rPr>
        <w:t xml:space="preserve">(ALF) with block-based filter adaption is applied. For the luma component, one among 25 filters is selected for each </w:t>
      </w:r>
      <w:r>
        <w:rPr>
          <w:szCs w:val="22"/>
          <w:lang w:val="en-CA"/>
        </w:rPr>
        <w:t>4</w:t>
      </w:r>
      <w:r w:rsidRPr="00A05952">
        <w:rPr>
          <w:rFonts w:eastAsia="MS Mincho"/>
          <w:sz w:val="20"/>
          <w:szCs w:val="22"/>
          <w:lang w:val="en-CA"/>
        </w:rPr>
        <w:t>×</w:t>
      </w:r>
      <w:r>
        <w:rPr>
          <w:szCs w:val="22"/>
          <w:lang w:val="en-CA"/>
        </w:rPr>
        <w:t>4</w:t>
      </w:r>
      <w:r w:rsidRPr="00A05952">
        <w:rPr>
          <w:szCs w:val="22"/>
          <w:lang w:val="en-CA"/>
        </w:rPr>
        <w:t xml:space="preserve"> block, based on the direction and activity of local gradients.</w:t>
      </w:r>
    </w:p>
    <w:p w14:paraId="7DE22F84" w14:textId="77777777" w:rsidR="00050C16" w:rsidRPr="00A05952" w:rsidRDefault="00050C16" w:rsidP="00CD45EA">
      <w:pPr>
        <w:pStyle w:val="Heading4"/>
        <w:tabs>
          <w:tab w:val="clear" w:pos="360"/>
          <w:tab w:val="clear" w:pos="720"/>
          <w:tab w:val="clear" w:pos="1080"/>
          <w:tab w:val="clear" w:pos="1440"/>
        </w:tabs>
        <w:overflowPunct/>
        <w:autoSpaceDE/>
        <w:autoSpaceDN/>
        <w:adjustRightInd/>
        <w:spacing w:before="136"/>
        <w:ind w:right="0"/>
        <w:textAlignment w:val="auto"/>
        <w:rPr>
          <w:lang w:val="en-CA"/>
        </w:rPr>
      </w:pPr>
      <w:r w:rsidRPr="00A05952">
        <w:rPr>
          <w:lang w:val="en-CA"/>
        </w:rPr>
        <w:t>Filter shape</w:t>
      </w:r>
    </w:p>
    <w:p w14:paraId="6945C98C" w14:textId="171CAAC6" w:rsidR="00050C16" w:rsidRPr="001B4D1A" w:rsidRDefault="00CF31D8" w:rsidP="00CD45EA">
      <w:pPr>
        <w:spacing w:after="120"/>
        <w:jc w:val="both"/>
        <w:rPr>
          <w:szCs w:val="22"/>
          <w:lang w:val="en-CA"/>
        </w:rPr>
      </w:pPr>
      <w:r>
        <w:rPr>
          <w:szCs w:val="22"/>
          <w:lang w:val="en-CA"/>
        </w:rPr>
        <w:t>T</w:t>
      </w:r>
      <w:r w:rsidR="00050C16">
        <w:rPr>
          <w:szCs w:val="22"/>
          <w:lang w:val="en-CA"/>
        </w:rPr>
        <w:t xml:space="preserve">wo </w:t>
      </w:r>
      <w:r w:rsidR="00050C16" w:rsidRPr="00A05952">
        <w:rPr>
          <w:szCs w:val="22"/>
          <w:lang w:val="en-CA"/>
        </w:rPr>
        <w:t xml:space="preserve">diamond filter shapes (as </w:t>
      </w:r>
      <w:r w:rsidR="00050C16" w:rsidRPr="00686876">
        <w:rPr>
          <w:szCs w:val="22"/>
          <w:lang w:val="en-CA"/>
        </w:rPr>
        <w:t>shown in</w:t>
      </w:r>
      <w:r w:rsidR="004E39F5" w:rsidRPr="00686876">
        <w:rPr>
          <w:szCs w:val="22"/>
          <w:lang w:val="en-CA"/>
        </w:rPr>
        <w:t xml:space="preserve"> </w:t>
      </w:r>
      <w:r w:rsidR="004E39F5" w:rsidRPr="00686876">
        <w:rPr>
          <w:szCs w:val="22"/>
          <w:lang w:val="en-CA"/>
        </w:rPr>
        <w:fldChar w:fldCharType="begin"/>
      </w:r>
      <w:r w:rsidR="004E39F5" w:rsidRPr="00686876">
        <w:rPr>
          <w:szCs w:val="22"/>
          <w:lang w:val="en-CA"/>
        </w:rPr>
        <w:instrText xml:space="preserve"> REF _Ref531099021 \h  \* MERGEFORMAT </w:instrText>
      </w:r>
      <w:r w:rsidR="004E39F5" w:rsidRPr="00686876">
        <w:rPr>
          <w:szCs w:val="22"/>
          <w:lang w:val="en-CA"/>
        </w:rPr>
      </w:r>
      <w:r w:rsidR="004E39F5" w:rsidRPr="00686876">
        <w:rPr>
          <w:szCs w:val="22"/>
          <w:lang w:val="en-CA"/>
        </w:rPr>
        <w:fldChar w:fldCharType="separate"/>
      </w:r>
      <w:r w:rsidR="003A61E2" w:rsidRPr="003A61E2">
        <w:rPr>
          <w:szCs w:val="22"/>
          <w:lang w:val="en-GB"/>
        </w:rPr>
        <w:t xml:space="preserve">Figure </w:t>
      </w:r>
      <w:r w:rsidR="003A61E2" w:rsidRPr="00512403">
        <w:rPr>
          <w:noProof/>
          <w:szCs w:val="22"/>
          <w:lang w:val="en-GB"/>
        </w:rPr>
        <w:t>48</w:t>
      </w:r>
      <w:r w:rsidR="004E39F5" w:rsidRPr="00686876">
        <w:rPr>
          <w:szCs w:val="22"/>
          <w:lang w:val="en-CA"/>
        </w:rPr>
        <w:fldChar w:fldCharType="end"/>
      </w:r>
      <w:r w:rsidR="00050C16" w:rsidRPr="00686876">
        <w:rPr>
          <w:szCs w:val="22"/>
          <w:lang w:val="en-CA"/>
        </w:rPr>
        <w:t xml:space="preserve">) are used. </w:t>
      </w:r>
      <w:r w:rsidR="004E39F5" w:rsidRPr="00686876">
        <w:rPr>
          <w:szCs w:val="22"/>
          <w:lang w:val="en-CA"/>
        </w:rPr>
        <w:t>The 7</w:t>
      </w:r>
      <w:r w:rsidR="004E39F5" w:rsidRPr="00263A29">
        <w:rPr>
          <w:szCs w:val="22"/>
          <w:lang w:val="en-CA"/>
        </w:rPr>
        <w:t>×</w:t>
      </w:r>
      <w:r w:rsidR="004E39F5" w:rsidRPr="00686876">
        <w:rPr>
          <w:szCs w:val="22"/>
          <w:lang w:val="en-CA"/>
        </w:rPr>
        <w:t xml:space="preserve">7 diamond shape is applied for </w:t>
      </w:r>
      <w:r w:rsidR="00050C16" w:rsidRPr="00686876">
        <w:rPr>
          <w:szCs w:val="22"/>
          <w:lang w:val="en-CA"/>
        </w:rPr>
        <w:t>luma component</w:t>
      </w:r>
      <w:r w:rsidR="004E39F5" w:rsidRPr="00686876">
        <w:rPr>
          <w:szCs w:val="22"/>
          <w:lang w:val="en-CA"/>
        </w:rPr>
        <w:t xml:space="preserve"> and the 5</w:t>
      </w:r>
      <w:r w:rsidR="004E39F5" w:rsidRPr="00263A29">
        <w:rPr>
          <w:rFonts w:eastAsia="MS Mincho"/>
          <w:szCs w:val="22"/>
          <w:lang w:val="en-CA"/>
        </w:rPr>
        <w:t>×</w:t>
      </w:r>
      <w:r w:rsidR="004E39F5" w:rsidRPr="00686876">
        <w:rPr>
          <w:szCs w:val="22"/>
          <w:lang w:val="en-CA"/>
        </w:rPr>
        <w:t xml:space="preserve">5 diamond shape </w:t>
      </w:r>
      <w:r w:rsidR="000664C2" w:rsidRPr="00686876">
        <w:rPr>
          <w:szCs w:val="22"/>
          <w:lang w:val="en-CA"/>
        </w:rPr>
        <w:t xml:space="preserve">is </w:t>
      </w:r>
      <w:r w:rsidR="004E39F5" w:rsidRPr="00686876">
        <w:rPr>
          <w:szCs w:val="22"/>
          <w:lang w:val="en-CA"/>
        </w:rPr>
        <w:t>applied for chroma component</w:t>
      </w:r>
      <w:r w:rsidR="00FF2DEF" w:rsidRPr="001B4D1A">
        <w:rPr>
          <w:szCs w:val="22"/>
          <w:lang w:val="en-CA"/>
        </w:rPr>
        <w:t>s</w:t>
      </w:r>
      <w:r w:rsidR="00050C16" w:rsidRPr="001B4D1A">
        <w:rPr>
          <w:szCs w:val="22"/>
          <w:lang w:val="en-CA"/>
        </w:rPr>
        <w:t>.</w:t>
      </w:r>
    </w:p>
    <w:p w14:paraId="3551DD98" w14:textId="63B34B31" w:rsidR="00050C16" w:rsidRPr="00A05952" w:rsidRDefault="00050C16" w:rsidP="00CA7357">
      <w:pPr>
        <w:keepNext/>
        <w:keepLines/>
        <w:jc w:val="center"/>
        <w:rPr>
          <w:szCs w:val="22"/>
          <w:lang w:val="en-CA"/>
        </w:rPr>
      </w:pPr>
      <w:r>
        <w:rPr>
          <w:noProof/>
          <w:szCs w:val="22"/>
          <w:lang w:eastAsia="zh-CN"/>
        </w:rPr>
        <w:drawing>
          <wp:inline distT="0" distB="0" distL="0" distR="0" wp14:anchorId="2B8D9358" wp14:editId="5E93F0F7">
            <wp:extent cx="3132613" cy="1835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32929" cy="1835335"/>
                    </a:xfrm>
                    <a:prstGeom prst="rect">
                      <a:avLst/>
                    </a:prstGeom>
                    <a:noFill/>
                    <a:ln>
                      <a:noFill/>
                    </a:ln>
                  </pic:spPr>
                </pic:pic>
              </a:graphicData>
            </a:graphic>
          </wp:inline>
        </w:drawing>
      </w:r>
    </w:p>
    <w:p w14:paraId="20AEF2FA" w14:textId="1B717889" w:rsidR="00050C16" w:rsidRPr="00D113C4" w:rsidRDefault="004E39F5" w:rsidP="00CD45EA">
      <w:pPr>
        <w:pStyle w:val="Caption"/>
        <w:keepLines/>
        <w:spacing w:before="136"/>
        <w:rPr>
          <w:lang w:val="en-CA"/>
        </w:rPr>
      </w:pPr>
      <w:bookmarkStart w:id="331" w:name="_Ref531099021"/>
      <w:r w:rsidRPr="004E39F5">
        <w:rPr>
          <w:lang w:val="en-GB"/>
        </w:rPr>
        <w:t xml:space="preserve">Figure </w:t>
      </w:r>
      <w:r w:rsidR="00795046">
        <w:rPr>
          <w:lang w:val="en-GB"/>
        </w:rPr>
        <w:fldChar w:fldCharType="begin"/>
      </w:r>
      <w:r w:rsidR="00795046">
        <w:rPr>
          <w:lang w:val="en-GB"/>
        </w:rPr>
        <w:instrText xml:space="preserve"> SEQ Figure \* ARABIC </w:instrText>
      </w:r>
      <w:r w:rsidR="00795046">
        <w:rPr>
          <w:lang w:val="en-GB"/>
        </w:rPr>
        <w:fldChar w:fldCharType="separate"/>
      </w:r>
      <w:r w:rsidR="003A61E2">
        <w:rPr>
          <w:noProof/>
          <w:lang w:val="en-GB"/>
        </w:rPr>
        <w:t>48</w:t>
      </w:r>
      <w:r w:rsidR="00795046">
        <w:rPr>
          <w:lang w:val="en-GB"/>
        </w:rPr>
        <w:fldChar w:fldCharType="end"/>
      </w:r>
      <w:bookmarkEnd w:id="331"/>
      <w:r w:rsidR="00FC0E23" w:rsidRPr="008C0175">
        <w:rPr>
          <w:b w:val="0"/>
          <w:lang w:val="en-GB"/>
        </w:rPr>
        <w:t xml:space="preserve"> </w:t>
      </w:r>
      <w:r w:rsidR="00FC0E23">
        <w:rPr>
          <w:b w:val="0"/>
        </w:rPr>
        <w:t>–</w:t>
      </w:r>
      <w:r w:rsidR="00FC0E23" w:rsidRPr="00510694">
        <w:rPr>
          <w:b w:val="0"/>
          <w:iCs/>
        </w:rPr>
        <w:t xml:space="preserve"> </w:t>
      </w:r>
      <w:r w:rsidR="00050C16" w:rsidRPr="00D113C4">
        <w:rPr>
          <w:lang w:val="en-CA"/>
        </w:rPr>
        <w:t>ALF filter shapes (chroma: 5×5 diamond, luma: 7×7 diamond)</w:t>
      </w:r>
    </w:p>
    <w:p w14:paraId="50E39EA4" w14:textId="53FA79A5" w:rsidR="00050C16" w:rsidRPr="00A05952" w:rsidRDefault="00050C16" w:rsidP="00CD45EA">
      <w:pPr>
        <w:pStyle w:val="Heading4"/>
        <w:tabs>
          <w:tab w:val="clear" w:pos="360"/>
          <w:tab w:val="clear" w:pos="720"/>
          <w:tab w:val="clear" w:pos="1080"/>
          <w:tab w:val="clear" w:pos="1440"/>
        </w:tabs>
        <w:overflowPunct/>
        <w:autoSpaceDE/>
        <w:autoSpaceDN/>
        <w:adjustRightInd/>
        <w:spacing w:before="136"/>
        <w:ind w:right="0"/>
        <w:textAlignment w:val="auto"/>
        <w:rPr>
          <w:szCs w:val="24"/>
          <w:lang w:val="en-CA"/>
        </w:rPr>
      </w:pPr>
      <w:r w:rsidRPr="00A05952">
        <w:rPr>
          <w:lang w:val="en-CA"/>
        </w:rPr>
        <w:t>Block classification</w:t>
      </w:r>
      <w:r>
        <w:rPr>
          <w:lang w:val="en-CA"/>
        </w:rPr>
        <w:t xml:space="preserve"> </w:t>
      </w:r>
    </w:p>
    <w:p w14:paraId="4749CE06" w14:textId="768B514B" w:rsidR="00050C16" w:rsidRDefault="00FC3221" w:rsidP="00CD45EA">
      <w:pPr>
        <w:spacing w:after="120"/>
        <w:jc w:val="both"/>
        <w:rPr>
          <w:szCs w:val="22"/>
          <w:lang w:val="en-CA"/>
        </w:rPr>
      </w:pPr>
      <w:r>
        <w:rPr>
          <w:szCs w:val="22"/>
          <w:lang w:val="en-CA"/>
        </w:rPr>
        <w:t>For luma component, e</w:t>
      </w:r>
      <w:r w:rsidR="00050C16" w:rsidRPr="00A05952">
        <w:rPr>
          <w:szCs w:val="22"/>
          <w:lang w:val="en-CA"/>
        </w:rPr>
        <w:t xml:space="preserve">ach </w:t>
      </w:r>
      <m:oMath>
        <m:r>
          <w:rPr>
            <w:rFonts w:ascii="Cambria Math" w:hAnsi="Cambria Math"/>
            <w:szCs w:val="22"/>
            <w:lang w:val="en-CA"/>
          </w:rPr>
          <m:t>4×4</m:t>
        </m:r>
      </m:oMath>
      <w:r w:rsidR="00050C16" w:rsidRPr="00A05952">
        <w:rPr>
          <w:szCs w:val="22"/>
          <w:lang w:val="en-CA"/>
        </w:rPr>
        <w:t xml:space="preserve"> block is categorized into one out of 25 classes. The classification index </w:t>
      </w:r>
      <w:r w:rsidR="00050C16" w:rsidRPr="00A05952">
        <w:rPr>
          <w:i/>
          <w:szCs w:val="22"/>
          <w:lang w:val="en-CA"/>
        </w:rPr>
        <w:t>C</w:t>
      </w:r>
      <w:r w:rsidR="00050C16" w:rsidRPr="00A05952">
        <w:rPr>
          <w:szCs w:val="22"/>
          <w:lang w:val="en-CA"/>
        </w:rPr>
        <w:t xml:space="preserve"> is derived based on its directionality </w:t>
      </w:r>
      <m:oMath>
        <m:r>
          <w:rPr>
            <w:rFonts w:ascii="Cambria Math" w:hAnsi="Cambria Math"/>
            <w:szCs w:val="22"/>
            <w:lang w:val="en-CA"/>
          </w:rPr>
          <m:t>D</m:t>
        </m:r>
      </m:oMath>
      <w:r w:rsidR="00050C16" w:rsidRPr="00A05952">
        <w:rPr>
          <w:szCs w:val="22"/>
          <w:lang w:val="en-CA"/>
        </w:rPr>
        <w:t xml:space="preserve"> and a quantized value of activity </w:t>
      </w:r>
      <m:oMath>
        <m:acc>
          <m:accPr>
            <m:ctrlPr>
              <w:rPr>
                <w:rFonts w:ascii="Cambria Math" w:hAnsi="Cambria Math"/>
                <w:i/>
                <w:szCs w:val="22"/>
                <w:lang w:val="en-CA"/>
              </w:rPr>
            </m:ctrlPr>
          </m:accPr>
          <m:e>
            <m:r>
              <w:rPr>
                <w:rFonts w:ascii="Cambria Math" w:hAnsi="Cambria Math"/>
                <w:szCs w:val="22"/>
                <w:lang w:val="en-CA"/>
              </w:rPr>
              <m:t>A</m:t>
            </m:r>
          </m:e>
        </m:acc>
      </m:oMath>
      <w:r w:rsidR="00050C16" w:rsidRPr="00A05952">
        <w:rPr>
          <w:szCs w:val="22"/>
          <w:lang w:val="en-CA"/>
        </w:rPr>
        <w:t>, as follows:</w:t>
      </w:r>
    </w:p>
    <w:p w14:paraId="583D7F64" w14:textId="452F981C" w:rsidR="00FC3221" w:rsidRPr="00A05952" w:rsidRDefault="00FC3221" w:rsidP="00CD45EA">
      <w:pPr>
        <w:spacing w:after="120"/>
        <w:jc w:val="right"/>
        <w:rPr>
          <w:szCs w:val="22"/>
          <w:lang w:val="en-CA"/>
        </w:rPr>
      </w:pPr>
      <m:oMath>
        <m:r>
          <w:rPr>
            <w:rFonts w:ascii="Cambria Math" w:hAnsi="Cambria Math"/>
            <w:szCs w:val="22"/>
            <w:lang w:val="en-CA"/>
          </w:rPr>
          <m:t>C=5D+</m:t>
        </m:r>
        <m:acc>
          <m:accPr>
            <m:ctrlPr>
              <w:rPr>
                <w:rFonts w:ascii="Cambria Math" w:hAnsi="Cambria Math"/>
                <w:i/>
                <w:szCs w:val="22"/>
                <w:lang w:val="en-CA"/>
              </w:rPr>
            </m:ctrlPr>
          </m:accPr>
          <m:e>
            <m:r>
              <w:rPr>
                <w:rFonts w:ascii="Cambria Math" w:hAnsi="Cambria Math"/>
                <w:szCs w:val="22"/>
                <w:lang w:val="en-CA"/>
              </w:rPr>
              <m:t>A</m:t>
            </m:r>
          </m:e>
        </m:acc>
      </m:oMath>
      <w:r>
        <w:rPr>
          <w:rFonts w:hint="eastAsia"/>
          <w:szCs w:val="22"/>
          <w:lang w:val="en-CA"/>
        </w:rPr>
        <w:t xml:space="preserve"> </w:t>
      </w:r>
      <w:r>
        <w:rPr>
          <w:szCs w:val="22"/>
          <w:lang w:val="en-CA"/>
        </w:rPr>
        <w:tab/>
      </w:r>
      <w:r>
        <w:rPr>
          <w:szCs w:val="22"/>
          <w:lang w:val="en-CA"/>
        </w:rPr>
        <w:tab/>
      </w:r>
      <w:r>
        <w:rPr>
          <w:szCs w:val="22"/>
          <w:lang w:val="en-CA"/>
        </w:rPr>
        <w:tab/>
      </w:r>
      <w:r>
        <w:rPr>
          <w:szCs w:val="22"/>
          <w:lang w:val="en-CA"/>
        </w:rPr>
        <w:tab/>
      </w:r>
      <w:r>
        <w:rPr>
          <w:szCs w:val="22"/>
          <w:lang w:val="en-CA"/>
        </w:rPr>
        <w:tab/>
      </w:r>
      <w:r>
        <w:rPr>
          <w:szCs w:val="22"/>
          <w:lang w:val="en-CA"/>
        </w:rPr>
        <w:tab/>
      </w:r>
      <w:r w:rsidRPr="005330A7">
        <w:rPr>
          <w:szCs w:val="22"/>
          <w:lang w:val="en-CA"/>
        </w:rPr>
        <w:t>(</w:t>
      </w:r>
      <w:r w:rsidRPr="005330A7">
        <w:rPr>
          <w:rFonts w:eastAsia="Malgun Gothic" w:hint="eastAsia"/>
          <w:szCs w:val="22"/>
          <w:lang w:val="en-CA" w:eastAsia="ko-KR"/>
        </w:rPr>
        <w:t>3</w:t>
      </w:r>
      <w:r w:rsidRPr="005330A7">
        <w:rPr>
          <w:rFonts w:eastAsia="Malgun Gothic"/>
          <w:szCs w:val="22"/>
          <w:lang w:val="en-CA" w:eastAsia="ko-KR"/>
        </w:rPr>
        <w:t>-</w:t>
      </w:r>
      <w:r w:rsidRPr="000F2223">
        <w:rPr>
          <w:noProof/>
          <w:szCs w:val="22"/>
          <w:lang w:val="en-CA"/>
        </w:rPr>
        <w:fldChar w:fldCharType="begin"/>
      </w:r>
      <w:r w:rsidRPr="005330A7">
        <w:rPr>
          <w:noProof/>
          <w:szCs w:val="22"/>
          <w:lang w:val="en-CA"/>
        </w:rPr>
        <w:instrText xml:space="preserve"> SEQ Eq \* MERGEFORMAT </w:instrText>
      </w:r>
      <w:r w:rsidRPr="000F2223">
        <w:rPr>
          <w:noProof/>
          <w:szCs w:val="22"/>
          <w:lang w:val="en-CA"/>
        </w:rPr>
        <w:fldChar w:fldCharType="separate"/>
      </w:r>
      <w:r w:rsidR="003A61E2">
        <w:rPr>
          <w:noProof/>
          <w:szCs w:val="22"/>
          <w:lang w:val="en-CA"/>
        </w:rPr>
        <w:t>56</w:t>
      </w:r>
      <w:r w:rsidRPr="000F2223">
        <w:rPr>
          <w:noProof/>
          <w:szCs w:val="22"/>
          <w:lang w:val="en-CA"/>
        </w:rPr>
        <w:fldChar w:fldCharType="end"/>
      </w:r>
      <w:r w:rsidRPr="005330A7">
        <w:rPr>
          <w:szCs w:val="22"/>
          <w:lang w:val="en-CA"/>
        </w:rPr>
        <w:t>)</w:t>
      </w:r>
    </w:p>
    <w:p w14:paraId="0334DBB2" w14:textId="3EECB6A2" w:rsidR="00050C16" w:rsidRPr="00464242" w:rsidRDefault="00050C16" w:rsidP="00CD45EA">
      <w:pPr>
        <w:spacing w:after="120"/>
        <w:jc w:val="both"/>
        <w:rPr>
          <w:szCs w:val="22"/>
          <w:lang w:val="en-CA"/>
        </w:rPr>
      </w:pPr>
      <w:r w:rsidRPr="00464242">
        <w:rPr>
          <w:szCs w:val="22"/>
          <w:lang w:val="en-CA"/>
        </w:rPr>
        <w:t xml:space="preserve">To calculate </w:t>
      </w:r>
      <m:oMath>
        <m:r>
          <w:rPr>
            <w:rFonts w:ascii="Cambria Math" w:hAnsi="Cambria Math"/>
            <w:szCs w:val="22"/>
            <w:lang w:val="en-CA"/>
          </w:rPr>
          <m:t>D</m:t>
        </m:r>
      </m:oMath>
      <w:r w:rsidRPr="00464242">
        <w:rPr>
          <w:szCs w:val="22"/>
          <w:lang w:val="en-CA"/>
        </w:rPr>
        <w:t xml:space="preserve"> and </w:t>
      </w:r>
      <m:oMath>
        <m:acc>
          <m:accPr>
            <m:ctrlPr>
              <w:rPr>
                <w:rFonts w:ascii="Cambria Math" w:hAnsi="Cambria Math"/>
                <w:i/>
                <w:szCs w:val="22"/>
                <w:lang w:val="en-CA"/>
              </w:rPr>
            </m:ctrlPr>
          </m:accPr>
          <m:e>
            <m:r>
              <w:rPr>
                <w:rFonts w:ascii="Cambria Math" w:hAnsi="Cambria Math"/>
                <w:szCs w:val="22"/>
                <w:lang w:val="en-CA"/>
              </w:rPr>
              <m:t>A</m:t>
            </m:r>
          </m:e>
        </m:acc>
      </m:oMath>
      <w:r w:rsidRPr="00464242">
        <w:rPr>
          <w:szCs w:val="22"/>
          <w:lang w:val="en-CA"/>
        </w:rPr>
        <w:t>, gradients of the horizontal, vertical and two diagonal direction are first calculated using 1-D Laplacian:</w:t>
      </w:r>
    </w:p>
    <w:p w14:paraId="062D37E6" w14:textId="52D138F7" w:rsidR="003E3701" w:rsidRPr="00464242" w:rsidRDefault="00F25D20" w:rsidP="00CD45EA">
      <w:pPr>
        <w:spacing w:after="120"/>
        <w:jc w:val="right"/>
        <w:rPr>
          <w:szCs w:val="22"/>
          <w:lang w:val="en-CA"/>
        </w:rPr>
      </w:pPr>
      <m:oMath>
        <m:sSub>
          <m:sSubPr>
            <m:ctrlPr>
              <w:rPr>
                <w:rFonts w:ascii="Cambria Math" w:hAnsi="Cambria Math" w:cs="Arial"/>
                <w:i/>
                <w:szCs w:val="22"/>
                <w:lang w:val="en-CA"/>
              </w:rPr>
            </m:ctrlPr>
          </m:sSubPr>
          <m:e>
            <m:r>
              <w:rPr>
                <w:rFonts w:ascii="Cambria Math" w:hAnsi="Cambria Math" w:cs="Arial"/>
                <w:szCs w:val="22"/>
                <w:lang w:val="en-CA"/>
              </w:rPr>
              <m:t>g</m:t>
            </m:r>
          </m:e>
          <m:sub>
            <m:r>
              <w:rPr>
                <w:rFonts w:ascii="Cambria Math" w:hAnsi="Cambria Math" w:cs="Arial"/>
                <w:szCs w:val="22"/>
                <w:lang w:val="en-CA"/>
              </w:rPr>
              <m:t>v</m:t>
            </m:r>
          </m:sub>
        </m:sSub>
        <m:r>
          <w:rPr>
            <w:rFonts w:ascii="Cambria Math" w:hAnsi="Cambria Math" w:cs="Arial"/>
            <w:szCs w:val="22"/>
            <w:lang w:val="en-CA"/>
          </w:rPr>
          <m:t>=</m:t>
        </m:r>
        <m:nary>
          <m:naryPr>
            <m:chr m:val="∑"/>
            <m:limLoc m:val="undOvr"/>
            <m:ctrlPr>
              <w:rPr>
                <w:rFonts w:ascii="Cambria Math" w:hAnsi="Cambria Math" w:cs="Arial"/>
                <w:i/>
                <w:szCs w:val="22"/>
                <w:lang w:val="en-CA"/>
              </w:rPr>
            </m:ctrlPr>
          </m:naryPr>
          <m:sub>
            <m:r>
              <w:rPr>
                <w:rFonts w:ascii="Cambria Math" w:hAnsi="Cambria Math" w:cs="Arial"/>
                <w:szCs w:val="22"/>
                <w:lang w:val="en-CA"/>
              </w:rPr>
              <m:t>k=i-2</m:t>
            </m:r>
          </m:sub>
          <m:sup>
            <m:r>
              <w:rPr>
                <w:rFonts w:ascii="Cambria Math" w:hAnsi="Cambria Math" w:cs="Arial"/>
                <w:szCs w:val="22"/>
                <w:lang w:val="en-CA"/>
              </w:rPr>
              <m:t>i+3</m:t>
            </m:r>
          </m:sup>
          <m:e>
            <m:nary>
              <m:naryPr>
                <m:chr m:val="∑"/>
                <m:limLoc m:val="undOvr"/>
                <m:ctrlPr>
                  <w:rPr>
                    <w:rFonts w:ascii="Cambria Math" w:hAnsi="Cambria Math" w:cs="Arial"/>
                    <w:i/>
                    <w:szCs w:val="22"/>
                    <w:lang w:val="en-CA"/>
                  </w:rPr>
                </m:ctrlPr>
              </m:naryPr>
              <m:sub>
                <m:r>
                  <w:rPr>
                    <w:rFonts w:ascii="Cambria Math" w:hAnsi="Cambria Math" w:cs="Arial"/>
                    <w:szCs w:val="22"/>
                    <w:lang w:val="en-CA"/>
                  </w:rPr>
                  <m:t>l=j-2</m:t>
                </m:r>
              </m:sub>
              <m:sup>
                <m:r>
                  <w:rPr>
                    <w:rFonts w:ascii="Cambria Math" w:hAnsi="Cambria Math" w:cs="Arial"/>
                    <w:szCs w:val="22"/>
                    <w:lang w:val="en-CA"/>
                  </w:rPr>
                  <m:t>j+3</m:t>
                </m:r>
              </m:sup>
              <m:e>
                <m:sSub>
                  <m:sSubPr>
                    <m:ctrlPr>
                      <w:rPr>
                        <w:rFonts w:ascii="Cambria Math" w:hAnsi="Cambria Math" w:cs="Arial"/>
                        <w:i/>
                        <w:szCs w:val="22"/>
                        <w:lang w:val="en-CA"/>
                      </w:rPr>
                    </m:ctrlPr>
                  </m:sSubPr>
                  <m:e>
                    <m:r>
                      <w:rPr>
                        <w:rFonts w:ascii="Cambria Math" w:hAnsi="Cambria Math" w:cs="Arial"/>
                        <w:szCs w:val="22"/>
                        <w:lang w:val="en-CA"/>
                      </w:rPr>
                      <m:t>V</m:t>
                    </m:r>
                  </m:e>
                  <m:sub>
                    <m:r>
                      <w:rPr>
                        <w:rFonts w:ascii="Cambria Math" w:hAnsi="Cambria Math" w:cs="Arial"/>
                        <w:szCs w:val="22"/>
                        <w:lang w:val="en-CA"/>
                      </w:rPr>
                      <m:t>k,l</m:t>
                    </m:r>
                  </m:sub>
                </m:sSub>
              </m:e>
            </m:nary>
            <m:r>
              <w:rPr>
                <w:rFonts w:ascii="Cambria Math" w:hAnsi="Cambria Math" w:cs="Arial"/>
                <w:szCs w:val="22"/>
                <w:lang w:val="en-CA"/>
              </w:rPr>
              <m:t>,</m:t>
            </m:r>
            <m:r>
              <m:rPr>
                <m:nor/>
              </m:rPr>
              <w:rPr>
                <w:rFonts w:ascii="Cambria Math" w:hAnsi="Cambria Math" w:cs="Arial"/>
                <w:szCs w:val="22"/>
                <w:lang w:val="en-CA"/>
              </w:rPr>
              <m:t xml:space="preserve"> </m:t>
            </m:r>
            <m:r>
              <w:rPr>
                <w:rFonts w:ascii="Cambria Math" w:hAnsi="Cambria Math" w:cs="Arial"/>
                <w:szCs w:val="22"/>
                <w:lang w:val="en-CA"/>
              </w:rPr>
              <m:t xml:space="preserve"> </m:t>
            </m:r>
            <m:sSub>
              <m:sSubPr>
                <m:ctrlPr>
                  <w:rPr>
                    <w:rFonts w:ascii="Cambria Math" w:hAnsi="Cambria Math" w:cs="Arial"/>
                    <w:i/>
                    <w:szCs w:val="22"/>
                    <w:lang w:val="en-CA"/>
                  </w:rPr>
                </m:ctrlPr>
              </m:sSubPr>
              <m:e>
                <m:r>
                  <w:rPr>
                    <w:rFonts w:ascii="Cambria Math" w:hAnsi="Cambria Math" w:cs="Arial"/>
                    <w:szCs w:val="22"/>
                    <w:lang w:val="en-CA"/>
                  </w:rPr>
                  <m:t>V</m:t>
                </m:r>
              </m:e>
              <m:sub>
                <m:r>
                  <w:rPr>
                    <w:rFonts w:ascii="Cambria Math" w:hAnsi="Cambria Math" w:cs="Arial"/>
                    <w:szCs w:val="22"/>
                    <w:lang w:val="en-CA"/>
                  </w:rPr>
                  <m:t>k,l</m:t>
                </m:r>
              </m:sub>
            </m:sSub>
            <m:r>
              <w:rPr>
                <w:rFonts w:ascii="Cambria Math" w:hAnsi="Cambria Math" w:cs="Arial"/>
                <w:szCs w:val="22"/>
                <w:lang w:val="en-CA"/>
              </w:rPr>
              <m:t>=</m:t>
            </m:r>
            <m:d>
              <m:dPr>
                <m:begChr m:val="|"/>
                <m:endChr m:val="|"/>
                <m:ctrlPr>
                  <w:rPr>
                    <w:rFonts w:ascii="Cambria Math" w:hAnsi="Cambria Math" w:cs="Arial"/>
                    <w:i/>
                    <w:szCs w:val="22"/>
                    <w:lang w:val="en-CA"/>
                  </w:rPr>
                </m:ctrlPr>
              </m:dPr>
              <m:e>
                <m:r>
                  <w:rPr>
                    <w:rFonts w:ascii="Cambria Math" w:hAnsi="Cambria Math" w:cs="Arial"/>
                    <w:szCs w:val="22"/>
                    <w:lang w:val="en-CA"/>
                  </w:rPr>
                  <m:t>2R</m:t>
                </m:r>
                <m:d>
                  <m:dPr>
                    <m:ctrlPr>
                      <w:rPr>
                        <w:rFonts w:ascii="Cambria Math" w:hAnsi="Cambria Math" w:cs="Arial"/>
                        <w:i/>
                        <w:szCs w:val="22"/>
                        <w:lang w:val="en-CA"/>
                      </w:rPr>
                    </m:ctrlPr>
                  </m:dPr>
                  <m:e>
                    <m:r>
                      <w:rPr>
                        <w:rFonts w:ascii="Cambria Math" w:hAnsi="Cambria Math" w:cs="Arial"/>
                        <w:szCs w:val="22"/>
                        <w:lang w:val="en-CA"/>
                      </w:rPr>
                      <m:t>k,l</m:t>
                    </m:r>
                  </m:e>
                </m:d>
                <m:r>
                  <w:rPr>
                    <w:rFonts w:ascii="Cambria Math" w:hAnsi="Cambria Math" w:cs="Arial"/>
                    <w:szCs w:val="22"/>
                    <w:lang w:val="en-CA"/>
                  </w:rPr>
                  <m:t>-R</m:t>
                </m:r>
                <m:d>
                  <m:dPr>
                    <m:ctrlPr>
                      <w:rPr>
                        <w:rFonts w:ascii="Cambria Math" w:hAnsi="Cambria Math" w:cs="Arial"/>
                        <w:i/>
                        <w:szCs w:val="22"/>
                        <w:lang w:val="en-CA"/>
                      </w:rPr>
                    </m:ctrlPr>
                  </m:dPr>
                  <m:e>
                    <m:r>
                      <w:rPr>
                        <w:rFonts w:ascii="Cambria Math" w:hAnsi="Cambria Math" w:cs="Arial"/>
                        <w:szCs w:val="22"/>
                        <w:lang w:val="en-CA"/>
                      </w:rPr>
                      <m:t>k,l-1</m:t>
                    </m:r>
                  </m:e>
                </m:d>
                <m:r>
                  <w:rPr>
                    <w:rFonts w:ascii="Cambria Math" w:hAnsi="Cambria Math" w:cs="Arial"/>
                    <w:szCs w:val="22"/>
                    <w:lang w:val="en-CA"/>
                  </w:rPr>
                  <m:t>-R</m:t>
                </m:r>
                <m:d>
                  <m:dPr>
                    <m:ctrlPr>
                      <w:rPr>
                        <w:rFonts w:ascii="Cambria Math" w:hAnsi="Cambria Math" w:cs="Arial"/>
                        <w:i/>
                        <w:szCs w:val="22"/>
                        <w:lang w:val="en-CA"/>
                      </w:rPr>
                    </m:ctrlPr>
                  </m:dPr>
                  <m:e>
                    <m:r>
                      <w:rPr>
                        <w:rFonts w:ascii="Cambria Math" w:hAnsi="Cambria Math" w:cs="Arial"/>
                        <w:szCs w:val="22"/>
                        <w:lang w:val="en-CA"/>
                      </w:rPr>
                      <m:t>k,l+1</m:t>
                    </m:r>
                  </m:e>
                </m:d>
              </m:e>
            </m:d>
          </m:e>
        </m:nary>
      </m:oMath>
      <w:r w:rsidR="00FC3221" w:rsidRPr="00464242">
        <w:rPr>
          <w:szCs w:val="22"/>
          <w:lang w:val="en-CA"/>
        </w:rPr>
        <w:tab/>
      </w:r>
      <w:r w:rsidR="00FC3221" w:rsidRPr="00464242">
        <w:rPr>
          <w:szCs w:val="22"/>
          <w:lang w:val="en-CA"/>
        </w:rPr>
        <w:tab/>
        <w:t>(</w:t>
      </w:r>
      <w:r w:rsidR="00FC3221" w:rsidRPr="00464242">
        <w:rPr>
          <w:rFonts w:eastAsia="Malgun Gothic" w:hint="eastAsia"/>
          <w:szCs w:val="22"/>
          <w:lang w:val="en-CA" w:eastAsia="ko-KR"/>
        </w:rPr>
        <w:t>3</w:t>
      </w:r>
      <w:r w:rsidR="00FC3221" w:rsidRPr="00464242">
        <w:rPr>
          <w:rFonts w:eastAsia="Malgun Gothic"/>
          <w:szCs w:val="22"/>
          <w:lang w:val="en-CA" w:eastAsia="ko-KR"/>
        </w:rPr>
        <w:t>-</w:t>
      </w:r>
      <w:r w:rsidR="00FC3221" w:rsidRPr="00464242">
        <w:rPr>
          <w:noProof/>
          <w:szCs w:val="22"/>
          <w:lang w:val="en-CA"/>
        </w:rPr>
        <w:fldChar w:fldCharType="begin"/>
      </w:r>
      <w:r w:rsidR="00FC3221" w:rsidRPr="00464242">
        <w:rPr>
          <w:noProof/>
          <w:szCs w:val="22"/>
          <w:lang w:val="en-CA"/>
        </w:rPr>
        <w:instrText xml:space="preserve"> SEQ Eq \* MERGEFORMAT </w:instrText>
      </w:r>
      <w:r w:rsidR="00FC3221" w:rsidRPr="00464242">
        <w:rPr>
          <w:noProof/>
          <w:szCs w:val="22"/>
          <w:lang w:val="en-CA"/>
        </w:rPr>
        <w:fldChar w:fldCharType="separate"/>
      </w:r>
      <w:r w:rsidR="003A61E2">
        <w:rPr>
          <w:noProof/>
          <w:szCs w:val="22"/>
          <w:lang w:val="en-CA"/>
        </w:rPr>
        <w:t>57</w:t>
      </w:r>
      <w:r w:rsidR="00FC3221" w:rsidRPr="00464242">
        <w:rPr>
          <w:noProof/>
          <w:szCs w:val="22"/>
          <w:lang w:val="en-CA"/>
        </w:rPr>
        <w:fldChar w:fldCharType="end"/>
      </w:r>
      <w:r w:rsidR="00FC3221" w:rsidRPr="00464242">
        <w:rPr>
          <w:szCs w:val="22"/>
          <w:lang w:val="en-CA"/>
        </w:rPr>
        <w:t>)</w:t>
      </w:r>
    </w:p>
    <w:p w14:paraId="540A3A22" w14:textId="2626E52C" w:rsidR="003E3701" w:rsidRPr="00464242" w:rsidRDefault="00F25D20" w:rsidP="00CD45EA">
      <w:pPr>
        <w:spacing w:after="120"/>
        <w:jc w:val="right"/>
        <w:rPr>
          <w:szCs w:val="22"/>
          <w:lang w:val="en-CA"/>
        </w:rPr>
      </w:pPr>
      <m:oMath>
        <m:sSub>
          <m:sSubPr>
            <m:ctrlPr>
              <w:rPr>
                <w:rFonts w:ascii="Cambria Math" w:hAnsi="Cambria Math" w:cs="Arial"/>
                <w:i/>
                <w:szCs w:val="22"/>
                <w:lang w:val="en-CA"/>
              </w:rPr>
            </m:ctrlPr>
          </m:sSubPr>
          <m:e>
            <m:r>
              <w:rPr>
                <w:rFonts w:ascii="Cambria Math" w:hAnsi="Cambria Math" w:cs="Arial"/>
                <w:szCs w:val="22"/>
                <w:lang w:val="en-CA"/>
              </w:rPr>
              <m:t>g</m:t>
            </m:r>
          </m:e>
          <m:sub>
            <m:r>
              <w:rPr>
                <w:rFonts w:ascii="Cambria Math" w:hAnsi="Cambria Math" w:cs="Arial"/>
                <w:szCs w:val="22"/>
                <w:lang w:val="en-CA"/>
              </w:rPr>
              <m:t>h</m:t>
            </m:r>
          </m:sub>
        </m:sSub>
        <m:r>
          <w:rPr>
            <w:rFonts w:ascii="Cambria Math" w:hAnsi="Cambria Math" w:cs="Arial"/>
            <w:szCs w:val="22"/>
            <w:lang w:val="en-CA"/>
          </w:rPr>
          <m:t>=</m:t>
        </m:r>
        <m:nary>
          <m:naryPr>
            <m:chr m:val="∑"/>
            <m:limLoc m:val="undOvr"/>
            <m:ctrlPr>
              <w:rPr>
                <w:rFonts w:ascii="Cambria Math" w:hAnsi="Cambria Math" w:cs="Arial"/>
                <w:i/>
                <w:szCs w:val="22"/>
                <w:lang w:val="en-CA"/>
              </w:rPr>
            </m:ctrlPr>
          </m:naryPr>
          <m:sub>
            <m:r>
              <w:rPr>
                <w:rFonts w:ascii="Cambria Math" w:hAnsi="Cambria Math" w:cs="Arial"/>
                <w:szCs w:val="22"/>
                <w:lang w:val="en-CA"/>
              </w:rPr>
              <m:t>k=i-2</m:t>
            </m:r>
          </m:sub>
          <m:sup>
            <m:r>
              <w:rPr>
                <w:rFonts w:ascii="Cambria Math" w:hAnsi="Cambria Math" w:cs="Arial"/>
                <w:szCs w:val="22"/>
                <w:lang w:val="en-CA"/>
              </w:rPr>
              <m:t>i+3</m:t>
            </m:r>
          </m:sup>
          <m:e>
            <m:nary>
              <m:naryPr>
                <m:chr m:val="∑"/>
                <m:limLoc m:val="undOvr"/>
                <m:ctrlPr>
                  <w:rPr>
                    <w:rFonts w:ascii="Cambria Math" w:hAnsi="Cambria Math" w:cs="Arial"/>
                    <w:i/>
                    <w:szCs w:val="22"/>
                    <w:lang w:val="en-CA"/>
                  </w:rPr>
                </m:ctrlPr>
              </m:naryPr>
              <m:sub>
                <m:r>
                  <w:rPr>
                    <w:rFonts w:ascii="Cambria Math" w:hAnsi="Cambria Math" w:cs="Arial"/>
                    <w:szCs w:val="22"/>
                    <w:lang w:val="en-CA"/>
                  </w:rPr>
                  <m:t>l=j-2</m:t>
                </m:r>
              </m:sub>
              <m:sup>
                <m:r>
                  <w:rPr>
                    <w:rFonts w:ascii="Cambria Math" w:hAnsi="Cambria Math" w:cs="Arial"/>
                    <w:szCs w:val="22"/>
                    <w:lang w:val="en-CA"/>
                  </w:rPr>
                  <m:t>j+3</m:t>
                </m:r>
              </m:sup>
              <m:e>
                <m:sSub>
                  <m:sSubPr>
                    <m:ctrlPr>
                      <w:rPr>
                        <w:rFonts w:ascii="Cambria Math" w:hAnsi="Cambria Math" w:cs="Arial"/>
                        <w:i/>
                        <w:szCs w:val="22"/>
                        <w:lang w:val="en-CA"/>
                      </w:rPr>
                    </m:ctrlPr>
                  </m:sSubPr>
                  <m:e>
                    <m:r>
                      <w:rPr>
                        <w:rFonts w:ascii="Cambria Math" w:hAnsi="Cambria Math" w:cs="Arial"/>
                        <w:szCs w:val="22"/>
                        <w:lang w:val="en-CA"/>
                      </w:rPr>
                      <m:t>H</m:t>
                    </m:r>
                  </m:e>
                  <m:sub>
                    <m:r>
                      <w:rPr>
                        <w:rFonts w:ascii="Cambria Math" w:hAnsi="Cambria Math" w:cs="Arial"/>
                        <w:szCs w:val="22"/>
                        <w:lang w:val="en-CA"/>
                      </w:rPr>
                      <m:t>k,l</m:t>
                    </m:r>
                  </m:sub>
                </m:sSub>
              </m:e>
            </m:nary>
            <m:r>
              <w:rPr>
                <w:rFonts w:ascii="Cambria Math" w:hAnsi="Cambria Math" w:cs="Arial"/>
                <w:szCs w:val="22"/>
                <w:lang w:val="en-CA"/>
              </w:rPr>
              <m:t>,</m:t>
            </m:r>
            <m:r>
              <m:rPr>
                <m:nor/>
              </m:rPr>
              <w:rPr>
                <w:rFonts w:ascii="Cambria Math" w:hAnsi="Cambria Math" w:cs="Arial"/>
                <w:szCs w:val="22"/>
                <w:lang w:val="en-CA"/>
              </w:rPr>
              <m:t xml:space="preserve">  </m:t>
            </m:r>
            <m:sSub>
              <m:sSubPr>
                <m:ctrlPr>
                  <w:rPr>
                    <w:rFonts w:ascii="Cambria Math" w:hAnsi="Cambria Math" w:cs="Arial"/>
                    <w:i/>
                    <w:szCs w:val="22"/>
                    <w:lang w:val="en-CA"/>
                  </w:rPr>
                </m:ctrlPr>
              </m:sSubPr>
              <m:e>
                <m:r>
                  <w:rPr>
                    <w:rFonts w:ascii="Cambria Math" w:hAnsi="Cambria Math" w:cs="Arial"/>
                    <w:szCs w:val="22"/>
                    <w:lang w:val="en-CA"/>
                  </w:rPr>
                  <m:t>H</m:t>
                </m:r>
              </m:e>
              <m:sub>
                <m:r>
                  <w:rPr>
                    <w:rFonts w:ascii="Cambria Math" w:hAnsi="Cambria Math" w:cs="Arial"/>
                    <w:szCs w:val="22"/>
                    <w:lang w:val="en-CA"/>
                  </w:rPr>
                  <m:t>k,l</m:t>
                </m:r>
              </m:sub>
            </m:sSub>
            <m:r>
              <w:rPr>
                <w:rFonts w:ascii="Cambria Math" w:hAnsi="Cambria Math" w:cs="Arial"/>
                <w:szCs w:val="22"/>
                <w:lang w:val="en-CA"/>
              </w:rPr>
              <m:t>=</m:t>
            </m:r>
            <m:d>
              <m:dPr>
                <m:begChr m:val="|"/>
                <m:endChr m:val="|"/>
                <m:ctrlPr>
                  <w:rPr>
                    <w:rFonts w:ascii="Cambria Math" w:hAnsi="Cambria Math" w:cs="Arial"/>
                    <w:i/>
                    <w:szCs w:val="22"/>
                    <w:lang w:val="en-CA"/>
                  </w:rPr>
                </m:ctrlPr>
              </m:dPr>
              <m:e>
                <m:r>
                  <w:rPr>
                    <w:rFonts w:ascii="Cambria Math" w:hAnsi="Cambria Math" w:cs="Arial"/>
                    <w:szCs w:val="22"/>
                    <w:lang w:val="en-CA"/>
                  </w:rPr>
                  <m:t>2R</m:t>
                </m:r>
                <m:d>
                  <m:dPr>
                    <m:ctrlPr>
                      <w:rPr>
                        <w:rFonts w:ascii="Cambria Math" w:hAnsi="Cambria Math" w:cs="Arial"/>
                        <w:i/>
                        <w:szCs w:val="22"/>
                        <w:lang w:val="en-CA"/>
                      </w:rPr>
                    </m:ctrlPr>
                  </m:dPr>
                  <m:e>
                    <m:r>
                      <w:rPr>
                        <w:rFonts w:ascii="Cambria Math" w:hAnsi="Cambria Math" w:cs="Arial"/>
                        <w:szCs w:val="22"/>
                        <w:lang w:val="en-CA"/>
                      </w:rPr>
                      <m:t>k,l</m:t>
                    </m:r>
                  </m:e>
                </m:d>
                <m:r>
                  <w:rPr>
                    <w:rFonts w:ascii="Cambria Math" w:hAnsi="Cambria Math" w:cs="Arial"/>
                    <w:szCs w:val="22"/>
                    <w:lang w:val="en-CA"/>
                  </w:rPr>
                  <m:t>-R</m:t>
                </m:r>
                <m:d>
                  <m:dPr>
                    <m:ctrlPr>
                      <w:rPr>
                        <w:rFonts w:ascii="Cambria Math" w:hAnsi="Cambria Math" w:cs="Arial"/>
                        <w:i/>
                        <w:szCs w:val="22"/>
                        <w:lang w:val="en-CA"/>
                      </w:rPr>
                    </m:ctrlPr>
                  </m:dPr>
                  <m:e>
                    <m:r>
                      <w:rPr>
                        <w:rFonts w:ascii="Cambria Math" w:hAnsi="Cambria Math" w:cs="Arial"/>
                        <w:szCs w:val="22"/>
                        <w:lang w:val="en-CA"/>
                      </w:rPr>
                      <m:t>k-1,l</m:t>
                    </m:r>
                  </m:e>
                </m:d>
                <m:r>
                  <w:rPr>
                    <w:rFonts w:ascii="Cambria Math" w:hAnsi="Cambria Math" w:cs="Arial"/>
                    <w:szCs w:val="22"/>
                    <w:lang w:val="en-CA"/>
                  </w:rPr>
                  <m:t>-R</m:t>
                </m:r>
                <m:d>
                  <m:dPr>
                    <m:ctrlPr>
                      <w:rPr>
                        <w:rFonts w:ascii="Cambria Math" w:hAnsi="Cambria Math" w:cs="Arial"/>
                        <w:i/>
                        <w:szCs w:val="22"/>
                        <w:lang w:val="en-CA"/>
                      </w:rPr>
                    </m:ctrlPr>
                  </m:dPr>
                  <m:e>
                    <m:r>
                      <w:rPr>
                        <w:rFonts w:ascii="Cambria Math" w:hAnsi="Cambria Math" w:cs="Arial"/>
                        <w:szCs w:val="22"/>
                        <w:lang w:val="en-CA"/>
                      </w:rPr>
                      <m:t>k+1,l</m:t>
                    </m:r>
                  </m:e>
                </m:d>
              </m:e>
            </m:d>
            <m:r>
              <w:rPr>
                <w:rFonts w:ascii="Cambria Math" w:hAnsi="Cambria Math" w:cs="Arial"/>
                <w:szCs w:val="22"/>
                <w:lang w:val="en-CA"/>
              </w:rPr>
              <m:t xml:space="preserve">  </m:t>
            </m:r>
          </m:e>
        </m:nary>
      </m:oMath>
      <w:r w:rsidR="003E3701" w:rsidRPr="00464242">
        <w:rPr>
          <w:szCs w:val="22"/>
          <w:lang w:val="en-CA"/>
        </w:rPr>
        <w:tab/>
        <w:t>(</w:t>
      </w:r>
      <w:r w:rsidR="003E3701" w:rsidRPr="00464242">
        <w:rPr>
          <w:rFonts w:eastAsia="Malgun Gothic" w:hint="eastAsia"/>
          <w:szCs w:val="22"/>
          <w:lang w:val="en-CA" w:eastAsia="ko-KR"/>
        </w:rPr>
        <w:t>3</w:t>
      </w:r>
      <w:r w:rsidR="003E3701" w:rsidRPr="00464242">
        <w:rPr>
          <w:rFonts w:eastAsia="Malgun Gothic"/>
          <w:szCs w:val="22"/>
          <w:lang w:val="en-CA" w:eastAsia="ko-KR"/>
        </w:rPr>
        <w:t>-</w:t>
      </w:r>
      <w:r w:rsidR="003E3701" w:rsidRPr="00464242">
        <w:rPr>
          <w:noProof/>
          <w:szCs w:val="22"/>
          <w:lang w:val="en-CA"/>
        </w:rPr>
        <w:fldChar w:fldCharType="begin"/>
      </w:r>
      <w:r w:rsidR="003E3701" w:rsidRPr="00464242">
        <w:rPr>
          <w:noProof/>
          <w:szCs w:val="22"/>
          <w:lang w:val="en-CA"/>
        </w:rPr>
        <w:instrText xml:space="preserve"> SEQ Eq \* MERGEFORMAT </w:instrText>
      </w:r>
      <w:r w:rsidR="003E3701" w:rsidRPr="00464242">
        <w:rPr>
          <w:noProof/>
          <w:szCs w:val="22"/>
          <w:lang w:val="en-CA"/>
        </w:rPr>
        <w:fldChar w:fldCharType="separate"/>
      </w:r>
      <w:r w:rsidR="003A61E2">
        <w:rPr>
          <w:noProof/>
          <w:szCs w:val="22"/>
          <w:lang w:val="en-CA"/>
        </w:rPr>
        <w:t>58</w:t>
      </w:r>
      <w:r w:rsidR="003E3701" w:rsidRPr="00464242">
        <w:rPr>
          <w:noProof/>
          <w:szCs w:val="22"/>
          <w:lang w:val="en-CA"/>
        </w:rPr>
        <w:fldChar w:fldCharType="end"/>
      </w:r>
      <w:r w:rsidR="003E3701" w:rsidRPr="00464242">
        <w:rPr>
          <w:szCs w:val="22"/>
          <w:lang w:val="en-CA"/>
        </w:rPr>
        <w:t>)</w:t>
      </w:r>
    </w:p>
    <w:p w14:paraId="42EE88FD" w14:textId="77777777" w:rsidR="003E3701" w:rsidRPr="00464242" w:rsidRDefault="003E3701" w:rsidP="00CD45EA">
      <w:pPr>
        <w:spacing w:after="120"/>
        <w:jc w:val="right"/>
        <w:rPr>
          <w:szCs w:val="22"/>
          <w:lang w:val="en-CA"/>
        </w:rPr>
      </w:pPr>
    </w:p>
    <w:p w14:paraId="782E0F37" w14:textId="57AF0C14" w:rsidR="00FC3221" w:rsidRPr="00464242" w:rsidRDefault="00F25D20" w:rsidP="00CD45EA">
      <w:pPr>
        <w:spacing w:after="120"/>
        <w:jc w:val="right"/>
        <w:rPr>
          <w:szCs w:val="22"/>
          <w:lang w:val="en-CA"/>
        </w:rPr>
      </w:pPr>
      <m:oMath>
        <m:sSub>
          <m:sSubPr>
            <m:ctrlPr>
              <w:rPr>
                <w:rFonts w:ascii="Cambria Math" w:hAnsi="Cambria Math" w:cs="Arial"/>
                <w:i/>
                <w:szCs w:val="22"/>
                <w:lang w:val="en-CA"/>
              </w:rPr>
            </m:ctrlPr>
          </m:sSubPr>
          <m:e>
            <m:r>
              <w:rPr>
                <w:rFonts w:ascii="Cambria Math" w:hAnsi="Cambria Math" w:cs="Arial"/>
                <w:szCs w:val="22"/>
                <w:lang w:val="en-CA"/>
              </w:rPr>
              <m:t>g</m:t>
            </m:r>
          </m:e>
          <m:sub>
            <m:r>
              <w:rPr>
                <w:rFonts w:ascii="Cambria Math" w:hAnsi="Cambria Math" w:cs="Arial"/>
                <w:szCs w:val="22"/>
                <w:lang w:val="en-CA"/>
              </w:rPr>
              <m:t>d1</m:t>
            </m:r>
          </m:sub>
        </m:sSub>
        <m:r>
          <w:rPr>
            <w:rFonts w:ascii="Cambria Math" w:hAnsi="Cambria Math" w:cs="Arial"/>
            <w:szCs w:val="22"/>
            <w:lang w:val="en-CA"/>
          </w:rPr>
          <m:t>=</m:t>
        </m:r>
        <m:nary>
          <m:naryPr>
            <m:chr m:val="∑"/>
            <m:limLoc m:val="undOvr"/>
            <m:ctrlPr>
              <w:rPr>
                <w:rFonts w:ascii="Cambria Math" w:hAnsi="Cambria Math" w:cs="Arial"/>
                <w:i/>
                <w:szCs w:val="22"/>
                <w:lang w:val="en-CA"/>
              </w:rPr>
            </m:ctrlPr>
          </m:naryPr>
          <m:sub>
            <m:r>
              <w:rPr>
                <w:rFonts w:ascii="Cambria Math" w:hAnsi="Cambria Math" w:cs="Arial"/>
                <w:szCs w:val="22"/>
                <w:lang w:val="en-CA"/>
              </w:rPr>
              <m:t>k=i-2</m:t>
            </m:r>
          </m:sub>
          <m:sup>
            <m:r>
              <w:rPr>
                <w:rFonts w:ascii="Cambria Math" w:hAnsi="Cambria Math" w:cs="Arial"/>
                <w:szCs w:val="22"/>
                <w:lang w:val="en-CA"/>
              </w:rPr>
              <m:t>i+3</m:t>
            </m:r>
          </m:sup>
          <m:e>
            <m:nary>
              <m:naryPr>
                <m:chr m:val="∑"/>
                <m:limLoc m:val="undOvr"/>
                <m:ctrlPr>
                  <w:rPr>
                    <w:rFonts w:ascii="Cambria Math" w:hAnsi="Cambria Math" w:cs="Arial"/>
                    <w:i/>
                    <w:szCs w:val="22"/>
                    <w:lang w:val="en-CA"/>
                  </w:rPr>
                </m:ctrlPr>
              </m:naryPr>
              <m:sub>
                <m:r>
                  <w:rPr>
                    <w:rFonts w:ascii="Cambria Math" w:hAnsi="Cambria Math" w:cs="Arial"/>
                    <w:szCs w:val="22"/>
                    <w:lang w:val="en-CA"/>
                  </w:rPr>
                  <m:t>l=j-3</m:t>
                </m:r>
              </m:sub>
              <m:sup>
                <m:r>
                  <w:rPr>
                    <w:rFonts w:ascii="Cambria Math" w:hAnsi="Cambria Math" w:cs="Arial"/>
                    <w:szCs w:val="22"/>
                    <w:lang w:val="en-CA"/>
                  </w:rPr>
                  <m:t>j+3</m:t>
                </m:r>
              </m:sup>
              <m:e>
                <m:sSub>
                  <m:sSubPr>
                    <m:ctrlPr>
                      <w:rPr>
                        <w:rFonts w:ascii="Cambria Math" w:hAnsi="Cambria Math" w:cs="Arial"/>
                        <w:i/>
                        <w:szCs w:val="22"/>
                        <w:lang w:val="en-CA"/>
                      </w:rPr>
                    </m:ctrlPr>
                  </m:sSubPr>
                  <m:e>
                    <m:r>
                      <w:rPr>
                        <w:rFonts w:ascii="Cambria Math" w:hAnsi="Cambria Math" w:cs="Arial"/>
                        <w:szCs w:val="22"/>
                        <w:lang w:val="en-CA"/>
                      </w:rPr>
                      <m:t>D1</m:t>
                    </m:r>
                  </m:e>
                  <m:sub>
                    <m:r>
                      <w:rPr>
                        <w:rFonts w:ascii="Cambria Math" w:hAnsi="Cambria Math" w:cs="Arial"/>
                        <w:szCs w:val="22"/>
                        <w:lang w:val="en-CA"/>
                      </w:rPr>
                      <m:t>k,l</m:t>
                    </m:r>
                  </m:sub>
                </m:sSub>
              </m:e>
            </m:nary>
            <m:r>
              <w:rPr>
                <w:rFonts w:ascii="Cambria Math" w:hAnsi="Cambria Math" w:cs="Arial"/>
                <w:szCs w:val="22"/>
                <w:lang w:val="en-CA"/>
              </w:rPr>
              <m:t>,</m:t>
            </m:r>
            <m:r>
              <m:rPr>
                <m:nor/>
              </m:rPr>
              <w:rPr>
                <w:rFonts w:ascii="Cambria Math" w:hAnsi="Cambria Math" w:cs="Arial"/>
                <w:szCs w:val="22"/>
                <w:lang w:val="en-CA"/>
              </w:rPr>
              <m:t xml:space="preserve"> </m:t>
            </m:r>
            <m:sSub>
              <m:sSubPr>
                <m:ctrlPr>
                  <w:rPr>
                    <w:rFonts w:ascii="Cambria Math" w:hAnsi="Cambria Math" w:cs="Arial"/>
                    <w:i/>
                    <w:szCs w:val="22"/>
                    <w:lang w:val="en-CA"/>
                  </w:rPr>
                </m:ctrlPr>
              </m:sSubPr>
              <m:e>
                <m:r>
                  <w:rPr>
                    <w:rFonts w:ascii="Cambria Math" w:hAnsi="Cambria Math" w:cs="Arial"/>
                    <w:szCs w:val="22"/>
                    <w:lang w:val="en-CA"/>
                  </w:rPr>
                  <m:t>D1</m:t>
                </m:r>
              </m:e>
              <m:sub>
                <m:r>
                  <w:rPr>
                    <w:rFonts w:ascii="Cambria Math" w:hAnsi="Cambria Math" w:cs="Arial"/>
                    <w:szCs w:val="22"/>
                    <w:lang w:val="en-CA"/>
                  </w:rPr>
                  <m:t>k,l</m:t>
                </m:r>
              </m:sub>
            </m:sSub>
            <m:r>
              <w:rPr>
                <w:rFonts w:ascii="Cambria Math" w:hAnsi="Cambria Math" w:cs="Arial"/>
                <w:szCs w:val="22"/>
                <w:lang w:val="en-CA"/>
              </w:rPr>
              <m:t>=</m:t>
            </m:r>
            <m:d>
              <m:dPr>
                <m:begChr m:val="|"/>
                <m:endChr m:val="|"/>
                <m:ctrlPr>
                  <w:rPr>
                    <w:rFonts w:ascii="Cambria Math" w:hAnsi="Cambria Math" w:cs="Arial"/>
                    <w:i/>
                    <w:szCs w:val="22"/>
                    <w:lang w:val="en-CA"/>
                  </w:rPr>
                </m:ctrlPr>
              </m:dPr>
              <m:e>
                <m:r>
                  <w:rPr>
                    <w:rFonts w:ascii="Cambria Math" w:hAnsi="Cambria Math" w:cs="Arial"/>
                    <w:szCs w:val="22"/>
                    <w:lang w:val="en-CA"/>
                  </w:rPr>
                  <m:t>2R</m:t>
                </m:r>
                <m:d>
                  <m:dPr>
                    <m:ctrlPr>
                      <w:rPr>
                        <w:rFonts w:ascii="Cambria Math" w:hAnsi="Cambria Math" w:cs="Arial"/>
                        <w:i/>
                        <w:szCs w:val="22"/>
                        <w:lang w:val="en-CA"/>
                      </w:rPr>
                    </m:ctrlPr>
                  </m:dPr>
                  <m:e>
                    <m:r>
                      <w:rPr>
                        <w:rFonts w:ascii="Cambria Math" w:hAnsi="Cambria Math" w:cs="Arial"/>
                        <w:szCs w:val="22"/>
                        <w:lang w:val="en-CA"/>
                      </w:rPr>
                      <m:t>k,l</m:t>
                    </m:r>
                  </m:e>
                </m:d>
                <m:r>
                  <w:rPr>
                    <w:rFonts w:ascii="Cambria Math" w:hAnsi="Cambria Math" w:cs="Arial"/>
                    <w:szCs w:val="22"/>
                    <w:lang w:val="en-CA"/>
                  </w:rPr>
                  <m:t>-R</m:t>
                </m:r>
                <m:d>
                  <m:dPr>
                    <m:ctrlPr>
                      <w:rPr>
                        <w:rFonts w:ascii="Cambria Math" w:hAnsi="Cambria Math" w:cs="Arial"/>
                        <w:i/>
                        <w:szCs w:val="22"/>
                        <w:lang w:val="en-CA"/>
                      </w:rPr>
                    </m:ctrlPr>
                  </m:dPr>
                  <m:e>
                    <m:r>
                      <w:rPr>
                        <w:rFonts w:ascii="Cambria Math" w:hAnsi="Cambria Math" w:cs="Arial"/>
                        <w:szCs w:val="22"/>
                        <w:lang w:val="en-CA"/>
                      </w:rPr>
                      <m:t>k-1,l-1</m:t>
                    </m:r>
                  </m:e>
                </m:d>
                <m:r>
                  <w:rPr>
                    <w:rFonts w:ascii="Cambria Math" w:hAnsi="Cambria Math" w:cs="Arial"/>
                    <w:szCs w:val="22"/>
                    <w:lang w:val="en-CA"/>
                  </w:rPr>
                  <m:t>-R</m:t>
                </m:r>
                <m:d>
                  <m:dPr>
                    <m:ctrlPr>
                      <w:rPr>
                        <w:rFonts w:ascii="Cambria Math" w:hAnsi="Cambria Math" w:cs="Arial"/>
                        <w:i/>
                        <w:szCs w:val="22"/>
                        <w:lang w:val="en-CA"/>
                      </w:rPr>
                    </m:ctrlPr>
                  </m:dPr>
                  <m:e>
                    <m:r>
                      <w:rPr>
                        <w:rFonts w:ascii="Cambria Math" w:hAnsi="Cambria Math" w:cs="Arial"/>
                        <w:szCs w:val="22"/>
                        <w:lang w:val="en-CA"/>
                      </w:rPr>
                      <m:t>k+1,l+1</m:t>
                    </m:r>
                  </m:e>
                </m:d>
              </m:e>
            </m:d>
          </m:e>
        </m:nary>
      </m:oMath>
      <w:r w:rsidR="003E3701" w:rsidRPr="00464242">
        <w:rPr>
          <w:szCs w:val="22"/>
          <w:lang w:val="en-CA"/>
        </w:rPr>
        <w:tab/>
        <w:t>(</w:t>
      </w:r>
      <w:r w:rsidR="003E3701" w:rsidRPr="00464242">
        <w:rPr>
          <w:rFonts w:eastAsia="Malgun Gothic" w:hint="eastAsia"/>
          <w:szCs w:val="22"/>
          <w:lang w:val="en-CA" w:eastAsia="ko-KR"/>
        </w:rPr>
        <w:t>3</w:t>
      </w:r>
      <w:r w:rsidR="003E3701" w:rsidRPr="00464242">
        <w:rPr>
          <w:rFonts w:eastAsia="Malgun Gothic"/>
          <w:szCs w:val="22"/>
          <w:lang w:val="en-CA" w:eastAsia="ko-KR"/>
        </w:rPr>
        <w:t>-</w:t>
      </w:r>
      <w:r w:rsidR="003E3701" w:rsidRPr="00464242">
        <w:rPr>
          <w:noProof/>
          <w:szCs w:val="22"/>
          <w:lang w:val="en-CA"/>
        </w:rPr>
        <w:fldChar w:fldCharType="begin"/>
      </w:r>
      <w:r w:rsidR="003E3701" w:rsidRPr="00464242">
        <w:rPr>
          <w:noProof/>
          <w:szCs w:val="22"/>
          <w:lang w:val="en-CA"/>
        </w:rPr>
        <w:instrText xml:space="preserve"> SEQ Eq \* MERGEFORMAT </w:instrText>
      </w:r>
      <w:r w:rsidR="003E3701" w:rsidRPr="00464242">
        <w:rPr>
          <w:noProof/>
          <w:szCs w:val="22"/>
          <w:lang w:val="en-CA"/>
        </w:rPr>
        <w:fldChar w:fldCharType="separate"/>
      </w:r>
      <w:r w:rsidR="003A61E2">
        <w:rPr>
          <w:noProof/>
          <w:szCs w:val="22"/>
          <w:lang w:val="en-CA"/>
        </w:rPr>
        <w:t>59</w:t>
      </w:r>
      <w:r w:rsidR="003E3701" w:rsidRPr="00464242">
        <w:rPr>
          <w:noProof/>
          <w:szCs w:val="22"/>
          <w:lang w:val="en-CA"/>
        </w:rPr>
        <w:fldChar w:fldCharType="end"/>
      </w:r>
      <w:r w:rsidR="003E3701" w:rsidRPr="00464242">
        <w:rPr>
          <w:szCs w:val="22"/>
          <w:lang w:val="en-CA"/>
        </w:rPr>
        <w:t>)</w:t>
      </w:r>
    </w:p>
    <w:p w14:paraId="496799B6" w14:textId="527A7CCC" w:rsidR="003E3701" w:rsidRPr="00464242" w:rsidRDefault="00F25D20" w:rsidP="00CD45EA">
      <w:pPr>
        <w:spacing w:after="120"/>
        <w:jc w:val="right"/>
        <w:rPr>
          <w:szCs w:val="22"/>
          <w:lang w:val="en-CA"/>
        </w:rPr>
      </w:pPr>
      <m:oMath>
        <m:sSub>
          <m:sSubPr>
            <m:ctrlPr>
              <w:rPr>
                <w:rFonts w:ascii="Cambria Math" w:hAnsi="Cambria Math" w:cs="Arial"/>
                <w:i/>
                <w:szCs w:val="22"/>
                <w:lang w:val="en-CA"/>
              </w:rPr>
            </m:ctrlPr>
          </m:sSubPr>
          <m:e>
            <m:r>
              <w:rPr>
                <w:rFonts w:ascii="Cambria Math" w:hAnsi="Cambria Math" w:cs="Arial"/>
                <w:szCs w:val="22"/>
                <w:lang w:val="en-CA"/>
              </w:rPr>
              <m:t>g</m:t>
            </m:r>
          </m:e>
          <m:sub>
            <m:r>
              <w:rPr>
                <w:rFonts w:ascii="Cambria Math" w:hAnsi="Cambria Math" w:cs="Arial"/>
                <w:szCs w:val="22"/>
                <w:lang w:val="en-CA"/>
              </w:rPr>
              <m:t>d2</m:t>
            </m:r>
          </m:sub>
        </m:sSub>
        <m:r>
          <w:rPr>
            <w:rFonts w:ascii="Cambria Math" w:hAnsi="Cambria Math" w:cs="Arial"/>
            <w:szCs w:val="22"/>
            <w:lang w:val="en-CA"/>
          </w:rPr>
          <m:t>=</m:t>
        </m:r>
        <m:nary>
          <m:naryPr>
            <m:chr m:val="∑"/>
            <m:limLoc m:val="undOvr"/>
            <m:ctrlPr>
              <w:rPr>
                <w:rFonts w:ascii="Cambria Math" w:hAnsi="Cambria Math" w:cs="Arial"/>
                <w:i/>
                <w:szCs w:val="22"/>
                <w:lang w:val="en-CA"/>
              </w:rPr>
            </m:ctrlPr>
          </m:naryPr>
          <m:sub>
            <m:r>
              <w:rPr>
                <w:rFonts w:ascii="Cambria Math" w:hAnsi="Cambria Math" w:cs="Arial"/>
                <w:szCs w:val="22"/>
                <w:lang w:val="en-CA"/>
              </w:rPr>
              <m:t>k=i-2</m:t>
            </m:r>
          </m:sub>
          <m:sup>
            <m:r>
              <w:rPr>
                <w:rFonts w:ascii="Cambria Math" w:hAnsi="Cambria Math" w:cs="Arial"/>
                <w:szCs w:val="22"/>
                <w:lang w:val="en-CA"/>
              </w:rPr>
              <m:t>i+3</m:t>
            </m:r>
          </m:sup>
          <m:e>
            <m:nary>
              <m:naryPr>
                <m:chr m:val="∑"/>
                <m:limLoc m:val="undOvr"/>
                <m:ctrlPr>
                  <w:rPr>
                    <w:rFonts w:ascii="Cambria Math" w:hAnsi="Cambria Math" w:cs="Arial"/>
                    <w:i/>
                    <w:szCs w:val="22"/>
                    <w:lang w:val="en-CA"/>
                  </w:rPr>
                </m:ctrlPr>
              </m:naryPr>
              <m:sub>
                <m:r>
                  <w:rPr>
                    <w:rFonts w:ascii="Cambria Math" w:hAnsi="Cambria Math" w:cs="Arial"/>
                    <w:szCs w:val="22"/>
                    <w:lang w:val="en-CA"/>
                  </w:rPr>
                  <m:t>j=j-2</m:t>
                </m:r>
              </m:sub>
              <m:sup>
                <m:r>
                  <w:rPr>
                    <w:rFonts w:ascii="Cambria Math" w:hAnsi="Cambria Math" w:cs="Arial"/>
                    <w:szCs w:val="22"/>
                    <w:lang w:val="en-CA"/>
                  </w:rPr>
                  <m:t>j+3</m:t>
                </m:r>
              </m:sup>
              <m:e>
                <m:sSub>
                  <m:sSubPr>
                    <m:ctrlPr>
                      <w:rPr>
                        <w:rFonts w:ascii="Cambria Math" w:hAnsi="Cambria Math" w:cs="Arial"/>
                        <w:i/>
                        <w:szCs w:val="22"/>
                        <w:lang w:val="en-CA"/>
                      </w:rPr>
                    </m:ctrlPr>
                  </m:sSubPr>
                  <m:e>
                    <m:r>
                      <w:rPr>
                        <w:rFonts w:ascii="Cambria Math" w:hAnsi="Cambria Math" w:cs="Arial"/>
                        <w:szCs w:val="22"/>
                        <w:lang w:val="en-CA"/>
                      </w:rPr>
                      <m:t>D2</m:t>
                    </m:r>
                  </m:e>
                  <m:sub>
                    <m:r>
                      <w:rPr>
                        <w:rFonts w:ascii="Cambria Math" w:hAnsi="Cambria Math" w:cs="Arial"/>
                        <w:szCs w:val="22"/>
                        <w:lang w:val="en-CA"/>
                      </w:rPr>
                      <m:t>k,l</m:t>
                    </m:r>
                  </m:sub>
                </m:sSub>
              </m:e>
            </m:nary>
            <m:r>
              <w:rPr>
                <w:rFonts w:ascii="Cambria Math" w:hAnsi="Cambria Math" w:cs="Arial"/>
                <w:szCs w:val="22"/>
                <w:lang w:val="en-CA"/>
              </w:rPr>
              <m:t>,</m:t>
            </m:r>
          </m:e>
        </m:nary>
        <m:r>
          <m:rPr>
            <m:nor/>
          </m:rPr>
          <w:rPr>
            <w:rFonts w:ascii="Cambria Math" w:hAnsi="Cambria Math" w:cs="Arial"/>
            <w:szCs w:val="22"/>
            <w:lang w:val="en-CA"/>
          </w:rPr>
          <m:t xml:space="preserve"> </m:t>
        </m:r>
        <m:sSub>
          <m:sSubPr>
            <m:ctrlPr>
              <w:rPr>
                <w:rFonts w:ascii="Cambria Math" w:hAnsi="Cambria Math" w:cs="Arial"/>
                <w:i/>
                <w:szCs w:val="22"/>
                <w:lang w:val="en-CA"/>
              </w:rPr>
            </m:ctrlPr>
          </m:sSubPr>
          <m:e>
            <m:r>
              <w:rPr>
                <w:rFonts w:ascii="Cambria Math" w:hAnsi="Cambria Math" w:cs="Arial"/>
                <w:szCs w:val="22"/>
                <w:lang w:val="en-CA"/>
              </w:rPr>
              <m:t>D2</m:t>
            </m:r>
          </m:e>
          <m:sub>
            <m:r>
              <w:rPr>
                <w:rFonts w:ascii="Cambria Math" w:hAnsi="Cambria Math" w:cs="Arial"/>
                <w:szCs w:val="22"/>
                <w:lang w:val="en-CA"/>
              </w:rPr>
              <m:t>k,l</m:t>
            </m:r>
          </m:sub>
        </m:sSub>
        <m:r>
          <w:rPr>
            <w:rFonts w:ascii="Cambria Math" w:hAnsi="Cambria Math" w:cs="Arial"/>
            <w:szCs w:val="22"/>
            <w:lang w:val="en-CA"/>
          </w:rPr>
          <m:t>=</m:t>
        </m:r>
        <m:d>
          <m:dPr>
            <m:begChr m:val="|"/>
            <m:endChr m:val="|"/>
            <m:ctrlPr>
              <w:rPr>
                <w:rFonts w:ascii="Cambria Math" w:hAnsi="Cambria Math" w:cs="Arial"/>
                <w:i/>
                <w:szCs w:val="22"/>
                <w:lang w:val="en-CA"/>
              </w:rPr>
            </m:ctrlPr>
          </m:dPr>
          <m:e>
            <m:r>
              <w:rPr>
                <w:rFonts w:ascii="Cambria Math" w:hAnsi="Cambria Math" w:cs="Arial"/>
                <w:szCs w:val="22"/>
                <w:lang w:val="en-CA"/>
              </w:rPr>
              <m:t>2R</m:t>
            </m:r>
            <m:d>
              <m:dPr>
                <m:ctrlPr>
                  <w:rPr>
                    <w:rFonts w:ascii="Cambria Math" w:hAnsi="Cambria Math" w:cs="Arial"/>
                    <w:i/>
                    <w:szCs w:val="22"/>
                    <w:lang w:val="en-CA"/>
                  </w:rPr>
                </m:ctrlPr>
              </m:dPr>
              <m:e>
                <m:r>
                  <w:rPr>
                    <w:rFonts w:ascii="Cambria Math" w:hAnsi="Cambria Math" w:cs="Arial"/>
                    <w:szCs w:val="22"/>
                    <w:lang w:val="en-CA"/>
                  </w:rPr>
                  <m:t>k,l</m:t>
                </m:r>
              </m:e>
            </m:d>
            <m:r>
              <w:rPr>
                <w:rFonts w:ascii="Cambria Math" w:hAnsi="Cambria Math" w:cs="Arial"/>
                <w:szCs w:val="22"/>
                <w:lang w:val="en-CA"/>
              </w:rPr>
              <m:t>-R</m:t>
            </m:r>
            <m:d>
              <m:dPr>
                <m:ctrlPr>
                  <w:rPr>
                    <w:rFonts w:ascii="Cambria Math" w:hAnsi="Cambria Math" w:cs="Arial"/>
                    <w:i/>
                    <w:szCs w:val="22"/>
                    <w:lang w:val="en-CA"/>
                  </w:rPr>
                </m:ctrlPr>
              </m:dPr>
              <m:e>
                <m:r>
                  <w:rPr>
                    <w:rFonts w:ascii="Cambria Math" w:hAnsi="Cambria Math" w:cs="Arial"/>
                    <w:szCs w:val="22"/>
                    <w:lang w:val="en-CA"/>
                  </w:rPr>
                  <m:t>k-1,l+1</m:t>
                </m:r>
              </m:e>
            </m:d>
            <m:r>
              <w:rPr>
                <w:rFonts w:ascii="Cambria Math" w:hAnsi="Cambria Math" w:cs="Arial"/>
                <w:szCs w:val="22"/>
                <w:lang w:val="en-CA"/>
              </w:rPr>
              <m:t>-R</m:t>
            </m:r>
            <m:d>
              <m:dPr>
                <m:ctrlPr>
                  <w:rPr>
                    <w:rFonts w:ascii="Cambria Math" w:hAnsi="Cambria Math" w:cs="Arial"/>
                    <w:i/>
                    <w:szCs w:val="22"/>
                    <w:lang w:val="en-CA"/>
                  </w:rPr>
                </m:ctrlPr>
              </m:dPr>
              <m:e>
                <m:r>
                  <w:rPr>
                    <w:rFonts w:ascii="Cambria Math" w:hAnsi="Cambria Math" w:cs="Arial"/>
                    <w:szCs w:val="22"/>
                    <w:lang w:val="en-CA"/>
                  </w:rPr>
                  <m:t>k+1,l-1</m:t>
                </m:r>
              </m:e>
            </m:d>
          </m:e>
        </m:d>
      </m:oMath>
      <w:r w:rsidR="003E3701" w:rsidRPr="00464242">
        <w:rPr>
          <w:szCs w:val="22"/>
          <w:lang w:val="en-CA"/>
        </w:rPr>
        <w:tab/>
        <w:t>(</w:t>
      </w:r>
      <w:r w:rsidR="003E3701" w:rsidRPr="00464242">
        <w:rPr>
          <w:rFonts w:eastAsia="Malgun Gothic" w:hint="eastAsia"/>
          <w:szCs w:val="22"/>
          <w:lang w:val="en-CA" w:eastAsia="ko-KR"/>
        </w:rPr>
        <w:t>3</w:t>
      </w:r>
      <w:r w:rsidR="003E3701" w:rsidRPr="00464242">
        <w:rPr>
          <w:rFonts w:eastAsia="Malgun Gothic"/>
          <w:szCs w:val="22"/>
          <w:lang w:val="en-CA" w:eastAsia="ko-KR"/>
        </w:rPr>
        <w:t>-</w:t>
      </w:r>
      <w:r w:rsidR="003E3701" w:rsidRPr="00464242">
        <w:rPr>
          <w:noProof/>
          <w:szCs w:val="22"/>
          <w:lang w:val="en-CA"/>
        </w:rPr>
        <w:fldChar w:fldCharType="begin"/>
      </w:r>
      <w:r w:rsidR="003E3701" w:rsidRPr="00464242">
        <w:rPr>
          <w:noProof/>
          <w:szCs w:val="22"/>
          <w:lang w:val="en-CA"/>
        </w:rPr>
        <w:instrText xml:space="preserve"> SEQ Eq \* MERGEFORMAT </w:instrText>
      </w:r>
      <w:r w:rsidR="003E3701" w:rsidRPr="00464242">
        <w:rPr>
          <w:noProof/>
          <w:szCs w:val="22"/>
          <w:lang w:val="en-CA"/>
        </w:rPr>
        <w:fldChar w:fldCharType="separate"/>
      </w:r>
      <w:r w:rsidR="003A61E2">
        <w:rPr>
          <w:noProof/>
          <w:szCs w:val="22"/>
          <w:lang w:val="en-CA"/>
        </w:rPr>
        <w:t>60</w:t>
      </w:r>
      <w:r w:rsidR="003E3701" w:rsidRPr="00464242">
        <w:rPr>
          <w:noProof/>
          <w:szCs w:val="22"/>
          <w:lang w:val="en-CA"/>
        </w:rPr>
        <w:fldChar w:fldCharType="end"/>
      </w:r>
      <w:r w:rsidR="003E3701" w:rsidRPr="00464242">
        <w:rPr>
          <w:szCs w:val="22"/>
          <w:lang w:val="en-CA"/>
        </w:rPr>
        <w:t>)</w:t>
      </w:r>
    </w:p>
    <w:p w14:paraId="1CA8271D" w14:textId="4E1DF51C" w:rsidR="00050C16" w:rsidRDefault="003E3701" w:rsidP="00CD45EA">
      <w:pPr>
        <w:pStyle w:val="11BodyText"/>
        <w:spacing w:before="136" w:after="0"/>
        <w:ind w:left="0"/>
        <w:rPr>
          <w:rFonts w:ascii="Times New Roman" w:hAnsi="Times New Roman"/>
          <w:szCs w:val="22"/>
          <w:lang w:val="en-CA"/>
        </w:rPr>
      </w:pPr>
      <w:r w:rsidRPr="00464242">
        <w:rPr>
          <w:rFonts w:ascii="Times New Roman" w:hAnsi="Times New Roman"/>
          <w:szCs w:val="22"/>
          <w:lang w:val="en-CA"/>
        </w:rPr>
        <w:t>Where i</w:t>
      </w:r>
      <w:r w:rsidR="00050C16" w:rsidRPr="00464242">
        <w:rPr>
          <w:rFonts w:ascii="Times New Roman" w:hAnsi="Times New Roman"/>
          <w:szCs w:val="22"/>
          <w:lang w:val="en-CA"/>
        </w:rPr>
        <w:t xml:space="preserve">ndices </w:t>
      </w:r>
      <m:oMath>
        <m:r>
          <w:rPr>
            <w:rFonts w:ascii="Cambria Math" w:hAnsi="Cambria Math"/>
            <w:szCs w:val="22"/>
            <w:lang w:val="en-CA"/>
          </w:rPr>
          <m:t>i</m:t>
        </m:r>
      </m:oMath>
      <w:r w:rsidR="00050C16" w:rsidRPr="00464242">
        <w:rPr>
          <w:rFonts w:ascii="Times New Roman" w:hAnsi="Times New Roman"/>
          <w:szCs w:val="22"/>
          <w:lang w:val="en-CA"/>
        </w:rPr>
        <w:t xml:space="preserve"> and </w:t>
      </w:r>
      <m:oMath>
        <m:r>
          <w:rPr>
            <w:rFonts w:ascii="Cambria Math" w:hAnsi="Cambria Math"/>
            <w:szCs w:val="22"/>
            <w:lang w:val="en-CA"/>
          </w:rPr>
          <m:t>j</m:t>
        </m:r>
      </m:oMath>
      <w:r w:rsidR="00050C16" w:rsidRPr="00464242">
        <w:rPr>
          <w:rFonts w:ascii="Times New Roman" w:hAnsi="Times New Roman"/>
          <w:szCs w:val="22"/>
          <w:lang w:val="en-CA"/>
        </w:rPr>
        <w:t xml:space="preserve"> refer to the coordinates of the upper left sample </w:t>
      </w:r>
      <w:r w:rsidRPr="00464242">
        <w:rPr>
          <w:rFonts w:ascii="Times New Roman" w:hAnsi="Times New Roman"/>
          <w:szCs w:val="22"/>
          <w:lang w:val="en-CA"/>
        </w:rPr>
        <w:t>with</w:t>
      </w:r>
      <w:r w:rsidR="00050C16" w:rsidRPr="00464242">
        <w:rPr>
          <w:rFonts w:ascii="Times New Roman" w:hAnsi="Times New Roman"/>
          <w:szCs w:val="22"/>
          <w:lang w:val="en-CA"/>
        </w:rPr>
        <w:t xml:space="preserve">in the </w:t>
      </w:r>
      <m:oMath>
        <m:r>
          <w:rPr>
            <w:rFonts w:ascii="Cambria Math" w:hAnsi="Cambria Math"/>
            <w:szCs w:val="22"/>
            <w:lang w:val="en-CA"/>
          </w:rPr>
          <m:t>4×4</m:t>
        </m:r>
      </m:oMath>
      <w:r w:rsidR="00050C16" w:rsidRPr="00464242">
        <w:rPr>
          <w:rFonts w:ascii="Times New Roman" w:hAnsi="Times New Roman"/>
          <w:szCs w:val="22"/>
          <w:lang w:val="en-CA"/>
        </w:rPr>
        <w:t xml:space="preserve"> block and </w:t>
      </w:r>
      <m:oMath>
        <m:r>
          <w:rPr>
            <w:rFonts w:ascii="Cambria Math" w:hAnsi="Cambria Math"/>
            <w:szCs w:val="22"/>
            <w:lang w:val="en-CA"/>
          </w:rPr>
          <m:t>R(i,j)</m:t>
        </m:r>
      </m:oMath>
      <w:r w:rsidR="00050C16" w:rsidRPr="00464242">
        <w:rPr>
          <w:rFonts w:ascii="Times New Roman" w:hAnsi="Times New Roman"/>
          <w:szCs w:val="22"/>
          <w:lang w:val="en-CA"/>
        </w:rPr>
        <w:t xml:space="preserve"> indicates a reconstructed sample at coordinate </w:t>
      </w:r>
      <m:oMath>
        <m:r>
          <w:rPr>
            <w:rFonts w:ascii="Cambria Math" w:hAnsi="Cambria Math"/>
            <w:szCs w:val="22"/>
            <w:lang w:val="en-CA"/>
          </w:rPr>
          <m:t>(i,j)</m:t>
        </m:r>
      </m:oMath>
      <w:r w:rsidR="00050C16" w:rsidRPr="00464242">
        <w:rPr>
          <w:rFonts w:ascii="Times New Roman" w:hAnsi="Times New Roman"/>
          <w:szCs w:val="22"/>
          <w:lang w:val="en-CA"/>
        </w:rPr>
        <w:t>.</w:t>
      </w:r>
    </w:p>
    <w:p w14:paraId="5DD5D248" w14:textId="69257E5F" w:rsidR="00464242" w:rsidRDefault="00464242" w:rsidP="00CD45EA">
      <w:pPr>
        <w:pStyle w:val="11BodyText"/>
        <w:spacing w:before="136" w:after="0"/>
        <w:ind w:left="0"/>
        <w:rPr>
          <w:rFonts w:ascii="Times New Roman" w:hAnsi="Times New Roman"/>
          <w:szCs w:val="22"/>
          <w:lang w:val="en-CA"/>
        </w:rPr>
      </w:pPr>
      <w:r>
        <w:rPr>
          <w:rFonts w:ascii="Times New Roman" w:hAnsi="Times New Roman"/>
          <w:szCs w:val="22"/>
          <w:lang w:val="en-CA"/>
        </w:rPr>
        <w:t>To reduce the</w:t>
      </w:r>
      <w:r w:rsidRPr="00644EC9">
        <w:rPr>
          <w:rFonts w:ascii="Times New Roman" w:hAnsi="Times New Roman"/>
          <w:szCs w:val="22"/>
          <w:lang w:val="en-CA"/>
        </w:rPr>
        <w:t xml:space="preserve"> complexity of </w:t>
      </w:r>
      <w:r w:rsidR="00FC0E23" w:rsidRPr="00644EC9">
        <w:rPr>
          <w:rFonts w:ascii="Times New Roman" w:hAnsi="Times New Roman"/>
          <w:szCs w:val="22"/>
          <w:lang w:val="en-CA"/>
        </w:rPr>
        <w:t xml:space="preserve">block </w:t>
      </w:r>
      <w:r w:rsidR="00FC0E23" w:rsidRPr="00784199">
        <w:rPr>
          <w:rFonts w:ascii="Times New Roman" w:hAnsi="Times New Roman"/>
          <w:szCs w:val="22"/>
          <w:lang w:val="en-CA"/>
        </w:rPr>
        <w:t xml:space="preserve">classification, </w:t>
      </w:r>
      <w:r w:rsidR="00FC0E23" w:rsidRPr="00B12EAD">
        <w:rPr>
          <w:rFonts w:ascii="Times New Roman" w:hAnsi="Times New Roman"/>
          <w:szCs w:val="22"/>
          <w:lang w:val="en-CA"/>
        </w:rPr>
        <w:t xml:space="preserve">the </w:t>
      </w:r>
      <w:r w:rsidR="00FC0E23" w:rsidRPr="00994178">
        <w:rPr>
          <w:rFonts w:ascii="Times New Roman" w:hAnsi="Times New Roman"/>
          <w:szCs w:val="22"/>
          <w:lang w:val="en-CA"/>
        </w:rPr>
        <w:t xml:space="preserve">subsampled 1-D Laplacian calculation </w:t>
      </w:r>
      <w:r w:rsidR="00FC0E23" w:rsidRPr="00644EC9">
        <w:rPr>
          <w:rFonts w:ascii="Times New Roman" w:hAnsi="Times New Roman"/>
          <w:szCs w:val="22"/>
          <w:lang w:val="en-CA"/>
        </w:rPr>
        <w:t>is applied. As shown in</w:t>
      </w:r>
      <w:r w:rsidR="00644EC9" w:rsidRPr="00644EC9">
        <w:rPr>
          <w:rFonts w:ascii="Times New Roman" w:hAnsi="Times New Roman"/>
          <w:szCs w:val="22"/>
          <w:lang w:val="en-CA"/>
        </w:rPr>
        <w:t xml:space="preserve"> </w:t>
      </w:r>
      <w:r w:rsidR="00FC0E23" w:rsidRPr="00BD5CFA">
        <w:rPr>
          <w:rFonts w:ascii="Times New Roman" w:hAnsi="Times New Roman"/>
          <w:szCs w:val="22"/>
          <w:lang w:val="en-CA"/>
        </w:rPr>
        <w:fldChar w:fldCharType="begin"/>
      </w:r>
      <w:r w:rsidR="00FC0E23" w:rsidRPr="00644EC9">
        <w:rPr>
          <w:rFonts w:ascii="Times New Roman" w:hAnsi="Times New Roman"/>
          <w:szCs w:val="22"/>
          <w:lang w:val="en-CA"/>
        </w:rPr>
        <w:instrText xml:space="preserve"> REF _Ref531112899 \h </w:instrText>
      </w:r>
      <w:r w:rsidR="00644EC9" w:rsidRPr="00D113C4">
        <w:rPr>
          <w:rFonts w:ascii="Times New Roman" w:hAnsi="Times New Roman"/>
          <w:szCs w:val="22"/>
          <w:lang w:val="en-CA"/>
        </w:rPr>
        <w:instrText xml:space="preserve"> \* MERGEFORMAT </w:instrText>
      </w:r>
      <w:r w:rsidR="00FC0E23" w:rsidRPr="00BD5CFA">
        <w:rPr>
          <w:rFonts w:ascii="Times New Roman" w:hAnsi="Times New Roman"/>
          <w:szCs w:val="22"/>
          <w:lang w:val="en-CA"/>
        </w:rPr>
      </w:r>
      <w:r w:rsidR="00FC0E23" w:rsidRPr="00BD5CFA">
        <w:rPr>
          <w:rFonts w:ascii="Times New Roman" w:hAnsi="Times New Roman"/>
          <w:szCs w:val="22"/>
          <w:lang w:val="en-CA"/>
        </w:rPr>
        <w:fldChar w:fldCharType="separate"/>
      </w:r>
      <w:r w:rsidR="003A61E2" w:rsidRPr="003A61E2">
        <w:rPr>
          <w:rFonts w:ascii="Times New Roman" w:hAnsi="Times New Roman"/>
          <w:szCs w:val="22"/>
          <w:lang w:val="en-GB"/>
          <w:rPrChange w:id="332" w:author="v1-jc1" w:date="2020-12-06T19:24:00Z">
            <w:rPr>
              <w:rFonts w:ascii="Times New Roman" w:hAnsi="Times New Roman"/>
              <w:b/>
              <w:sz w:val="20"/>
              <w:lang w:val="en-GB"/>
            </w:rPr>
          </w:rPrChange>
        </w:rPr>
        <w:t xml:space="preserve">Figure </w:t>
      </w:r>
      <w:r w:rsidR="003A61E2" w:rsidRPr="003A61E2">
        <w:rPr>
          <w:rFonts w:ascii="Times New Roman" w:hAnsi="Times New Roman"/>
          <w:noProof/>
          <w:szCs w:val="22"/>
          <w:lang w:val="en-GB"/>
          <w:rPrChange w:id="333" w:author="v1-jc1" w:date="2020-12-06T19:24:00Z">
            <w:rPr>
              <w:rFonts w:ascii="Times New Roman" w:hAnsi="Times New Roman"/>
              <w:b/>
              <w:noProof/>
              <w:sz w:val="20"/>
              <w:lang w:val="en-GB"/>
            </w:rPr>
          </w:rPrChange>
        </w:rPr>
        <w:t>49</w:t>
      </w:r>
      <w:r w:rsidR="00FC0E23" w:rsidRPr="00BD5CFA">
        <w:rPr>
          <w:rFonts w:ascii="Times New Roman" w:hAnsi="Times New Roman"/>
          <w:szCs w:val="22"/>
          <w:lang w:val="en-CA"/>
        </w:rPr>
        <w:fldChar w:fldCharType="end"/>
      </w:r>
      <w:r w:rsidR="00FC0E23" w:rsidRPr="00644EC9">
        <w:rPr>
          <w:rFonts w:ascii="Times New Roman" w:hAnsi="Times New Roman"/>
          <w:szCs w:val="22"/>
          <w:lang w:val="en-CA"/>
        </w:rPr>
        <w:t xml:space="preserve">, </w:t>
      </w:r>
      <w:r w:rsidR="00FC0E23">
        <w:rPr>
          <w:rFonts w:ascii="Times New Roman" w:hAnsi="Times New Roman"/>
          <w:szCs w:val="22"/>
          <w:lang w:val="en-CA"/>
        </w:rPr>
        <w:t>the same subsampled positions are used for gradient calculation of all directions.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99" w:type="dxa"/>
          <w:right w:w="99" w:type="dxa"/>
        </w:tblCellMar>
        <w:tblLook w:val="04A0" w:firstRow="1" w:lastRow="0" w:firstColumn="1" w:lastColumn="0" w:noHBand="0" w:noVBand="1"/>
      </w:tblPr>
      <w:tblGrid>
        <w:gridCol w:w="4252"/>
        <w:gridCol w:w="4252"/>
      </w:tblGrid>
      <w:tr w:rsidR="00464242" w:rsidRPr="00FC0E23" w14:paraId="7475B612" w14:textId="77777777" w:rsidTr="002049F2">
        <w:trPr>
          <w:jc w:val="center"/>
        </w:trPr>
        <w:tc>
          <w:tcPr>
            <w:tcW w:w="4252" w:type="dxa"/>
          </w:tcPr>
          <w:p w14:paraId="406442A9" w14:textId="77777777" w:rsidR="00464242" w:rsidRPr="00D113C4" w:rsidRDefault="00464242" w:rsidP="00CA7357">
            <w:pPr>
              <w:keepNext/>
              <w:keepLines/>
              <w:jc w:val="center"/>
              <w:rPr>
                <w:lang w:eastAsia="ko-KR"/>
              </w:rPr>
            </w:pPr>
            <w:r w:rsidRPr="00BD5CFA">
              <w:rPr>
                <w:noProof/>
                <w:lang w:eastAsia="zh-CN"/>
              </w:rPr>
              <w:lastRenderedPageBreak/>
              <w:drawing>
                <wp:inline distT="0" distB="0" distL="0" distR="0" wp14:anchorId="4A0E659B" wp14:editId="255CD928">
                  <wp:extent cx="1458000" cy="1339200"/>
                  <wp:effectExtent l="0" t="0" r="8890"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58000" cy="1339200"/>
                          </a:xfrm>
                          <a:prstGeom prst="rect">
                            <a:avLst/>
                          </a:prstGeom>
                          <a:noFill/>
                          <a:ln>
                            <a:noFill/>
                          </a:ln>
                        </pic:spPr>
                      </pic:pic>
                    </a:graphicData>
                  </a:graphic>
                </wp:inline>
              </w:drawing>
            </w:r>
          </w:p>
        </w:tc>
        <w:tc>
          <w:tcPr>
            <w:tcW w:w="4252" w:type="dxa"/>
          </w:tcPr>
          <w:p w14:paraId="615E29C8" w14:textId="77777777" w:rsidR="00464242" w:rsidRPr="00D113C4" w:rsidRDefault="00464242" w:rsidP="00CA7357">
            <w:pPr>
              <w:keepNext/>
              <w:keepLines/>
              <w:jc w:val="center"/>
              <w:rPr>
                <w:lang w:eastAsia="ko-KR"/>
              </w:rPr>
            </w:pPr>
            <w:r w:rsidRPr="00BD5CFA">
              <w:rPr>
                <w:noProof/>
                <w:lang w:eastAsia="zh-CN"/>
              </w:rPr>
              <w:drawing>
                <wp:inline distT="0" distB="0" distL="0" distR="0" wp14:anchorId="760391F2" wp14:editId="0202D685">
                  <wp:extent cx="1458000" cy="1339200"/>
                  <wp:effectExtent l="0" t="0" r="8890" b="0"/>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58000" cy="1339200"/>
                          </a:xfrm>
                          <a:prstGeom prst="rect">
                            <a:avLst/>
                          </a:prstGeom>
                          <a:noFill/>
                          <a:ln>
                            <a:noFill/>
                          </a:ln>
                        </pic:spPr>
                      </pic:pic>
                    </a:graphicData>
                  </a:graphic>
                </wp:inline>
              </w:drawing>
            </w:r>
          </w:p>
        </w:tc>
      </w:tr>
      <w:tr w:rsidR="00464242" w:rsidRPr="00FC0E23" w14:paraId="06DAF51A" w14:textId="77777777" w:rsidTr="002049F2">
        <w:trPr>
          <w:trHeight w:val="283"/>
          <w:jc w:val="center"/>
        </w:trPr>
        <w:tc>
          <w:tcPr>
            <w:tcW w:w="4252" w:type="dxa"/>
          </w:tcPr>
          <w:p w14:paraId="62D6B744" w14:textId="77777777" w:rsidR="00464242" w:rsidRPr="00D113C4" w:rsidRDefault="00464242" w:rsidP="00CA7357">
            <w:pPr>
              <w:keepNext/>
              <w:keepLines/>
              <w:jc w:val="center"/>
              <w:rPr>
                <w:noProof/>
                <w:lang w:eastAsia="ko-KR"/>
              </w:rPr>
            </w:pPr>
            <w:r w:rsidRPr="00FC0E23">
              <w:rPr>
                <w:rFonts w:eastAsia="Malgun Gothic"/>
                <w:sz w:val="20"/>
                <w:lang w:eastAsia="ko-KR"/>
              </w:rPr>
              <w:t>(a) Subsampled positions for vertical gradient</w:t>
            </w:r>
          </w:p>
        </w:tc>
        <w:tc>
          <w:tcPr>
            <w:tcW w:w="4252" w:type="dxa"/>
          </w:tcPr>
          <w:p w14:paraId="624186BD" w14:textId="77777777" w:rsidR="00464242" w:rsidRPr="00D113C4" w:rsidRDefault="00464242" w:rsidP="00D5520A">
            <w:pPr>
              <w:keepNext/>
              <w:keepLines/>
              <w:jc w:val="center"/>
              <w:rPr>
                <w:lang w:eastAsia="ko-KR"/>
              </w:rPr>
            </w:pPr>
            <w:r w:rsidRPr="00FC0E23">
              <w:rPr>
                <w:rFonts w:eastAsia="Malgun Gothic"/>
                <w:sz w:val="20"/>
                <w:lang w:eastAsia="ko-KR"/>
              </w:rPr>
              <w:t>(b) Subsampled positions for horizontal gradient</w:t>
            </w:r>
          </w:p>
        </w:tc>
      </w:tr>
      <w:tr w:rsidR="00464242" w:rsidRPr="00FC0E23" w14:paraId="1D7AB816" w14:textId="77777777" w:rsidTr="002049F2">
        <w:trPr>
          <w:jc w:val="center"/>
        </w:trPr>
        <w:tc>
          <w:tcPr>
            <w:tcW w:w="4252" w:type="dxa"/>
          </w:tcPr>
          <w:p w14:paraId="18F9A444" w14:textId="77777777" w:rsidR="00464242" w:rsidRPr="00D113C4" w:rsidRDefault="00464242" w:rsidP="00CA7357">
            <w:pPr>
              <w:keepNext/>
              <w:keepLines/>
              <w:jc w:val="center"/>
              <w:rPr>
                <w:noProof/>
                <w:lang w:eastAsia="ko-KR"/>
              </w:rPr>
            </w:pPr>
            <w:r w:rsidRPr="00BD5CFA">
              <w:rPr>
                <w:noProof/>
                <w:lang w:eastAsia="zh-CN"/>
              </w:rPr>
              <w:drawing>
                <wp:inline distT="0" distB="0" distL="0" distR="0" wp14:anchorId="41EC6B7B" wp14:editId="25E42C3F">
                  <wp:extent cx="1458000" cy="1339200"/>
                  <wp:effectExtent l="0" t="0" r="8890" b="0"/>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58000" cy="1339200"/>
                          </a:xfrm>
                          <a:prstGeom prst="rect">
                            <a:avLst/>
                          </a:prstGeom>
                          <a:noFill/>
                          <a:ln>
                            <a:noFill/>
                          </a:ln>
                        </pic:spPr>
                      </pic:pic>
                    </a:graphicData>
                  </a:graphic>
                </wp:inline>
              </w:drawing>
            </w:r>
          </w:p>
        </w:tc>
        <w:tc>
          <w:tcPr>
            <w:tcW w:w="4252" w:type="dxa"/>
          </w:tcPr>
          <w:p w14:paraId="3C1F728F" w14:textId="77777777" w:rsidR="00464242" w:rsidRPr="00D113C4" w:rsidRDefault="00464242" w:rsidP="00CA7357">
            <w:pPr>
              <w:keepNext/>
              <w:keepLines/>
              <w:jc w:val="center"/>
              <w:rPr>
                <w:lang w:eastAsia="ko-KR"/>
              </w:rPr>
            </w:pPr>
            <w:r w:rsidRPr="00BD5CFA">
              <w:rPr>
                <w:noProof/>
                <w:lang w:eastAsia="zh-CN"/>
              </w:rPr>
              <w:drawing>
                <wp:inline distT="0" distB="0" distL="0" distR="0" wp14:anchorId="3D824035" wp14:editId="48E60A7E">
                  <wp:extent cx="1458000" cy="1339200"/>
                  <wp:effectExtent l="0" t="0" r="8890" b="0"/>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58000" cy="1339200"/>
                          </a:xfrm>
                          <a:prstGeom prst="rect">
                            <a:avLst/>
                          </a:prstGeom>
                          <a:noFill/>
                          <a:ln>
                            <a:noFill/>
                          </a:ln>
                        </pic:spPr>
                      </pic:pic>
                    </a:graphicData>
                  </a:graphic>
                </wp:inline>
              </w:drawing>
            </w:r>
          </w:p>
        </w:tc>
      </w:tr>
      <w:tr w:rsidR="00464242" w:rsidRPr="00FC0E23" w14:paraId="5B00D594" w14:textId="77777777" w:rsidTr="002049F2">
        <w:tblPrEx>
          <w:tblCellMar>
            <w:left w:w="108" w:type="dxa"/>
            <w:right w:w="108" w:type="dxa"/>
          </w:tblCellMar>
        </w:tblPrEx>
        <w:trPr>
          <w:trHeight w:val="283"/>
          <w:jc w:val="center"/>
        </w:trPr>
        <w:tc>
          <w:tcPr>
            <w:tcW w:w="4252" w:type="dxa"/>
          </w:tcPr>
          <w:p w14:paraId="07F4D932" w14:textId="77777777" w:rsidR="00464242" w:rsidRPr="00D113C4" w:rsidRDefault="00464242" w:rsidP="00CA7357">
            <w:pPr>
              <w:keepNext/>
              <w:keepLines/>
              <w:jc w:val="center"/>
              <w:rPr>
                <w:lang w:eastAsia="ko-KR"/>
              </w:rPr>
            </w:pPr>
            <w:r w:rsidRPr="00FC0E23">
              <w:rPr>
                <w:rFonts w:eastAsia="Malgun Gothic"/>
                <w:sz w:val="20"/>
                <w:lang w:eastAsia="ko-KR"/>
              </w:rPr>
              <w:t>(c) Subsampled positions for diagonal gradient</w:t>
            </w:r>
          </w:p>
        </w:tc>
        <w:tc>
          <w:tcPr>
            <w:tcW w:w="4252" w:type="dxa"/>
          </w:tcPr>
          <w:p w14:paraId="573D054A" w14:textId="77777777" w:rsidR="00464242" w:rsidRPr="00D113C4" w:rsidRDefault="00464242" w:rsidP="00D5520A">
            <w:pPr>
              <w:keepNext/>
              <w:keepLines/>
              <w:jc w:val="center"/>
              <w:rPr>
                <w:lang w:eastAsia="ko-KR"/>
              </w:rPr>
            </w:pPr>
            <w:r w:rsidRPr="00FC0E23">
              <w:rPr>
                <w:rFonts w:eastAsia="Malgun Gothic"/>
                <w:sz w:val="20"/>
                <w:lang w:eastAsia="ko-KR"/>
              </w:rPr>
              <w:t>(d) Subsampled positions for diagonal gradient</w:t>
            </w:r>
          </w:p>
        </w:tc>
      </w:tr>
    </w:tbl>
    <w:p w14:paraId="0D243079" w14:textId="3027A8FD" w:rsidR="00464242" w:rsidRPr="00D113C4" w:rsidRDefault="00FC0E23" w:rsidP="00CD45EA">
      <w:pPr>
        <w:pStyle w:val="11BodyText"/>
        <w:keepNext/>
        <w:keepLines/>
        <w:spacing w:before="136" w:after="0"/>
        <w:ind w:left="0"/>
        <w:jc w:val="center"/>
        <w:rPr>
          <w:rFonts w:ascii="Times New Roman" w:hAnsi="Times New Roman"/>
          <w:b/>
          <w:szCs w:val="22"/>
          <w:lang w:val="en-CA"/>
        </w:rPr>
      </w:pPr>
      <w:bookmarkStart w:id="334" w:name="_Ref531112899"/>
      <w:r w:rsidRPr="00D113C4">
        <w:rPr>
          <w:rFonts w:ascii="Times New Roman" w:hAnsi="Times New Roman"/>
          <w:b/>
          <w:sz w:val="20"/>
          <w:lang w:val="en-GB"/>
        </w:rPr>
        <w:t xml:space="preserve">Figure </w:t>
      </w:r>
      <w:r w:rsidR="00795046">
        <w:rPr>
          <w:rFonts w:ascii="Times New Roman" w:hAnsi="Times New Roman"/>
          <w:b/>
          <w:sz w:val="20"/>
          <w:lang w:val="en-GB"/>
        </w:rPr>
        <w:fldChar w:fldCharType="begin"/>
      </w:r>
      <w:r w:rsidR="00795046">
        <w:rPr>
          <w:rFonts w:ascii="Times New Roman" w:hAnsi="Times New Roman"/>
          <w:b/>
          <w:sz w:val="20"/>
          <w:lang w:val="en-GB"/>
        </w:rPr>
        <w:instrText xml:space="preserve"> SEQ Figure \* ARABIC </w:instrText>
      </w:r>
      <w:r w:rsidR="00795046">
        <w:rPr>
          <w:rFonts w:ascii="Times New Roman" w:hAnsi="Times New Roman"/>
          <w:b/>
          <w:sz w:val="20"/>
          <w:lang w:val="en-GB"/>
        </w:rPr>
        <w:fldChar w:fldCharType="separate"/>
      </w:r>
      <w:r w:rsidR="003A61E2">
        <w:rPr>
          <w:rFonts w:ascii="Times New Roman" w:hAnsi="Times New Roman"/>
          <w:b/>
          <w:noProof/>
          <w:sz w:val="20"/>
          <w:lang w:val="en-GB"/>
        </w:rPr>
        <w:t>49</w:t>
      </w:r>
      <w:r w:rsidR="00795046">
        <w:rPr>
          <w:rFonts w:ascii="Times New Roman" w:hAnsi="Times New Roman"/>
          <w:b/>
          <w:sz w:val="20"/>
          <w:lang w:val="en-GB"/>
        </w:rPr>
        <w:fldChar w:fldCharType="end"/>
      </w:r>
      <w:bookmarkEnd w:id="334"/>
      <w:r w:rsidRPr="00D113C4">
        <w:rPr>
          <w:rFonts w:ascii="Times New Roman" w:hAnsi="Times New Roman"/>
          <w:b/>
          <w:sz w:val="20"/>
          <w:lang w:val="en-CA"/>
        </w:rPr>
        <w:t xml:space="preserve"> </w:t>
      </w:r>
      <w:r w:rsidRPr="00D113C4">
        <w:rPr>
          <w:rFonts w:ascii="Times New Roman" w:hAnsi="Times New Roman"/>
          <w:b/>
          <w:sz w:val="20"/>
        </w:rPr>
        <w:t>–</w:t>
      </w:r>
      <w:r w:rsidRPr="00D113C4">
        <w:rPr>
          <w:rFonts w:ascii="Times New Roman" w:hAnsi="Times New Roman"/>
          <w:b/>
          <w:sz w:val="20"/>
          <w:lang w:val="en-CA"/>
        </w:rPr>
        <w:t xml:space="preserve"> Subsampled Laplacian calculation</w:t>
      </w:r>
    </w:p>
    <w:p w14:paraId="79F13B81" w14:textId="77777777" w:rsidR="00050C16" w:rsidRDefault="00050C16" w:rsidP="00CD45EA">
      <w:pPr>
        <w:keepNext/>
        <w:spacing w:after="120"/>
        <w:jc w:val="both"/>
        <w:rPr>
          <w:szCs w:val="22"/>
          <w:lang w:val="en-CA"/>
        </w:rPr>
      </w:pPr>
      <w:r w:rsidRPr="00A05952">
        <w:rPr>
          <w:szCs w:val="22"/>
          <w:lang w:val="en-CA"/>
        </w:rPr>
        <w:t xml:space="preserve">Then </w:t>
      </w:r>
      <m:oMath>
        <m:r>
          <w:rPr>
            <w:rFonts w:ascii="Cambria Math" w:hAnsi="Cambria Math"/>
            <w:szCs w:val="22"/>
            <w:lang w:val="en-CA"/>
          </w:rPr>
          <m:t xml:space="preserve">D </m:t>
        </m:r>
      </m:oMath>
      <w:r w:rsidRPr="00A05952">
        <w:rPr>
          <w:szCs w:val="22"/>
          <w:lang w:val="en-CA"/>
        </w:rPr>
        <w:t>maximum and minimum values of the gradients of horizontal and vertical directions are set as:</w:t>
      </w:r>
    </w:p>
    <w:p w14:paraId="2B05649A" w14:textId="36E1D750" w:rsidR="003E3701" w:rsidRPr="00A05952" w:rsidRDefault="00F25D20" w:rsidP="00CD45EA">
      <w:pPr>
        <w:keepNext/>
        <w:spacing w:after="120"/>
        <w:jc w:val="right"/>
        <w:rPr>
          <w:szCs w:val="22"/>
          <w:lang w:val="en-CA"/>
        </w:rPr>
      </w:pPr>
      <m:oMath>
        <m:sSubSup>
          <m:sSubSupPr>
            <m:ctrlPr>
              <w:rPr>
                <w:rFonts w:ascii="Cambria Math" w:eastAsia="Times New Roman" w:hAnsi="Cambria Math"/>
                <w:i/>
                <w:szCs w:val="22"/>
                <w:lang w:val="en-CA"/>
              </w:rPr>
            </m:ctrlPr>
          </m:sSubSupPr>
          <m:e>
            <m:r>
              <w:rPr>
                <w:rFonts w:ascii="Cambria Math" w:hAnsi="Cambria Math"/>
                <w:szCs w:val="22"/>
                <w:lang w:val="en-CA"/>
              </w:rPr>
              <m:t>g</m:t>
            </m:r>
          </m:e>
          <m:sub>
            <m:r>
              <w:rPr>
                <w:rFonts w:ascii="Cambria Math" w:hAnsi="Cambria Math"/>
                <w:szCs w:val="22"/>
                <w:lang w:val="en-CA"/>
              </w:rPr>
              <m:t>h,v</m:t>
            </m:r>
          </m:sub>
          <m:sup>
            <m:r>
              <w:rPr>
                <w:rFonts w:ascii="Cambria Math" w:hAnsi="Cambria Math"/>
                <w:szCs w:val="22"/>
                <w:lang w:val="en-CA"/>
              </w:rPr>
              <m:t>max</m:t>
            </m:r>
          </m:sup>
        </m:sSubSup>
        <m:r>
          <w:rPr>
            <w:rFonts w:ascii="Cambria Math" w:hAnsi="Cambria Math"/>
            <w:szCs w:val="22"/>
            <w:lang w:val="en-CA"/>
          </w:rPr>
          <m:t>=max</m:t>
        </m:r>
        <m:d>
          <m:dPr>
            <m:ctrlPr>
              <w:rPr>
                <w:rFonts w:ascii="Cambria Math" w:hAnsi="Cambria Math"/>
                <w:i/>
                <w:szCs w:val="22"/>
                <w:lang w:val="en-CA"/>
              </w:rPr>
            </m:ctrlPr>
          </m:dPr>
          <m:e>
            <m:sSub>
              <m:sSubPr>
                <m:ctrlPr>
                  <w:rPr>
                    <w:rFonts w:ascii="Cambria Math" w:hAnsi="Cambria Math"/>
                    <w:i/>
                    <w:szCs w:val="22"/>
                    <w:lang w:val="en-CA"/>
                  </w:rPr>
                </m:ctrlPr>
              </m:sSubPr>
              <m:e>
                <m:r>
                  <w:rPr>
                    <w:rFonts w:ascii="Cambria Math" w:hAnsi="Cambria Math"/>
                    <w:szCs w:val="22"/>
                    <w:lang w:val="en-CA"/>
                  </w:rPr>
                  <m:t>g</m:t>
                </m:r>
              </m:e>
              <m:sub>
                <m:r>
                  <w:rPr>
                    <w:rFonts w:ascii="Cambria Math" w:hAnsi="Cambria Math"/>
                    <w:szCs w:val="22"/>
                    <w:lang w:val="en-CA"/>
                  </w:rPr>
                  <m:t>h</m:t>
                </m:r>
              </m:sub>
            </m:sSub>
            <m:r>
              <w:rPr>
                <w:rFonts w:ascii="Cambria Math" w:hAnsi="Cambria Math"/>
                <w:szCs w:val="22"/>
                <w:lang w:val="en-CA"/>
              </w:rPr>
              <m:t>,</m:t>
            </m:r>
            <m:sSub>
              <m:sSubPr>
                <m:ctrlPr>
                  <w:rPr>
                    <w:rFonts w:ascii="Cambria Math" w:hAnsi="Cambria Math"/>
                    <w:i/>
                    <w:szCs w:val="22"/>
                    <w:lang w:val="en-CA"/>
                  </w:rPr>
                </m:ctrlPr>
              </m:sSubPr>
              <m:e>
                <m:r>
                  <w:rPr>
                    <w:rFonts w:ascii="Cambria Math" w:hAnsi="Cambria Math"/>
                    <w:szCs w:val="22"/>
                    <w:lang w:val="en-CA"/>
                  </w:rPr>
                  <m:t>g</m:t>
                </m:r>
              </m:e>
              <m:sub>
                <m:r>
                  <w:rPr>
                    <w:rFonts w:ascii="Cambria Math" w:hAnsi="Cambria Math"/>
                    <w:szCs w:val="22"/>
                    <w:lang w:val="en-CA"/>
                  </w:rPr>
                  <m:t>v</m:t>
                </m:r>
              </m:sub>
            </m:sSub>
          </m:e>
        </m:d>
      </m:oMath>
      <w:r w:rsidR="003E3701" w:rsidRPr="00A05952">
        <w:rPr>
          <w:rFonts w:eastAsia="MS Mincho"/>
          <w:szCs w:val="22"/>
          <w:lang w:val="en-CA"/>
        </w:rPr>
        <w:t xml:space="preserve">,  </w:t>
      </w:r>
      <m:oMath>
        <m:r>
          <w:rPr>
            <w:rFonts w:ascii="Cambria Math" w:hAnsi="Cambria Math"/>
            <w:szCs w:val="22"/>
            <w:lang w:val="en-CA"/>
          </w:rPr>
          <m:t xml:space="preserve"> </m:t>
        </m:r>
        <m:sSubSup>
          <m:sSubSupPr>
            <m:ctrlPr>
              <w:rPr>
                <w:rFonts w:ascii="Cambria Math" w:eastAsia="Times New Roman" w:hAnsi="Cambria Math"/>
                <w:i/>
                <w:szCs w:val="22"/>
                <w:lang w:val="en-CA"/>
              </w:rPr>
            </m:ctrlPr>
          </m:sSubSupPr>
          <m:e>
            <m:r>
              <w:rPr>
                <w:rFonts w:ascii="Cambria Math" w:hAnsi="Cambria Math"/>
                <w:szCs w:val="22"/>
                <w:lang w:val="en-CA"/>
              </w:rPr>
              <m:t>g</m:t>
            </m:r>
          </m:e>
          <m:sub>
            <m:r>
              <w:rPr>
                <w:rFonts w:ascii="Cambria Math" w:hAnsi="Cambria Math"/>
                <w:szCs w:val="22"/>
                <w:lang w:val="en-CA"/>
              </w:rPr>
              <m:t>h,v</m:t>
            </m:r>
          </m:sub>
          <m:sup>
            <m:r>
              <w:rPr>
                <w:rFonts w:ascii="Cambria Math" w:hAnsi="Cambria Math"/>
                <w:szCs w:val="22"/>
                <w:lang w:val="en-CA"/>
              </w:rPr>
              <m:t>min</m:t>
            </m:r>
          </m:sup>
        </m:sSubSup>
        <m:r>
          <w:rPr>
            <w:rFonts w:ascii="Cambria Math" w:hAnsi="Cambria Math"/>
            <w:szCs w:val="22"/>
            <w:lang w:val="en-CA"/>
          </w:rPr>
          <m:t>=min</m:t>
        </m:r>
        <m:d>
          <m:dPr>
            <m:ctrlPr>
              <w:rPr>
                <w:rFonts w:ascii="Cambria Math" w:hAnsi="Cambria Math"/>
                <w:i/>
                <w:szCs w:val="22"/>
                <w:lang w:val="en-CA"/>
              </w:rPr>
            </m:ctrlPr>
          </m:dPr>
          <m:e>
            <m:sSub>
              <m:sSubPr>
                <m:ctrlPr>
                  <w:rPr>
                    <w:rFonts w:ascii="Cambria Math" w:hAnsi="Cambria Math"/>
                    <w:i/>
                    <w:szCs w:val="22"/>
                    <w:lang w:val="en-CA"/>
                  </w:rPr>
                </m:ctrlPr>
              </m:sSubPr>
              <m:e>
                <m:r>
                  <w:rPr>
                    <w:rFonts w:ascii="Cambria Math" w:hAnsi="Cambria Math"/>
                    <w:szCs w:val="22"/>
                    <w:lang w:val="en-CA"/>
                  </w:rPr>
                  <m:t>g</m:t>
                </m:r>
              </m:e>
              <m:sub>
                <m:r>
                  <w:rPr>
                    <w:rFonts w:ascii="Cambria Math" w:hAnsi="Cambria Math"/>
                    <w:szCs w:val="22"/>
                    <w:lang w:val="en-CA"/>
                  </w:rPr>
                  <m:t>h</m:t>
                </m:r>
              </m:sub>
            </m:sSub>
            <m:r>
              <w:rPr>
                <w:rFonts w:ascii="Cambria Math" w:hAnsi="Cambria Math"/>
                <w:szCs w:val="22"/>
                <w:lang w:val="en-CA"/>
              </w:rPr>
              <m:t>,</m:t>
            </m:r>
            <m:sSub>
              <m:sSubPr>
                <m:ctrlPr>
                  <w:rPr>
                    <w:rFonts w:ascii="Cambria Math" w:hAnsi="Cambria Math"/>
                    <w:i/>
                    <w:szCs w:val="22"/>
                    <w:lang w:val="en-CA"/>
                  </w:rPr>
                </m:ctrlPr>
              </m:sSubPr>
              <m:e>
                <m:r>
                  <w:rPr>
                    <w:rFonts w:ascii="Cambria Math" w:hAnsi="Cambria Math"/>
                    <w:szCs w:val="22"/>
                    <w:lang w:val="en-CA"/>
                  </w:rPr>
                  <m:t>g</m:t>
                </m:r>
              </m:e>
              <m:sub>
                <m:r>
                  <w:rPr>
                    <w:rFonts w:ascii="Cambria Math" w:hAnsi="Cambria Math"/>
                    <w:szCs w:val="22"/>
                    <w:lang w:val="en-CA"/>
                  </w:rPr>
                  <m:t>v</m:t>
                </m:r>
              </m:sub>
            </m:sSub>
          </m:e>
        </m:d>
      </m:oMath>
      <w:r w:rsidR="003E3701">
        <w:rPr>
          <w:rFonts w:eastAsia="MS Mincho" w:hint="eastAsia"/>
          <w:szCs w:val="22"/>
          <w:lang w:val="en-CA"/>
        </w:rPr>
        <w:t xml:space="preserve"> </w:t>
      </w:r>
      <w:r w:rsidR="003E3701">
        <w:rPr>
          <w:rFonts w:eastAsia="MS Mincho"/>
          <w:szCs w:val="22"/>
          <w:lang w:val="en-CA"/>
        </w:rPr>
        <w:tab/>
      </w:r>
      <w:r w:rsidR="003E3701">
        <w:rPr>
          <w:rFonts w:eastAsia="MS Mincho"/>
          <w:szCs w:val="22"/>
          <w:lang w:val="en-CA"/>
        </w:rPr>
        <w:tab/>
      </w:r>
      <w:r w:rsidR="003E3701">
        <w:rPr>
          <w:rFonts w:eastAsia="MS Mincho"/>
          <w:szCs w:val="22"/>
          <w:lang w:val="en-CA"/>
        </w:rPr>
        <w:tab/>
      </w:r>
      <w:r w:rsidR="003E3701">
        <w:rPr>
          <w:rFonts w:eastAsia="MS Mincho"/>
          <w:szCs w:val="22"/>
          <w:lang w:val="en-CA"/>
        </w:rPr>
        <w:tab/>
      </w:r>
      <w:r w:rsidR="003E3701" w:rsidRPr="00D113C4">
        <w:rPr>
          <w:szCs w:val="22"/>
          <w:lang w:val="en-CA"/>
        </w:rPr>
        <w:t>(</w:t>
      </w:r>
      <w:r w:rsidR="003E3701" w:rsidRPr="00D113C4">
        <w:rPr>
          <w:rFonts w:eastAsia="Malgun Gothic"/>
          <w:szCs w:val="22"/>
          <w:lang w:val="en-CA" w:eastAsia="ko-KR"/>
        </w:rPr>
        <w:t>3-</w:t>
      </w:r>
      <w:r w:rsidR="003E3701" w:rsidRPr="00D113C4">
        <w:rPr>
          <w:noProof/>
          <w:szCs w:val="22"/>
          <w:lang w:val="en-CA"/>
        </w:rPr>
        <w:fldChar w:fldCharType="begin"/>
      </w:r>
      <w:r w:rsidR="003E3701" w:rsidRPr="00D113C4">
        <w:rPr>
          <w:noProof/>
          <w:szCs w:val="22"/>
          <w:lang w:val="en-CA"/>
        </w:rPr>
        <w:instrText xml:space="preserve"> SEQ Eq \* MERGEFORMAT </w:instrText>
      </w:r>
      <w:r w:rsidR="003E3701" w:rsidRPr="00D113C4">
        <w:rPr>
          <w:noProof/>
          <w:szCs w:val="22"/>
          <w:lang w:val="en-CA"/>
        </w:rPr>
        <w:fldChar w:fldCharType="separate"/>
      </w:r>
      <w:r w:rsidR="003A61E2">
        <w:rPr>
          <w:noProof/>
          <w:szCs w:val="22"/>
          <w:lang w:val="en-CA"/>
        </w:rPr>
        <w:t>61</w:t>
      </w:r>
      <w:r w:rsidR="003E3701" w:rsidRPr="00D113C4">
        <w:rPr>
          <w:noProof/>
          <w:szCs w:val="22"/>
          <w:lang w:val="en-CA"/>
        </w:rPr>
        <w:fldChar w:fldCharType="end"/>
      </w:r>
      <w:r w:rsidR="003E3701" w:rsidRPr="00D113C4">
        <w:rPr>
          <w:szCs w:val="22"/>
          <w:lang w:val="en-CA"/>
        </w:rPr>
        <w:t>)</w:t>
      </w:r>
    </w:p>
    <w:p w14:paraId="0BAC65A7" w14:textId="521B79D1" w:rsidR="00050C16" w:rsidRDefault="00636B19" w:rsidP="00CD45EA">
      <w:pPr>
        <w:spacing w:after="120"/>
        <w:jc w:val="both"/>
        <w:rPr>
          <w:szCs w:val="22"/>
          <w:lang w:val="en-CA"/>
        </w:rPr>
      </w:pPr>
      <w:r>
        <w:rPr>
          <w:szCs w:val="22"/>
          <w:lang w:val="en-CA"/>
        </w:rPr>
        <w:t>T</w:t>
      </w:r>
      <w:r w:rsidR="00050C16" w:rsidRPr="00A05952">
        <w:rPr>
          <w:szCs w:val="22"/>
          <w:lang w:val="en-CA"/>
        </w:rPr>
        <w:t>he maximum and minimum values of the gradient of two diagonal directions are set as:</w:t>
      </w:r>
    </w:p>
    <w:p w14:paraId="6DA210C9" w14:textId="5EC0FFB1" w:rsidR="00636B19" w:rsidRPr="00A05952" w:rsidRDefault="00F25D20" w:rsidP="00CD45EA">
      <w:pPr>
        <w:keepNext/>
        <w:spacing w:after="120"/>
        <w:jc w:val="right"/>
        <w:rPr>
          <w:szCs w:val="22"/>
          <w:lang w:val="en-CA"/>
        </w:rPr>
      </w:pPr>
      <m:oMath>
        <m:sSubSup>
          <m:sSubSupPr>
            <m:ctrlPr>
              <w:rPr>
                <w:rFonts w:ascii="Cambria Math" w:eastAsia="Times New Roman" w:hAnsi="Cambria Math"/>
                <w:i/>
                <w:szCs w:val="22"/>
                <w:lang w:val="en-CA"/>
              </w:rPr>
            </m:ctrlPr>
          </m:sSubSupPr>
          <m:e>
            <m:r>
              <w:rPr>
                <w:rFonts w:ascii="Cambria Math" w:hAnsi="Cambria Math"/>
                <w:szCs w:val="22"/>
                <w:lang w:val="en-CA"/>
              </w:rPr>
              <m:t>g</m:t>
            </m:r>
          </m:e>
          <m:sub>
            <m:r>
              <w:rPr>
                <w:rFonts w:ascii="Cambria Math" w:hAnsi="Cambria Math"/>
                <w:szCs w:val="22"/>
                <w:lang w:val="en-CA"/>
              </w:rPr>
              <m:t>d0,d1</m:t>
            </m:r>
          </m:sub>
          <m:sup>
            <m:r>
              <w:rPr>
                <w:rFonts w:ascii="Cambria Math" w:hAnsi="Cambria Math"/>
                <w:szCs w:val="22"/>
                <w:lang w:val="en-CA"/>
              </w:rPr>
              <m:t>max</m:t>
            </m:r>
          </m:sup>
        </m:sSubSup>
        <m:r>
          <w:rPr>
            <w:rFonts w:ascii="Cambria Math" w:hAnsi="Cambria Math"/>
            <w:szCs w:val="22"/>
            <w:lang w:val="en-CA"/>
          </w:rPr>
          <m:t>=max</m:t>
        </m:r>
        <m:d>
          <m:dPr>
            <m:ctrlPr>
              <w:rPr>
                <w:rFonts w:ascii="Cambria Math" w:hAnsi="Cambria Math"/>
                <w:i/>
                <w:szCs w:val="22"/>
                <w:lang w:val="en-CA"/>
              </w:rPr>
            </m:ctrlPr>
          </m:dPr>
          <m:e>
            <m:sSub>
              <m:sSubPr>
                <m:ctrlPr>
                  <w:rPr>
                    <w:rFonts w:ascii="Cambria Math" w:hAnsi="Cambria Math"/>
                    <w:i/>
                    <w:szCs w:val="22"/>
                    <w:lang w:val="en-CA"/>
                  </w:rPr>
                </m:ctrlPr>
              </m:sSubPr>
              <m:e>
                <m:r>
                  <w:rPr>
                    <w:rFonts w:ascii="Cambria Math" w:hAnsi="Cambria Math"/>
                    <w:szCs w:val="22"/>
                    <w:lang w:val="en-CA"/>
                  </w:rPr>
                  <m:t>g</m:t>
                </m:r>
              </m:e>
              <m:sub>
                <m:r>
                  <w:rPr>
                    <w:rFonts w:ascii="Cambria Math" w:hAnsi="Cambria Math"/>
                    <w:szCs w:val="22"/>
                    <w:lang w:val="en-CA"/>
                  </w:rPr>
                  <m:t>d0</m:t>
                </m:r>
              </m:sub>
            </m:sSub>
            <m:r>
              <w:rPr>
                <w:rFonts w:ascii="Cambria Math" w:hAnsi="Cambria Math"/>
                <w:szCs w:val="22"/>
                <w:lang w:val="en-CA"/>
              </w:rPr>
              <m:t>,</m:t>
            </m:r>
            <m:sSub>
              <m:sSubPr>
                <m:ctrlPr>
                  <w:rPr>
                    <w:rFonts w:ascii="Cambria Math" w:hAnsi="Cambria Math"/>
                    <w:i/>
                    <w:szCs w:val="22"/>
                    <w:lang w:val="en-CA"/>
                  </w:rPr>
                </m:ctrlPr>
              </m:sSubPr>
              <m:e>
                <m:r>
                  <w:rPr>
                    <w:rFonts w:ascii="Cambria Math" w:hAnsi="Cambria Math"/>
                    <w:szCs w:val="22"/>
                    <w:lang w:val="en-CA"/>
                  </w:rPr>
                  <m:t>g</m:t>
                </m:r>
              </m:e>
              <m:sub>
                <m:r>
                  <w:rPr>
                    <w:rFonts w:ascii="Cambria Math" w:hAnsi="Cambria Math"/>
                    <w:szCs w:val="22"/>
                    <w:lang w:val="en-CA"/>
                  </w:rPr>
                  <m:t>d1</m:t>
                </m:r>
              </m:sub>
            </m:sSub>
          </m:e>
        </m:d>
      </m:oMath>
      <w:r w:rsidR="00636B19" w:rsidRPr="00741A08">
        <w:rPr>
          <w:rFonts w:eastAsia="MS Mincho"/>
          <w:szCs w:val="22"/>
          <w:lang w:val="en-CA"/>
        </w:rPr>
        <w:t xml:space="preserve">,  </w:t>
      </w:r>
      <m:oMath>
        <m:sSubSup>
          <m:sSubSupPr>
            <m:ctrlPr>
              <w:rPr>
                <w:rFonts w:ascii="Cambria Math" w:eastAsia="Times New Roman" w:hAnsi="Cambria Math"/>
                <w:i/>
                <w:szCs w:val="22"/>
                <w:lang w:val="en-CA"/>
              </w:rPr>
            </m:ctrlPr>
          </m:sSubSupPr>
          <m:e>
            <m:r>
              <w:rPr>
                <w:rFonts w:ascii="Cambria Math" w:hAnsi="Cambria Math"/>
                <w:szCs w:val="22"/>
                <w:lang w:val="en-CA"/>
              </w:rPr>
              <m:t>g</m:t>
            </m:r>
          </m:e>
          <m:sub>
            <m:r>
              <w:rPr>
                <w:rFonts w:ascii="Cambria Math" w:hAnsi="Cambria Math"/>
                <w:szCs w:val="22"/>
                <w:lang w:val="en-CA"/>
              </w:rPr>
              <m:t>d0,d1</m:t>
            </m:r>
          </m:sub>
          <m:sup>
            <m:r>
              <w:rPr>
                <w:rFonts w:ascii="Cambria Math" w:hAnsi="Cambria Math"/>
                <w:szCs w:val="22"/>
                <w:lang w:val="en-CA"/>
              </w:rPr>
              <m:t>min</m:t>
            </m:r>
          </m:sup>
        </m:sSubSup>
        <m:r>
          <w:rPr>
            <w:rFonts w:ascii="Cambria Math" w:hAnsi="Cambria Math"/>
            <w:szCs w:val="22"/>
            <w:lang w:val="en-CA"/>
          </w:rPr>
          <m:t>=min</m:t>
        </m:r>
        <m:d>
          <m:dPr>
            <m:ctrlPr>
              <w:rPr>
                <w:rFonts w:ascii="Cambria Math" w:hAnsi="Cambria Math"/>
                <w:i/>
                <w:szCs w:val="22"/>
                <w:lang w:val="en-CA"/>
              </w:rPr>
            </m:ctrlPr>
          </m:dPr>
          <m:e>
            <m:sSub>
              <m:sSubPr>
                <m:ctrlPr>
                  <w:rPr>
                    <w:rFonts w:ascii="Cambria Math" w:hAnsi="Cambria Math"/>
                    <w:i/>
                    <w:szCs w:val="22"/>
                    <w:lang w:val="en-CA"/>
                  </w:rPr>
                </m:ctrlPr>
              </m:sSubPr>
              <m:e>
                <m:r>
                  <w:rPr>
                    <w:rFonts w:ascii="Cambria Math" w:hAnsi="Cambria Math"/>
                    <w:szCs w:val="22"/>
                    <w:lang w:val="en-CA"/>
                  </w:rPr>
                  <m:t>g</m:t>
                </m:r>
              </m:e>
              <m:sub>
                <m:r>
                  <w:rPr>
                    <w:rFonts w:ascii="Cambria Math" w:hAnsi="Cambria Math"/>
                    <w:szCs w:val="22"/>
                    <w:lang w:val="en-CA"/>
                  </w:rPr>
                  <m:t>d0</m:t>
                </m:r>
              </m:sub>
            </m:sSub>
            <m:r>
              <w:rPr>
                <w:rFonts w:ascii="Cambria Math" w:hAnsi="Cambria Math"/>
                <w:szCs w:val="22"/>
                <w:lang w:val="en-CA"/>
              </w:rPr>
              <m:t>,</m:t>
            </m:r>
            <m:sSub>
              <m:sSubPr>
                <m:ctrlPr>
                  <w:rPr>
                    <w:rFonts w:ascii="Cambria Math" w:hAnsi="Cambria Math"/>
                    <w:i/>
                    <w:szCs w:val="22"/>
                    <w:lang w:val="en-CA"/>
                  </w:rPr>
                </m:ctrlPr>
              </m:sSubPr>
              <m:e>
                <m:r>
                  <w:rPr>
                    <w:rFonts w:ascii="Cambria Math" w:hAnsi="Cambria Math"/>
                    <w:szCs w:val="22"/>
                    <w:lang w:val="en-CA"/>
                  </w:rPr>
                  <m:t>g</m:t>
                </m:r>
              </m:e>
              <m:sub>
                <m:r>
                  <w:rPr>
                    <w:rFonts w:ascii="Cambria Math" w:hAnsi="Cambria Math"/>
                    <w:szCs w:val="22"/>
                    <w:lang w:val="en-CA"/>
                  </w:rPr>
                  <m:t>d1</m:t>
                </m:r>
              </m:sub>
            </m:sSub>
          </m:e>
        </m:d>
      </m:oMath>
      <w:r w:rsidR="00636B19" w:rsidRPr="00741A08">
        <w:rPr>
          <w:rFonts w:eastAsia="MS Mincho"/>
          <w:szCs w:val="22"/>
          <w:lang w:val="en-CA"/>
        </w:rPr>
        <w:tab/>
      </w:r>
      <w:r w:rsidR="00636B19" w:rsidRPr="00741A08">
        <w:rPr>
          <w:rFonts w:eastAsia="MS Mincho"/>
          <w:szCs w:val="22"/>
          <w:lang w:val="en-CA"/>
        </w:rPr>
        <w:tab/>
      </w:r>
      <w:r w:rsidR="00636B19" w:rsidRPr="00741A08">
        <w:rPr>
          <w:rFonts w:eastAsia="MS Mincho"/>
          <w:szCs w:val="22"/>
          <w:lang w:val="en-CA"/>
        </w:rPr>
        <w:tab/>
      </w:r>
      <w:r w:rsidR="00636B19" w:rsidRPr="00741A08">
        <w:rPr>
          <w:rFonts w:eastAsia="MS Mincho"/>
          <w:szCs w:val="22"/>
          <w:lang w:val="en-CA"/>
        </w:rPr>
        <w:tab/>
      </w:r>
      <w:r w:rsidR="00636B19" w:rsidRPr="00D113C4">
        <w:rPr>
          <w:szCs w:val="22"/>
          <w:lang w:val="en-CA"/>
        </w:rPr>
        <w:t>(</w:t>
      </w:r>
      <w:r w:rsidR="00636B19" w:rsidRPr="00D113C4">
        <w:rPr>
          <w:rFonts w:eastAsia="Malgun Gothic"/>
          <w:szCs w:val="22"/>
          <w:lang w:val="en-CA" w:eastAsia="ko-KR"/>
        </w:rPr>
        <w:t>3-</w:t>
      </w:r>
      <w:r w:rsidR="00636B19" w:rsidRPr="00D113C4">
        <w:rPr>
          <w:noProof/>
          <w:szCs w:val="22"/>
          <w:lang w:val="en-CA"/>
        </w:rPr>
        <w:fldChar w:fldCharType="begin"/>
      </w:r>
      <w:r w:rsidR="00636B19" w:rsidRPr="00D113C4">
        <w:rPr>
          <w:noProof/>
          <w:szCs w:val="22"/>
          <w:lang w:val="en-CA"/>
        </w:rPr>
        <w:instrText xml:space="preserve"> SEQ Eq \* MERGEFORMAT </w:instrText>
      </w:r>
      <w:r w:rsidR="00636B19" w:rsidRPr="00D113C4">
        <w:rPr>
          <w:noProof/>
          <w:szCs w:val="22"/>
          <w:lang w:val="en-CA"/>
        </w:rPr>
        <w:fldChar w:fldCharType="separate"/>
      </w:r>
      <w:r w:rsidR="003A61E2">
        <w:rPr>
          <w:noProof/>
          <w:szCs w:val="22"/>
          <w:lang w:val="en-CA"/>
        </w:rPr>
        <w:t>62</w:t>
      </w:r>
      <w:r w:rsidR="00636B19" w:rsidRPr="00D113C4">
        <w:rPr>
          <w:noProof/>
          <w:szCs w:val="22"/>
          <w:lang w:val="en-CA"/>
        </w:rPr>
        <w:fldChar w:fldCharType="end"/>
      </w:r>
      <w:r w:rsidR="00636B19" w:rsidRPr="00D113C4">
        <w:rPr>
          <w:szCs w:val="22"/>
          <w:lang w:val="en-CA"/>
        </w:rPr>
        <w:t>)</w:t>
      </w:r>
    </w:p>
    <w:p w14:paraId="3E0208D4" w14:textId="77777777" w:rsidR="00050C16" w:rsidRPr="00A05952" w:rsidRDefault="00050C16" w:rsidP="00CD45EA">
      <w:pPr>
        <w:spacing w:after="120"/>
        <w:jc w:val="both"/>
        <w:rPr>
          <w:szCs w:val="22"/>
          <w:lang w:val="en-CA"/>
        </w:rPr>
      </w:pPr>
      <w:r w:rsidRPr="00A05952">
        <w:rPr>
          <w:szCs w:val="22"/>
          <w:lang w:val="en-CA"/>
        </w:rPr>
        <w:t xml:space="preserve">To derive the value of the directionality </w:t>
      </w:r>
      <m:oMath>
        <m:r>
          <w:rPr>
            <w:rFonts w:ascii="Cambria Math" w:hAnsi="Cambria Math"/>
            <w:szCs w:val="22"/>
            <w:lang w:val="en-CA"/>
          </w:rPr>
          <m:t>D</m:t>
        </m:r>
      </m:oMath>
      <w:r w:rsidRPr="00A05952">
        <w:rPr>
          <w:szCs w:val="22"/>
          <w:lang w:val="en-CA"/>
        </w:rPr>
        <w:t xml:space="preserve">, these values are compared against each other and with two thresholds </w:t>
      </w:r>
      <m:oMath>
        <m:sSub>
          <m:sSubPr>
            <m:ctrlPr>
              <w:rPr>
                <w:rFonts w:ascii="Cambria Math" w:hAnsi="Cambria Math"/>
                <w:i/>
                <w:szCs w:val="22"/>
                <w:lang w:val="en-CA"/>
              </w:rPr>
            </m:ctrlPr>
          </m:sSubPr>
          <m:e>
            <m:r>
              <w:rPr>
                <w:rFonts w:ascii="Cambria Math" w:hAnsi="Cambria Math"/>
                <w:szCs w:val="22"/>
                <w:lang w:val="en-CA"/>
              </w:rPr>
              <m:t>t</m:t>
            </m:r>
          </m:e>
          <m:sub>
            <m:r>
              <w:rPr>
                <w:rFonts w:ascii="Cambria Math" w:hAnsi="Cambria Math"/>
                <w:szCs w:val="22"/>
                <w:lang w:val="en-CA"/>
              </w:rPr>
              <m:t>1</m:t>
            </m:r>
          </m:sub>
        </m:sSub>
      </m:oMath>
      <w:r w:rsidRPr="00A05952">
        <w:rPr>
          <w:szCs w:val="22"/>
          <w:lang w:val="en-CA"/>
        </w:rPr>
        <w:t xml:space="preserve"> and </w:t>
      </w:r>
      <m:oMath>
        <m:sSub>
          <m:sSubPr>
            <m:ctrlPr>
              <w:rPr>
                <w:rFonts w:ascii="Cambria Math" w:hAnsi="Cambria Math"/>
                <w:i/>
                <w:szCs w:val="22"/>
                <w:lang w:val="en-CA"/>
              </w:rPr>
            </m:ctrlPr>
          </m:sSubPr>
          <m:e>
            <m:r>
              <w:rPr>
                <w:rFonts w:ascii="Cambria Math" w:hAnsi="Cambria Math"/>
                <w:szCs w:val="22"/>
                <w:lang w:val="en-CA"/>
              </w:rPr>
              <m:t>t</m:t>
            </m:r>
          </m:e>
          <m:sub>
            <m:r>
              <w:rPr>
                <w:rFonts w:ascii="Cambria Math" w:hAnsi="Cambria Math"/>
                <w:szCs w:val="22"/>
                <w:lang w:val="en-CA"/>
              </w:rPr>
              <m:t>2</m:t>
            </m:r>
          </m:sub>
        </m:sSub>
      </m:oMath>
      <w:r w:rsidRPr="00A05952">
        <w:rPr>
          <w:szCs w:val="22"/>
          <w:lang w:val="en-CA"/>
        </w:rPr>
        <w:t>:</w:t>
      </w:r>
    </w:p>
    <w:p w14:paraId="6F198820" w14:textId="77777777" w:rsidR="00050C16" w:rsidRPr="00A05952" w:rsidRDefault="00050C16" w:rsidP="00CD45EA">
      <w:pPr>
        <w:pStyle w:val="11BodyText"/>
        <w:tabs>
          <w:tab w:val="left" w:pos="810"/>
        </w:tabs>
        <w:spacing w:before="136"/>
        <w:ind w:left="0"/>
        <w:jc w:val="both"/>
        <w:rPr>
          <w:rFonts w:ascii="Times New Roman" w:hAnsi="Times New Roman"/>
          <w:szCs w:val="22"/>
          <w:lang w:val="en-CA"/>
        </w:rPr>
      </w:pPr>
      <w:r w:rsidRPr="00A05952">
        <w:rPr>
          <w:rFonts w:ascii="Times New Roman" w:hAnsi="Times New Roman"/>
          <w:b/>
          <w:szCs w:val="22"/>
          <w:lang w:val="en-CA"/>
        </w:rPr>
        <w:t>Step 1</w:t>
      </w:r>
      <w:r w:rsidRPr="00A05952">
        <w:rPr>
          <w:rFonts w:ascii="Times New Roman" w:hAnsi="Times New Roman"/>
          <w:szCs w:val="22"/>
          <w:lang w:val="en-CA"/>
        </w:rPr>
        <w:t>.</w:t>
      </w:r>
      <w:r w:rsidRPr="00A05952">
        <w:rPr>
          <w:rFonts w:ascii="Times New Roman" w:hAnsi="Times New Roman"/>
          <w:szCs w:val="22"/>
          <w:lang w:val="en-CA"/>
        </w:rPr>
        <w:tab/>
        <w:t xml:space="preserve">If both </w:t>
      </w:r>
      <m:oMath>
        <m:sSubSup>
          <m:sSubSupPr>
            <m:ctrlPr>
              <w:rPr>
                <w:rFonts w:ascii="Cambria Math" w:hAnsi="Cambria Math"/>
                <w:i/>
                <w:szCs w:val="22"/>
                <w:lang w:val="en-CA"/>
              </w:rPr>
            </m:ctrlPr>
          </m:sSubSupPr>
          <m:e>
            <m:r>
              <w:rPr>
                <w:rFonts w:ascii="Cambria Math" w:hAnsi="Cambria Math"/>
                <w:szCs w:val="22"/>
                <w:lang w:val="en-CA"/>
              </w:rPr>
              <m:t>g</m:t>
            </m:r>
          </m:e>
          <m:sub>
            <m:r>
              <w:rPr>
                <w:rFonts w:ascii="Cambria Math" w:hAnsi="Cambria Math"/>
                <w:szCs w:val="22"/>
                <w:lang w:val="en-CA"/>
              </w:rPr>
              <m:t>h,v</m:t>
            </m:r>
          </m:sub>
          <m:sup>
            <m:r>
              <w:rPr>
                <w:rFonts w:ascii="Cambria Math" w:hAnsi="Cambria Math"/>
                <w:szCs w:val="22"/>
                <w:lang w:val="en-CA"/>
              </w:rPr>
              <m:t>max</m:t>
            </m:r>
          </m:sup>
        </m:sSubSup>
        <m:r>
          <w:rPr>
            <w:rFonts w:ascii="Cambria Math" w:hAnsi="Cambria Math"/>
            <w:szCs w:val="22"/>
            <w:lang w:val="en-CA"/>
          </w:rPr>
          <m:t>≤</m:t>
        </m:r>
        <m:sSub>
          <m:sSubPr>
            <m:ctrlPr>
              <w:rPr>
                <w:rFonts w:ascii="Cambria Math" w:hAnsi="Cambria Math"/>
                <w:i/>
                <w:szCs w:val="22"/>
                <w:lang w:val="en-CA"/>
              </w:rPr>
            </m:ctrlPr>
          </m:sSubPr>
          <m:e>
            <m:r>
              <w:rPr>
                <w:rFonts w:ascii="Cambria Math" w:hAnsi="Cambria Math"/>
                <w:szCs w:val="22"/>
                <w:lang w:val="en-CA"/>
              </w:rPr>
              <m:t>t</m:t>
            </m:r>
          </m:e>
          <m:sub>
            <m:r>
              <w:rPr>
                <w:rFonts w:ascii="Cambria Math" w:hAnsi="Cambria Math"/>
                <w:szCs w:val="22"/>
                <w:lang w:val="en-CA"/>
              </w:rPr>
              <m:t>1</m:t>
            </m:r>
          </m:sub>
        </m:sSub>
        <m:r>
          <w:rPr>
            <w:rFonts w:ascii="Cambria Math" w:hAnsi="Cambria Math"/>
            <w:szCs w:val="22"/>
            <w:lang w:val="en-CA"/>
          </w:rPr>
          <m:t>∙</m:t>
        </m:r>
        <m:sSubSup>
          <m:sSubSupPr>
            <m:ctrlPr>
              <w:rPr>
                <w:rFonts w:ascii="Cambria Math" w:hAnsi="Cambria Math"/>
                <w:i/>
                <w:szCs w:val="22"/>
                <w:lang w:val="en-CA"/>
              </w:rPr>
            </m:ctrlPr>
          </m:sSubSupPr>
          <m:e>
            <m:r>
              <w:rPr>
                <w:rFonts w:ascii="Cambria Math" w:hAnsi="Cambria Math"/>
                <w:szCs w:val="22"/>
                <w:lang w:val="en-CA"/>
              </w:rPr>
              <m:t>g</m:t>
            </m:r>
          </m:e>
          <m:sub>
            <m:r>
              <w:rPr>
                <w:rFonts w:ascii="Cambria Math" w:hAnsi="Cambria Math"/>
                <w:szCs w:val="22"/>
                <w:lang w:val="en-CA"/>
              </w:rPr>
              <m:t>h,v</m:t>
            </m:r>
          </m:sub>
          <m:sup>
            <m:r>
              <w:rPr>
                <w:rFonts w:ascii="Cambria Math" w:hAnsi="Cambria Math"/>
                <w:szCs w:val="22"/>
                <w:lang w:val="en-CA"/>
              </w:rPr>
              <m:t>min</m:t>
            </m:r>
          </m:sup>
        </m:sSubSup>
      </m:oMath>
      <w:r w:rsidRPr="00A05952">
        <w:rPr>
          <w:rFonts w:ascii="Times New Roman" w:hAnsi="Times New Roman"/>
          <w:szCs w:val="22"/>
          <w:lang w:val="en-CA"/>
        </w:rPr>
        <w:t xml:space="preserve"> and </w:t>
      </w:r>
      <m:oMath>
        <m:sSubSup>
          <m:sSubSupPr>
            <m:ctrlPr>
              <w:rPr>
                <w:rFonts w:ascii="Cambria Math" w:hAnsi="Cambria Math"/>
                <w:i/>
                <w:szCs w:val="22"/>
                <w:lang w:val="en-CA"/>
              </w:rPr>
            </m:ctrlPr>
          </m:sSubSupPr>
          <m:e>
            <m:r>
              <w:rPr>
                <w:rFonts w:ascii="Cambria Math" w:hAnsi="Cambria Math"/>
                <w:szCs w:val="22"/>
                <w:lang w:val="en-CA"/>
              </w:rPr>
              <m:t>g</m:t>
            </m:r>
          </m:e>
          <m:sub>
            <m:r>
              <w:rPr>
                <w:rFonts w:ascii="Cambria Math" w:hAnsi="Cambria Math"/>
                <w:szCs w:val="22"/>
                <w:lang w:val="en-CA"/>
              </w:rPr>
              <m:t>d0,d1</m:t>
            </m:r>
          </m:sub>
          <m:sup>
            <m:r>
              <w:rPr>
                <w:rFonts w:ascii="Cambria Math" w:hAnsi="Cambria Math"/>
                <w:szCs w:val="22"/>
                <w:lang w:val="en-CA"/>
              </w:rPr>
              <m:t>max</m:t>
            </m:r>
          </m:sup>
        </m:sSubSup>
        <m:r>
          <w:rPr>
            <w:rFonts w:ascii="Cambria Math" w:hAnsi="Cambria Math"/>
            <w:szCs w:val="22"/>
            <w:lang w:val="en-CA"/>
          </w:rPr>
          <m:t>≤</m:t>
        </m:r>
        <m:sSub>
          <m:sSubPr>
            <m:ctrlPr>
              <w:rPr>
                <w:rFonts w:ascii="Cambria Math" w:hAnsi="Cambria Math"/>
                <w:i/>
                <w:szCs w:val="22"/>
                <w:lang w:val="en-CA"/>
              </w:rPr>
            </m:ctrlPr>
          </m:sSubPr>
          <m:e>
            <m:r>
              <w:rPr>
                <w:rFonts w:ascii="Cambria Math" w:hAnsi="Cambria Math"/>
                <w:szCs w:val="22"/>
                <w:lang w:val="en-CA"/>
              </w:rPr>
              <m:t>t</m:t>
            </m:r>
          </m:e>
          <m:sub>
            <m:r>
              <w:rPr>
                <w:rFonts w:ascii="Cambria Math" w:hAnsi="Cambria Math"/>
                <w:szCs w:val="22"/>
                <w:lang w:val="en-CA"/>
              </w:rPr>
              <m:t>1</m:t>
            </m:r>
          </m:sub>
        </m:sSub>
        <m:r>
          <w:rPr>
            <w:rFonts w:ascii="Cambria Math" w:hAnsi="Cambria Math"/>
            <w:szCs w:val="22"/>
            <w:lang w:val="en-CA"/>
          </w:rPr>
          <m:t xml:space="preserve">∙ </m:t>
        </m:r>
        <m:sSubSup>
          <m:sSubSupPr>
            <m:ctrlPr>
              <w:rPr>
                <w:rFonts w:ascii="Cambria Math" w:hAnsi="Cambria Math"/>
                <w:i/>
                <w:szCs w:val="22"/>
                <w:lang w:val="en-CA"/>
              </w:rPr>
            </m:ctrlPr>
          </m:sSubSupPr>
          <m:e>
            <m:r>
              <w:rPr>
                <w:rFonts w:ascii="Cambria Math" w:hAnsi="Cambria Math"/>
                <w:szCs w:val="22"/>
                <w:lang w:val="en-CA"/>
              </w:rPr>
              <m:t>g</m:t>
            </m:r>
          </m:e>
          <m:sub>
            <m:r>
              <w:rPr>
                <w:rFonts w:ascii="Cambria Math" w:hAnsi="Cambria Math"/>
                <w:szCs w:val="22"/>
                <w:lang w:val="en-CA"/>
              </w:rPr>
              <m:t>d0,d1</m:t>
            </m:r>
          </m:sub>
          <m:sup>
            <m:r>
              <w:rPr>
                <w:rFonts w:ascii="Cambria Math" w:hAnsi="Cambria Math"/>
                <w:szCs w:val="22"/>
                <w:lang w:val="en-CA"/>
              </w:rPr>
              <m:t>min</m:t>
            </m:r>
          </m:sup>
        </m:sSubSup>
      </m:oMath>
      <w:r w:rsidRPr="00A05952">
        <w:rPr>
          <w:rFonts w:ascii="Times New Roman" w:hAnsi="Times New Roman"/>
          <w:szCs w:val="22"/>
          <w:lang w:val="en-CA"/>
        </w:rPr>
        <w:t xml:space="preserve"> are true, </w:t>
      </w:r>
      <m:oMath>
        <m:r>
          <w:rPr>
            <w:rFonts w:ascii="Cambria Math" w:hAnsi="Cambria Math"/>
            <w:szCs w:val="22"/>
            <w:lang w:val="en-CA"/>
          </w:rPr>
          <m:t>D</m:t>
        </m:r>
      </m:oMath>
      <w:r w:rsidRPr="00A05952">
        <w:rPr>
          <w:rFonts w:ascii="Times New Roman" w:hAnsi="Times New Roman"/>
          <w:szCs w:val="22"/>
          <w:lang w:val="en-CA"/>
        </w:rPr>
        <w:t xml:space="preserve"> is set to </w:t>
      </w:r>
      <m:oMath>
        <m:r>
          <w:rPr>
            <w:rFonts w:ascii="Cambria Math" w:hAnsi="Cambria Math"/>
            <w:szCs w:val="22"/>
            <w:lang w:val="en-CA"/>
          </w:rPr>
          <m:t>0</m:t>
        </m:r>
      </m:oMath>
      <w:r w:rsidRPr="00A05952">
        <w:rPr>
          <w:rFonts w:ascii="Times New Roman" w:hAnsi="Times New Roman"/>
          <w:szCs w:val="22"/>
          <w:lang w:val="en-CA"/>
        </w:rPr>
        <w:t>.</w:t>
      </w:r>
    </w:p>
    <w:p w14:paraId="41882F08" w14:textId="77777777" w:rsidR="00050C16" w:rsidRPr="00A05952" w:rsidRDefault="00050C16" w:rsidP="00CD45EA">
      <w:pPr>
        <w:pStyle w:val="11BodyText"/>
        <w:tabs>
          <w:tab w:val="left" w:pos="810"/>
        </w:tabs>
        <w:spacing w:before="136"/>
        <w:ind w:left="0"/>
        <w:jc w:val="both"/>
        <w:rPr>
          <w:rFonts w:ascii="Times New Roman" w:hAnsi="Times New Roman"/>
          <w:szCs w:val="22"/>
          <w:lang w:val="en-CA"/>
        </w:rPr>
      </w:pPr>
      <w:r w:rsidRPr="00A05952">
        <w:rPr>
          <w:rFonts w:ascii="Times New Roman" w:hAnsi="Times New Roman"/>
          <w:b/>
          <w:szCs w:val="22"/>
          <w:lang w:val="en-CA"/>
        </w:rPr>
        <w:t>Step 2</w:t>
      </w:r>
      <w:r w:rsidRPr="00A05952">
        <w:rPr>
          <w:rFonts w:ascii="Times New Roman" w:hAnsi="Times New Roman"/>
          <w:szCs w:val="22"/>
          <w:lang w:val="en-CA"/>
        </w:rPr>
        <w:t>.</w:t>
      </w:r>
      <w:r w:rsidRPr="00A05952">
        <w:rPr>
          <w:rFonts w:ascii="Times New Roman" w:hAnsi="Times New Roman"/>
          <w:szCs w:val="22"/>
          <w:lang w:val="en-CA"/>
        </w:rPr>
        <w:tab/>
        <w:t xml:space="preserve">If </w:t>
      </w:r>
      <m:oMath>
        <m:f>
          <m:fPr>
            <m:type m:val="lin"/>
            <m:ctrlPr>
              <w:rPr>
                <w:rFonts w:ascii="Cambria Math" w:hAnsi="Cambria Math"/>
                <w:i/>
                <w:szCs w:val="22"/>
                <w:lang w:val="en-CA"/>
              </w:rPr>
            </m:ctrlPr>
          </m:fPr>
          <m:num>
            <m:sSubSup>
              <m:sSubSupPr>
                <m:ctrlPr>
                  <w:rPr>
                    <w:rFonts w:ascii="Cambria Math" w:hAnsi="Cambria Math"/>
                    <w:i/>
                    <w:szCs w:val="22"/>
                    <w:lang w:val="en-CA"/>
                  </w:rPr>
                </m:ctrlPr>
              </m:sSubSupPr>
              <m:e>
                <m:r>
                  <w:rPr>
                    <w:rFonts w:ascii="Cambria Math" w:hAnsi="Cambria Math"/>
                    <w:szCs w:val="22"/>
                    <w:lang w:val="en-CA"/>
                  </w:rPr>
                  <m:t>g</m:t>
                </m:r>
              </m:e>
              <m:sub>
                <m:r>
                  <w:rPr>
                    <w:rFonts w:ascii="Cambria Math" w:hAnsi="Cambria Math"/>
                    <w:szCs w:val="22"/>
                    <w:lang w:val="en-CA"/>
                  </w:rPr>
                  <m:t>h,v</m:t>
                </m:r>
              </m:sub>
              <m:sup>
                <m:r>
                  <w:rPr>
                    <w:rFonts w:ascii="Cambria Math" w:hAnsi="Cambria Math"/>
                    <w:szCs w:val="22"/>
                    <w:lang w:val="en-CA"/>
                  </w:rPr>
                  <m:t>max</m:t>
                </m:r>
              </m:sup>
            </m:sSubSup>
          </m:num>
          <m:den>
            <m:sSubSup>
              <m:sSubSupPr>
                <m:ctrlPr>
                  <w:rPr>
                    <w:rFonts w:ascii="Cambria Math" w:hAnsi="Cambria Math"/>
                    <w:i/>
                    <w:szCs w:val="22"/>
                    <w:lang w:val="en-CA"/>
                  </w:rPr>
                </m:ctrlPr>
              </m:sSubSupPr>
              <m:e>
                <m:r>
                  <w:rPr>
                    <w:rFonts w:ascii="Cambria Math" w:hAnsi="Cambria Math"/>
                    <w:szCs w:val="22"/>
                    <w:lang w:val="en-CA"/>
                  </w:rPr>
                  <m:t>g</m:t>
                </m:r>
              </m:e>
              <m:sub>
                <m:r>
                  <w:rPr>
                    <w:rFonts w:ascii="Cambria Math" w:hAnsi="Cambria Math"/>
                    <w:szCs w:val="22"/>
                    <w:lang w:val="en-CA"/>
                  </w:rPr>
                  <m:t>h,v</m:t>
                </m:r>
              </m:sub>
              <m:sup>
                <m:r>
                  <w:rPr>
                    <w:rFonts w:ascii="Cambria Math" w:hAnsi="Cambria Math"/>
                    <w:szCs w:val="22"/>
                    <w:lang w:val="en-CA"/>
                  </w:rPr>
                  <m:t>min</m:t>
                </m:r>
              </m:sup>
            </m:sSubSup>
          </m:den>
        </m:f>
        <m:r>
          <w:rPr>
            <w:rFonts w:ascii="Cambria Math" w:hAnsi="Cambria Math"/>
            <w:szCs w:val="22"/>
            <w:lang w:val="en-CA"/>
          </w:rPr>
          <m:t>&gt;</m:t>
        </m:r>
        <m:f>
          <m:fPr>
            <m:type m:val="lin"/>
            <m:ctrlPr>
              <w:rPr>
                <w:rFonts w:ascii="Cambria Math" w:hAnsi="Cambria Math"/>
                <w:i/>
                <w:szCs w:val="22"/>
                <w:lang w:val="en-CA"/>
              </w:rPr>
            </m:ctrlPr>
          </m:fPr>
          <m:num>
            <m:sSubSup>
              <m:sSubSupPr>
                <m:ctrlPr>
                  <w:rPr>
                    <w:rFonts w:ascii="Cambria Math" w:hAnsi="Cambria Math"/>
                    <w:i/>
                    <w:szCs w:val="22"/>
                    <w:lang w:val="en-CA"/>
                  </w:rPr>
                </m:ctrlPr>
              </m:sSubSupPr>
              <m:e>
                <m:r>
                  <w:rPr>
                    <w:rFonts w:ascii="Cambria Math" w:hAnsi="Cambria Math"/>
                    <w:szCs w:val="22"/>
                    <w:lang w:val="en-CA"/>
                  </w:rPr>
                  <m:t>g</m:t>
                </m:r>
              </m:e>
              <m:sub>
                <m:r>
                  <w:rPr>
                    <w:rFonts w:ascii="Cambria Math" w:hAnsi="Cambria Math"/>
                    <w:szCs w:val="22"/>
                    <w:lang w:val="en-CA"/>
                  </w:rPr>
                  <m:t>d0,d1</m:t>
                </m:r>
              </m:sub>
              <m:sup>
                <m:r>
                  <w:rPr>
                    <w:rFonts w:ascii="Cambria Math" w:hAnsi="Cambria Math"/>
                    <w:szCs w:val="22"/>
                    <w:lang w:val="en-CA"/>
                  </w:rPr>
                  <m:t>max</m:t>
                </m:r>
              </m:sup>
            </m:sSubSup>
          </m:num>
          <m:den>
            <m:sSubSup>
              <m:sSubSupPr>
                <m:ctrlPr>
                  <w:rPr>
                    <w:rFonts w:ascii="Cambria Math" w:hAnsi="Cambria Math"/>
                    <w:i/>
                    <w:szCs w:val="22"/>
                    <w:lang w:val="en-CA"/>
                  </w:rPr>
                </m:ctrlPr>
              </m:sSubSupPr>
              <m:e>
                <m:r>
                  <w:rPr>
                    <w:rFonts w:ascii="Cambria Math" w:hAnsi="Cambria Math"/>
                    <w:szCs w:val="22"/>
                    <w:lang w:val="en-CA"/>
                  </w:rPr>
                  <m:t>g</m:t>
                </m:r>
              </m:e>
              <m:sub>
                <m:r>
                  <w:rPr>
                    <w:rFonts w:ascii="Cambria Math" w:hAnsi="Cambria Math"/>
                    <w:szCs w:val="22"/>
                    <w:lang w:val="en-CA"/>
                  </w:rPr>
                  <m:t>d0,d1</m:t>
                </m:r>
              </m:sub>
              <m:sup>
                <m:r>
                  <w:rPr>
                    <w:rFonts w:ascii="Cambria Math" w:hAnsi="Cambria Math"/>
                    <w:szCs w:val="22"/>
                    <w:lang w:val="en-CA"/>
                  </w:rPr>
                  <m:t>min</m:t>
                </m:r>
              </m:sup>
            </m:sSubSup>
          </m:den>
        </m:f>
      </m:oMath>
      <w:r w:rsidRPr="00A05952">
        <w:rPr>
          <w:rFonts w:ascii="Times New Roman" w:hAnsi="Times New Roman"/>
          <w:szCs w:val="22"/>
          <w:lang w:val="en-CA"/>
        </w:rPr>
        <w:t>, continue from Step 3; otherwise continue from Step 4.</w:t>
      </w:r>
    </w:p>
    <w:p w14:paraId="2081260B" w14:textId="77777777" w:rsidR="00050C16" w:rsidRPr="00A05952" w:rsidRDefault="00050C16" w:rsidP="00CD45EA">
      <w:pPr>
        <w:pStyle w:val="11BodyText"/>
        <w:tabs>
          <w:tab w:val="left" w:pos="810"/>
        </w:tabs>
        <w:spacing w:before="136"/>
        <w:ind w:left="0"/>
        <w:jc w:val="both"/>
        <w:rPr>
          <w:rFonts w:ascii="Times New Roman" w:hAnsi="Times New Roman"/>
          <w:szCs w:val="22"/>
          <w:lang w:val="en-CA"/>
        </w:rPr>
      </w:pPr>
      <w:r w:rsidRPr="00A05952">
        <w:rPr>
          <w:rFonts w:ascii="Times New Roman" w:hAnsi="Times New Roman"/>
          <w:b/>
          <w:szCs w:val="22"/>
          <w:lang w:val="en-CA"/>
        </w:rPr>
        <w:t>Step 3</w:t>
      </w:r>
      <w:r w:rsidRPr="00A05952">
        <w:rPr>
          <w:rFonts w:ascii="Times New Roman" w:hAnsi="Times New Roman"/>
          <w:szCs w:val="22"/>
          <w:lang w:val="en-CA"/>
        </w:rPr>
        <w:t>.</w:t>
      </w:r>
      <w:r w:rsidRPr="00A05952">
        <w:rPr>
          <w:rFonts w:ascii="Times New Roman" w:hAnsi="Times New Roman"/>
          <w:szCs w:val="22"/>
          <w:lang w:val="en-CA"/>
        </w:rPr>
        <w:tab/>
        <w:t xml:space="preserve">If </w:t>
      </w:r>
      <m:oMath>
        <m:sSubSup>
          <m:sSubSupPr>
            <m:ctrlPr>
              <w:rPr>
                <w:rFonts w:ascii="Cambria Math" w:hAnsi="Cambria Math"/>
                <w:i/>
                <w:szCs w:val="22"/>
                <w:lang w:val="en-CA"/>
              </w:rPr>
            </m:ctrlPr>
          </m:sSubSupPr>
          <m:e>
            <m:r>
              <w:rPr>
                <w:rFonts w:ascii="Cambria Math" w:hAnsi="Cambria Math"/>
                <w:szCs w:val="22"/>
                <w:lang w:val="en-CA"/>
              </w:rPr>
              <m:t>g</m:t>
            </m:r>
          </m:e>
          <m:sub>
            <m:r>
              <w:rPr>
                <w:rFonts w:ascii="Cambria Math" w:hAnsi="Cambria Math"/>
                <w:szCs w:val="22"/>
                <w:lang w:val="en-CA"/>
              </w:rPr>
              <m:t>h,v</m:t>
            </m:r>
          </m:sub>
          <m:sup>
            <m:r>
              <w:rPr>
                <w:rFonts w:ascii="Cambria Math" w:hAnsi="Cambria Math"/>
                <w:szCs w:val="22"/>
                <w:lang w:val="en-CA"/>
              </w:rPr>
              <m:t>max</m:t>
            </m:r>
          </m:sup>
        </m:sSubSup>
        <m:r>
          <w:rPr>
            <w:rFonts w:ascii="Cambria Math" w:hAnsi="Cambria Math"/>
            <w:szCs w:val="22"/>
            <w:lang w:val="en-CA"/>
          </w:rPr>
          <m:t>&gt;</m:t>
        </m:r>
        <m:sSub>
          <m:sSubPr>
            <m:ctrlPr>
              <w:rPr>
                <w:rFonts w:ascii="Cambria Math" w:hAnsi="Cambria Math"/>
                <w:i/>
                <w:szCs w:val="22"/>
                <w:lang w:val="en-CA"/>
              </w:rPr>
            </m:ctrlPr>
          </m:sSubPr>
          <m:e>
            <m:r>
              <w:rPr>
                <w:rFonts w:ascii="Cambria Math" w:hAnsi="Cambria Math"/>
                <w:szCs w:val="22"/>
                <w:lang w:val="en-CA"/>
              </w:rPr>
              <m:t>t</m:t>
            </m:r>
          </m:e>
          <m:sub>
            <m:r>
              <w:rPr>
                <w:rFonts w:ascii="Cambria Math" w:hAnsi="Cambria Math"/>
                <w:szCs w:val="22"/>
                <w:lang w:val="en-CA"/>
              </w:rPr>
              <m:t>2</m:t>
            </m:r>
          </m:sub>
        </m:sSub>
        <m:r>
          <w:rPr>
            <w:rFonts w:ascii="Cambria Math" w:hAnsi="Cambria Math"/>
            <w:szCs w:val="22"/>
            <w:lang w:val="en-CA"/>
          </w:rPr>
          <m:t>∙</m:t>
        </m:r>
        <m:sSubSup>
          <m:sSubSupPr>
            <m:ctrlPr>
              <w:rPr>
                <w:rFonts w:ascii="Cambria Math" w:hAnsi="Cambria Math"/>
                <w:i/>
                <w:szCs w:val="22"/>
                <w:lang w:val="en-CA"/>
              </w:rPr>
            </m:ctrlPr>
          </m:sSubSupPr>
          <m:e>
            <m:r>
              <w:rPr>
                <w:rFonts w:ascii="Cambria Math" w:hAnsi="Cambria Math"/>
                <w:szCs w:val="22"/>
                <w:lang w:val="en-CA"/>
              </w:rPr>
              <m:t>g</m:t>
            </m:r>
          </m:e>
          <m:sub>
            <m:r>
              <w:rPr>
                <w:rFonts w:ascii="Cambria Math" w:hAnsi="Cambria Math"/>
                <w:szCs w:val="22"/>
                <w:lang w:val="en-CA"/>
              </w:rPr>
              <m:t>h,v</m:t>
            </m:r>
          </m:sub>
          <m:sup>
            <m:r>
              <w:rPr>
                <w:rFonts w:ascii="Cambria Math" w:hAnsi="Cambria Math"/>
                <w:szCs w:val="22"/>
                <w:lang w:val="en-CA"/>
              </w:rPr>
              <m:t>min</m:t>
            </m:r>
          </m:sup>
        </m:sSubSup>
      </m:oMath>
      <w:r w:rsidRPr="00A05952">
        <w:rPr>
          <w:rFonts w:ascii="Times New Roman" w:hAnsi="Times New Roman"/>
          <w:szCs w:val="22"/>
          <w:lang w:val="en-CA"/>
        </w:rPr>
        <w:t xml:space="preserve">, </w:t>
      </w:r>
      <m:oMath>
        <m:r>
          <w:rPr>
            <w:rFonts w:ascii="Cambria Math" w:hAnsi="Cambria Math"/>
            <w:szCs w:val="22"/>
            <w:lang w:val="en-CA"/>
          </w:rPr>
          <m:t>D</m:t>
        </m:r>
      </m:oMath>
      <w:r w:rsidRPr="00A05952">
        <w:rPr>
          <w:rFonts w:ascii="Times New Roman" w:hAnsi="Times New Roman"/>
          <w:szCs w:val="22"/>
          <w:lang w:val="en-CA"/>
        </w:rPr>
        <w:t xml:space="preserve"> is set to </w:t>
      </w:r>
      <m:oMath>
        <m:r>
          <w:rPr>
            <w:rFonts w:ascii="Cambria Math" w:hAnsi="Cambria Math"/>
            <w:szCs w:val="22"/>
            <w:lang w:val="en-CA"/>
          </w:rPr>
          <m:t>2</m:t>
        </m:r>
      </m:oMath>
      <w:r w:rsidRPr="00A05952">
        <w:rPr>
          <w:rFonts w:ascii="Times New Roman" w:hAnsi="Times New Roman"/>
          <w:szCs w:val="22"/>
          <w:lang w:val="en-CA"/>
        </w:rPr>
        <w:t xml:space="preserve">; otherwise </w:t>
      </w:r>
      <m:oMath>
        <m:r>
          <w:rPr>
            <w:rFonts w:ascii="Cambria Math" w:hAnsi="Cambria Math"/>
            <w:szCs w:val="22"/>
            <w:lang w:val="en-CA"/>
          </w:rPr>
          <m:t>D</m:t>
        </m:r>
      </m:oMath>
      <w:r w:rsidRPr="00A05952">
        <w:rPr>
          <w:rFonts w:ascii="Times New Roman" w:hAnsi="Times New Roman"/>
          <w:szCs w:val="22"/>
          <w:lang w:val="en-CA"/>
        </w:rPr>
        <w:t xml:space="preserve"> is set to </w:t>
      </w:r>
      <m:oMath>
        <m:r>
          <w:rPr>
            <w:rFonts w:ascii="Cambria Math" w:hAnsi="Cambria Math"/>
            <w:szCs w:val="22"/>
            <w:lang w:val="en-CA"/>
          </w:rPr>
          <m:t>1</m:t>
        </m:r>
      </m:oMath>
      <w:r w:rsidRPr="00A05952">
        <w:rPr>
          <w:rFonts w:ascii="Times New Roman" w:hAnsi="Times New Roman"/>
          <w:szCs w:val="22"/>
          <w:lang w:val="en-CA"/>
        </w:rPr>
        <w:t>.</w:t>
      </w:r>
    </w:p>
    <w:p w14:paraId="159D2933" w14:textId="77777777" w:rsidR="00050C16" w:rsidRPr="00A05952" w:rsidRDefault="00050C16" w:rsidP="00CD45EA">
      <w:pPr>
        <w:pStyle w:val="11BodyText"/>
        <w:tabs>
          <w:tab w:val="left" w:pos="810"/>
        </w:tabs>
        <w:spacing w:before="136"/>
        <w:ind w:left="0"/>
        <w:jc w:val="both"/>
        <w:rPr>
          <w:rFonts w:ascii="Times New Roman" w:hAnsi="Times New Roman"/>
          <w:szCs w:val="22"/>
          <w:lang w:val="en-CA"/>
        </w:rPr>
      </w:pPr>
      <w:r w:rsidRPr="00A05952">
        <w:rPr>
          <w:rFonts w:ascii="Times New Roman" w:hAnsi="Times New Roman"/>
          <w:b/>
          <w:szCs w:val="22"/>
          <w:lang w:val="en-CA"/>
        </w:rPr>
        <w:t>Step 4</w:t>
      </w:r>
      <w:r w:rsidRPr="00A05952">
        <w:rPr>
          <w:rFonts w:ascii="Times New Roman" w:hAnsi="Times New Roman"/>
          <w:szCs w:val="22"/>
          <w:lang w:val="en-CA"/>
        </w:rPr>
        <w:t>.</w:t>
      </w:r>
      <w:r w:rsidRPr="00A05952">
        <w:rPr>
          <w:rFonts w:ascii="Times New Roman" w:hAnsi="Times New Roman"/>
          <w:szCs w:val="22"/>
          <w:lang w:val="en-CA"/>
        </w:rPr>
        <w:tab/>
        <w:t xml:space="preserve">If </w:t>
      </w:r>
      <m:oMath>
        <m:sSubSup>
          <m:sSubSupPr>
            <m:ctrlPr>
              <w:rPr>
                <w:rFonts w:ascii="Cambria Math" w:hAnsi="Cambria Math"/>
                <w:i/>
                <w:szCs w:val="22"/>
                <w:lang w:val="en-CA"/>
              </w:rPr>
            </m:ctrlPr>
          </m:sSubSupPr>
          <m:e>
            <m:r>
              <w:rPr>
                <w:rFonts w:ascii="Cambria Math" w:hAnsi="Cambria Math"/>
                <w:szCs w:val="22"/>
                <w:lang w:val="en-CA"/>
              </w:rPr>
              <m:t>g</m:t>
            </m:r>
          </m:e>
          <m:sub>
            <m:r>
              <w:rPr>
                <w:rFonts w:ascii="Cambria Math" w:hAnsi="Cambria Math"/>
                <w:szCs w:val="22"/>
                <w:lang w:val="en-CA"/>
              </w:rPr>
              <m:t>d0,d1</m:t>
            </m:r>
          </m:sub>
          <m:sup>
            <m:r>
              <w:rPr>
                <w:rFonts w:ascii="Cambria Math" w:hAnsi="Cambria Math"/>
                <w:szCs w:val="22"/>
                <w:lang w:val="en-CA"/>
              </w:rPr>
              <m:t>max</m:t>
            </m:r>
          </m:sup>
        </m:sSubSup>
        <m:r>
          <w:rPr>
            <w:rFonts w:ascii="Cambria Math" w:hAnsi="Cambria Math"/>
            <w:szCs w:val="22"/>
            <w:lang w:val="en-CA"/>
          </w:rPr>
          <m:t>&gt;</m:t>
        </m:r>
        <m:sSub>
          <m:sSubPr>
            <m:ctrlPr>
              <w:rPr>
                <w:rFonts w:ascii="Cambria Math" w:hAnsi="Cambria Math"/>
                <w:i/>
                <w:szCs w:val="22"/>
                <w:lang w:val="en-CA"/>
              </w:rPr>
            </m:ctrlPr>
          </m:sSubPr>
          <m:e>
            <m:r>
              <w:rPr>
                <w:rFonts w:ascii="Cambria Math" w:hAnsi="Cambria Math"/>
                <w:szCs w:val="22"/>
                <w:lang w:val="en-CA"/>
              </w:rPr>
              <m:t>t</m:t>
            </m:r>
          </m:e>
          <m:sub>
            <m:r>
              <w:rPr>
                <w:rFonts w:ascii="Cambria Math" w:hAnsi="Cambria Math"/>
                <w:szCs w:val="22"/>
                <w:lang w:val="en-CA"/>
              </w:rPr>
              <m:t>2</m:t>
            </m:r>
          </m:sub>
        </m:sSub>
        <m:r>
          <w:rPr>
            <w:rFonts w:ascii="Cambria Math" w:hAnsi="Cambria Math"/>
            <w:szCs w:val="22"/>
            <w:lang w:val="en-CA"/>
          </w:rPr>
          <m:t>∙</m:t>
        </m:r>
        <m:sSubSup>
          <m:sSubSupPr>
            <m:ctrlPr>
              <w:rPr>
                <w:rFonts w:ascii="Cambria Math" w:hAnsi="Cambria Math"/>
                <w:i/>
                <w:szCs w:val="22"/>
                <w:lang w:val="en-CA"/>
              </w:rPr>
            </m:ctrlPr>
          </m:sSubSupPr>
          <m:e>
            <m:r>
              <w:rPr>
                <w:rFonts w:ascii="Cambria Math" w:hAnsi="Cambria Math"/>
                <w:szCs w:val="22"/>
                <w:lang w:val="en-CA"/>
              </w:rPr>
              <m:t>g</m:t>
            </m:r>
          </m:e>
          <m:sub>
            <m:r>
              <w:rPr>
                <w:rFonts w:ascii="Cambria Math" w:hAnsi="Cambria Math"/>
                <w:szCs w:val="22"/>
                <w:lang w:val="en-CA"/>
              </w:rPr>
              <m:t>d0,d1</m:t>
            </m:r>
          </m:sub>
          <m:sup>
            <m:r>
              <w:rPr>
                <w:rFonts w:ascii="Cambria Math" w:hAnsi="Cambria Math"/>
                <w:szCs w:val="22"/>
                <w:lang w:val="en-CA"/>
              </w:rPr>
              <m:t>min</m:t>
            </m:r>
          </m:sup>
        </m:sSubSup>
      </m:oMath>
      <w:r w:rsidRPr="00A05952">
        <w:rPr>
          <w:rFonts w:ascii="Times New Roman" w:hAnsi="Times New Roman"/>
          <w:szCs w:val="22"/>
          <w:lang w:val="en-CA"/>
        </w:rPr>
        <w:t xml:space="preserve">, </w:t>
      </w:r>
      <m:oMath>
        <m:r>
          <w:rPr>
            <w:rFonts w:ascii="Cambria Math" w:hAnsi="Cambria Math"/>
            <w:szCs w:val="22"/>
            <w:lang w:val="en-CA"/>
          </w:rPr>
          <m:t>D</m:t>
        </m:r>
      </m:oMath>
      <w:r w:rsidRPr="00A05952">
        <w:rPr>
          <w:rFonts w:ascii="Times New Roman" w:hAnsi="Times New Roman"/>
          <w:szCs w:val="22"/>
          <w:lang w:val="en-CA"/>
        </w:rPr>
        <w:t xml:space="preserve"> is set to </w:t>
      </w:r>
      <m:oMath>
        <m:r>
          <w:rPr>
            <w:rFonts w:ascii="Cambria Math" w:hAnsi="Cambria Math"/>
            <w:szCs w:val="22"/>
            <w:lang w:val="en-CA"/>
          </w:rPr>
          <m:t>4</m:t>
        </m:r>
      </m:oMath>
      <w:r w:rsidRPr="00A05952">
        <w:rPr>
          <w:rFonts w:ascii="Times New Roman" w:hAnsi="Times New Roman"/>
          <w:szCs w:val="22"/>
          <w:lang w:val="en-CA"/>
        </w:rPr>
        <w:t xml:space="preserve">; otherwise </w:t>
      </w:r>
      <m:oMath>
        <m:r>
          <w:rPr>
            <w:rFonts w:ascii="Cambria Math" w:hAnsi="Cambria Math"/>
            <w:szCs w:val="22"/>
            <w:lang w:val="en-CA"/>
          </w:rPr>
          <m:t>D</m:t>
        </m:r>
      </m:oMath>
      <w:r w:rsidRPr="00A05952">
        <w:rPr>
          <w:rFonts w:ascii="Times New Roman" w:hAnsi="Times New Roman"/>
          <w:szCs w:val="22"/>
          <w:lang w:val="en-CA"/>
        </w:rPr>
        <w:t xml:space="preserve"> is set to </w:t>
      </w:r>
      <m:oMath>
        <m:r>
          <w:rPr>
            <w:rFonts w:ascii="Cambria Math" w:hAnsi="Cambria Math"/>
            <w:szCs w:val="22"/>
            <w:lang w:val="en-CA"/>
          </w:rPr>
          <m:t>3</m:t>
        </m:r>
      </m:oMath>
      <w:r w:rsidRPr="00A05952">
        <w:rPr>
          <w:rFonts w:ascii="Times New Roman" w:hAnsi="Times New Roman"/>
          <w:szCs w:val="22"/>
          <w:lang w:val="en-CA"/>
        </w:rPr>
        <w:t>.</w:t>
      </w:r>
    </w:p>
    <w:p w14:paraId="49423BA7" w14:textId="77777777" w:rsidR="00050C16" w:rsidRDefault="00050C16" w:rsidP="00CD45EA">
      <w:pPr>
        <w:pStyle w:val="11BodyText"/>
        <w:tabs>
          <w:tab w:val="left" w:pos="810"/>
        </w:tabs>
        <w:spacing w:before="136"/>
        <w:ind w:left="0"/>
        <w:jc w:val="both"/>
        <w:rPr>
          <w:rFonts w:ascii="Times New Roman" w:hAnsi="Times New Roman"/>
          <w:szCs w:val="22"/>
          <w:lang w:val="en-CA"/>
        </w:rPr>
      </w:pPr>
      <w:r w:rsidRPr="00A05952">
        <w:rPr>
          <w:rFonts w:ascii="Times New Roman" w:hAnsi="Times New Roman"/>
          <w:szCs w:val="22"/>
          <w:lang w:val="en-CA"/>
        </w:rPr>
        <w:t xml:space="preserve">The activity value </w:t>
      </w:r>
      <m:oMath>
        <m:r>
          <w:rPr>
            <w:rFonts w:ascii="Cambria Math" w:hAnsi="Cambria Math"/>
            <w:szCs w:val="22"/>
            <w:lang w:val="en-CA"/>
          </w:rPr>
          <m:t>A</m:t>
        </m:r>
      </m:oMath>
      <w:r w:rsidRPr="00A05952">
        <w:rPr>
          <w:rFonts w:ascii="Times New Roman" w:hAnsi="Times New Roman"/>
          <w:szCs w:val="22"/>
          <w:lang w:val="en-CA"/>
        </w:rPr>
        <w:t xml:space="preserve"> is calculated as:</w:t>
      </w:r>
    </w:p>
    <w:p w14:paraId="097F1A0E" w14:textId="76ACE83E" w:rsidR="00636B19" w:rsidRPr="00A05952" w:rsidRDefault="00636B19" w:rsidP="00CD45EA">
      <w:pPr>
        <w:keepNext/>
        <w:spacing w:after="120"/>
        <w:jc w:val="right"/>
        <w:rPr>
          <w:szCs w:val="22"/>
          <w:lang w:val="en-CA"/>
        </w:rPr>
      </w:pPr>
      <m:oMath>
        <m:r>
          <w:rPr>
            <w:rFonts w:ascii="Cambria Math" w:eastAsia="Calibri" w:hAnsi="Cambria Math"/>
            <w:szCs w:val="22"/>
            <w:lang w:val="en-CA"/>
          </w:rPr>
          <m:t>A=</m:t>
        </m:r>
        <m:nary>
          <m:naryPr>
            <m:chr m:val="∑"/>
            <m:limLoc m:val="undOvr"/>
            <m:ctrlPr>
              <w:rPr>
                <w:rFonts w:ascii="Cambria Math" w:eastAsia="Calibri" w:hAnsi="Cambria Math"/>
                <w:i/>
                <w:szCs w:val="22"/>
                <w:lang w:val="en-CA"/>
              </w:rPr>
            </m:ctrlPr>
          </m:naryPr>
          <m:sub>
            <m:r>
              <w:rPr>
                <w:rFonts w:ascii="Cambria Math" w:eastAsia="Calibri" w:hAnsi="Cambria Math"/>
                <w:szCs w:val="22"/>
                <w:lang w:val="en-CA"/>
              </w:rPr>
              <m:t>k=i-2</m:t>
            </m:r>
          </m:sub>
          <m:sup>
            <m:r>
              <w:rPr>
                <w:rFonts w:ascii="Cambria Math" w:eastAsia="Calibri" w:hAnsi="Cambria Math"/>
                <w:szCs w:val="22"/>
                <w:lang w:val="en-CA"/>
              </w:rPr>
              <m:t>i+3</m:t>
            </m:r>
          </m:sup>
          <m:e>
            <m:nary>
              <m:naryPr>
                <m:chr m:val="∑"/>
                <m:limLoc m:val="undOvr"/>
                <m:ctrlPr>
                  <w:rPr>
                    <w:rFonts w:ascii="Cambria Math" w:eastAsia="Calibri" w:hAnsi="Cambria Math"/>
                    <w:i/>
                    <w:szCs w:val="22"/>
                    <w:lang w:val="en-CA"/>
                  </w:rPr>
                </m:ctrlPr>
              </m:naryPr>
              <m:sub>
                <m:r>
                  <w:rPr>
                    <w:rFonts w:ascii="Cambria Math" w:eastAsia="Calibri" w:hAnsi="Cambria Math"/>
                    <w:szCs w:val="22"/>
                    <w:lang w:val="en-CA"/>
                  </w:rPr>
                  <m:t>l=j-2</m:t>
                </m:r>
              </m:sub>
              <m:sup>
                <m:r>
                  <w:rPr>
                    <w:rFonts w:ascii="Cambria Math" w:eastAsia="Calibri" w:hAnsi="Cambria Math"/>
                    <w:szCs w:val="22"/>
                    <w:lang w:val="en-CA"/>
                  </w:rPr>
                  <m:t>j+3</m:t>
                </m:r>
              </m:sup>
              <m:e>
                <m:d>
                  <m:dPr>
                    <m:ctrlPr>
                      <w:rPr>
                        <w:rFonts w:ascii="Cambria Math" w:eastAsia="Calibri" w:hAnsi="Cambria Math"/>
                        <w:i/>
                        <w:szCs w:val="22"/>
                        <w:lang w:val="en-CA"/>
                      </w:rPr>
                    </m:ctrlPr>
                  </m:dPr>
                  <m:e>
                    <m:sSub>
                      <m:sSubPr>
                        <m:ctrlPr>
                          <w:rPr>
                            <w:rFonts w:ascii="Cambria Math" w:eastAsia="Calibri" w:hAnsi="Cambria Math"/>
                            <w:i/>
                            <w:szCs w:val="22"/>
                            <w:lang w:val="en-CA"/>
                          </w:rPr>
                        </m:ctrlPr>
                      </m:sSubPr>
                      <m:e>
                        <m:r>
                          <w:rPr>
                            <w:rFonts w:ascii="Cambria Math" w:eastAsia="Calibri" w:hAnsi="Cambria Math"/>
                            <w:szCs w:val="22"/>
                            <w:lang w:val="en-CA"/>
                          </w:rPr>
                          <m:t>V</m:t>
                        </m:r>
                      </m:e>
                      <m:sub>
                        <m:r>
                          <w:rPr>
                            <w:rFonts w:ascii="Cambria Math" w:eastAsia="Calibri" w:hAnsi="Cambria Math"/>
                            <w:szCs w:val="22"/>
                            <w:lang w:val="en-CA"/>
                          </w:rPr>
                          <m:t>k,l</m:t>
                        </m:r>
                      </m:sub>
                    </m:sSub>
                    <m:r>
                      <w:rPr>
                        <w:rFonts w:ascii="Cambria Math" w:eastAsia="Calibri" w:hAnsi="Cambria Math"/>
                        <w:szCs w:val="22"/>
                        <w:lang w:val="en-CA"/>
                      </w:rPr>
                      <m:t>+</m:t>
                    </m:r>
                    <m:sSub>
                      <m:sSubPr>
                        <m:ctrlPr>
                          <w:rPr>
                            <w:rFonts w:ascii="Cambria Math" w:eastAsia="Calibri" w:hAnsi="Cambria Math"/>
                            <w:i/>
                            <w:szCs w:val="22"/>
                            <w:lang w:val="en-CA"/>
                          </w:rPr>
                        </m:ctrlPr>
                      </m:sSubPr>
                      <m:e>
                        <m:r>
                          <w:rPr>
                            <w:rFonts w:ascii="Cambria Math" w:eastAsia="Calibri" w:hAnsi="Cambria Math"/>
                            <w:szCs w:val="22"/>
                            <w:lang w:val="en-CA"/>
                          </w:rPr>
                          <m:t>H</m:t>
                        </m:r>
                      </m:e>
                      <m:sub>
                        <m:r>
                          <w:rPr>
                            <w:rFonts w:ascii="Cambria Math" w:eastAsia="Calibri" w:hAnsi="Cambria Math"/>
                            <w:szCs w:val="22"/>
                            <w:lang w:val="en-CA"/>
                          </w:rPr>
                          <m:t>k,l</m:t>
                        </m:r>
                      </m:sub>
                    </m:sSub>
                  </m:e>
                </m:d>
              </m:e>
            </m:nary>
          </m:e>
        </m:nary>
      </m:oMath>
      <w:r>
        <w:rPr>
          <w:rFonts w:eastAsia="MS Mincho"/>
          <w:szCs w:val="22"/>
          <w:lang w:val="en-CA"/>
        </w:rPr>
        <w:tab/>
      </w:r>
      <w:r>
        <w:rPr>
          <w:rFonts w:eastAsia="MS Mincho"/>
          <w:szCs w:val="22"/>
          <w:lang w:val="en-CA"/>
        </w:rPr>
        <w:tab/>
      </w:r>
      <w:r>
        <w:rPr>
          <w:rFonts w:eastAsia="MS Mincho"/>
          <w:szCs w:val="22"/>
          <w:lang w:val="en-CA"/>
        </w:rPr>
        <w:tab/>
      </w:r>
      <w:r>
        <w:rPr>
          <w:rFonts w:eastAsia="MS Mincho"/>
          <w:szCs w:val="22"/>
          <w:lang w:val="en-CA"/>
        </w:rPr>
        <w:tab/>
      </w:r>
      <w:r w:rsidR="00686876">
        <w:rPr>
          <w:rFonts w:eastAsia="MS Mincho"/>
          <w:szCs w:val="22"/>
          <w:lang w:val="en-CA"/>
        </w:rPr>
        <w:tab/>
      </w:r>
      <w:r w:rsidRPr="00D113C4">
        <w:rPr>
          <w:szCs w:val="22"/>
          <w:lang w:val="en-CA"/>
        </w:rPr>
        <w:t>(</w:t>
      </w:r>
      <w:r w:rsidRPr="00D113C4">
        <w:rPr>
          <w:rFonts w:eastAsia="Malgun Gothic"/>
          <w:szCs w:val="22"/>
          <w:lang w:val="en-CA" w:eastAsia="ko-KR"/>
        </w:rPr>
        <w:t>3-</w:t>
      </w:r>
      <w:r w:rsidRPr="00D113C4">
        <w:rPr>
          <w:noProof/>
          <w:szCs w:val="22"/>
          <w:lang w:val="en-CA"/>
        </w:rPr>
        <w:fldChar w:fldCharType="begin"/>
      </w:r>
      <w:r w:rsidRPr="00D113C4">
        <w:rPr>
          <w:noProof/>
          <w:szCs w:val="22"/>
          <w:lang w:val="en-CA"/>
        </w:rPr>
        <w:instrText xml:space="preserve"> SEQ Eq \* MERGEFORMAT </w:instrText>
      </w:r>
      <w:r w:rsidRPr="00D113C4">
        <w:rPr>
          <w:noProof/>
          <w:szCs w:val="22"/>
          <w:lang w:val="en-CA"/>
        </w:rPr>
        <w:fldChar w:fldCharType="separate"/>
      </w:r>
      <w:r w:rsidR="003A61E2">
        <w:rPr>
          <w:noProof/>
          <w:szCs w:val="22"/>
          <w:lang w:val="en-CA"/>
        </w:rPr>
        <w:t>63</w:t>
      </w:r>
      <w:r w:rsidRPr="00D113C4">
        <w:rPr>
          <w:noProof/>
          <w:szCs w:val="22"/>
          <w:lang w:val="en-CA"/>
        </w:rPr>
        <w:fldChar w:fldCharType="end"/>
      </w:r>
      <w:r w:rsidRPr="00D113C4">
        <w:rPr>
          <w:szCs w:val="22"/>
          <w:lang w:val="en-CA"/>
        </w:rPr>
        <w:t>)</w:t>
      </w:r>
    </w:p>
    <w:p w14:paraId="74F8769D" w14:textId="77777777" w:rsidR="00050C16" w:rsidRPr="00A05952" w:rsidRDefault="00050C16" w:rsidP="00CD45EA">
      <w:pPr>
        <w:spacing w:after="120"/>
        <w:jc w:val="both"/>
        <w:rPr>
          <w:szCs w:val="22"/>
          <w:lang w:val="en-CA"/>
        </w:rPr>
      </w:pPr>
      <m:oMath>
        <m:r>
          <w:rPr>
            <w:rFonts w:ascii="Cambria Math" w:hAnsi="Cambria Math"/>
            <w:szCs w:val="22"/>
            <w:lang w:val="en-CA"/>
          </w:rPr>
          <m:t>A</m:t>
        </m:r>
      </m:oMath>
      <w:r w:rsidRPr="00A05952">
        <w:rPr>
          <w:szCs w:val="22"/>
          <w:lang w:val="en-CA"/>
        </w:rPr>
        <w:t xml:space="preserve"> is further quantized to the range of 0 to 4, inclusively, and the quantized value is denoted as </w:t>
      </w:r>
      <m:oMath>
        <m:acc>
          <m:accPr>
            <m:ctrlPr>
              <w:rPr>
                <w:rFonts w:ascii="Cambria Math" w:hAnsi="Cambria Math"/>
                <w:i/>
                <w:szCs w:val="22"/>
                <w:lang w:val="en-CA"/>
              </w:rPr>
            </m:ctrlPr>
          </m:accPr>
          <m:e>
            <m:r>
              <w:rPr>
                <w:rFonts w:ascii="Cambria Math" w:hAnsi="Cambria Math"/>
                <w:szCs w:val="22"/>
                <w:lang w:val="en-CA"/>
              </w:rPr>
              <m:t>A</m:t>
            </m:r>
          </m:e>
        </m:acc>
      </m:oMath>
      <w:r w:rsidRPr="00A05952">
        <w:rPr>
          <w:szCs w:val="22"/>
          <w:lang w:val="en-CA"/>
        </w:rPr>
        <w:t>.</w:t>
      </w:r>
    </w:p>
    <w:p w14:paraId="7AEB4A8F" w14:textId="3F00D36F" w:rsidR="00050C16" w:rsidRPr="00A05952" w:rsidRDefault="00050C16" w:rsidP="00CD45EA">
      <w:pPr>
        <w:spacing w:after="120"/>
        <w:jc w:val="both"/>
        <w:rPr>
          <w:szCs w:val="22"/>
          <w:lang w:val="en-CA"/>
        </w:rPr>
      </w:pPr>
      <w:r w:rsidRPr="00A05952">
        <w:rPr>
          <w:szCs w:val="22"/>
          <w:lang w:val="en-CA"/>
        </w:rPr>
        <w:t>For chroma components in a picture, no classification method is applied.</w:t>
      </w:r>
    </w:p>
    <w:p w14:paraId="2F9854F3" w14:textId="01B75977" w:rsidR="00050C16" w:rsidRPr="00A05952" w:rsidRDefault="00050C16" w:rsidP="00CD45EA">
      <w:pPr>
        <w:pStyle w:val="Heading4"/>
        <w:tabs>
          <w:tab w:val="clear" w:pos="360"/>
          <w:tab w:val="clear" w:pos="720"/>
          <w:tab w:val="clear" w:pos="1080"/>
          <w:tab w:val="clear" w:pos="1440"/>
        </w:tabs>
        <w:overflowPunct/>
        <w:autoSpaceDE/>
        <w:autoSpaceDN/>
        <w:adjustRightInd/>
        <w:spacing w:before="136"/>
        <w:ind w:right="0"/>
        <w:textAlignment w:val="auto"/>
        <w:rPr>
          <w:lang w:val="en-CA"/>
        </w:rPr>
      </w:pPr>
      <w:r w:rsidRPr="00A05952">
        <w:rPr>
          <w:lang w:val="en-CA"/>
        </w:rPr>
        <w:t>Geometric transformations of filter coefficients</w:t>
      </w:r>
      <w:r w:rsidR="00C852A2">
        <w:rPr>
          <w:lang w:val="en-CA"/>
        </w:rPr>
        <w:t xml:space="preserve"> and clipping values</w:t>
      </w:r>
    </w:p>
    <w:p w14:paraId="01FFB1A4" w14:textId="0324C00C" w:rsidR="00050C16" w:rsidRPr="00A05952" w:rsidRDefault="00050C16" w:rsidP="00CD45EA">
      <w:pPr>
        <w:pStyle w:val="11BodyText"/>
        <w:tabs>
          <w:tab w:val="left" w:pos="810"/>
        </w:tabs>
        <w:spacing w:before="136"/>
        <w:ind w:left="0"/>
        <w:jc w:val="both"/>
        <w:rPr>
          <w:rFonts w:asciiTheme="majorBidi" w:hAnsiTheme="majorBidi" w:cstheme="majorBidi"/>
          <w:szCs w:val="22"/>
          <w:lang w:val="en-CA"/>
        </w:rPr>
      </w:pPr>
      <w:r w:rsidRPr="00A05952">
        <w:rPr>
          <w:rFonts w:ascii="Times New Roman" w:hAnsi="Times New Roman"/>
          <w:szCs w:val="22"/>
          <w:lang w:val="en-CA"/>
        </w:rPr>
        <w:t xml:space="preserve">Before filtering each </w:t>
      </w:r>
      <w:r w:rsidR="00636B19">
        <w:rPr>
          <w:rFonts w:ascii="Times New Roman" w:hAnsi="Times New Roman"/>
          <w:szCs w:val="22"/>
          <w:lang w:val="en-CA"/>
        </w:rPr>
        <w:t>4</w:t>
      </w:r>
      <w:r w:rsidRPr="00A05952">
        <w:rPr>
          <w:rFonts w:ascii="Times New Roman" w:hAnsi="Times New Roman"/>
          <w:szCs w:val="22"/>
          <w:lang w:val="en-CA"/>
        </w:rPr>
        <w:t>×</w:t>
      </w:r>
      <w:r w:rsidR="00636B19">
        <w:rPr>
          <w:rFonts w:ascii="Times New Roman" w:hAnsi="Times New Roman"/>
          <w:szCs w:val="22"/>
          <w:lang w:val="en-CA"/>
        </w:rPr>
        <w:t>4</w:t>
      </w:r>
      <w:r w:rsidRPr="00A05952">
        <w:rPr>
          <w:rFonts w:ascii="Times New Roman" w:hAnsi="Times New Roman"/>
          <w:szCs w:val="22"/>
          <w:lang w:val="en-CA"/>
        </w:rPr>
        <w:t xml:space="preserve"> </w:t>
      </w:r>
      <w:r w:rsidR="00636B19">
        <w:rPr>
          <w:rFonts w:ascii="Times New Roman" w:hAnsi="Times New Roman"/>
          <w:szCs w:val="22"/>
          <w:lang w:val="en-CA"/>
        </w:rPr>
        <w:t xml:space="preserve">luma </w:t>
      </w:r>
      <w:r w:rsidRPr="00A05952">
        <w:rPr>
          <w:rFonts w:ascii="Times New Roman" w:hAnsi="Times New Roman"/>
          <w:szCs w:val="22"/>
          <w:lang w:val="en-CA"/>
        </w:rPr>
        <w:t xml:space="preserve">block, geometric transformations such as rotation or diagonal and vertical flipping are applied to the filter coefficients </w:t>
      </w:r>
      <m:oMath>
        <m:r>
          <w:rPr>
            <w:rFonts w:ascii="Cambria Math" w:hAnsi="Cambria Math"/>
            <w:lang w:val="en-CA"/>
          </w:rPr>
          <m:t>f(k, l)</m:t>
        </m:r>
      </m:oMath>
      <w:r w:rsidRPr="00A05952">
        <w:rPr>
          <w:rFonts w:ascii="Times New Roman" w:hAnsi="Times New Roman"/>
          <w:szCs w:val="22"/>
          <w:lang w:val="en-CA"/>
        </w:rPr>
        <w:t xml:space="preserve"> </w:t>
      </w:r>
      <w:r w:rsidR="003963DD">
        <w:rPr>
          <w:rFonts w:ascii="Times New Roman" w:hAnsi="Times New Roman"/>
          <w:szCs w:val="22"/>
          <w:lang w:val="en-CA"/>
        </w:rPr>
        <w:t xml:space="preserve">and to the corresponding filter clipping values </w:t>
      </w:r>
      <m:oMath>
        <m:r>
          <w:rPr>
            <w:rFonts w:ascii="Cambria Math" w:hAnsi="Cambria Math"/>
            <w:lang w:val="en-CA"/>
          </w:rPr>
          <m:t>c(k, l)</m:t>
        </m:r>
      </m:oMath>
      <w:r w:rsidR="003963DD">
        <w:rPr>
          <w:rFonts w:ascii="Times New Roman" w:hAnsi="Times New Roman"/>
          <w:lang w:val="en-CA"/>
        </w:rPr>
        <w:t xml:space="preserve"> </w:t>
      </w:r>
      <w:r w:rsidRPr="00A05952">
        <w:rPr>
          <w:rFonts w:ascii="Times New Roman" w:hAnsi="Times New Roman"/>
          <w:szCs w:val="22"/>
          <w:lang w:val="en-CA"/>
        </w:rPr>
        <w:t>depending on gradient values calculated for that block. This is equivalent to applying these transformations to the samples in the filter support region. The idea is to make different blocks to which ALF is applied more similar by aligning their directionality.</w:t>
      </w:r>
    </w:p>
    <w:p w14:paraId="494E9F5E" w14:textId="77777777" w:rsidR="00050C16" w:rsidRDefault="00050C16" w:rsidP="00CD45EA">
      <w:pPr>
        <w:pStyle w:val="11BodyText"/>
        <w:tabs>
          <w:tab w:val="left" w:pos="810"/>
        </w:tabs>
        <w:spacing w:before="136"/>
        <w:ind w:left="0"/>
        <w:jc w:val="both"/>
        <w:rPr>
          <w:rFonts w:ascii="Times New Roman" w:hAnsi="Times New Roman"/>
          <w:szCs w:val="22"/>
          <w:lang w:val="en-CA"/>
        </w:rPr>
      </w:pPr>
      <w:r w:rsidRPr="00A05952">
        <w:rPr>
          <w:rFonts w:ascii="Times New Roman" w:hAnsi="Times New Roman"/>
          <w:szCs w:val="22"/>
          <w:lang w:val="en-CA"/>
        </w:rPr>
        <w:t>Three geometric transformations, including diagonal, vertical flip and rotation are introduced:</w:t>
      </w:r>
    </w:p>
    <w:p w14:paraId="23371D69" w14:textId="2D56462F" w:rsidR="00741A08" w:rsidRPr="00A05952" w:rsidRDefault="00741A08" w:rsidP="00CD45EA">
      <w:pPr>
        <w:keepNext/>
        <w:spacing w:after="120"/>
        <w:jc w:val="right"/>
        <w:rPr>
          <w:szCs w:val="22"/>
          <w:lang w:val="en-CA"/>
        </w:rPr>
      </w:pPr>
      <w:r w:rsidRPr="00A05952">
        <w:rPr>
          <w:szCs w:val="22"/>
          <w:lang w:val="en-CA"/>
        </w:rPr>
        <w:lastRenderedPageBreak/>
        <w:t xml:space="preserve">Diagonal: </w:t>
      </w:r>
      <m:oMath>
        <m:sSub>
          <m:sSubPr>
            <m:ctrlPr>
              <w:rPr>
                <w:rFonts w:ascii="Cambria Math" w:hAnsi="Cambria Math"/>
                <w:i/>
                <w:szCs w:val="22"/>
                <w:lang w:val="en-CA"/>
              </w:rPr>
            </m:ctrlPr>
          </m:sSubPr>
          <m:e>
            <m:r>
              <w:rPr>
                <w:rFonts w:ascii="Cambria Math" w:hAnsi="Cambria Math"/>
                <w:szCs w:val="22"/>
                <w:lang w:val="en-CA"/>
              </w:rPr>
              <m:t>f</m:t>
            </m:r>
          </m:e>
          <m:sub>
            <m:r>
              <w:rPr>
                <w:rFonts w:ascii="Cambria Math" w:hAnsi="Cambria Math"/>
                <w:szCs w:val="22"/>
                <w:lang w:val="en-CA"/>
              </w:rPr>
              <m:t>D</m:t>
            </m:r>
          </m:sub>
        </m:sSub>
        <m:d>
          <m:dPr>
            <m:ctrlPr>
              <w:rPr>
                <w:rFonts w:ascii="Cambria Math" w:hAnsi="Cambria Math"/>
                <w:i/>
                <w:szCs w:val="22"/>
                <w:lang w:val="en-CA"/>
              </w:rPr>
            </m:ctrlPr>
          </m:dPr>
          <m:e>
            <m:r>
              <w:rPr>
                <w:rFonts w:ascii="Cambria Math" w:hAnsi="Cambria Math"/>
                <w:szCs w:val="22"/>
                <w:lang w:val="en-CA"/>
              </w:rPr>
              <m:t>k,l</m:t>
            </m:r>
          </m:e>
        </m:d>
        <m:r>
          <w:rPr>
            <w:rFonts w:ascii="Cambria Math" w:hAnsi="Cambria Math"/>
            <w:szCs w:val="22"/>
            <w:lang w:val="en-CA"/>
          </w:rPr>
          <m:t>=f</m:t>
        </m:r>
        <m:d>
          <m:dPr>
            <m:ctrlPr>
              <w:rPr>
                <w:rFonts w:ascii="Cambria Math" w:hAnsi="Cambria Math"/>
                <w:i/>
                <w:szCs w:val="22"/>
                <w:lang w:val="en-CA"/>
              </w:rPr>
            </m:ctrlPr>
          </m:dPr>
          <m:e>
            <m:r>
              <w:rPr>
                <w:rFonts w:ascii="Cambria Math" w:hAnsi="Cambria Math"/>
                <w:szCs w:val="22"/>
                <w:lang w:val="en-CA"/>
              </w:rPr>
              <m:t>l,k</m:t>
            </m:r>
          </m:e>
        </m:d>
        <m:r>
          <w:rPr>
            <w:rFonts w:ascii="Cambria Math" w:hAnsi="Cambria Math"/>
            <w:szCs w:val="22"/>
            <w:lang w:val="en-CA"/>
          </w:rPr>
          <m:t>,</m:t>
        </m:r>
      </m:oMath>
      <w:r w:rsidR="000626D0">
        <w:rPr>
          <w:rFonts w:hint="eastAsia"/>
          <w:szCs w:val="22"/>
          <w:lang w:val="en-CA"/>
        </w:rPr>
        <w:t xml:space="preserve"> </w:t>
      </w:r>
      <m:oMath>
        <m:sSub>
          <m:sSubPr>
            <m:ctrlPr>
              <w:rPr>
                <w:rFonts w:ascii="Cambria Math" w:hAnsi="Cambria Math"/>
                <w:i/>
                <w:szCs w:val="22"/>
                <w:lang w:val="en-CA"/>
              </w:rPr>
            </m:ctrlPr>
          </m:sSubPr>
          <m:e>
            <m:r>
              <w:rPr>
                <w:rFonts w:ascii="Cambria Math" w:hAnsi="Cambria Math"/>
                <w:szCs w:val="22"/>
                <w:lang w:val="en-CA"/>
              </w:rPr>
              <m:t>c</m:t>
            </m:r>
          </m:e>
          <m:sub>
            <m:r>
              <w:rPr>
                <w:rFonts w:ascii="Cambria Math" w:hAnsi="Cambria Math"/>
                <w:szCs w:val="22"/>
                <w:lang w:val="en-CA"/>
              </w:rPr>
              <m:t>D</m:t>
            </m:r>
          </m:sub>
        </m:sSub>
        <m:d>
          <m:dPr>
            <m:ctrlPr>
              <w:rPr>
                <w:rFonts w:ascii="Cambria Math" w:hAnsi="Cambria Math"/>
                <w:i/>
                <w:szCs w:val="22"/>
                <w:lang w:val="en-CA"/>
              </w:rPr>
            </m:ctrlPr>
          </m:dPr>
          <m:e>
            <m:r>
              <w:rPr>
                <w:rFonts w:ascii="Cambria Math" w:hAnsi="Cambria Math"/>
                <w:szCs w:val="22"/>
                <w:lang w:val="en-CA"/>
              </w:rPr>
              <m:t>k,l</m:t>
            </m:r>
          </m:e>
        </m:d>
        <m:r>
          <w:rPr>
            <w:rFonts w:ascii="Cambria Math" w:hAnsi="Cambria Math"/>
            <w:szCs w:val="22"/>
            <w:lang w:val="en-CA"/>
          </w:rPr>
          <m:t>=c</m:t>
        </m:r>
        <m:d>
          <m:dPr>
            <m:ctrlPr>
              <w:rPr>
                <w:rFonts w:ascii="Cambria Math" w:hAnsi="Cambria Math"/>
                <w:i/>
                <w:szCs w:val="22"/>
                <w:lang w:val="en-CA"/>
              </w:rPr>
            </m:ctrlPr>
          </m:dPr>
          <m:e>
            <m:r>
              <w:rPr>
                <w:rFonts w:ascii="Cambria Math" w:hAnsi="Cambria Math"/>
                <w:szCs w:val="22"/>
                <w:lang w:val="en-CA"/>
              </w:rPr>
              <m:t>l,k</m:t>
            </m:r>
          </m:e>
        </m:d>
        <m:r>
          <w:rPr>
            <w:rFonts w:ascii="Cambria Math" w:hAnsi="Cambria Math"/>
            <w:szCs w:val="22"/>
            <w:lang w:val="en-CA"/>
          </w:rPr>
          <m:t>,</m:t>
        </m:r>
      </m:oMath>
      <w:r>
        <w:rPr>
          <w:szCs w:val="22"/>
          <w:lang w:val="en-CA"/>
        </w:rPr>
        <w:tab/>
      </w:r>
      <w:r>
        <w:rPr>
          <w:rFonts w:eastAsia="MS Mincho"/>
          <w:szCs w:val="22"/>
          <w:lang w:val="en-CA"/>
        </w:rPr>
        <w:tab/>
      </w:r>
      <w:r w:rsidR="00E2114F">
        <w:rPr>
          <w:rFonts w:eastAsia="MS Mincho"/>
          <w:szCs w:val="22"/>
          <w:lang w:val="en-CA"/>
        </w:rPr>
        <w:tab/>
      </w:r>
      <w:r>
        <w:rPr>
          <w:rFonts w:eastAsia="MS Mincho"/>
          <w:szCs w:val="22"/>
          <w:lang w:val="en-CA"/>
        </w:rPr>
        <w:tab/>
      </w:r>
      <w:r>
        <w:rPr>
          <w:rFonts w:eastAsia="MS Mincho"/>
          <w:szCs w:val="22"/>
          <w:lang w:val="en-CA"/>
        </w:rPr>
        <w:tab/>
      </w:r>
      <w:r w:rsidRPr="00D113C4">
        <w:rPr>
          <w:szCs w:val="22"/>
          <w:lang w:val="en-CA"/>
        </w:rPr>
        <w:t>(</w:t>
      </w:r>
      <w:r w:rsidRPr="00D113C4">
        <w:rPr>
          <w:rFonts w:eastAsia="Malgun Gothic"/>
          <w:szCs w:val="22"/>
          <w:lang w:val="en-CA" w:eastAsia="ko-KR"/>
        </w:rPr>
        <w:t>3-</w:t>
      </w:r>
      <w:r w:rsidRPr="00D113C4">
        <w:rPr>
          <w:noProof/>
          <w:szCs w:val="22"/>
          <w:lang w:val="en-CA"/>
        </w:rPr>
        <w:fldChar w:fldCharType="begin"/>
      </w:r>
      <w:r w:rsidRPr="00D113C4">
        <w:rPr>
          <w:noProof/>
          <w:szCs w:val="22"/>
          <w:lang w:val="en-CA"/>
        </w:rPr>
        <w:instrText xml:space="preserve"> SEQ Eq \* MERGEFORMAT </w:instrText>
      </w:r>
      <w:r w:rsidRPr="00D113C4">
        <w:rPr>
          <w:noProof/>
          <w:szCs w:val="22"/>
          <w:lang w:val="en-CA"/>
        </w:rPr>
        <w:fldChar w:fldCharType="separate"/>
      </w:r>
      <w:r w:rsidR="003A61E2">
        <w:rPr>
          <w:noProof/>
          <w:szCs w:val="22"/>
          <w:lang w:val="en-CA"/>
        </w:rPr>
        <w:t>64</w:t>
      </w:r>
      <w:r w:rsidRPr="00D113C4">
        <w:rPr>
          <w:noProof/>
          <w:szCs w:val="22"/>
          <w:lang w:val="en-CA"/>
        </w:rPr>
        <w:fldChar w:fldCharType="end"/>
      </w:r>
      <w:r w:rsidRPr="00D113C4">
        <w:rPr>
          <w:szCs w:val="22"/>
          <w:lang w:val="en-CA"/>
        </w:rPr>
        <w:t>)</w:t>
      </w:r>
    </w:p>
    <w:p w14:paraId="4B4960EC" w14:textId="65098217" w:rsidR="00741A08" w:rsidRPr="00A05952" w:rsidRDefault="00741A08" w:rsidP="00CD45EA">
      <w:pPr>
        <w:keepNext/>
        <w:spacing w:after="120"/>
        <w:jc w:val="right"/>
        <w:rPr>
          <w:szCs w:val="22"/>
          <w:lang w:val="en-CA"/>
        </w:rPr>
      </w:pPr>
      <w:r w:rsidRPr="00A05952">
        <w:rPr>
          <w:szCs w:val="22"/>
          <w:lang w:val="en-CA"/>
        </w:rPr>
        <w:t xml:space="preserve">Vertical flip: </w:t>
      </w:r>
      <m:oMath>
        <m:sSub>
          <m:sSubPr>
            <m:ctrlPr>
              <w:rPr>
                <w:rFonts w:ascii="Cambria Math" w:hAnsi="Cambria Math"/>
                <w:i/>
                <w:szCs w:val="22"/>
                <w:lang w:val="en-CA"/>
              </w:rPr>
            </m:ctrlPr>
          </m:sSubPr>
          <m:e>
            <m:r>
              <w:rPr>
                <w:rFonts w:ascii="Cambria Math" w:hAnsi="Cambria Math"/>
                <w:szCs w:val="22"/>
                <w:lang w:val="en-CA"/>
              </w:rPr>
              <m:t>f</m:t>
            </m:r>
          </m:e>
          <m:sub>
            <m:r>
              <w:rPr>
                <w:rFonts w:ascii="Cambria Math" w:hAnsi="Cambria Math"/>
                <w:szCs w:val="22"/>
                <w:lang w:val="en-CA"/>
              </w:rPr>
              <m:t>V</m:t>
            </m:r>
          </m:sub>
        </m:sSub>
        <m:d>
          <m:dPr>
            <m:ctrlPr>
              <w:rPr>
                <w:rFonts w:ascii="Cambria Math" w:hAnsi="Cambria Math"/>
                <w:i/>
                <w:szCs w:val="22"/>
                <w:lang w:val="en-CA"/>
              </w:rPr>
            </m:ctrlPr>
          </m:dPr>
          <m:e>
            <m:r>
              <w:rPr>
                <w:rFonts w:ascii="Cambria Math" w:hAnsi="Cambria Math"/>
                <w:szCs w:val="22"/>
                <w:lang w:val="en-CA"/>
              </w:rPr>
              <m:t>k,l</m:t>
            </m:r>
          </m:e>
        </m:d>
        <m:r>
          <w:rPr>
            <w:rFonts w:ascii="Cambria Math" w:hAnsi="Cambria Math"/>
            <w:szCs w:val="22"/>
            <w:lang w:val="en-CA"/>
          </w:rPr>
          <m:t>=f</m:t>
        </m:r>
        <m:d>
          <m:dPr>
            <m:ctrlPr>
              <w:rPr>
                <w:rFonts w:ascii="Cambria Math" w:hAnsi="Cambria Math"/>
                <w:i/>
                <w:szCs w:val="22"/>
                <w:lang w:val="en-CA"/>
              </w:rPr>
            </m:ctrlPr>
          </m:dPr>
          <m:e>
            <m:r>
              <w:rPr>
                <w:rFonts w:ascii="Cambria Math" w:hAnsi="Cambria Math"/>
                <w:szCs w:val="22"/>
                <w:lang w:val="en-CA"/>
              </w:rPr>
              <m:t>k,K-l-1</m:t>
            </m:r>
          </m:e>
        </m:d>
      </m:oMath>
      <w:r w:rsidR="000626D0">
        <w:rPr>
          <w:rFonts w:hint="eastAsia"/>
          <w:szCs w:val="22"/>
          <w:lang w:val="en-CA"/>
        </w:rPr>
        <w:t xml:space="preserve">, </w:t>
      </w:r>
      <m:oMath>
        <m:sSub>
          <m:sSubPr>
            <m:ctrlPr>
              <w:rPr>
                <w:rFonts w:ascii="Cambria Math" w:hAnsi="Cambria Math"/>
                <w:i/>
                <w:szCs w:val="22"/>
                <w:lang w:val="en-CA"/>
              </w:rPr>
            </m:ctrlPr>
          </m:sSubPr>
          <m:e>
            <m:r>
              <w:rPr>
                <w:rFonts w:ascii="Cambria Math" w:hAnsi="Cambria Math"/>
                <w:szCs w:val="22"/>
                <w:lang w:val="en-CA"/>
              </w:rPr>
              <m:t>c</m:t>
            </m:r>
          </m:e>
          <m:sub>
            <m:r>
              <w:rPr>
                <w:rFonts w:ascii="Cambria Math" w:hAnsi="Cambria Math"/>
                <w:szCs w:val="22"/>
                <w:lang w:val="en-CA"/>
              </w:rPr>
              <m:t>V</m:t>
            </m:r>
          </m:sub>
        </m:sSub>
        <m:d>
          <m:dPr>
            <m:ctrlPr>
              <w:rPr>
                <w:rFonts w:ascii="Cambria Math" w:hAnsi="Cambria Math"/>
                <w:i/>
                <w:szCs w:val="22"/>
                <w:lang w:val="en-CA"/>
              </w:rPr>
            </m:ctrlPr>
          </m:dPr>
          <m:e>
            <m:r>
              <w:rPr>
                <w:rFonts w:ascii="Cambria Math" w:hAnsi="Cambria Math"/>
                <w:szCs w:val="22"/>
                <w:lang w:val="en-CA"/>
              </w:rPr>
              <m:t>k,l</m:t>
            </m:r>
          </m:e>
        </m:d>
        <m:r>
          <w:rPr>
            <w:rFonts w:ascii="Cambria Math" w:hAnsi="Cambria Math"/>
            <w:szCs w:val="22"/>
            <w:lang w:val="en-CA"/>
          </w:rPr>
          <m:t>=c</m:t>
        </m:r>
        <m:d>
          <m:dPr>
            <m:ctrlPr>
              <w:rPr>
                <w:rFonts w:ascii="Cambria Math" w:hAnsi="Cambria Math"/>
                <w:i/>
                <w:szCs w:val="22"/>
                <w:lang w:val="en-CA"/>
              </w:rPr>
            </m:ctrlPr>
          </m:dPr>
          <m:e>
            <m:r>
              <w:rPr>
                <w:rFonts w:ascii="Cambria Math" w:hAnsi="Cambria Math"/>
                <w:szCs w:val="22"/>
                <w:lang w:val="en-CA"/>
              </w:rPr>
              <m:t>k,K-l-1</m:t>
            </m:r>
          </m:e>
        </m:d>
      </m:oMath>
      <w:r>
        <w:rPr>
          <w:szCs w:val="22"/>
          <w:lang w:val="en-CA"/>
        </w:rPr>
        <w:tab/>
      </w:r>
      <w:r>
        <w:rPr>
          <w:rFonts w:eastAsia="MS Mincho"/>
          <w:szCs w:val="22"/>
          <w:lang w:val="en-CA"/>
        </w:rPr>
        <w:tab/>
      </w:r>
      <w:r w:rsidRPr="00E51F9A">
        <w:rPr>
          <w:szCs w:val="22"/>
          <w:lang w:val="en-CA"/>
        </w:rPr>
        <w:t>(</w:t>
      </w:r>
      <w:r w:rsidRPr="00E51F9A">
        <w:rPr>
          <w:rFonts w:eastAsia="Malgun Gothic" w:hint="eastAsia"/>
          <w:szCs w:val="22"/>
          <w:lang w:val="en-CA" w:eastAsia="ko-KR"/>
        </w:rPr>
        <w:t>3</w:t>
      </w:r>
      <w:r w:rsidRPr="00E51F9A">
        <w:rPr>
          <w:rFonts w:eastAsia="Malgun Gothic"/>
          <w:szCs w:val="22"/>
          <w:lang w:val="en-CA" w:eastAsia="ko-KR"/>
        </w:rPr>
        <w:t>-</w:t>
      </w:r>
      <w:r w:rsidRPr="00E51F9A">
        <w:rPr>
          <w:noProof/>
          <w:szCs w:val="22"/>
          <w:lang w:val="en-CA"/>
        </w:rPr>
        <w:fldChar w:fldCharType="begin"/>
      </w:r>
      <w:r w:rsidRPr="00E51F9A">
        <w:rPr>
          <w:noProof/>
          <w:szCs w:val="22"/>
          <w:lang w:val="en-CA"/>
        </w:rPr>
        <w:instrText xml:space="preserve"> SEQ Eq \* MERGEFORMAT </w:instrText>
      </w:r>
      <w:r w:rsidRPr="00E51F9A">
        <w:rPr>
          <w:noProof/>
          <w:szCs w:val="22"/>
          <w:lang w:val="en-CA"/>
        </w:rPr>
        <w:fldChar w:fldCharType="separate"/>
      </w:r>
      <w:r w:rsidR="003A61E2">
        <w:rPr>
          <w:noProof/>
          <w:szCs w:val="22"/>
          <w:lang w:val="en-CA"/>
        </w:rPr>
        <w:t>65</w:t>
      </w:r>
      <w:r w:rsidRPr="00E51F9A">
        <w:rPr>
          <w:noProof/>
          <w:szCs w:val="22"/>
          <w:lang w:val="en-CA"/>
        </w:rPr>
        <w:fldChar w:fldCharType="end"/>
      </w:r>
      <w:r w:rsidRPr="00E51F9A">
        <w:rPr>
          <w:szCs w:val="22"/>
          <w:lang w:val="en-CA"/>
        </w:rPr>
        <w:t>)</w:t>
      </w:r>
    </w:p>
    <w:p w14:paraId="33ACD8EC" w14:textId="34C1466E" w:rsidR="00741A08" w:rsidRPr="00A05952" w:rsidRDefault="00741A08" w:rsidP="00CD45EA">
      <w:pPr>
        <w:keepNext/>
        <w:spacing w:after="120"/>
        <w:jc w:val="right"/>
        <w:rPr>
          <w:szCs w:val="22"/>
          <w:lang w:val="en-CA"/>
        </w:rPr>
      </w:pPr>
      <w:r w:rsidRPr="00A05952">
        <w:rPr>
          <w:szCs w:val="22"/>
          <w:lang w:val="en-CA"/>
        </w:rPr>
        <w:t xml:space="preserve">Rotation: </w:t>
      </w:r>
      <m:oMath>
        <m:sSub>
          <m:sSubPr>
            <m:ctrlPr>
              <w:rPr>
                <w:rFonts w:ascii="Cambria Math" w:hAnsi="Cambria Math"/>
                <w:i/>
                <w:szCs w:val="22"/>
                <w:lang w:val="en-CA"/>
              </w:rPr>
            </m:ctrlPr>
          </m:sSubPr>
          <m:e>
            <m:r>
              <w:rPr>
                <w:rFonts w:ascii="Cambria Math" w:hAnsi="Cambria Math"/>
                <w:szCs w:val="22"/>
                <w:lang w:val="en-CA"/>
              </w:rPr>
              <m:t>f</m:t>
            </m:r>
          </m:e>
          <m:sub>
            <m:r>
              <w:rPr>
                <w:rFonts w:ascii="Cambria Math" w:hAnsi="Cambria Math"/>
                <w:szCs w:val="22"/>
                <w:lang w:val="en-CA"/>
              </w:rPr>
              <m:t>R</m:t>
            </m:r>
          </m:sub>
        </m:sSub>
        <m:d>
          <m:dPr>
            <m:ctrlPr>
              <w:rPr>
                <w:rFonts w:ascii="Cambria Math" w:hAnsi="Cambria Math"/>
                <w:i/>
                <w:szCs w:val="22"/>
                <w:lang w:val="en-CA"/>
              </w:rPr>
            </m:ctrlPr>
          </m:dPr>
          <m:e>
            <m:r>
              <w:rPr>
                <w:rFonts w:ascii="Cambria Math" w:hAnsi="Cambria Math"/>
                <w:szCs w:val="22"/>
                <w:lang w:val="en-CA"/>
              </w:rPr>
              <m:t>k,l</m:t>
            </m:r>
          </m:e>
        </m:d>
        <m:r>
          <w:rPr>
            <w:rFonts w:ascii="Cambria Math" w:hAnsi="Cambria Math"/>
            <w:szCs w:val="22"/>
            <w:lang w:val="en-CA"/>
          </w:rPr>
          <m:t>=f</m:t>
        </m:r>
        <m:d>
          <m:dPr>
            <m:ctrlPr>
              <w:rPr>
                <w:rFonts w:ascii="Cambria Math" w:hAnsi="Cambria Math"/>
                <w:i/>
                <w:szCs w:val="22"/>
                <w:lang w:val="en-CA"/>
              </w:rPr>
            </m:ctrlPr>
          </m:dPr>
          <m:e>
            <m:r>
              <w:rPr>
                <w:rFonts w:ascii="Cambria Math" w:hAnsi="Cambria Math"/>
                <w:szCs w:val="22"/>
                <w:lang w:val="en-CA"/>
              </w:rPr>
              <m:t>K-l-1,k</m:t>
            </m:r>
          </m:e>
        </m:d>
      </m:oMath>
      <w:r w:rsidR="00E2114F">
        <w:rPr>
          <w:rFonts w:hint="eastAsia"/>
          <w:szCs w:val="22"/>
          <w:lang w:val="en-CA"/>
        </w:rPr>
        <w:t xml:space="preserve">, </w:t>
      </w:r>
      <m:oMath>
        <m:sSub>
          <m:sSubPr>
            <m:ctrlPr>
              <w:rPr>
                <w:rFonts w:ascii="Cambria Math" w:hAnsi="Cambria Math"/>
                <w:i/>
                <w:szCs w:val="22"/>
                <w:lang w:val="en-CA"/>
              </w:rPr>
            </m:ctrlPr>
          </m:sSubPr>
          <m:e>
            <m:r>
              <w:rPr>
                <w:rFonts w:ascii="Cambria Math" w:hAnsi="Cambria Math"/>
                <w:szCs w:val="22"/>
                <w:lang w:val="en-CA"/>
              </w:rPr>
              <m:t>c</m:t>
            </m:r>
          </m:e>
          <m:sub>
            <m:r>
              <w:rPr>
                <w:rFonts w:ascii="Cambria Math" w:hAnsi="Cambria Math"/>
                <w:szCs w:val="22"/>
                <w:lang w:val="en-CA"/>
              </w:rPr>
              <m:t>R</m:t>
            </m:r>
          </m:sub>
        </m:sSub>
        <m:d>
          <m:dPr>
            <m:ctrlPr>
              <w:rPr>
                <w:rFonts w:ascii="Cambria Math" w:hAnsi="Cambria Math"/>
                <w:i/>
                <w:szCs w:val="22"/>
                <w:lang w:val="en-CA"/>
              </w:rPr>
            </m:ctrlPr>
          </m:dPr>
          <m:e>
            <m:r>
              <w:rPr>
                <w:rFonts w:ascii="Cambria Math" w:hAnsi="Cambria Math"/>
                <w:szCs w:val="22"/>
                <w:lang w:val="en-CA"/>
              </w:rPr>
              <m:t>k,l</m:t>
            </m:r>
          </m:e>
        </m:d>
        <m:r>
          <w:rPr>
            <w:rFonts w:ascii="Cambria Math" w:hAnsi="Cambria Math"/>
            <w:szCs w:val="22"/>
            <w:lang w:val="en-CA"/>
          </w:rPr>
          <m:t>=c</m:t>
        </m:r>
        <m:d>
          <m:dPr>
            <m:ctrlPr>
              <w:rPr>
                <w:rFonts w:ascii="Cambria Math" w:hAnsi="Cambria Math"/>
                <w:i/>
                <w:szCs w:val="22"/>
                <w:lang w:val="en-CA"/>
              </w:rPr>
            </m:ctrlPr>
          </m:dPr>
          <m:e>
            <m:r>
              <w:rPr>
                <w:rFonts w:ascii="Cambria Math" w:hAnsi="Cambria Math"/>
                <w:szCs w:val="22"/>
                <w:lang w:val="en-CA"/>
              </w:rPr>
              <m:t>K-l-1,k</m:t>
            </m:r>
          </m:e>
        </m:d>
      </m:oMath>
      <w:r>
        <w:rPr>
          <w:szCs w:val="22"/>
          <w:lang w:val="en-CA"/>
        </w:rPr>
        <w:tab/>
      </w:r>
      <w:r>
        <w:rPr>
          <w:rFonts w:eastAsia="MS Mincho"/>
          <w:szCs w:val="22"/>
          <w:lang w:val="en-CA"/>
        </w:rPr>
        <w:tab/>
      </w:r>
      <w:r w:rsidRPr="00E51F9A">
        <w:rPr>
          <w:szCs w:val="22"/>
          <w:lang w:val="en-CA"/>
        </w:rPr>
        <w:t>(</w:t>
      </w:r>
      <w:r w:rsidRPr="00E51F9A">
        <w:rPr>
          <w:rFonts w:eastAsia="Malgun Gothic" w:hint="eastAsia"/>
          <w:szCs w:val="22"/>
          <w:lang w:val="en-CA" w:eastAsia="ko-KR"/>
        </w:rPr>
        <w:t>3</w:t>
      </w:r>
      <w:r w:rsidRPr="00E51F9A">
        <w:rPr>
          <w:rFonts w:eastAsia="Malgun Gothic"/>
          <w:szCs w:val="22"/>
          <w:lang w:val="en-CA" w:eastAsia="ko-KR"/>
        </w:rPr>
        <w:t>-</w:t>
      </w:r>
      <w:r w:rsidRPr="00E51F9A">
        <w:rPr>
          <w:noProof/>
          <w:szCs w:val="22"/>
          <w:lang w:val="en-CA"/>
        </w:rPr>
        <w:fldChar w:fldCharType="begin"/>
      </w:r>
      <w:r w:rsidRPr="00E51F9A">
        <w:rPr>
          <w:noProof/>
          <w:szCs w:val="22"/>
          <w:lang w:val="en-CA"/>
        </w:rPr>
        <w:instrText xml:space="preserve"> SEQ Eq \* MERGEFORMAT </w:instrText>
      </w:r>
      <w:r w:rsidRPr="00E51F9A">
        <w:rPr>
          <w:noProof/>
          <w:szCs w:val="22"/>
          <w:lang w:val="en-CA"/>
        </w:rPr>
        <w:fldChar w:fldCharType="separate"/>
      </w:r>
      <w:r w:rsidR="003A61E2">
        <w:rPr>
          <w:noProof/>
          <w:szCs w:val="22"/>
          <w:lang w:val="en-CA"/>
        </w:rPr>
        <w:t>66</w:t>
      </w:r>
      <w:r w:rsidRPr="00E51F9A">
        <w:rPr>
          <w:noProof/>
          <w:szCs w:val="22"/>
          <w:lang w:val="en-CA"/>
        </w:rPr>
        <w:fldChar w:fldCharType="end"/>
      </w:r>
      <w:r w:rsidRPr="00E51F9A">
        <w:rPr>
          <w:szCs w:val="22"/>
          <w:lang w:val="en-CA"/>
        </w:rPr>
        <w:t>)</w:t>
      </w:r>
    </w:p>
    <w:p w14:paraId="4C307B38" w14:textId="6A6A9B60" w:rsidR="00050C16" w:rsidRPr="00A05952" w:rsidRDefault="00050C16" w:rsidP="00CD45EA">
      <w:pPr>
        <w:pStyle w:val="11BodyText"/>
        <w:tabs>
          <w:tab w:val="left" w:pos="810"/>
        </w:tabs>
        <w:spacing w:before="136"/>
        <w:ind w:left="0"/>
        <w:jc w:val="both"/>
        <w:rPr>
          <w:szCs w:val="22"/>
          <w:lang w:val="en-CA"/>
        </w:rPr>
      </w:pPr>
      <w:r w:rsidRPr="00A05952">
        <w:rPr>
          <w:rFonts w:ascii="Times New Roman" w:hAnsi="Times New Roman"/>
          <w:szCs w:val="22"/>
          <w:lang w:val="en-CA"/>
        </w:rPr>
        <w:t xml:space="preserve">where </w:t>
      </w:r>
      <m:oMath>
        <m:r>
          <w:rPr>
            <w:rFonts w:ascii="Cambria Math" w:hAnsi="Cambria Math"/>
            <w:szCs w:val="22"/>
            <w:lang w:val="en-CA"/>
          </w:rPr>
          <m:t>K</m:t>
        </m:r>
      </m:oMath>
      <w:r w:rsidRPr="00A05952">
        <w:rPr>
          <w:rFonts w:ascii="Times New Roman" w:hAnsi="Times New Roman"/>
          <w:i/>
          <w:szCs w:val="22"/>
          <w:lang w:val="en-CA"/>
        </w:rPr>
        <w:t xml:space="preserve"> </w:t>
      </w:r>
      <w:r w:rsidRPr="00A05952">
        <w:rPr>
          <w:rFonts w:ascii="Times New Roman" w:hAnsi="Times New Roman"/>
          <w:szCs w:val="22"/>
          <w:lang w:val="en-CA"/>
        </w:rPr>
        <w:t xml:space="preserve">is the size of the filter and </w:t>
      </w:r>
      <m:oMath>
        <m:r>
          <w:rPr>
            <w:rFonts w:ascii="Cambria Math" w:hAnsi="Cambria Math"/>
            <w:szCs w:val="22"/>
            <w:lang w:val="en-CA"/>
          </w:rPr>
          <m:t>0≤k,l≤K-1</m:t>
        </m:r>
      </m:oMath>
      <w:r w:rsidRPr="00A05952">
        <w:rPr>
          <w:rFonts w:ascii="Times New Roman" w:hAnsi="Times New Roman"/>
          <w:szCs w:val="22"/>
          <w:lang w:val="en-CA"/>
        </w:rPr>
        <w:t xml:space="preserve"> are coefficients coordinates, such that location </w:t>
      </w:r>
      <m:oMath>
        <m:d>
          <m:dPr>
            <m:ctrlPr>
              <w:rPr>
                <w:rFonts w:ascii="Cambria Math" w:hAnsi="Cambria Math"/>
                <w:i/>
                <w:szCs w:val="22"/>
                <w:lang w:val="en-CA"/>
              </w:rPr>
            </m:ctrlPr>
          </m:dPr>
          <m:e>
            <m:r>
              <w:rPr>
                <w:rFonts w:ascii="Cambria Math" w:hAnsi="Cambria Math"/>
                <w:szCs w:val="22"/>
                <w:lang w:val="en-CA"/>
              </w:rPr>
              <m:t>0,0</m:t>
            </m:r>
          </m:e>
        </m:d>
      </m:oMath>
      <w:r w:rsidRPr="00A05952">
        <w:rPr>
          <w:rFonts w:ascii="Times New Roman" w:hAnsi="Times New Roman"/>
          <w:szCs w:val="22"/>
          <w:lang w:val="en-CA"/>
        </w:rPr>
        <w:t xml:space="preserve"> is at the upper left corner and location </w:t>
      </w:r>
      <m:oMath>
        <m:d>
          <m:dPr>
            <m:ctrlPr>
              <w:rPr>
                <w:rFonts w:ascii="Cambria Math" w:hAnsi="Cambria Math"/>
                <w:i/>
                <w:szCs w:val="22"/>
                <w:lang w:val="en-CA"/>
              </w:rPr>
            </m:ctrlPr>
          </m:dPr>
          <m:e>
            <m:r>
              <w:rPr>
                <w:rFonts w:ascii="Cambria Math" w:hAnsi="Cambria Math"/>
                <w:szCs w:val="22"/>
                <w:lang w:val="en-CA"/>
              </w:rPr>
              <m:t>K-1,K-1</m:t>
            </m:r>
          </m:e>
        </m:d>
      </m:oMath>
      <w:r w:rsidRPr="00A05952">
        <w:rPr>
          <w:rFonts w:ascii="Times New Roman" w:hAnsi="Times New Roman"/>
          <w:szCs w:val="22"/>
          <w:lang w:val="en-CA"/>
        </w:rPr>
        <w:t xml:space="preserve"> is at the lower right corner. The transformations are applied to the filter coefficients </w:t>
      </w:r>
      <w:r w:rsidRPr="00A05952">
        <w:rPr>
          <w:rFonts w:ascii="Times New Roman" w:hAnsi="Times New Roman"/>
          <w:i/>
          <w:szCs w:val="22"/>
          <w:lang w:val="en-CA"/>
        </w:rPr>
        <w:t>f</w:t>
      </w:r>
      <w:r w:rsidRPr="00A05952">
        <w:rPr>
          <w:rFonts w:ascii="Times New Roman" w:hAnsi="Times New Roman"/>
          <w:szCs w:val="22"/>
          <w:lang w:val="en-CA"/>
        </w:rPr>
        <w:t xml:space="preserve"> (</w:t>
      </w:r>
      <w:r w:rsidRPr="00A05952">
        <w:rPr>
          <w:rFonts w:ascii="Times New Roman" w:hAnsi="Times New Roman"/>
          <w:i/>
          <w:szCs w:val="22"/>
          <w:lang w:val="en-CA"/>
        </w:rPr>
        <w:t>k</w:t>
      </w:r>
      <w:r w:rsidRPr="00A05952">
        <w:rPr>
          <w:rFonts w:ascii="Times New Roman" w:hAnsi="Times New Roman"/>
          <w:szCs w:val="22"/>
          <w:lang w:val="en-CA"/>
        </w:rPr>
        <w:t xml:space="preserve">, </w:t>
      </w:r>
      <w:r w:rsidRPr="00A05952">
        <w:rPr>
          <w:rFonts w:ascii="Times New Roman" w:hAnsi="Times New Roman"/>
          <w:i/>
          <w:szCs w:val="22"/>
          <w:lang w:val="en-CA"/>
        </w:rPr>
        <w:t>l</w:t>
      </w:r>
      <w:r w:rsidRPr="00A05952">
        <w:rPr>
          <w:rFonts w:ascii="Times New Roman" w:hAnsi="Times New Roman"/>
          <w:szCs w:val="22"/>
          <w:lang w:val="en-CA"/>
        </w:rPr>
        <w:t xml:space="preserve">) </w:t>
      </w:r>
      <w:r w:rsidR="00796100">
        <w:rPr>
          <w:rFonts w:ascii="Times New Roman" w:hAnsi="Times New Roman"/>
          <w:szCs w:val="22"/>
          <w:lang w:val="en-CA"/>
        </w:rPr>
        <w:t xml:space="preserve">and to the clipping values </w:t>
      </w:r>
      <m:oMath>
        <m:r>
          <w:rPr>
            <w:rFonts w:ascii="Cambria Math" w:hAnsi="Cambria Math"/>
            <w:lang w:val="en-CA"/>
          </w:rPr>
          <m:t>c(k, l)</m:t>
        </m:r>
      </m:oMath>
      <w:r w:rsidR="00796100" w:rsidRPr="00A05952">
        <w:rPr>
          <w:rFonts w:ascii="Times New Roman" w:hAnsi="Times New Roman"/>
          <w:szCs w:val="22"/>
          <w:lang w:val="en-CA"/>
        </w:rPr>
        <w:t xml:space="preserve"> </w:t>
      </w:r>
      <w:r w:rsidRPr="00A05952">
        <w:rPr>
          <w:rFonts w:ascii="Times New Roman" w:hAnsi="Times New Roman"/>
          <w:szCs w:val="22"/>
          <w:lang w:val="en-CA"/>
        </w:rPr>
        <w:t xml:space="preserve">depending on gradient values calculated for that block. </w:t>
      </w:r>
      <w:r w:rsidRPr="00A05952">
        <w:rPr>
          <w:rFonts w:ascii="Times New Roman" w:hAnsi="Times New Roman"/>
          <w:szCs w:val="22"/>
          <w:lang w:val="en-CA" w:eastAsia="ja-JP"/>
        </w:rPr>
        <w:t>The relationship between the transformation and the four gradients of the four directions are summarized in</w:t>
      </w:r>
      <w:r w:rsidR="0021739A">
        <w:rPr>
          <w:rFonts w:ascii="Times New Roman" w:hAnsi="Times New Roman"/>
          <w:szCs w:val="22"/>
          <w:lang w:val="en-CA" w:eastAsia="ja-JP"/>
        </w:rPr>
        <w:t xml:space="preserve"> the following table</w:t>
      </w:r>
      <w:r w:rsidRPr="00A05952">
        <w:rPr>
          <w:rFonts w:ascii="Times New Roman" w:hAnsi="Times New Roman"/>
          <w:szCs w:val="22"/>
          <w:lang w:val="en-CA" w:eastAsia="ja-JP"/>
        </w:rPr>
        <w:t>.</w:t>
      </w:r>
    </w:p>
    <w:p w14:paraId="7AF3E038" w14:textId="5E6E0064" w:rsidR="00050C16" w:rsidRPr="00D113C4" w:rsidRDefault="00784223" w:rsidP="00CA7357">
      <w:pPr>
        <w:keepNext/>
        <w:keepLines/>
        <w:spacing w:after="120"/>
        <w:jc w:val="center"/>
        <w:rPr>
          <w:b/>
          <w:sz w:val="20"/>
          <w:lang w:val="en-CA" w:eastAsia="ja-JP"/>
        </w:rPr>
      </w:pPr>
      <w:r w:rsidRPr="00784223">
        <w:rPr>
          <w:b/>
          <w:noProof/>
          <w:sz w:val="20"/>
          <w:lang w:val="en-GB"/>
        </w:rPr>
        <w:t>Table </w:t>
      </w:r>
      <w:r w:rsidRPr="00784223">
        <w:rPr>
          <w:b/>
          <w:noProof/>
          <w:sz w:val="20"/>
          <w:lang w:val="en-GB"/>
        </w:rPr>
        <w:fldChar w:fldCharType="begin"/>
      </w:r>
      <w:r w:rsidRPr="00784223">
        <w:rPr>
          <w:b/>
          <w:noProof/>
          <w:sz w:val="20"/>
          <w:lang w:val="en-GB"/>
        </w:rPr>
        <w:instrText xml:space="preserve"> STYLEREF 1 \s </w:instrText>
      </w:r>
      <w:r w:rsidRPr="00784223">
        <w:rPr>
          <w:b/>
          <w:noProof/>
          <w:sz w:val="20"/>
          <w:lang w:val="en-GB"/>
        </w:rPr>
        <w:fldChar w:fldCharType="separate"/>
      </w:r>
      <w:r w:rsidR="003A61E2">
        <w:rPr>
          <w:b/>
          <w:noProof/>
          <w:sz w:val="20"/>
          <w:lang w:val="en-GB"/>
        </w:rPr>
        <w:t>3</w:t>
      </w:r>
      <w:r w:rsidRPr="00784223">
        <w:rPr>
          <w:b/>
          <w:noProof/>
          <w:sz w:val="20"/>
          <w:lang w:val="en-GB"/>
        </w:rPr>
        <w:fldChar w:fldCharType="end"/>
      </w:r>
      <w:r w:rsidRPr="00784223">
        <w:rPr>
          <w:b/>
          <w:noProof/>
          <w:sz w:val="20"/>
          <w:lang w:val="en-GB"/>
        </w:rPr>
        <w:noBreakHyphen/>
      </w:r>
      <w:r w:rsidRPr="00784223">
        <w:rPr>
          <w:b/>
          <w:noProof/>
          <w:sz w:val="20"/>
          <w:lang w:val="en-GB"/>
        </w:rPr>
        <w:fldChar w:fldCharType="begin"/>
      </w:r>
      <w:r w:rsidRPr="00784223">
        <w:rPr>
          <w:b/>
          <w:noProof/>
          <w:sz w:val="20"/>
          <w:lang w:val="en-GB"/>
        </w:rPr>
        <w:instrText xml:space="preserve"> SEQ Table \* ARABIC \s 1 </w:instrText>
      </w:r>
      <w:r w:rsidRPr="00784223">
        <w:rPr>
          <w:b/>
          <w:noProof/>
          <w:sz w:val="20"/>
          <w:lang w:val="en-GB"/>
        </w:rPr>
        <w:fldChar w:fldCharType="separate"/>
      </w:r>
      <w:r w:rsidR="003A61E2">
        <w:rPr>
          <w:b/>
          <w:noProof/>
          <w:sz w:val="20"/>
          <w:lang w:val="en-GB"/>
        </w:rPr>
        <w:t>12</w:t>
      </w:r>
      <w:r w:rsidRPr="00784223">
        <w:rPr>
          <w:b/>
          <w:noProof/>
          <w:sz w:val="20"/>
          <w:lang w:val="en-GB"/>
        </w:rPr>
        <w:fldChar w:fldCharType="end"/>
      </w:r>
      <w:r w:rsidR="00741A08" w:rsidRPr="00784223">
        <w:rPr>
          <w:b/>
          <w:noProof/>
          <w:sz w:val="20"/>
          <w:lang w:val="en-GB"/>
        </w:rPr>
        <w:t xml:space="preserve"> </w:t>
      </w:r>
      <w:r w:rsidR="00741A08" w:rsidRPr="00784223">
        <w:rPr>
          <w:b/>
          <w:sz w:val="20"/>
        </w:rPr>
        <w:t>-</w:t>
      </w:r>
      <w:r w:rsidR="00050C16" w:rsidRPr="00784223">
        <w:rPr>
          <w:b/>
          <w:sz w:val="20"/>
          <w:lang w:val="en-CA"/>
        </w:rPr>
        <w:t xml:space="preserve"> Mappin</w:t>
      </w:r>
      <w:r w:rsidR="00050C16" w:rsidRPr="00D113C4">
        <w:rPr>
          <w:b/>
          <w:sz w:val="20"/>
          <w:lang w:val="en-CA"/>
        </w:rPr>
        <w:t>g of the gradient calculated for one block and the transformations</w:t>
      </w:r>
    </w:p>
    <w:tbl>
      <w:tblPr>
        <w:tblStyle w:val="TableGrid"/>
        <w:tblW w:w="0" w:type="auto"/>
        <w:tblLook w:val="04A0" w:firstRow="1" w:lastRow="0" w:firstColumn="1" w:lastColumn="0" w:noHBand="0" w:noVBand="1"/>
      </w:tblPr>
      <w:tblGrid>
        <w:gridCol w:w="4518"/>
        <w:gridCol w:w="4544"/>
      </w:tblGrid>
      <w:tr w:rsidR="00050C16" w:rsidRPr="00A05952" w14:paraId="456B4263" w14:textId="77777777" w:rsidTr="002049F2">
        <w:tc>
          <w:tcPr>
            <w:tcW w:w="4518" w:type="dxa"/>
          </w:tcPr>
          <w:p w14:paraId="78EDAC1E" w14:textId="77777777" w:rsidR="00050C16" w:rsidRPr="002049F2" w:rsidRDefault="00050C16" w:rsidP="00CD45EA">
            <w:pPr>
              <w:keepNext/>
              <w:keepLines/>
              <w:spacing w:after="40"/>
              <w:jc w:val="center"/>
              <w:rPr>
                <w:rFonts w:ascii="Times New Roman" w:hAnsi="Times New Roman"/>
                <w:lang w:val="en-CA"/>
              </w:rPr>
            </w:pPr>
            <w:r w:rsidRPr="002049F2">
              <w:rPr>
                <w:rFonts w:ascii="Times New Roman" w:hAnsi="Times New Roman"/>
                <w:lang w:val="en-CA"/>
              </w:rPr>
              <w:t>Gradient values</w:t>
            </w:r>
          </w:p>
        </w:tc>
        <w:tc>
          <w:tcPr>
            <w:tcW w:w="4544" w:type="dxa"/>
          </w:tcPr>
          <w:p w14:paraId="50F0EAC4" w14:textId="77777777" w:rsidR="00050C16" w:rsidRPr="002049F2" w:rsidRDefault="00050C16" w:rsidP="00CD45EA">
            <w:pPr>
              <w:keepNext/>
              <w:keepLines/>
              <w:spacing w:after="40"/>
              <w:jc w:val="center"/>
              <w:rPr>
                <w:rFonts w:ascii="Times New Roman" w:hAnsi="Times New Roman"/>
                <w:lang w:val="en-CA"/>
              </w:rPr>
            </w:pPr>
            <w:r w:rsidRPr="002049F2">
              <w:rPr>
                <w:rFonts w:ascii="Times New Roman" w:hAnsi="Times New Roman"/>
                <w:lang w:val="en-CA"/>
              </w:rPr>
              <w:t xml:space="preserve">Transformation </w:t>
            </w:r>
          </w:p>
        </w:tc>
      </w:tr>
      <w:tr w:rsidR="00050C16" w:rsidRPr="00A05952" w14:paraId="68ADAEAF" w14:textId="77777777" w:rsidTr="002049F2">
        <w:tc>
          <w:tcPr>
            <w:tcW w:w="4518" w:type="dxa"/>
          </w:tcPr>
          <w:p w14:paraId="3EDE99FF" w14:textId="77777777" w:rsidR="00050C16" w:rsidRPr="002049F2" w:rsidRDefault="00050C16" w:rsidP="00CD45EA">
            <w:pPr>
              <w:keepNext/>
              <w:keepLines/>
              <w:spacing w:after="40"/>
              <w:jc w:val="center"/>
              <w:rPr>
                <w:rFonts w:ascii="Times New Roman" w:hAnsi="Times New Roman"/>
                <w:lang w:val="en-CA"/>
              </w:rPr>
            </w:pPr>
            <w:r w:rsidRPr="002049F2">
              <w:rPr>
                <w:rFonts w:ascii="Times New Roman" w:hAnsi="Times New Roman"/>
                <w:lang w:val="en-CA"/>
              </w:rPr>
              <w:t>g</w:t>
            </w:r>
            <w:r w:rsidRPr="002049F2">
              <w:rPr>
                <w:rFonts w:ascii="Times New Roman" w:hAnsi="Times New Roman"/>
                <w:vertAlign w:val="subscript"/>
                <w:lang w:val="en-CA"/>
              </w:rPr>
              <w:t xml:space="preserve">d2 </w:t>
            </w:r>
            <w:r w:rsidRPr="002049F2">
              <w:rPr>
                <w:rFonts w:ascii="Times New Roman" w:hAnsi="Times New Roman"/>
                <w:lang w:val="en-CA"/>
              </w:rPr>
              <w:t>&lt; g</w:t>
            </w:r>
            <w:r w:rsidRPr="002049F2">
              <w:rPr>
                <w:rFonts w:ascii="Times New Roman" w:hAnsi="Times New Roman"/>
                <w:vertAlign w:val="subscript"/>
                <w:lang w:val="en-CA"/>
              </w:rPr>
              <w:t>d1</w:t>
            </w:r>
            <w:r w:rsidRPr="002049F2">
              <w:rPr>
                <w:rFonts w:ascii="Times New Roman" w:hAnsi="Times New Roman"/>
                <w:lang w:val="en-CA"/>
              </w:rPr>
              <w:t xml:space="preserve"> and g</w:t>
            </w:r>
            <w:r w:rsidRPr="002049F2">
              <w:rPr>
                <w:rFonts w:ascii="Times New Roman" w:hAnsi="Times New Roman"/>
                <w:vertAlign w:val="subscript"/>
                <w:lang w:val="en-CA"/>
              </w:rPr>
              <w:t xml:space="preserve">h </w:t>
            </w:r>
            <w:r w:rsidRPr="002049F2">
              <w:rPr>
                <w:rFonts w:ascii="Times New Roman" w:hAnsi="Times New Roman"/>
                <w:lang w:val="en-CA"/>
              </w:rPr>
              <w:t>&lt; g</w:t>
            </w:r>
            <w:r w:rsidRPr="002049F2">
              <w:rPr>
                <w:rFonts w:ascii="Times New Roman" w:hAnsi="Times New Roman"/>
                <w:vertAlign w:val="subscript"/>
                <w:lang w:val="en-CA"/>
              </w:rPr>
              <w:t>v</w:t>
            </w:r>
          </w:p>
        </w:tc>
        <w:tc>
          <w:tcPr>
            <w:tcW w:w="4544" w:type="dxa"/>
          </w:tcPr>
          <w:p w14:paraId="7CC690CB" w14:textId="77777777" w:rsidR="00050C16" w:rsidRPr="002049F2" w:rsidRDefault="00050C16" w:rsidP="00CD45EA">
            <w:pPr>
              <w:keepNext/>
              <w:keepLines/>
              <w:spacing w:after="40"/>
              <w:jc w:val="center"/>
              <w:rPr>
                <w:rFonts w:ascii="Times New Roman" w:hAnsi="Times New Roman"/>
                <w:lang w:val="en-CA"/>
              </w:rPr>
            </w:pPr>
            <w:r w:rsidRPr="002049F2">
              <w:rPr>
                <w:rFonts w:ascii="Times New Roman" w:hAnsi="Times New Roman"/>
                <w:lang w:val="en-CA"/>
              </w:rPr>
              <w:t>No transformation</w:t>
            </w:r>
          </w:p>
        </w:tc>
      </w:tr>
      <w:tr w:rsidR="00050C16" w:rsidRPr="00A05952" w14:paraId="7E7A1F3C" w14:textId="77777777" w:rsidTr="002049F2">
        <w:tc>
          <w:tcPr>
            <w:tcW w:w="4518" w:type="dxa"/>
          </w:tcPr>
          <w:p w14:paraId="6A1361FD" w14:textId="77777777" w:rsidR="00050C16" w:rsidRPr="002049F2" w:rsidRDefault="00050C16" w:rsidP="00CD45EA">
            <w:pPr>
              <w:keepNext/>
              <w:keepLines/>
              <w:spacing w:after="40"/>
              <w:jc w:val="center"/>
              <w:rPr>
                <w:rFonts w:ascii="Times New Roman" w:hAnsi="Times New Roman"/>
                <w:lang w:val="en-CA"/>
              </w:rPr>
            </w:pPr>
            <w:r w:rsidRPr="002049F2">
              <w:rPr>
                <w:rFonts w:ascii="Times New Roman" w:hAnsi="Times New Roman"/>
                <w:lang w:val="en-CA"/>
              </w:rPr>
              <w:t>g</w:t>
            </w:r>
            <w:r w:rsidRPr="002049F2">
              <w:rPr>
                <w:rFonts w:ascii="Times New Roman" w:hAnsi="Times New Roman"/>
                <w:vertAlign w:val="subscript"/>
                <w:lang w:val="en-CA"/>
              </w:rPr>
              <w:t xml:space="preserve">d2 </w:t>
            </w:r>
            <w:r w:rsidRPr="002049F2">
              <w:rPr>
                <w:rFonts w:ascii="Times New Roman" w:hAnsi="Times New Roman"/>
                <w:lang w:val="en-CA"/>
              </w:rPr>
              <w:t>&lt; g</w:t>
            </w:r>
            <w:r w:rsidRPr="002049F2">
              <w:rPr>
                <w:rFonts w:ascii="Times New Roman" w:hAnsi="Times New Roman"/>
                <w:vertAlign w:val="subscript"/>
                <w:lang w:val="en-CA"/>
              </w:rPr>
              <w:t>d1</w:t>
            </w:r>
            <w:r w:rsidRPr="002049F2">
              <w:rPr>
                <w:rFonts w:ascii="Times New Roman" w:hAnsi="Times New Roman"/>
                <w:lang w:val="en-CA"/>
              </w:rPr>
              <w:t xml:space="preserve"> and g</w:t>
            </w:r>
            <w:r w:rsidRPr="002049F2">
              <w:rPr>
                <w:rFonts w:ascii="Times New Roman" w:hAnsi="Times New Roman"/>
                <w:vertAlign w:val="subscript"/>
                <w:lang w:val="en-CA"/>
              </w:rPr>
              <w:t xml:space="preserve">v </w:t>
            </w:r>
            <w:r w:rsidRPr="002049F2">
              <w:rPr>
                <w:rFonts w:ascii="Times New Roman" w:hAnsi="Times New Roman"/>
                <w:lang w:val="en-CA"/>
              </w:rPr>
              <w:t>&lt; g</w:t>
            </w:r>
            <w:r w:rsidRPr="002049F2">
              <w:rPr>
                <w:rFonts w:ascii="Times New Roman" w:hAnsi="Times New Roman"/>
                <w:vertAlign w:val="subscript"/>
                <w:lang w:val="en-CA"/>
              </w:rPr>
              <w:t>h</w:t>
            </w:r>
          </w:p>
        </w:tc>
        <w:tc>
          <w:tcPr>
            <w:tcW w:w="4544" w:type="dxa"/>
          </w:tcPr>
          <w:p w14:paraId="04A30EC4" w14:textId="77777777" w:rsidR="00050C16" w:rsidRPr="002049F2" w:rsidRDefault="00050C16" w:rsidP="00CD45EA">
            <w:pPr>
              <w:keepNext/>
              <w:keepLines/>
              <w:spacing w:after="40"/>
              <w:jc w:val="center"/>
              <w:rPr>
                <w:rFonts w:ascii="Times New Roman" w:hAnsi="Times New Roman"/>
                <w:lang w:val="en-CA"/>
              </w:rPr>
            </w:pPr>
            <w:r w:rsidRPr="002049F2">
              <w:rPr>
                <w:rFonts w:ascii="Times New Roman" w:hAnsi="Times New Roman"/>
                <w:lang w:val="en-CA"/>
              </w:rPr>
              <w:t>Diagonal</w:t>
            </w:r>
          </w:p>
        </w:tc>
      </w:tr>
      <w:tr w:rsidR="00050C16" w:rsidRPr="00A05952" w14:paraId="4E327D73" w14:textId="77777777" w:rsidTr="002049F2">
        <w:tc>
          <w:tcPr>
            <w:tcW w:w="4518" w:type="dxa"/>
          </w:tcPr>
          <w:p w14:paraId="2E0D3D2E" w14:textId="77777777" w:rsidR="00050C16" w:rsidRPr="002049F2" w:rsidRDefault="00050C16" w:rsidP="00CD45EA">
            <w:pPr>
              <w:keepNext/>
              <w:keepLines/>
              <w:spacing w:after="40"/>
              <w:jc w:val="center"/>
              <w:rPr>
                <w:rFonts w:ascii="Times New Roman" w:hAnsi="Times New Roman"/>
                <w:lang w:val="en-CA"/>
              </w:rPr>
            </w:pPr>
            <w:r w:rsidRPr="002049F2">
              <w:rPr>
                <w:rFonts w:ascii="Times New Roman" w:hAnsi="Times New Roman"/>
                <w:lang w:val="en-CA"/>
              </w:rPr>
              <w:t>g</w:t>
            </w:r>
            <w:r w:rsidRPr="002049F2">
              <w:rPr>
                <w:rFonts w:ascii="Times New Roman" w:hAnsi="Times New Roman"/>
                <w:vertAlign w:val="subscript"/>
                <w:lang w:val="en-CA"/>
              </w:rPr>
              <w:t xml:space="preserve">d1 </w:t>
            </w:r>
            <w:r w:rsidRPr="002049F2">
              <w:rPr>
                <w:rFonts w:ascii="Times New Roman" w:hAnsi="Times New Roman"/>
                <w:lang w:val="en-CA"/>
              </w:rPr>
              <w:t>&lt; g</w:t>
            </w:r>
            <w:r w:rsidRPr="002049F2">
              <w:rPr>
                <w:rFonts w:ascii="Times New Roman" w:hAnsi="Times New Roman"/>
                <w:vertAlign w:val="subscript"/>
                <w:lang w:val="en-CA"/>
              </w:rPr>
              <w:t>d2</w:t>
            </w:r>
            <w:r w:rsidRPr="002049F2">
              <w:rPr>
                <w:rFonts w:ascii="Times New Roman" w:hAnsi="Times New Roman"/>
                <w:lang w:val="en-CA"/>
              </w:rPr>
              <w:t xml:space="preserve"> and g</w:t>
            </w:r>
            <w:r w:rsidRPr="002049F2">
              <w:rPr>
                <w:rFonts w:ascii="Times New Roman" w:hAnsi="Times New Roman"/>
                <w:vertAlign w:val="subscript"/>
                <w:lang w:val="en-CA"/>
              </w:rPr>
              <w:t xml:space="preserve">h </w:t>
            </w:r>
            <w:r w:rsidRPr="002049F2">
              <w:rPr>
                <w:rFonts w:ascii="Times New Roman" w:hAnsi="Times New Roman"/>
                <w:lang w:val="en-CA"/>
              </w:rPr>
              <w:t>&lt; g</w:t>
            </w:r>
            <w:r w:rsidRPr="002049F2">
              <w:rPr>
                <w:rFonts w:ascii="Times New Roman" w:hAnsi="Times New Roman"/>
                <w:vertAlign w:val="subscript"/>
                <w:lang w:val="en-CA"/>
              </w:rPr>
              <w:t>v</w:t>
            </w:r>
          </w:p>
        </w:tc>
        <w:tc>
          <w:tcPr>
            <w:tcW w:w="4544" w:type="dxa"/>
          </w:tcPr>
          <w:p w14:paraId="4CF0D544" w14:textId="77777777" w:rsidR="00050C16" w:rsidRPr="002049F2" w:rsidRDefault="00050C16" w:rsidP="00CD45EA">
            <w:pPr>
              <w:keepNext/>
              <w:keepLines/>
              <w:spacing w:after="40"/>
              <w:jc w:val="center"/>
              <w:rPr>
                <w:rFonts w:ascii="Times New Roman" w:hAnsi="Times New Roman"/>
                <w:lang w:val="en-CA"/>
              </w:rPr>
            </w:pPr>
            <w:r w:rsidRPr="002049F2">
              <w:rPr>
                <w:rFonts w:ascii="Times New Roman" w:hAnsi="Times New Roman"/>
                <w:lang w:val="en-CA"/>
              </w:rPr>
              <w:t>Vertical flip</w:t>
            </w:r>
          </w:p>
        </w:tc>
      </w:tr>
      <w:tr w:rsidR="00050C16" w:rsidRPr="00A05952" w14:paraId="7CFDCDC6" w14:textId="77777777" w:rsidTr="002049F2">
        <w:tc>
          <w:tcPr>
            <w:tcW w:w="4518" w:type="dxa"/>
          </w:tcPr>
          <w:p w14:paraId="02038643" w14:textId="77777777" w:rsidR="00050C16" w:rsidRPr="002049F2" w:rsidRDefault="00050C16" w:rsidP="00CD45EA">
            <w:pPr>
              <w:keepLines/>
              <w:spacing w:after="40"/>
              <w:jc w:val="center"/>
              <w:rPr>
                <w:rFonts w:ascii="Times New Roman" w:hAnsi="Times New Roman"/>
                <w:lang w:val="en-CA"/>
              </w:rPr>
            </w:pPr>
            <w:r w:rsidRPr="002049F2">
              <w:rPr>
                <w:rFonts w:ascii="Times New Roman" w:hAnsi="Times New Roman"/>
                <w:lang w:val="en-CA"/>
              </w:rPr>
              <w:t>g</w:t>
            </w:r>
            <w:r w:rsidRPr="002049F2">
              <w:rPr>
                <w:rFonts w:ascii="Times New Roman" w:hAnsi="Times New Roman"/>
                <w:vertAlign w:val="subscript"/>
                <w:lang w:val="en-CA"/>
              </w:rPr>
              <w:t xml:space="preserve">d1 </w:t>
            </w:r>
            <w:r w:rsidRPr="002049F2">
              <w:rPr>
                <w:rFonts w:ascii="Times New Roman" w:hAnsi="Times New Roman"/>
                <w:lang w:val="en-CA"/>
              </w:rPr>
              <w:t>&lt; g</w:t>
            </w:r>
            <w:r w:rsidRPr="002049F2">
              <w:rPr>
                <w:rFonts w:ascii="Times New Roman" w:hAnsi="Times New Roman"/>
                <w:vertAlign w:val="subscript"/>
                <w:lang w:val="en-CA"/>
              </w:rPr>
              <w:t>d2</w:t>
            </w:r>
            <w:r w:rsidRPr="002049F2">
              <w:rPr>
                <w:rFonts w:ascii="Times New Roman" w:hAnsi="Times New Roman"/>
                <w:lang w:val="en-CA"/>
              </w:rPr>
              <w:t xml:space="preserve"> and g</w:t>
            </w:r>
            <w:r w:rsidRPr="002049F2">
              <w:rPr>
                <w:rFonts w:ascii="Times New Roman" w:hAnsi="Times New Roman"/>
                <w:vertAlign w:val="subscript"/>
                <w:lang w:val="en-CA"/>
              </w:rPr>
              <w:t xml:space="preserve">v </w:t>
            </w:r>
            <w:r w:rsidRPr="002049F2">
              <w:rPr>
                <w:rFonts w:ascii="Times New Roman" w:hAnsi="Times New Roman"/>
                <w:lang w:val="en-CA"/>
              </w:rPr>
              <w:t>&lt; g</w:t>
            </w:r>
            <w:r w:rsidRPr="002049F2">
              <w:rPr>
                <w:rFonts w:ascii="Times New Roman" w:hAnsi="Times New Roman"/>
                <w:vertAlign w:val="subscript"/>
                <w:lang w:val="en-CA"/>
              </w:rPr>
              <w:t>h</w:t>
            </w:r>
          </w:p>
        </w:tc>
        <w:tc>
          <w:tcPr>
            <w:tcW w:w="4544" w:type="dxa"/>
          </w:tcPr>
          <w:p w14:paraId="5C4277E1" w14:textId="77777777" w:rsidR="00050C16" w:rsidRPr="002049F2" w:rsidRDefault="00050C16" w:rsidP="00CD45EA">
            <w:pPr>
              <w:keepLines/>
              <w:spacing w:after="40"/>
              <w:jc w:val="center"/>
              <w:rPr>
                <w:rFonts w:ascii="Times New Roman" w:hAnsi="Times New Roman"/>
                <w:lang w:val="en-CA"/>
              </w:rPr>
            </w:pPr>
            <w:r w:rsidRPr="002049F2">
              <w:rPr>
                <w:rFonts w:ascii="Times New Roman" w:hAnsi="Times New Roman"/>
                <w:lang w:val="en-CA"/>
              </w:rPr>
              <w:t>Rotation</w:t>
            </w:r>
          </w:p>
        </w:tc>
      </w:tr>
    </w:tbl>
    <w:p w14:paraId="53F73890" w14:textId="77777777" w:rsidR="00FF12AB" w:rsidRPr="00A05952" w:rsidRDefault="00FF12AB" w:rsidP="00FF12AB">
      <w:pPr>
        <w:pStyle w:val="Heading4"/>
        <w:tabs>
          <w:tab w:val="clear" w:pos="360"/>
          <w:tab w:val="clear" w:pos="720"/>
          <w:tab w:val="clear" w:pos="1080"/>
          <w:tab w:val="clear" w:pos="1440"/>
        </w:tabs>
        <w:overflowPunct/>
        <w:autoSpaceDE/>
        <w:autoSpaceDN/>
        <w:adjustRightInd/>
        <w:spacing w:before="136"/>
        <w:ind w:right="0"/>
        <w:textAlignment w:val="auto"/>
        <w:rPr>
          <w:lang w:val="en-CA"/>
        </w:rPr>
      </w:pPr>
      <w:r w:rsidRPr="00A05952">
        <w:rPr>
          <w:lang w:val="en-CA"/>
        </w:rPr>
        <w:t>Filtering process</w:t>
      </w:r>
    </w:p>
    <w:p w14:paraId="4E41E146" w14:textId="77777777" w:rsidR="00FF12AB" w:rsidRPr="00A05952" w:rsidRDefault="00FF12AB" w:rsidP="00FF12AB">
      <w:pPr>
        <w:spacing w:after="120"/>
        <w:jc w:val="both"/>
        <w:rPr>
          <w:szCs w:val="22"/>
          <w:lang w:val="en-CA"/>
        </w:rPr>
      </w:pPr>
      <w:r w:rsidRPr="00A05952">
        <w:rPr>
          <w:szCs w:val="22"/>
          <w:lang w:val="en-CA"/>
        </w:rPr>
        <w:t xml:space="preserve">At decoder side, when ALF is enabled for a </w:t>
      </w:r>
      <w:r>
        <w:rPr>
          <w:szCs w:val="22"/>
          <w:lang w:val="en-CA"/>
        </w:rPr>
        <w:t>CTB</w:t>
      </w:r>
      <w:r w:rsidRPr="00A05952">
        <w:rPr>
          <w:szCs w:val="22"/>
          <w:lang w:val="en-CA"/>
        </w:rPr>
        <w:t xml:space="preserve">, each sample </w:t>
      </w:r>
      <m:oMath>
        <m:r>
          <w:rPr>
            <w:rFonts w:ascii="Cambria Math" w:hAnsi="Cambria Math"/>
            <w:szCs w:val="22"/>
            <w:lang w:val="en-CA"/>
          </w:rPr>
          <m:t xml:space="preserve">R(i,j) </m:t>
        </m:r>
      </m:oMath>
      <w:r w:rsidRPr="00A05952">
        <w:rPr>
          <w:szCs w:val="22"/>
          <w:lang w:val="en-CA"/>
        </w:rPr>
        <w:t xml:space="preserve">within the CU is filtered, resulting in sample value </w:t>
      </w:r>
      <m:oMath>
        <m:r>
          <w:rPr>
            <w:rFonts w:ascii="Cambria Math" w:hAnsi="Cambria Math"/>
            <w:szCs w:val="22"/>
            <w:lang w:val="en-CA"/>
          </w:rPr>
          <m:t>R'(i,j)</m:t>
        </m:r>
      </m:oMath>
      <w:r w:rsidRPr="00A05952">
        <w:rPr>
          <w:szCs w:val="22"/>
          <w:lang w:val="en-CA"/>
        </w:rPr>
        <w:t xml:space="preserve"> as shown below,</w:t>
      </w:r>
    </w:p>
    <w:p w14:paraId="506C2906" w14:textId="101AAAA6" w:rsidR="00FF12AB" w:rsidRDefault="00F25D20" w:rsidP="00FF12AB">
      <w:pPr>
        <w:jc w:val="right"/>
        <w:rPr>
          <w:szCs w:val="22"/>
          <w:lang w:val="en-CA"/>
        </w:rPr>
      </w:pPr>
      <m:oMath>
        <m:sSup>
          <m:sSupPr>
            <m:ctrlPr>
              <w:rPr>
                <w:rFonts w:ascii="Cambria Math" w:hAnsi="Cambria Math"/>
                <w:i/>
                <w:szCs w:val="22"/>
                <w:lang w:val="en-CA"/>
              </w:rPr>
            </m:ctrlPr>
          </m:sSupPr>
          <m:e>
            <m:r>
              <w:rPr>
                <w:rFonts w:ascii="Cambria Math" w:hAnsi="Cambria Math"/>
                <w:szCs w:val="22"/>
                <w:lang w:val="en-CA"/>
              </w:rPr>
              <m:t>R</m:t>
            </m:r>
          </m:e>
          <m:sup>
            <m:r>
              <w:rPr>
                <w:rFonts w:ascii="Cambria Math" w:hAnsi="Cambria Math"/>
                <w:szCs w:val="22"/>
                <w:lang w:val="en-CA"/>
              </w:rPr>
              <m:t>'</m:t>
            </m:r>
          </m:sup>
        </m:sSup>
        <m:d>
          <m:dPr>
            <m:ctrlPr>
              <w:rPr>
                <w:rFonts w:ascii="Cambria Math" w:hAnsi="Cambria Math"/>
                <w:i/>
                <w:szCs w:val="22"/>
                <w:lang w:val="en-CA"/>
              </w:rPr>
            </m:ctrlPr>
          </m:dPr>
          <m:e>
            <m:r>
              <w:rPr>
                <w:rFonts w:ascii="Cambria Math" w:hAnsi="Cambria Math"/>
                <w:szCs w:val="22"/>
                <w:lang w:val="en-CA"/>
              </w:rPr>
              <m:t>i,j</m:t>
            </m:r>
          </m:e>
        </m:d>
        <m:r>
          <w:rPr>
            <w:rFonts w:ascii="Cambria Math" w:hAnsi="Cambria Math"/>
            <w:szCs w:val="22"/>
            <w:lang w:val="en-CA"/>
          </w:rPr>
          <m:t>=R</m:t>
        </m:r>
        <m:d>
          <m:dPr>
            <m:ctrlPr>
              <w:rPr>
                <w:rFonts w:ascii="Cambria Math" w:hAnsi="Cambria Math"/>
                <w:i/>
                <w:szCs w:val="22"/>
                <w:lang w:val="en-CA"/>
              </w:rPr>
            </m:ctrlPr>
          </m:dPr>
          <m:e>
            <m:r>
              <w:rPr>
                <w:rFonts w:ascii="Cambria Math" w:hAnsi="Cambria Math"/>
                <w:szCs w:val="22"/>
                <w:lang w:val="en-CA"/>
              </w:rPr>
              <m:t>i,j</m:t>
            </m:r>
          </m:e>
        </m:d>
        <m:r>
          <w:rPr>
            <w:rFonts w:ascii="Cambria Math" w:hAnsi="Cambria Math"/>
            <w:szCs w:val="22"/>
            <w:lang w:val="en-CA"/>
          </w:rPr>
          <m:t>+</m:t>
        </m:r>
        <m:d>
          <m:dPr>
            <m:ctrlPr>
              <w:rPr>
                <w:rFonts w:ascii="Cambria Math" w:hAnsi="Cambria Math"/>
                <w:i/>
                <w:szCs w:val="22"/>
                <w:lang w:val="en-CA"/>
              </w:rPr>
            </m:ctrlPr>
          </m:dPr>
          <m:e>
            <m:d>
              <m:dPr>
                <m:begChr m:val="（"/>
                <m:endChr m:val="）"/>
                <m:ctrlPr>
                  <w:rPr>
                    <w:rFonts w:ascii="Cambria Math" w:hAnsi="Cambria Math"/>
                    <w:szCs w:val="22"/>
                    <w:lang w:val="en-CA" w:eastAsia="zh-CN"/>
                  </w:rPr>
                </m:ctrlPr>
              </m:dPr>
              <m:e>
                <m:nary>
                  <m:naryPr>
                    <m:chr m:val="∑"/>
                    <m:limLoc m:val="undOvr"/>
                    <m:supHide m:val="1"/>
                    <m:ctrlPr>
                      <w:rPr>
                        <w:rFonts w:ascii="Cambria Math" w:hAnsi="Cambria Math"/>
                        <w:i/>
                        <w:szCs w:val="22"/>
                        <w:lang w:val="en-CA"/>
                      </w:rPr>
                    </m:ctrlPr>
                  </m:naryPr>
                  <m:sub>
                    <m:r>
                      <w:rPr>
                        <w:rFonts w:ascii="Cambria Math" w:hAnsi="Cambria Math"/>
                        <w:szCs w:val="22"/>
                        <w:lang w:val="en-CA"/>
                      </w:rPr>
                      <m:t>k≠0</m:t>
                    </m:r>
                  </m:sub>
                  <m:sup/>
                  <m:e>
                    <m:nary>
                      <m:naryPr>
                        <m:chr m:val="∑"/>
                        <m:limLoc m:val="undOvr"/>
                        <m:supHide m:val="1"/>
                        <m:ctrlPr>
                          <w:rPr>
                            <w:rFonts w:ascii="Cambria Math" w:hAnsi="Cambria Math"/>
                            <w:i/>
                            <w:szCs w:val="22"/>
                            <w:lang w:val="en-CA"/>
                          </w:rPr>
                        </m:ctrlPr>
                      </m:naryPr>
                      <m:sub>
                        <m:r>
                          <w:rPr>
                            <w:rFonts w:ascii="Cambria Math" w:hAnsi="Cambria Math"/>
                            <w:szCs w:val="22"/>
                            <w:lang w:val="en-CA"/>
                          </w:rPr>
                          <m:t>l≠0</m:t>
                        </m:r>
                      </m:sub>
                      <m:sup/>
                      <m:e>
                        <m:r>
                          <w:rPr>
                            <w:rFonts w:ascii="Cambria Math" w:hAnsi="Cambria Math"/>
                            <w:szCs w:val="22"/>
                            <w:lang w:val="en-CA"/>
                          </w:rPr>
                          <m:t>f</m:t>
                        </m:r>
                        <m:d>
                          <m:dPr>
                            <m:ctrlPr>
                              <w:rPr>
                                <w:rFonts w:ascii="Cambria Math" w:hAnsi="Cambria Math"/>
                                <w:i/>
                                <w:szCs w:val="22"/>
                                <w:lang w:val="en-CA"/>
                              </w:rPr>
                            </m:ctrlPr>
                          </m:dPr>
                          <m:e>
                            <m:r>
                              <w:rPr>
                                <w:rFonts w:ascii="Cambria Math" w:hAnsi="Cambria Math"/>
                                <w:szCs w:val="22"/>
                                <w:lang w:val="en-CA"/>
                              </w:rPr>
                              <m:t>k, l</m:t>
                            </m:r>
                          </m:e>
                        </m:d>
                        <m:r>
                          <w:rPr>
                            <w:rFonts w:ascii="Cambria Math" w:hAnsi="Cambria Math"/>
                            <w:szCs w:val="22"/>
                            <w:lang w:val="en-CA"/>
                          </w:rPr>
                          <m:t>×K</m:t>
                        </m:r>
                        <m:d>
                          <m:dPr>
                            <m:ctrlPr>
                              <w:rPr>
                                <w:rFonts w:ascii="Cambria Math" w:hAnsi="Cambria Math"/>
                                <w:i/>
                                <w:szCs w:val="22"/>
                                <w:lang w:val="en-CA"/>
                              </w:rPr>
                            </m:ctrlPr>
                          </m:dPr>
                          <m:e>
                            <m:r>
                              <w:rPr>
                                <w:rFonts w:ascii="Cambria Math" w:hAnsi="Cambria Math"/>
                                <w:szCs w:val="22"/>
                                <w:lang w:val="en-CA"/>
                              </w:rPr>
                              <m:t>R</m:t>
                            </m:r>
                            <m:d>
                              <m:dPr>
                                <m:ctrlPr>
                                  <w:rPr>
                                    <w:rFonts w:ascii="Cambria Math" w:hAnsi="Cambria Math"/>
                                    <w:i/>
                                    <w:szCs w:val="22"/>
                                    <w:lang w:val="en-CA"/>
                                  </w:rPr>
                                </m:ctrlPr>
                              </m:dPr>
                              <m:e>
                                <m:r>
                                  <w:rPr>
                                    <w:rFonts w:ascii="Cambria Math" w:hAnsi="Cambria Math"/>
                                    <w:szCs w:val="22"/>
                                    <w:lang w:val="en-CA"/>
                                  </w:rPr>
                                  <m:t>i+k,j+l</m:t>
                                </m:r>
                              </m:e>
                            </m:d>
                            <m:r>
                              <w:rPr>
                                <w:rFonts w:ascii="Cambria Math" w:hAnsi="Cambria Math"/>
                                <w:szCs w:val="22"/>
                                <w:lang w:val="en-CA"/>
                              </w:rPr>
                              <m:t>-R</m:t>
                            </m:r>
                            <m:d>
                              <m:dPr>
                                <m:ctrlPr>
                                  <w:rPr>
                                    <w:rFonts w:ascii="Cambria Math" w:hAnsi="Cambria Math"/>
                                    <w:i/>
                                    <w:szCs w:val="22"/>
                                    <w:lang w:val="en-CA"/>
                                  </w:rPr>
                                </m:ctrlPr>
                              </m:dPr>
                              <m:e>
                                <m:r>
                                  <w:rPr>
                                    <w:rFonts w:ascii="Cambria Math" w:hAnsi="Cambria Math"/>
                                    <w:szCs w:val="22"/>
                                    <w:lang w:val="en-CA"/>
                                  </w:rPr>
                                  <m:t>i,j</m:t>
                                </m:r>
                              </m:e>
                            </m:d>
                            <m:r>
                              <w:rPr>
                                <w:rFonts w:ascii="Cambria Math" w:hAnsi="Cambria Math"/>
                                <w:szCs w:val="22"/>
                                <w:lang w:val="en-CA"/>
                              </w:rPr>
                              <m:t>,</m:t>
                            </m:r>
                            <m:r>
                              <w:rPr>
                                <w:rFonts w:ascii="Cambria Math" w:hAnsi="Cambria Math"/>
                                <w:lang w:val="en-CA"/>
                              </w:rPr>
                              <m:t>c</m:t>
                            </m:r>
                            <m:d>
                              <m:dPr>
                                <m:ctrlPr>
                                  <w:rPr>
                                    <w:rFonts w:ascii="Cambria Math" w:hAnsi="Cambria Math"/>
                                    <w:i/>
                                    <w:lang w:val="en-CA"/>
                                  </w:rPr>
                                </m:ctrlPr>
                              </m:dPr>
                              <m:e>
                                <m:r>
                                  <w:rPr>
                                    <w:rFonts w:ascii="Cambria Math" w:hAnsi="Cambria Math"/>
                                    <w:lang w:val="en-CA"/>
                                  </w:rPr>
                                  <m:t>k, l</m:t>
                                </m:r>
                              </m:e>
                            </m:d>
                          </m:e>
                        </m:d>
                      </m:e>
                    </m:nary>
                  </m:e>
                </m:nary>
                <m:r>
                  <m:rPr>
                    <m:sty m:val="p"/>
                  </m:rPr>
                  <w:rPr>
                    <w:rFonts w:ascii="Cambria Math" w:hAnsi="Cambria Math"/>
                    <w:szCs w:val="22"/>
                    <w:lang w:val="en-CA"/>
                  </w:rPr>
                  <m:t>+</m:t>
                </m:r>
                <m:r>
                  <w:rPr>
                    <w:rFonts w:ascii="Cambria Math" w:hAnsi="Cambria Math"/>
                    <w:szCs w:val="22"/>
                  </w:rPr>
                  <m:t>64</m:t>
                </m:r>
                <m:ctrlPr>
                  <w:rPr>
                    <w:rFonts w:ascii="Cambria Math" w:hAnsi="Cambria Math"/>
                    <w:i/>
                    <w:szCs w:val="22"/>
                  </w:rPr>
                </m:ctrlPr>
              </m:e>
            </m:d>
            <m:r>
              <w:rPr>
                <w:rFonts w:ascii="Cambria Math" w:hAnsi="Cambria Math"/>
                <w:szCs w:val="22"/>
              </w:rPr>
              <m:t>≫7</m:t>
            </m:r>
            <m:ctrlPr>
              <w:rPr>
                <w:rFonts w:ascii="Cambria Math" w:hAnsi="Cambria Math"/>
                <w:i/>
                <w:szCs w:val="22"/>
              </w:rPr>
            </m:ctrlPr>
          </m:e>
        </m:d>
      </m:oMath>
      <w:r w:rsidR="00FF12AB">
        <w:rPr>
          <w:szCs w:val="22"/>
          <w:lang w:val="en-CA"/>
        </w:rPr>
        <w:tab/>
      </w:r>
      <w:r w:rsidR="00FF12AB" w:rsidRPr="00E51F9A">
        <w:rPr>
          <w:szCs w:val="22"/>
          <w:lang w:val="en-CA"/>
        </w:rPr>
        <w:t>(</w:t>
      </w:r>
      <w:r w:rsidR="00FF12AB" w:rsidRPr="00E51F9A">
        <w:rPr>
          <w:rFonts w:eastAsia="Malgun Gothic" w:hint="eastAsia"/>
          <w:szCs w:val="22"/>
          <w:lang w:val="en-CA" w:eastAsia="ko-KR"/>
        </w:rPr>
        <w:t>3</w:t>
      </w:r>
      <w:r w:rsidR="00FF12AB" w:rsidRPr="00E51F9A">
        <w:rPr>
          <w:rFonts w:eastAsia="Malgun Gothic"/>
          <w:szCs w:val="22"/>
          <w:lang w:val="en-CA" w:eastAsia="ko-KR"/>
        </w:rPr>
        <w:t>-</w:t>
      </w:r>
      <w:r w:rsidR="00FF12AB" w:rsidRPr="00E51F9A">
        <w:rPr>
          <w:noProof/>
          <w:szCs w:val="22"/>
          <w:lang w:val="en-CA"/>
        </w:rPr>
        <w:fldChar w:fldCharType="begin"/>
      </w:r>
      <w:r w:rsidR="00FF12AB" w:rsidRPr="00E51F9A">
        <w:rPr>
          <w:noProof/>
          <w:szCs w:val="22"/>
          <w:lang w:val="en-CA"/>
        </w:rPr>
        <w:instrText xml:space="preserve"> SEQ Eq \* MERGEFORMAT </w:instrText>
      </w:r>
      <w:r w:rsidR="00FF12AB" w:rsidRPr="00E51F9A">
        <w:rPr>
          <w:noProof/>
          <w:szCs w:val="22"/>
          <w:lang w:val="en-CA"/>
        </w:rPr>
        <w:fldChar w:fldCharType="separate"/>
      </w:r>
      <w:r w:rsidR="003A61E2">
        <w:rPr>
          <w:noProof/>
          <w:szCs w:val="22"/>
          <w:lang w:val="en-CA"/>
        </w:rPr>
        <w:t>67</w:t>
      </w:r>
      <w:r w:rsidR="00FF12AB" w:rsidRPr="00E51F9A">
        <w:rPr>
          <w:noProof/>
          <w:szCs w:val="22"/>
          <w:lang w:val="en-CA"/>
        </w:rPr>
        <w:fldChar w:fldCharType="end"/>
      </w:r>
      <w:r w:rsidR="00FF12AB" w:rsidRPr="00E51F9A">
        <w:rPr>
          <w:szCs w:val="22"/>
          <w:lang w:val="en-CA"/>
        </w:rPr>
        <w:t>)</w:t>
      </w:r>
    </w:p>
    <w:p w14:paraId="606EA8EA" w14:textId="77777777" w:rsidR="00FF12AB" w:rsidRPr="00FD778B" w:rsidRDefault="00FF12AB" w:rsidP="00FF12AB">
      <w:pPr>
        <w:spacing w:after="120"/>
        <w:jc w:val="both"/>
        <w:rPr>
          <w:rFonts w:eastAsiaTheme="minorEastAsia"/>
          <w:lang w:val="en-CA" w:eastAsia="ko-KR"/>
        </w:rPr>
      </w:pPr>
      <w:r w:rsidRPr="00A05952">
        <w:rPr>
          <w:szCs w:val="22"/>
          <w:lang w:val="en-CA"/>
        </w:rPr>
        <w:t xml:space="preserve">where </w:t>
      </w:r>
      <m:oMath>
        <m:r>
          <w:rPr>
            <w:rFonts w:ascii="Cambria Math" w:hAnsi="Cambria Math"/>
            <w:szCs w:val="22"/>
            <w:lang w:val="en-CA"/>
          </w:rPr>
          <m:t>f(k, l)</m:t>
        </m:r>
      </m:oMath>
      <w:r w:rsidRPr="00A05952">
        <w:rPr>
          <w:szCs w:val="22"/>
          <w:lang w:val="en-CA"/>
        </w:rPr>
        <w:t xml:space="preserve"> denotes the decoded filter coefficients</w:t>
      </w:r>
      <w:r>
        <w:rPr>
          <w:szCs w:val="22"/>
          <w:lang w:val="en-CA"/>
        </w:rPr>
        <w:t xml:space="preserve">, </w:t>
      </w:r>
      <m:oMath>
        <m:r>
          <w:rPr>
            <w:rFonts w:ascii="Cambria Math" w:hAnsi="Cambria Math"/>
            <w:szCs w:val="22"/>
            <w:lang w:val="en-CA"/>
          </w:rPr>
          <m:t>K</m:t>
        </m:r>
        <m:d>
          <m:dPr>
            <m:ctrlPr>
              <w:rPr>
                <w:rFonts w:ascii="Cambria Math" w:hAnsi="Cambria Math"/>
                <w:i/>
                <w:szCs w:val="22"/>
                <w:lang w:val="en-CA"/>
              </w:rPr>
            </m:ctrlPr>
          </m:dPr>
          <m:e>
            <m:r>
              <w:rPr>
                <w:rFonts w:ascii="Cambria Math" w:hAnsi="Cambria Math"/>
                <w:szCs w:val="22"/>
                <w:lang w:val="en-CA"/>
              </w:rPr>
              <m:t>x,y</m:t>
            </m:r>
          </m:e>
        </m:d>
        <m:r>
          <w:rPr>
            <w:rFonts w:ascii="Cambria Math" w:hAnsi="Cambria Math"/>
            <w:szCs w:val="22"/>
            <w:lang w:val="en-CA"/>
          </w:rPr>
          <m:t xml:space="preserve"> </m:t>
        </m:r>
      </m:oMath>
      <w:r>
        <w:rPr>
          <w:szCs w:val="22"/>
          <w:lang w:val="en-CA"/>
        </w:rPr>
        <w:t xml:space="preserve">is the clipping function and </w:t>
      </w:r>
      <m:oMath>
        <m:r>
          <w:rPr>
            <w:rFonts w:ascii="Cambria Math" w:hAnsi="Cambria Math"/>
            <w:lang w:val="en-CA"/>
          </w:rPr>
          <m:t>c(k, l)</m:t>
        </m:r>
      </m:oMath>
      <w:r>
        <w:rPr>
          <w:lang w:val="en-CA"/>
        </w:rPr>
        <w:t xml:space="preserve"> denotes the decoded clipping parameters. The variable </w:t>
      </w:r>
      <w:r>
        <w:rPr>
          <w:szCs w:val="22"/>
          <w:lang w:val="en-CA"/>
        </w:rPr>
        <w:t xml:space="preserve">k and l varies between </w:t>
      </w:r>
      <m:oMath>
        <m:r>
          <w:rPr>
            <w:rFonts w:ascii="Cambria Math" w:hAnsi="Cambria Math"/>
            <w:szCs w:val="22"/>
            <w:lang w:val="en-CA"/>
          </w:rPr>
          <m:t>-</m:t>
        </m:r>
        <m:f>
          <m:fPr>
            <m:ctrlPr>
              <w:rPr>
                <w:rFonts w:ascii="Cambria Math" w:hAnsi="Cambria Math"/>
                <w:i/>
                <w:szCs w:val="22"/>
                <w:lang w:val="en-CA"/>
              </w:rPr>
            </m:ctrlPr>
          </m:fPr>
          <m:num>
            <m:r>
              <w:rPr>
                <w:rFonts w:ascii="Cambria Math" w:hAnsi="Cambria Math"/>
                <w:szCs w:val="22"/>
                <w:lang w:val="en-CA"/>
              </w:rPr>
              <m:t>L</m:t>
            </m:r>
          </m:num>
          <m:den>
            <m:r>
              <w:rPr>
                <w:rFonts w:ascii="Cambria Math" w:hAnsi="Cambria Math"/>
                <w:szCs w:val="22"/>
                <w:lang w:val="en-CA"/>
              </w:rPr>
              <m:t>2</m:t>
            </m:r>
          </m:den>
        </m:f>
      </m:oMath>
      <w:r>
        <w:rPr>
          <w:szCs w:val="22"/>
          <w:lang w:val="en-CA"/>
        </w:rPr>
        <w:t xml:space="preserve"> and </w:t>
      </w:r>
      <m:oMath>
        <m:f>
          <m:fPr>
            <m:ctrlPr>
              <w:rPr>
                <w:rFonts w:ascii="Cambria Math" w:hAnsi="Cambria Math"/>
                <w:i/>
                <w:szCs w:val="22"/>
                <w:lang w:val="en-CA"/>
              </w:rPr>
            </m:ctrlPr>
          </m:fPr>
          <m:num>
            <m:r>
              <w:rPr>
                <w:rFonts w:ascii="Cambria Math" w:hAnsi="Cambria Math"/>
                <w:szCs w:val="22"/>
                <w:lang w:val="en-CA"/>
              </w:rPr>
              <m:t>L</m:t>
            </m:r>
          </m:num>
          <m:den>
            <m:r>
              <w:rPr>
                <w:rFonts w:ascii="Cambria Math" w:hAnsi="Cambria Math"/>
                <w:szCs w:val="22"/>
                <w:lang w:val="en-CA"/>
              </w:rPr>
              <m:t>2</m:t>
            </m:r>
          </m:den>
        </m:f>
      </m:oMath>
      <w:r>
        <w:rPr>
          <w:szCs w:val="22"/>
          <w:lang w:val="en-CA"/>
        </w:rPr>
        <w:t xml:space="preserve"> where </w:t>
      </w:r>
      <w:r w:rsidRPr="00A05952">
        <w:rPr>
          <w:i/>
          <w:szCs w:val="22"/>
          <w:lang w:val="en-CA"/>
        </w:rPr>
        <w:t>L</w:t>
      </w:r>
      <w:r w:rsidRPr="00A05952">
        <w:rPr>
          <w:szCs w:val="22"/>
          <w:lang w:val="en-CA"/>
        </w:rPr>
        <w:t xml:space="preserve"> denotes </w:t>
      </w:r>
      <w:r>
        <w:rPr>
          <w:szCs w:val="22"/>
          <w:lang w:val="en-CA"/>
        </w:rPr>
        <w:t xml:space="preserve">the </w:t>
      </w:r>
      <w:r w:rsidRPr="00A05952">
        <w:rPr>
          <w:szCs w:val="22"/>
          <w:lang w:val="en-CA"/>
        </w:rPr>
        <w:t>filter length</w:t>
      </w:r>
      <w:r>
        <w:rPr>
          <w:szCs w:val="22"/>
          <w:lang w:val="en-CA"/>
        </w:rPr>
        <w:t xml:space="preserve">. The clipping function </w:t>
      </w:r>
      <m:oMath>
        <m:r>
          <w:rPr>
            <w:rFonts w:ascii="Cambria Math" w:hAnsi="Cambria Math"/>
            <w:szCs w:val="22"/>
            <w:lang w:val="en-CA"/>
          </w:rPr>
          <m:t>K</m:t>
        </m:r>
        <m:d>
          <m:dPr>
            <m:ctrlPr>
              <w:rPr>
                <w:rFonts w:ascii="Cambria Math" w:hAnsi="Cambria Math"/>
                <w:i/>
                <w:szCs w:val="22"/>
                <w:lang w:val="en-CA"/>
              </w:rPr>
            </m:ctrlPr>
          </m:dPr>
          <m:e>
            <m:r>
              <w:rPr>
                <w:rFonts w:ascii="Cambria Math" w:hAnsi="Cambria Math"/>
                <w:szCs w:val="22"/>
                <w:lang w:val="en-CA"/>
              </w:rPr>
              <m:t>x,y</m:t>
            </m:r>
          </m:e>
        </m:d>
        <m:r>
          <w:rPr>
            <w:rFonts w:ascii="Cambria Math" w:hAnsi="Cambria Math"/>
            <w:szCs w:val="22"/>
            <w:lang w:val="en-CA"/>
          </w:rPr>
          <m:t>=</m:t>
        </m:r>
        <m:r>
          <m:rPr>
            <m:sty m:val="p"/>
          </m:rPr>
          <w:rPr>
            <w:rFonts w:ascii="Cambria Math" w:hAnsi="Cambria Math"/>
            <w:szCs w:val="22"/>
            <w:lang w:val="en-CA"/>
          </w:rPr>
          <m:t>min⁡</m:t>
        </m:r>
        <m:r>
          <w:rPr>
            <w:rFonts w:ascii="Cambria Math" w:hAnsi="Cambria Math"/>
            <w:szCs w:val="22"/>
            <w:lang w:val="en-CA"/>
          </w:rPr>
          <m:t>(y,</m:t>
        </m:r>
        <m:func>
          <m:funcPr>
            <m:ctrlPr>
              <w:rPr>
                <w:rFonts w:ascii="Cambria Math" w:hAnsi="Cambria Math"/>
                <w:szCs w:val="22"/>
                <w:lang w:val="en-CA"/>
              </w:rPr>
            </m:ctrlPr>
          </m:funcPr>
          <m:fName>
            <m:r>
              <m:rPr>
                <m:sty m:val="p"/>
              </m:rPr>
              <w:rPr>
                <w:rFonts w:ascii="Cambria Math" w:hAnsi="Cambria Math"/>
                <w:szCs w:val="22"/>
                <w:lang w:val="en-CA"/>
              </w:rPr>
              <m:t>max</m:t>
            </m:r>
            <m:ctrlPr>
              <w:rPr>
                <w:rFonts w:ascii="Cambria Math" w:hAnsi="Cambria Math"/>
                <w:i/>
                <w:szCs w:val="22"/>
                <w:lang w:val="en-CA"/>
              </w:rPr>
            </m:ctrlPr>
          </m:fName>
          <m:e>
            <m:d>
              <m:dPr>
                <m:ctrlPr>
                  <w:rPr>
                    <w:rFonts w:ascii="Cambria Math" w:hAnsi="Cambria Math"/>
                    <w:i/>
                    <w:szCs w:val="22"/>
                    <w:lang w:val="en-CA"/>
                  </w:rPr>
                </m:ctrlPr>
              </m:dPr>
              <m:e>
                <m:r>
                  <w:rPr>
                    <w:rFonts w:ascii="Cambria Math" w:hAnsi="Cambria Math"/>
                    <w:szCs w:val="22"/>
                    <w:lang w:val="en-CA"/>
                  </w:rPr>
                  <m:t>-y,x</m:t>
                </m:r>
              </m:e>
            </m:d>
          </m:e>
        </m:func>
        <m:r>
          <w:rPr>
            <w:rFonts w:ascii="Cambria Math" w:hAnsi="Cambria Math"/>
            <w:szCs w:val="22"/>
            <w:lang w:val="en-CA"/>
          </w:rPr>
          <m:t>)</m:t>
        </m:r>
      </m:oMath>
      <w:r>
        <w:rPr>
          <w:szCs w:val="22"/>
          <w:lang w:val="en-CA"/>
        </w:rPr>
        <w:t xml:space="preserve"> which corresponds to the function </w:t>
      </w:r>
      <m:oMath>
        <m:r>
          <w:rPr>
            <w:rFonts w:ascii="Cambria Math" w:hAnsi="Cambria Math"/>
            <w:szCs w:val="22"/>
            <w:lang w:val="en-CA"/>
          </w:rPr>
          <m:t xml:space="preserve">Clip3 </m:t>
        </m:r>
        <m:d>
          <m:dPr>
            <m:ctrlPr>
              <w:rPr>
                <w:rFonts w:ascii="Cambria Math" w:hAnsi="Cambria Math"/>
                <w:i/>
                <w:szCs w:val="22"/>
                <w:lang w:val="en-CA"/>
              </w:rPr>
            </m:ctrlPr>
          </m:dPr>
          <m:e>
            <m:r>
              <w:rPr>
                <w:rFonts w:ascii="Cambria Math" w:hAnsi="Cambria Math"/>
                <w:szCs w:val="22"/>
                <w:lang w:val="en-CA"/>
              </w:rPr>
              <m:t>-y,y,x</m:t>
            </m:r>
          </m:e>
        </m:d>
        <m:r>
          <w:rPr>
            <w:rFonts w:ascii="Cambria Math" w:hAnsi="Cambria Math"/>
            <w:szCs w:val="22"/>
            <w:lang w:val="en-CA"/>
          </w:rPr>
          <m:t>.</m:t>
        </m:r>
      </m:oMath>
      <w:r>
        <w:rPr>
          <w:szCs w:val="22"/>
          <w:lang w:val="en-CA"/>
        </w:rPr>
        <w:t xml:space="preserve"> The </w:t>
      </w:r>
      <w:r>
        <w:rPr>
          <w:lang w:val="en-CA"/>
        </w:rPr>
        <w:t xml:space="preserve">clipping operation introduces non-linearity to make ALF more efficient by reducing the impact of </w:t>
      </w:r>
      <w:r w:rsidRPr="00693690">
        <w:rPr>
          <w:szCs w:val="22"/>
          <w:lang w:val="en-CA"/>
        </w:rPr>
        <w:t>neighbor</w:t>
      </w:r>
      <w:r>
        <w:rPr>
          <w:lang w:val="en-CA"/>
        </w:rPr>
        <w:t xml:space="preserve"> sample values that are too different with the current sample value</w:t>
      </w:r>
      <w:r>
        <w:rPr>
          <w:szCs w:val="22"/>
          <w:lang w:val="en-CA"/>
        </w:rPr>
        <w:t>.</w:t>
      </w:r>
    </w:p>
    <w:p w14:paraId="75E4371A" w14:textId="5B29757C" w:rsidR="006C0B79" w:rsidRDefault="006C0B79" w:rsidP="006C0B79">
      <w:pPr>
        <w:pStyle w:val="Heading4"/>
        <w:tabs>
          <w:tab w:val="clear" w:pos="360"/>
          <w:tab w:val="clear" w:pos="720"/>
          <w:tab w:val="clear" w:pos="1080"/>
          <w:tab w:val="clear" w:pos="1440"/>
        </w:tabs>
        <w:overflowPunct/>
        <w:autoSpaceDE/>
        <w:autoSpaceDN/>
        <w:adjustRightInd/>
        <w:spacing w:before="136"/>
        <w:ind w:right="0"/>
        <w:textAlignment w:val="auto"/>
        <w:rPr>
          <w:szCs w:val="22"/>
          <w:lang w:val="en-CA"/>
        </w:rPr>
      </w:pPr>
      <w:r>
        <w:rPr>
          <w:szCs w:val="22"/>
          <w:lang w:val="en-CA"/>
        </w:rPr>
        <w:t xml:space="preserve">Cross </w:t>
      </w:r>
      <w:r>
        <w:rPr>
          <w:lang w:val="en-CA"/>
        </w:rPr>
        <w:t>c</w:t>
      </w:r>
      <w:r w:rsidRPr="00C241F2">
        <w:rPr>
          <w:lang w:val="en-CA"/>
        </w:rPr>
        <w:t>omponent</w:t>
      </w:r>
      <w:r>
        <w:rPr>
          <w:szCs w:val="22"/>
          <w:lang w:val="en-CA"/>
        </w:rPr>
        <w:t xml:space="preserve"> adaptive loop filter</w:t>
      </w:r>
    </w:p>
    <w:p w14:paraId="4F22DCD3" w14:textId="0B098AE4" w:rsidR="006C0B79" w:rsidRPr="006C0B79" w:rsidRDefault="006C0B79" w:rsidP="000918CB">
      <w:pPr>
        <w:spacing w:after="120"/>
        <w:jc w:val="both"/>
        <w:rPr>
          <w:szCs w:val="22"/>
          <w:lang w:val="en-CA"/>
        </w:rPr>
      </w:pPr>
      <w:r w:rsidRPr="008C22EB">
        <w:rPr>
          <w:szCs w:val="22"/>
          <w:lang w:val="en-CA"/>
        </w:rPr>
        <w:t xml:space="preserve">CC-ALF </w:t>
      </w:r>
      <w:r>
        <w:rPr>
          <w:szCs w:val="22"/>
          <w:lang w:val="en-CA"/>
        </w:rPr>
        <w:t>u</w:t>
      </w:r>
      <w:r w:rsidRPr="008C22EB">
        <w:rPr>
          <w:szCs w:val="22"/>
          <w:lang w:val="en-CA"/>
        </w:rPr>
        <w:t>se</w:t>
      </w:r>
      <w:r>
        <w:rPr>
          <w:szCs w:val="22"/>
          <w:lang w:val="en-CA"/>
        </w:rPr>
        <w:t>s</w:t>
      </w:r>
      <w:r w:rsidRPr="008C22EB">
        <w:rPr>
          <w:szCs w:val="22"/>
          <w:lang w:val="en-CA"/>
        </w:rPr>
        <w:t xml:space="preserve"> luma sample values to refine each chroma component by applying an </w:t>
      </w:r>
      <w:r w:rsidRPr="006C0B79">
        <w:rPr>
          <w:szCs w:val="22"/>
          <w:lang w:val="en-CA"/>
        </w:rPr>
        <w:t xml:space="preserve">adaptive, linear filter to the luma channel and then using the output of this filtering operation for chroma refinement. </w:t>
      </w:r>
      <w:r w:rsidR="000918CB">
        <w:rPr>
          <w:szCs w:val="22"/>
          <w:lang w:val="en-CA"/>
        </w:rPr>
        <w:fldChar w:fldCharType="begin"/>
      </w:r>
      <w:r w:rsidR="000918CB">
        <w:rPr>
          <w:szCs w:val="22"/>
          <w:lang w:val="en-CA"/>
        </w:rPr>
        <w:instrText xml:space="preserve"> REF _Ref35805807 \h </w:instrText>
      </w:r>
      <w:r w:rsidR="000918CB">
        <w:rPr>
          <w:szCs w:val="22"/>
          <w:lang w:val="en-CA"/>
        </w:rPr>
      </w:r>
      <w:r w:rsidR="000918CB">
        <w:rPr>
          <w:szCs w:val="22"/>
          <w:lang w:val="en-CA"/>
        </w:rPr>
        <w:fldChar w:fldCharType="separate"/>
      </w:r>
      <w:r w:rsidR="003A61E2" w:rsidRPr="00CE249A">
        <w:t>Figure</w:t>
      </w:r>
      <w:r w:rsidR="003A61E2" w:rsidRPr="00913BEB">
        <w:t> </w:t>
      </w:r>
      <w:r w:rsidR="003A61E2">
        <w:rPr>
          <w:noProof/>
        </w:rPr>
        <w:t>50</w:t>
      </w:r>
      <w:r w:rsidR="000918CB">
        <w:rPr>
          <w:szCs w:val="22"/>
          <w:lang w:val="en-CA"/>
        </w:rPr>
        <w:fldChar w:fldCharType="end"/>
      </w:r>
      <w:r>
        <w:rPr>
          <w:szCs w:val="22"/>
          <w:lang w:val="en-CA"/>
        </w:rPr>
        <w:t> (</w:t>
      </w:r>
      <w:r w:rsidRPr="006C0B79">
        <w:rPr>
          <w:szCs w:val="22"/>
          <w:lang w:val="en-CA"/>
        </w:rPr>
        <w:t>a</w:t>
      </w:r>
      <w:r>
        <w:rPr>
          <w:szCs w:val="22"/>
          <w:lang w:val="en-CA"/>
        </w:rPr>
        <w:t>)</w:t>
      </w:r>
      <w:r w:rsidRPr="006C0B79">
        <w:rPr>
          <w:szCs w:val="22"/>
          <w:lang w:val="en-CA"/>
        </w:rPr>
        <w:t xml:space="preserve"> provides a system level diagram of the CC-ALF process with respect to the SAO, luma ALF and chroma ALF processes.</w:t>
      </w:r>
    </w:p>
    <w:p w14:paraId="077E7893" w14:textId="0A9C2139" w:rsidR="006C0B79" w:rsidRPr="006C0B79" w:rsidRDefault="006C0B79" w:rsidP="000918CB">
      <w:pPr>
        <w:spacing w:after="120"/>
        <w:jc w:val="both"/>
        <w:rPr>
          <w:szCs w:val="22"/>
          <w:lang w:val="en-CA"/>
        </w:rPr>
      </w:pPr>
      <w:r w:rsidRPr="006C0B79">
        <w:rPr>
          <w:szCs w:val="22"/>
          <w:lang w:val="en-CA"/>
        </w:rPr>
        <w:t>Filtering in CC-ALF is accomplished by applying a linear, diamond shaped filter (</w:t>
      </w:r>
      <w:r w:rsidR="000918CB">
        <w:rPr>
          <w:szCs w:val="22"/>
          <w:lang w:val="en-CA"/>
        </w:rPr>
        <w:fldChar w:fldCharType="begin"/>
      </w:r>
      <w:r w:rsidR="000918CB">
        <w:rPr>
          <w:szCs w:val="22"/>
          <w:lang w:val="en-CA"/>
        </w:rPr>
        <w:instrText xml:space="preserve"> REF _Ref35805807 \h </w:instrText>
      </w:r>
      <w:r w:rsidR="000918CB">
        <w:rPr>
          <w:szCs w:val="22"/>
          <w:lang w:val="en-CA"/>
        </w:rPr>
      </w:r>
      <w:r w:rsidR="000918CB">
        <w:rPr>
          <w:szCs w:val="22"/>
          <w:lang w:val="en-CA"/>
        </w:rPr>
        <w:fldChar w:fldCharType="separate"/>
      </w:r>
      <w:r w:rsidR="003A61E2" w:rsidRPr="00CE249A">
        <w:t>Figure</w:t>
      </w:r>
      <w:r w:rsidR="003A61E2" w:rsidRPr="00913BEB">
        <w:t> </w:t>
      </w:r>
      <w:r w:rsidR="003A61E2">
        <w:rPr>
          <w:noProof/>
        </w:rPr>
        <w:t>50</w:t>
      </w:r>
      <w:r w:rsidR="000918CB">
        <w:rPr>
          <w:szCs w:val="22"/>
          <w:lang w:val="en-CA"/>
        </w:rPr>
        <w:fldChar w:fldCharType="end"/>
      </w:r>
      <w:r>
        <w:rPr>
          <w:szCs w:val="22"/>
          <w:lang w:val="en-CA"/>
        </w:rPr>
        <w:t> (b)</w:t>
      </w:r>
      <w:r w:rsidRPr="006C0B79">
        <w:rPr>
          <w:szCs w:val="22"/>
          <w:lang w:val="en-CA"/>
        </w:rPr>
        <w:t>) to the luma channel. One filter is used for each chroma channel, and the operation is expressed as</w:t>
      </w:r>
    </w:p>
    <w:p w14:paraId="4B151907" w14:textId="04B5485D" w:rsidR="006C0B79" w:rsidRPr="00A05952" w:rsidRDefault="00F25D20" w:rsidP="006C0B79">
      <w:pPr>
        <w:keepNext/>
        <w:spacing w:after="120"/>
        <w:jc w:val="right"/>
        <w:rPr>
          <w:szCs w:val="22"/>
          <w:lang w:val="en-CA"/>
        </w:rPr>
      </w:pPr>
      <m:oMath>
        <m:sSub>
          <m:sSubPr>
            <m:ctrlPr>
              <w:rPr>
                <w:rFonts w:ascii="Cambria Math" w:hAnsi="Cambria Math"/>
                <w:i/>
                <w:iCs/>
                <w:szCs w:val="22"/>
              </w:rPr>
            </m:ctrlPr>
          </m:sSubPr>
          <m:e>
            <m:r>
              <m:rPr>
                <m:sty m:val="p"/>
              </m:rPr>
              <w:rPr>
                <w:rFonts w:ascii="Cambria Math" w:hAnsi="Cambria Math"/>
                <w:szCs w:val="22"/>
              </w:rPr>
              <m:t>Δ</m:t>
            </m:r>
            <m:r>
              <w:rPr>
                <w:rFonts w:ascii="Cambria Math" w:hAnsi="Cambria Math"/>
                <w:szCs w:val="22"/>
              </w:rPr>
              <m:t>I</m:t>
            </m:r>
          </m:e>
          <m:sub>
            <m:r>
              <w:rPr>
                <w:rFonts w:ascii="Cambria Math" w:hAnsi="Cambria Math"/>
                <w:szCs w:val="22"/>
              </w:rPr>
              <m:t>i</m:t>
            </m:r>
          </m:sub>
        </m:sSub>
        <m:d>
          <m:dPr>
            <m:ctrlPr>
              <w:rPr>
                <w:rFonts w:ascii="Cambria Math" w:hAnsi="Cambria Math"/>
                <w:i/>
                <w:iCs/>
                <w:szCs w:val="22"/>
              </w:rPr>
            </m:ctrlPr>
          </m:dPr>
          <m:e>
            <m:r>
              <w:rPr>
                <w:rFonts w:ascii="Cambria Math" w:hAnsi="Cambria Math"/>
                <w:szCs w:val="22"/>
              </w:rPr>
              <m:t>x,y</m:t>
            </m:r>
          </m:e>
        </m:d>
        <m:r>
          <w:rPr>
            <w:rFonts w:ascii="Cambria Math" w:hAnsi="Cambria Math"/>
            <w:szCs w:val="22"/>
          </w:rPr>
          <m:t>=</m:t>
        </m:r>
        <m:nary>
          <m:naryPr>
            <m:chr m:val="∑"/>
            <m:supHide m:val="1"/>
            <m:ctrlPr>
              <w:rPr>
                <w:rFonts w:ascii="Cambria Math" w:hAnsi="Cambria Math"/>
                <w:i/>
                <w:iCs/>
                <w:szCs w:val="22"/>
              </w:rPr>
            </m:ctrlPr>
          </m:naryPr>
          <m:sub>
            <m:d>
              <m:dPr>
                <m:ctrlPr>
                  <w:rPr>
                    <w:rFonts w:ascii="Cambria Math" w:hAnsi="Cambria Math"/>
                    <w:i/>
                    <w:iCs/>
                    <w:szCs w:val="22"/>
                  </w:rPr>
                </m:ctrlPr>
              </m:dPr>
              <m:e>
                <m:sSub>
                  <m:sSubPr>
                    <m:ctrlPr>
                      <w:rPr>
                        <w:rFonts w:ascii="Cambria Math" w:hAnsi="Cambria Math"/>
                        <w:i/>
                        <w:iCs/>
                        <w:szCs w:val="22"/>
                      </w:rPr>
                    </m:ctrlPr>
                  </m:sSubPr>
                  <m:e>
                    <m:r>
                      <w:rPr>
                        <w:rFonts w:ascii="Cambria Math" w:hAnsi="Cambria Math"/>
                        <w:szCs w:val="22"/>
                      </w:rPr>
                      <m:t>x</m:t>
                    </m:r>
                  </m:e>
                  <m:sub>
                    <m:r>
                      <w:rPr>
                        <w:rFonts w:ascii="Cambria Math" w:hAnsi="Cambria Math"/>
                        <w:szCs w:val="22"/>
                      </w:rPr>
                      <m:t>0</m:t>
                    </m:r>
                  </m:sub>
                </m:sSub>
                <m:r>
                  <w:rPr>
                    <w:rFonts w:ascii="Cambria Math" w:hAnsi="Cambria Math"/>
                    <w:szCs w:val="22"/>
                  </w:rPr>
                  <m:t>,</m:t>
                </m:r>
                <m:sSub>
                  <m:sSubPr>
                    <m:ctrlPr>
                      <w:rPr>
                        <w:rFonts w:ascii="Cambria Math" w:hAnsi="Cambria Math"/>
                        <w:i/>
                        <w:iCs/>
                        <w:szCs w:val="22"/>
                      </w:rPr>
                    </m:ctrlPr>
                  </m:sSubPr>
                  <m:e>
                    <m:r>
                      <w:rPr>
                        <w:rFonts w:ascii="Cambria Math" w:hAnsi="Cambria Math"/>
                        <w:szCs w:val="22"/>
                      </w:rPr>
                      <m:t>y</m:t>
                    </m:r>
                  </m:e>
                  <m:sub>
                    <m:r>
                      <w:rPr>
                        <w:rFonts w:ascii="Cambria Math" w:hAnsi="Cambria Math"/>
                        <w:szCs w:val="22"/>
                      </w:rPr>
                      <m:t>0</m:t>
                    </m:r>
                  </m:sub>
                </m:sSub>
              </m:e>
            </m:d>
            <m:r>
              <w:rPr>
                <w:rFonts w:ascii="Cambria Math" w:hAnsi="Cambria Math"/>
                <w:szCs w:val="22"/>
              </w:rPr>
              <m:t>∈</m:t>
            </m:r>
            <m:sSub>
              <m:sSubPr>
                <m:ctrlPr>
                  <w:rPr>
                    <w:rFonts w:ascii="Cambria Math" w:hAnsi="Cambria Math"/>
                    <w:i/>
                    <w:iCs/>
                    <w:szCs w:val="22"/>
                  </w:rPr>
                </m:ctrlPr>
              </m:sSubPr>
              <m:e>
                <m:r>
                  <w:rPr>
                    <w:rFonts w:ascii="Cambria Math" w:hAnsi="Cambria Math"/>
                    <w:szCs w:val="22"/>
                  </w:rPr>
                  <m:t>S</m:t>
                </m:r>
              </m:e>
              <m:sub>
                <m:r>
                  <w:rPr>
                    <w:rFonts w:ascii="Cambria Math" w:hAnsi="Cambria Math"/>
                    <w:szCs w:val="22"/>
                  </w:rPr>
                  <m:t>i</m:t>
                </m:r>
              </m:sub>
            </m:sSub>
          </m:sub>
          <m:sup/>
          <m:e>
            <m:sSub>
              <m:sSubPr>
                <m:ctrlPr>
                  <w:rPr>
                    <w:rFonts w:ascii="Cambria Math" w:hAnsi="Cambria Math"/>
                    <w:i/>
                    <w:iCs/>
                    <w:szCs w:val="22"/>
                  </w:rPr>
                </m:ctrlPr>
              </m:sSubPr>
              <m:e>
                <m:r>
                  <w:rPr>
                    <w:rFonts w:ascii="Cambria Math" w:hAnsi="Cambria Math"/>
                    <w:szCs w:val="22"/>
                  </w:rPr>
                  <m:t>I</m:t>
                </m:r>
              </m:e>
              <m:sub>
                <m:r>
                  <w:rPr>
                    <w:rFonts w:ascii="Cambria Math" w:hAnsi="Cambria Math"/>
                    <w:szCs w:val="22"/>
                  </w:rPr>
                  <m:t>0</m:t>
                </m:r>
              </m:sub>
            </m:sSub>
            <m:d>
              <m:dPr>
                <m:ctrlPr>
                  <w:rPr>
                    <w:rFonts w:ascii="Cambria Math" w:hAnsi="Cambria Math"/>
                    <w:i/>
                    <w:iCs/>
                    <w:szCs w:val="22"/>
                  </w:rPr>
                </m:ctrlPr>
              </m:dPr>
              <m:e>
                <m:sSub>
                  <m:sSubPr>
                    <m:ctrlPr>
                      <w:rPr>
                        <w:rFonts w:ascii="Cambria Math" w:hAnsi="Cambria Math"/>
                        <w:i/>
                        <w:iCs/>
                        <w:szCs w:val="22"/>
                      </w:rPr>
                    </m:ctrlPr>
                  </m:sSubPr>
                  <m:e>
                    <m:sSub>
                      <m:sSubPr>
                        <m:ctrlPr>
                          <w:rPr>
                            <w:rFonts w:ascii="Cambria Math" w:hAnsi="Cambria Math"/>
                            <w:i/>
                            <w:iCs/>
                            <w:szCs w:val="22"/>
                          </w:rPr>
                        </m:ctrlPr>
                      </m:sSubPr>
                      <m:e>
                        <m:r>
                          <w:rPr>
                            <w:rFonts w:ascii="Cambria Math" w:hAnsi="Cambria Math"/>
                            <w:szCs w:val="22"/>
                          </w:rPr>
                          <m:t>x</m:t>
                        </m:r>
                      </m:e>
                      <m:sub>
                        <m:r>
                          <w:rPr>
                            <w:rFonts w:ascii="Cambria Math" w:hAnsi="Cambria Math"/>
                            <w:szCs w:val="22"/>
                          </w:rPr>
                          <m:t>Y</m:t>
                        </m:r>
                      </m:sub>
                    </m:sSub>
                    <m:r>
                      <w:rPr>
                        <w:rFonts w:ascii="Cambria Math" w:hAnsi="Cambria Math"/>
                        <w:szCs w:val="22"/>
                      </w:rPr>
                      <m:t>+x</m:t>
                    </m:r>
                  </m:e>
                  <m:sub>
                    <m:r>
                      <w:rPr>
                        <w:rFonts w:ascii="Cambria Math" w:hAnsi="Cambria Math"/>
                        <w:szCs w:val="22"/>
                      </w:rPr>
                      <m:t>0</m:t>
                    </m:r>
                  </m:sub>
                </m:sSub>
                <m:r>
                  <w:rPr>
                    <w:rFonts w:ascii="Cambria Math" w:hAnsi="Cambria Math"/>
                    <w:szCs w:val="22"/>
                  </w:rPr>
                  <m:t>,</m:t>
                </m:r>
                <m:sSub>
                  <m:sSubPr>
                    <m:ctrlPr>
                      <w:rPr>
                        <w:rFonts w:ascii="Cambria Math" w:hAnsi="Cambria Math"/>
                        <w:i/>
                        <w:iCs/>
                        <w:szCs w:val="22"/>
                      </w:rPr>
                    </m:ctrlPr>
                  </m:sSubPr>
                  <m:e>
                    <m:sSub>
                      <m:sSubPr>
                        <m:ctrlPr>
                          <w:rPr>
                            <w:rFonts w:ascii="Cambria Math" w:hAnsi="Cambria Math"/>
                            <w:i/>
                            <w:iCs/>
                            <w:szCs w:val="22"/>
                          </w:rPr>
                        </m:ctrlPr>
                      </m:sSubPr>
                      <m:e>
                        <m:r>
                          <w:rPr>
                            <w:rFonts w:ascii="Cambria Math" w:hAnsi="Cambria Math"/>
                            <w:szCs w:val="22"/>
                          </w:rPr>
                          <m:t>y</m:t>
                        </m:r>
                      </m:e>
                      <m:sub>
                        <m:r>
                          <w:rPr>
                            <w:rFonts w:ascii="Cambria Math" w:hAnsi="Cambria Math"/>
                            <w:szCs w:val="22"/>
                          </w:rPr>
                          <m:t>Y</m:t>
                        </m:r>
                      </m:sub>
                    </m:sSub>
                    <m:r>
                      <w:rPr>
                        <w:rFonts w:ascii="Cambria Math" w:hAnsi="Cambria Math"/>
                        <w:szCs w:val="22"/>
                      </w:rPr>
                      <m:t>+y</m:t>
                    </m:r>
                  </m:e>
                  <m:sub>
                    <m:r>
                      <w:rPr>
                        <w:rFonts w:ascii="Cambria Math" w:hAnsi="Cambria Math"/>
                        <w:szCs w:val="22"/>
                      </w:rPr>
                      <m:t>0</m:t>
                    </m:r>
                  </m:sub>
                </m:sSub>
              </m:e>
            </m:d>
            <m:sSub>
              <m:sSubPr>
                <m:ctrlPr>
                  <w:rPr>
                    <w:rFonts w:ascii="Cambria Math" w:hAnsi="Cambria Math"/>
                    <w:i/>
                    <w:iCs/>
                    <w:szCs w:val="22"/>
                  </w:rPr>
                </m:ctrlPr>
              </m:sSubPr>
              <m:e>
                <m:r>
                  <w:rPr>
                    <w:rFonts w:ascii="Cambria Math" w:hAnsi="Cambria Math"/>
                    <w:szCs w:val="22"/>
                  </w:rPr>
                  <m:t>c</m:t>
                </m:r>
              </m:e>
              <m:sub>
                <m:r>
                  <w:rPr>
                    <w:rFonts w:ascii="Cambria Math" w:hAnsi="Cambria Math"/>
                    <w:szCs w:val="22"/>
                  </w:rPr>
                  <m:t>i</m:t>
                </m:r>
              </m:sub>
            </m:sSub>
            <m:d>
              <m:dPr>
                <m:ctrlPr>
                  <w:rPr>
                    <w:rFonts w:ascii="Cambria Math" w:hAnsi="Cambria Math"/>
                    <w:i/>
                    <w:iCs/>
                    <w:szCs w:val="22"/>
                  </w:rPr>
                </m:ctrlPr>
              </m:dPr>
              <m:e>
                <m:sSub>
                  <m:sSubPr>
                    <m:ctrlPr>
                      <w:rPr>
                        <w:rFonts w:ascii="Cambria Math" w:hAnsi="Cambria Math"/>
                        <w:i/>
                        <w:iCs/>
                        <w:szCs w:val="22"/>
                      </w:rPr>
                    </m:ctrlPr>
                  </m:sSubPr>
                  <m:e>
                    <m:r>
                      <w:rPr>
                        <w:rFonts w:ascii="Cambria Math" w:hAnsi="Cambria Math"/>
                        <w:szCs w:val="22"/>
                      </w:rPr>
                      <m:t>x</m:t>
                    </m:r>
                  </m:e>
                  <m:sub>
                    <m:r>
                      <w:rPr>
                        <w:rFonts w:ascii="Cambria Math" w:hAnsi="Cambria Math"/>
                        <w:szCs w:val="22"/>
                      </w:rPr>
                      <m:t>0</m:t>
                    </m:r>
                  </m:sub>
                </m:sSub>
                <m:r>
                  <w:rPr>
                    <w:rFonts w:ascii="Cambria Math" w:hAnsi="Cambria Math"/>
                    <w:szCs w:val="22"/>
                  </w:rPr>
                  <m:t>,</m:t>
                </m:r>
                <m:sSub>
                  <m:sSubPr>
                    <m:ctrlPr>
                      <w:rPr>
                        <w:rFonts w:ascii="Cambria Math" w:hAnsi="Cambria Math"/>
                        <w:i/>
                        <w:iCs/>
                        <w:szCs w:val="22"/>
                      </w:rPr>
                    </m:ctrlPr>
                  </m:sSubPr>
                  <m:e>
                    <m:r>
                      <w:rPr>
                        <w:rFonts w:ascii="Cambria Math" w:hAnsi="Cambria Math"/>
                        <w:szCs w:val="22"/>
                      </w:rPr>
                      <m:t>y</m:t>
                    </m:r>
                  </m:e>
                  <m:sub>
                    <m:r>
                      <w:rPr>
                        <w:rFonts w:ascii="Cambria Math" w:hAnsi="Cambria Math"/>
                        <w:szCs w:val="22"/>
                      </w:rPr>
                      <m:t>0</m:t>
                    </m:r>
                  </m:sub>
                </m:sSub>
              </m:e>
            </m:d>
          </m:e>
        </m:nary>
      </m:oMath>
      <w:r w:rsidR="006C0B79">
        <w:rPr>
          <w:rFonts w:eastAsia="MS Mincho"/>
          <w:szCs w:val="22"/>
          <w:lang w:val="en-CA"/>
        </w:rPr>
        <w:tab/>
      </w:r>
      <w:r w:rsidR="006C0B79">
        <w:rPr>
          <w:rFonts w:eastAsia="MS Mincho"/>
          <w:szCs w:val="22"/>
          <w:lang w:val="en-CA"/>
        </w:rPr>
        <w:tab/>
      </w:r>
      <w:r w:rsidR="006C0B79">
        <w:rPr>
          <w:rFonts w:eastAsia="MS Mincho"/>
          <w:szCs w:val="22"/>
          <w:lang w:val="en-CA"/>
        </w:rPr>
        <w:tab/>
      </w:r>
      <w:r w:rsidR="006C0B79" w:rsidRPr="00E51F9A">
        <w:rPr>
          <w:szCs w:val="22"/>
          <w:lang w:val="en-CA"/>
        </w:rPr>
        <w:t>(</w:t>
      </w:r>
      <w:r w:rsidR="006C0B79" w:rsidRPr="00E51F9A">
        <w:rPr>
          <w:rFonts w:eastAsia="Malgun Gothic" w:hint="eastAsia"/>
          <w:szCs w:val="22"/>
          <w:lang w:val="en-CA" w:eastAsia="ko-KR"/>
        </w:rPr>
        <w:t>3</w:t>
      </w:r>
      <w:r w:rsidR="006C0B79" w:rsidRPr="00E51F9A">
        <w:rPr>
          <w:rFonts w:eastAsia="Malgun Gothic"/>
          <w:szCs w:val="22"/>
          <w:lang w:val="en-CA" w:eastAsia="ko-KR"/>
        </w:rPr>
        <w:t>-</w:t>
      </w:r>
      <w:r w:rsidR="006C0B79" w:rsidRPr="00E51F9A">
        <w:rPr>
          <w:noProof/>
          <w:szCs w:val="22"/>
          <w:lang w:val="en-CA"/>
        </w:rPr>
        <w:fldChar w:fldCharType="begin"/>
      </w:r>
      <w:r w:rsidR="006C0B79" w:rsidRPr="00E51F9A">
        <w:rPr>
          <w:noProof/>
          <w:szCs w:val="22"/>
          <w:lang w:val="en-CA"/>
        </w:rPr>
        <w:instrText xml:space="preserve"> SEQ Eq \* MERGEFORMAT </w:instrText>
      </w:r>
      <w:r w:rsidR="006C0B79" w:rsidRPr="00E51F9A">
        <w:rPr>
          <w:noProof/>
          <w:szCs w:val="22"/>
          <w:lang w:val="en-CA"/>
        </w:rPr>
        <w:fldChar w:fldCharType="separate"/>
      </w:r>
      <w:r w:rsidR="003A61E2">
        <w:rPr>
          <w:noProof/>
          <w:szCs w:val="22"/>
          <w:lang w:val="en-CA"/>
        </w:rPr>
        <w:t>68</w:t>
      </w:r>
      <w:r w:rsidR="006C0B79" w:rsidRPr="00E51F9A">
        <w:rPr>
          <w:noProof/>
          <w:szCs w:val="22"/>
          <w:lang w:val="en-CA"/>
        </w:rPr>
        <w:fldChar w:fldCharType="end"/>
      </w:r>
      <w:r w:rsidR="006C0B79" w:rsidRPr="00E51F9A">
        <w:rPr>
          <w:szCs w:val="22"/>
          <w:lang w:val="en-CA"/>
        </w:rPr>
        <w:t>)</w:t>
      </w:r>
    </w:p>
    <w:p w14:paraId="69FB5480" w14:textId="00139C05" w:rsidR="006C0B79" w:rsidRPr="006C0B79" w:rsidRDefault="006C0B79" w:rsidP="006C0B79">
      <w:pPr>
        <w:spacing w:after="120"/>
        <w:jc w:val="both"/>
        <w:rPr>
          <w:szCs w:val="22"/>
          <w:lang w:val="en-CA"/>
        </w:rPr>
      </w:pPr>
      <w:r>
        <w:rPr>
          <w:szCs w:val="22"/>
        </w:rPr>
        <w:t>w</w:t>
      </w:r>
      <w:r w:rsidRPr="006C0B79">
        <w:rPr>
          <w:szCs w:val="22"/>
        </w:rPr>
        <w:t>here</w:t>
      </w:r>
      <w:r>
        <w:rPr>
          <w:szCs w:val="22"/>
        </w:rPr>
        <w:t xml:space="preserve"> </w:t>
      </w:r>
      <m:oMath>
        <m:d>
          <m:dPr>
            <m:ctrlPr>
              <w:rPr>
                <w:rFonts w:ascii="Cambria Math" w:hAnsi="Cambria Math"/>
                <w:i/>
                <w:iCs/>
                <w:szCs w:val="22"/>
              </w:rPr>
            </m:ctrlPr>
          </m:dPr>
          <m:e>
            <m:r>
              <w:rPr>
                <w:rFonts w:ascii="Cambria Math" w:hAnsi="Cambria Math"/>
                <w:szCs w:val="22"/>
              </w:rPr>
              <m:t>x,y</m:t>
            </m:r>
          </m:e>
        </m:d>
      </m:oMath>
      <w:r>
        <w:rPr>
          <w:iCs/>
          <w:szCs w:val="22"/>
        </w:rPr>
        <w:t xml:space="preserve"> </w:t>
      </w:r>
      <w:r w:rsidRPr="006C0B79">
        <w:rPr>
          <w:szCs w:val="22"/>
        </w:rPr>
        <w:t xml:space="preserve">is chroma component </w:t>
      </w:r>
      <w:r w:rsidRPr="00913BEB">
        <w:rPr>
          <w:i/>
          <w:iCs/>
          <w:szCs w:val="22"/>
        </w:rPr>
        <w:t>i</w:t>
      </w:r>
      <w:r w:rsidRPr="006C0B79">
        <w:rPr>
          <w:szCs w:val="22"/>
        </w:rPr>
        <w:t xml:space="preserve"> location being refined</w:t>
      </w:r>
      <m:oMath>
        <m:r>
          <m:rPr>
            <m:sty m:val="p"/>
          </m:rPr>
          <w:rPr>
            <w:rFonts w:ascii="Cambria Math" w:hAnsi="Cambria Math"/>
            <w:szCs w:val="22"/>
          </w:rPr>
          <m:t> </m:t>
        </m:r>
        <m:d>
          <m:dPr>
            <m:ctrlPr>
              <w:rPr>
                <w:rFonts w:ascii="Cambria Math" w:hAnsi="Cambria Math"/>
                <w:i/>
                <w:iCs/>
                <w:szCs w:val="22"/>
              </w:rPr>
            </m:ctrlPr>
          </m:dPr>
          <m:e>
            <m:sSub>
              <m:sSubPr>
                <m:ctrlPr>
                  <w:rPr>
                    <w:rFonts w:ascii="Cambria Math" w:hAnsi="Cambria Math"/>
                    <w:i/>
                    <w:iCs/>
                    <w:szCs w:val="22"/>
                  </w:rPr>
                </m:ctrlPr>
              </m:sSubPr>
              <m:e>
                <m:r>
                  <w:rPr>
                    <w:rFonts w:ascii="Cambria Math" w:hAnsi="Cambria Math"/>
                    <w:szCs w:val="22"/>
                  </w:rPr>
                  <m:t>x</m:t>
                </m:r>
              </m:e>
              <m:sub>
                <m:r>
                  <w:rPr>
                    <w:rFonts w:ascii="Cambria Math" w:hAnsi="Cambria Math"/>
                    <w:szCs w:val="22"/>
                  </w:rPr>
                  <m:t>Y</m:t>
                </m:r>
              </m:sub>
            </m:sSub>
            <m:r>
              <w:rPr>
                <w:rFonts w:ascii="Cambria Math" w:hAnsi="Cambria Math"/>
                <w:szCs w:val="22"/>
              </w:rPr>
              <m:t>,</m:t>
            </m:r>
            <m:sSub>
              <m:sSubPr>
                <m:ctrlPr>
                  <w:rPr>
                    <w:rFonts w:ascii="Cambria Math" w:hAnsi="Cambria Math"/>
                    <w:i/>
                    <w:iCs/>
                    <w:szCs w:val="22"/>
                  </w:rPr>
                </m:ctrlPr>
              </m:sSubPr>
              <m:e>
                <m:r>
                  <w:rPr>
                    <w:rFonts w:ascii="Cambria Math" w:hAnsi="Cambria Math"/>
                    <w:szCs w:val="22"/>
                  </w:rPr>
                  <m:t>y</m:t>
                </m:r>
              </m:e>
              <m:sub>
                <m:r>
                  <w:rPr>
                    <w:rFonts w:ascii="Cambria Math" w:hAnsi="Cambria Math"/>
                    <w:szCs w:val="22"/>
                  </w:rPr>
                  <m:t>Y</m:t>
                </m:r>
              </m:sub>
            </m:sSub>
          </m:e>
        </m:d>
        <m:r>
          <w:rPr>
            <w:rFonts w:ascii="Cambria Math" w:hAnsi="Cambria Math"/>
            <w:szCs w:val="22"/>
          </w:rPr>
          <m:t> </m:t>
        </m:r>
      </m:oMath>
      <w:r>
        <w:rPr>
          <w:szCs w:val="22"/>
        </w:rPr>
        <w:t xml:space="preserve"> </w:t>
      </w:r>
      <w:r w:rsidRPr="006C0B79">
        <w:rPr>
          <w:szCs w:val="22"/>
        </w:rPr>
        <w:t>is the luma location based on</w:t>
      </w:r>
      <w:r>
        <w:rPr>
          <w:szCs w:val="22"/>
        </w:rPr>
        <w:t xml:space="preserve"> </w:t>
      </w:r>
      <m:oMath>
        <m:d>
          <m:dPr>
            <m:ctrlPr>
              <w:rPr>
                <w:rFonts w:ascii="Cambria Math" w:hAnsi="Cambria Math"/>
                <w:i/>
                <w:iCs/>
                <w:szCs w:val="22"/>
              </w:rPr>
            </m:ctrlPr>
          </m:dPr>
          <m:e>
            <m:r>
              <w:rPr>
                <w:rFonts w:ascii="Cambria Math" w:hAnsi="Cambria Math"/>
                <w:szCs w:val="22"/>
              </w:rPr>
              <m:t>x,y</m:t>
            </m:r>
          </m:e>
        </m:d>
      </m:oMath>
      <w:r w:rsidR="00387748">
        <w:rPr>
          <w:iCs/>
          <w:szCs w:val="22"/>
        </w:rPr>
        <w:t xml:space="preserve">, </w:t>
      </w:r>
      <m:oMath>
        <m:sSub>
          <m:sSubPr>
            <m:ctrlPr>
              <w:rPr>
                <w:rFonts w:ascii="Cambria Math" w:hAnsi="Cambria Math"/>
                <w:i/>
                <w:iCs/>
                <w:szCs w:val="22"/>
              </w:rPr>
            </m:ctrlPr>
          </m:sSubPr>
          <m:e>
            <m:r>
              <w:rPr>
                <w:rFonts w:ascii="Cambria Math" w:hAnsi="Cambria Math"/>
                <w:szCs w:val="22"/>
              </w:rPr>
              <m:t>S</m:t>
            </m:r>
          </m:e>
          <m:sub>
            <m:r>
              <w:rPr>
                <w:rFonts w:ascii="Cambria Math" w:hAnsi="Cambria Math"/>
                <w:szCs w:val="22"/>
              </w:rPr>
              <m:t>i</m:t>
            </m:r>
          </m:sub>
        </m:sSub>
      </m:oMath>
      <w:r w:rsidR="00387748" w:rsidRPr="00387748">
        <w:rPr>
          <w:szCs w:val="22"/>
        </w:rPr>
        <w:t xml:space="preserve"> is filter support </w:t>
      </w:r>
      <w:r w:rsidR="00387748">
        <w:rPr>
          <w:szCs w:val="22"/>
        </w:rPr>
        <w:t xml:space="preserve">area </w:t>
      </w:r>
      <w:r w:rsidR="00387748" w:rsidRPr="00387748">
        <w:rPr>
          <w:szCs w:val="22"/>
        </w:rPr>
        <w:t>in luma component</w:t>
      </w:r>
      <w:r w:rsidR="00387748">
        <w:rPr>
          <w:szCs w:val="22"/>
        </w:rPr>
        <w:t xml:space="preserve">, </w:t>
      </w:r>
      <m:oMath>
        <m:sSub>
          <m:sSubPr>
            <m:ctrlPr>
              <w:rPr>
                <w:rFonts w:ascii="Cambria Math" w:hAnsi="Cambria Math"/>
                <w:i/>
                <w:iCs/>
                <w:szCs w:val="22"/>
              </w:rPr>
            </m:ctrlPr>
          </m:sSubPr>
          <m:e>
            <m:r>
              <w:rPr>
                <w:rFonts w:ascii="Cambria Math" w:hAnsi="Cambria Math"/>
                <w:szCs w:val="22"/>
              </w:rPr>
              <m:t>c</m:t>
            </m:r>
          </m:e>
          <m:sub>
            <m:r>
              <w:rPr>
                <w:rFonts w:ascii="Cambria Math" w:hAnsi="Cambria Math"/>
                <w:szCs w:val="22"/>
              </w:rPr>
              <m:t>i</m:t>
            </m:r>
          </m:sub>
        </m:sSub>
        <m:d>
          <m:dPr>
            <m:ctrlPr>
              <w:rPr>
                <w:rFonts w:ascii="Cambria Math" w:hAnsi="Cambria Math"/>
                <w:i/>
                <w:iCs/>
                <w:szCs w:val="22"/>
              </w:rPr>
            </m:ctrlPr>
          </m:dPr>
          <m:e>
            <m:sSub>
              <m:sSubPr>
                <m:ctrlPr>
                  <w:rPr>
                    <w:rFonts w:ascii="Cambria Math" w:hAnsi="Cambria Math"/>
                    <w:i/>
                    <w:iCs/>
                    <w:szCs w:val="22"/>
                  </w:rPr>
                </m:ctrlPr>
              </m:sSubPr>
              <m:e>
                <m:r>
                  <w:rPr>
                    <w:rFonts w:ascii="Cambria Math" w:hAnsi="Cambria Math"/>
                    <w:szCs w:val="22"/>
                  </w:rPr>
                  <m:t>x</m:t>
                </m:r>
              </m:e>
              <m:sub>
                <m:r>
                  <w:rPr>
                    <w:rFonts w:ascii="Cambria Math" w:hAnsi="Cambria Math"/>
                    <w:szCs w:val="22"/>
                  </w:rPr>
                  <m:t>0</m:t>
                </m:r>
              </m:sub>
            </m:sSub>
            <m:r>
              <w:rPr>
                <w:rFonts w:ascii="Cambria Math" w:hAnsi="Cambria Math"/>
                <w:szCs w:val="22"/>
              </w:rPr>
              <m:t>,</m:t>
            </m:r>
            <m:sSub>
              <m:sSubPr>
                <m:ctrlPr>
                  <w:rPr>
                    <w:rFonts w:ascii="Cambria Math" w:hAnsi="Cambria Math"/>
                    <w:i/>
                    <w:iCs/>
                    <w:szCs w:val="22"/>
                  </w:rPr>
                </m:ctrlPr>
              </m:sSubPr>
              <m:e>
                <m:r>
                  <w:rPr>
                    <w:rFonts w:ascii="Cambria Math" w:hAnsi="Cambria Math"/>
                    <w:szCs w:val="22"/>
                  </w:rPr>
                  <m:t>y</m:t>
                </m:r>
              </m:e>
              <m:sub>
                <m:r>
                  <w:rPr>
                    <w:rFonts w:ascii="Cambria Math" w:hAnsi="Cambria Math"/>
                    <w:szCs w:val="22"/>
                  </w:rPr>
                  <m:t>0</m:t>
                </m:r>
              </m:sub>
            </m:sSub>
          </m:e>
        </m:d>
        <m:r>
          <w:rPr>
            <w:rFonts w:ascii="Cambria Math" w:hAnsi="Cambria Math"/>
            <w:szCs w:val="22"/>
          </w:rPr>
          <m:t> </m:t>
        </m:r>
        <m:r>
          <m:rPr>
            <m:sty m:val="p"/>
          </m:rPr>
          <w:rPr>
            <w:rFonts w:ascii="Cambria Math" w:hAnsi="Cambria Math"/>
            <w:szCs w:val="22"/>
          </w:rPr>
          <m:t>represents the filter coefficients</m:t>
        </m:r>
      </m:oMath>
    </w:p>
    <w:p w14:paraId="28148275" w14:textId="77777777" w:rsidR="006C0B79" w:rsidRPr="006C0B79" w:rsidRDefault="006C0B79" w:rsidP="006C0B79">
      <w:pPr>
        <w:spacing w:after="120"/>
        <w:jc w:val="both"/>
        <w:rPr>
          <w:szCs w:val="22"/>
          <w:lang w:val="en-CA"/>
        </w:rPr>
      </w:pPr>
      <w:r w:rsidRPr="006C0B79">
        <w:rPr>
          <w:szCs w:val="22"/>
          <w:lang w:val="en-CA"/>
        </w:rPr>
        <w:t xml:space="preserve">As shown in Figure 51b, the luma filter support is the region collocated with the current chroma sample after accounting for the spatial scaling factor between the luma and chroma planes.  </w:t>
      </w:r>
    </w:p>
    <w:p w14:paraId="35DD9095" w14:textId="77777777" w:rsidR="006C0B79" w:rsidRPr="006C0B79" w:rsidRDefault="006C0B79" w:rsidP="006C0B79">
      <w:pPr>
        <w:spacing w:after="120"/>
        <w:jc w:val="both"/>
        <w:rPr>
          <w:szCs w:val="22"/>
          <w:lang w:val="en-C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4" w:type="dxa"/>
          <w:left w:w="144" w:type="dxa"/>
          <w:bottom w:w="144" w:type="dxa"/>
          <w:right w:w="144" w:type="dxa"/>
        </w:tblCellMar>
        <w:tblLook w:val="04A0" w:firstRow="1" w:lastRow="0" w:firstColumn="1" w:lastColumn="0" w:noHBand="0" w:noVBand="1"/>
      </w:tblPr>
      <w:tblGrid>
        <w:gridCol w:w="4913"/>
        <w:gridCol w:w="4447"/>
      </w:tblGrid>
      <w:tr w:rsidR="00D829BC" w:rsidRPr="006C0B79" w14:paraId="7C60D97B" w14:textId="77777777" w:rsidTr="00F109A3">
        <w:tc>
          <w:tcPr>
            <w:tcW w:w="4913" w:type="dxa"/>
          </w:tcPr>
          <w:p w14:paraId="100061F3" w14:textId="77777777" w:rsidR="006C0B79" w:rsidRPr="00913BEB" w:rsidRDefault="006C0B79" w:rsidP="00913BEB">
            <w:pPr>
              <w:spacing w:after="120"/>
              <w:jc w:val="both"/>
              <w:rPr>
                <w:rFonts w:ascii="Times New Roman" w:hAnsi="Times New Roman"/>
                <w:lang w:val="en-CA"/>
              </w:rPr>
            </w:pPr>
            <w:r w:rsidRPr="00A44BE4">
              <w:rPr>
                <w:noProof/>
                <w:lang w:eastAsia="zh-CN"/>
              </w:rPr>
              <w:lastRenderedPageBreak/>
              <w:drawing>
                <wp:inline distT="0" distB="0" distL="0" distR="0" wp14:anchorId="04B3FA2C" wp14:editId="248F09C1">
                  <wp:extent cx="2816548" cy="1978670"/>
                  <wp:effectExtent l="0" t="0" r="3175" b="254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27914" cy="1986655"/>
                          </a:xfrm>
                          <a:prstGeom prst="rect">
                            <a:avLst/>
                          </a:prstGeom>
                        </pic:spPr>
                      </pic:pic>
                    </a:graphicData>
                  </a:graphic>
                </wp:inline>
              </w:drawing>
            </w:r>
          </w:p>
        </w:tc>
        <w:tc>
          <w:tcPr>
            <w:tcW w:w="4447" w:type="dxa"/>
          </w:tcPr>
          <w:p w14:paraId="79BA5521" w14:textId="77777777" w:rsidR="006C0B79" w:rsidRPr="00913BEB" w:rsidRDefault="006C0B79" w:rsidP="00913BEB">
            <w:pPr>
              <w:spacing w:after="120"/>
              <w:jc w:val="both"/>
              <w:rPr>
                <w:rFonts w:ascii="Times New Roman" w:hAnsi="Times New Roman"/>
                <w:lang w:val="en-CA"/>
              </w:rPr>
            </w:pPr>
            <w:r w:rsidRPr="002049F2">
              <w:rPr>
                <w:noProof/>
                <w:lang w:eastAsia="zh-CN"/>
              </w:rPr>
              <w:drawing>
                <wp:inline distT="0" distB="0" distL="0" distR="0" wp14:anchorId="668E393E" wp14:editId="4615F219">
                  <wp:extent cx="2641519" cy="1975495"/>
                  <wp:effectExtent l="0" t="0" r="0" b="571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657403" cy="1987374"/>
                          </a:xfrm>
                          <a:prstGeom prst="rect">
                            <a:avLst/>
                          </a:prstGeom>
                          <a:noFill/>
                          <a:ln>
                            <a:noFill/>
                          </a:ln>
                        </pic:spPr>
                      </pic:pic>
                    </a:graphicData>
                  </a:graphic>
                </wp:inline>
              </w:drawing>
            </w:r>
          </w:p>
        </w:tc>
      </w:tr>
    </w:tbl>
    <w:p w14:paraId="307EBC5D" w14:textId="36542D12" w:rsidR="000918CB" w:rsidRDefault="000918CB" w:rsidP="000918CB">
      <w:pPr>
        <w:pStyle w:val="Caption"/>
      </w:pPr>
      <w:bookmarkStart w:id="335" w:name="_Ref32912237"/>
      <w:r>
        <w:t>(a)</w:t>
      </w:r>
      <w:r>
        <w:tab/>
      </w:r>
      <w:r>
        <w:tab/>
      </w:r>
      <w:r>
        <w:tab/>
      </w:r>
      <w:r>
        <w:tab/>
      </w:r>
      <w:r>
        <w:tab/>
      </w:r>
      <w:r>
        <w:tab/>
      </w:r>
      <w:r>
        <w:tab/>
        <w:t>(b)</w:t>
      </w:r>
    </w:p>
    <w:p w14:paraId="5552D5CA" w14:textId="4B371449" w:rsidR="006C0B79" w:rsidRPr="00CE249A" w:rsidRDefault="006C0B79" w:rsidP="006C0B79">
      <w:pPr>
        <w:pStyle w:val="Caption"/>
        <w:rPr>
          <w:lang w:val="en-CA"/>
        </w:rPr>
      </w:pPr>
      <w:bookmarkStart w:id="336" w:name="_Ref35805807"/>
      <w:r w:rsidRPr="00CE249A">
        <w:t>Figure</w:t>
      </w:r>
      <w:r w:rsidRPr="00913BEB">
        <w:t> </w:t>
      </w:r>
      <w:r w:rsidR="00F25D20">
        <w:rPr>
          <w:noProof/>
        </w:rPr>
        <w:fldChar w:fldCharType="begin"/>
      </w:r>
      <w:r w:rsidR="00F25D20">
        <w:rPr>
          <w:noProof/>
        </w:rPr>
        <w:instrText xml:space="preserve"> SEQ Figure \* ARABIC </w:instrText>
      </w:r>
      <w:r w:rsidR="00F25D20">
        <w:rPr>
          <w:noProof/>
        </w:rPr>
        <w:fldChar w:fldCharType="separate"/>
      </w:r>
      <w:r w:rsidR="003A61E2">
        <w:rPr>
          <w:noProof/>
        </w:rPr>
        <w:t>50</w:t>
      </w:r>
      <w:r w:rsidR="00F25D20">
        <w:rPr>
          <w:noProof/>
        </w:rPr>
        <w:fldChar w:fldCharType="end"/>
      </w:r>
      <w:bookmarkEnd w:id="335"/>
      <w:bookmarkEnd w:id="336"/>
      <w:r w:rsidRPr="00CE249A">
        <w:rPr>
          <w:b w:val="0"/>
          <w:lang w:val="en-GB"/>
        </w:rPr>
        <w:t xml:space="preserve"> </w:t>
      </w:r>
      <w:r w:rsidRPr="00CE249A">
        <w:rPr>
          <w:b w:val="0"/>
        </w:rPr>
        <w:t>–</w:t>
      </w:r>
      <w:r w:rsidRPr="00CE249A">
        <w:rPr>
          <w:b w:val="0"/>
          <w:iCs/>
        </w:rPr>
        <w:t xml:space="preserve"> </w:t>
      </w:r>
      <w:r w:rsidRPr="00CE249A">
        <w:t>(a)</w:t>
      </w:r>
      <w:r w:rsidRPr="00CE249A">
        <w:rPr>
          <w:lang w:val="en-CA"/>
        </w:rPr>
        <w:t xml:space="preserve"> Placement of CC-ALF with respect to other loop filters (b) Diamond shaped filter</w:t>
      </w:r>
    </w:p>
    <w:p w14:paraId="65E09114" w14:textId="6E30419B" w:rsidR="006C0B79" w:rsidRPr="00387748" w:rsidRDefault="006C0B79" w:rsidP="006C0B79">
      <w:pPr>
        <w:spacing w:after="120"/>
        <w:jc w:val="both"/>
        <w:rPr>
          <w:szCs w:val="22"/>
          <w:lang w:val="en-CA"/>
        </w:rPr>
      </w:pPr>
      <w:bookmarkStart w:id="337" w:name="_Hlk33003811"/>
      <w:r w:rsidRPr="00387748">
        <w:rPr>
          <w:szCs w:val="22"/>
          <w:lang w:val="en-CA"/>
        </w:rPr>
        <w:t xml:space="preserve">In the VVC </w:t>
      </w:r>
      <w:r w:rsidR="00387748" w:rsidRPr="00BB2086">
        <w:rPr>
          <w:szCs w:val="22"/>
          <w:lang w:val="en-CA"/>
        </w:rPr>
        <w:t>reference software</w:t>
      </w:r>
      <w:r w:rsidRPr="00BB2086">
        <w:rPr>
          <w:szCs w:val="22"/>
          <w:lang w:val="en-CA"/>
        </w:rPr>
        <w:t xml:space="preserve">, </w:t>
      </w:r>
      <w:r w:rsidR="00387748" w:rsidRPr="00BB2086">
        <w:rPr>
          <w:szCs w:val="22"/>
          <w:lang w:val="en-CA"/>
        </w:rPr>
        <w:t xml:space="preserve">CC-ALF filter </w:t>
      </w:r>
      <w:r w:rsidRPr="00BB2086">
        <w:rPr>
          <w:szCs w:val="22"/>
          <w:lang w:val="en-CA"/>
        </w:rPr>
        <w:t xml:space="preserve">coefficients are computed by minimizing the mean square error </w:t>
      </w:r>
      <w:r w:rsidRPr="00387748">
        <w:rPr>
          <w:szCs w:val="22"/>
          <w:lang w:val="en-CA"/>
        </w:rPr>
        <w:t xml:space="preserve">of each chroma channels with respect to the original chroma content. To achieve this, the VTM algorithm uses a coefficient derivation process similar to the one used for chroma ALF. Specifically, a correlation matrix is derived, and the coefficients are computed using a Cholesky decomposition solver in an attempt to minimize a mean square error metric. </w:t>
      </w:r>
      <w:bookmarkEnd w:id="337"/>
      <w:r w:rsidRPr="00387748">
        <w:rPr>
          <w:szCs w:val="22"/>
          <w:lang w:val="en-CA"/>
        </w:rPr>
        <w:t xml:space="preserve">In designing the filters, a maximum of 8 CC-ALF filters can be designed and transmitted per picture.  The resulting filters are then indicated for each of the two chroma channels on a CTU basis. </w:t>
      </w:r>
    </w:p>
    <w:p w14:paraId="732A9F47" w14:textId="77777777" w:rsidR="006C0B79" w:rsidRPr="008C22EB" w:rsidRDefault="006C0B79" w:rsidP="006C0B79">
      <w:pPr>
        <w:spacing w:after="120"/>
        <w:jc w:val="both"/>
        <w:rPr>
          <w:szCs w:val="22"/>
        </w:rPr>
      </w:pPr>
      <w:r>
        <w:rPr>
          <w:szCs w:val="22"/>
        </w:rPr>
        <w:t>Additional characteristics of CC-ALF include</w:t>
      </w:r>
      <w:r w:rsidRPr="008C22EB">
        <w:rPr>
          <w:szCs w:val="22"/>
        </w:rPr>
        <w:t>:</w:t>
      </w:r>
    </w:p>
    <w:p w14:paraId="452D6007" w14:textId="77777777" w:rsidR="006C0B79" w:rsidRDefault="006C0B79" w:rsidP="000613EB">
      <w:pPr>
        <w:numPr>
          <w:ilvl w:val="0"/>
          <w:numId w:val="64"/>
        </w:numPr>
        <w:spacing w:after="120"/>
        <w:jc w:val="both"/>
        <w:rPr>
          <w:szCs w:val="22"/>
          <w:lang w:val="en-CA"/>
        </w:rPr>
      </w:pPr>
      <w:r w:rsidRPr="00016215">
        <w:rPr>
          <w:szCs w:val="22"/>
        </w:rPr>
        <w:t xml:space="preserve">The design uses a 3x4 diamond shape with 8 </w:t>
      </w:r>
      <w:r>
        <w:rPr>
          <w:szCs w:val="22"/>
        </w:rPr>
        <w:t>taps</w:t>
      </w:r>
      <w:r>
        <w:rPr>
          <w:szCs w:val="22"/>
          <w:lang w:val="en-CA"/>
        </w:rPr>
        <w:t>.</w:t>
      </w:r>
    </w:p>
    <w:p w14:paraId="78C9C27C" w14:textId="77777777" w:rsidR="006C0B79" w:rsidRDefault="006C0B79" w:rsidP="000613EB">
      <w:pPr>
        <w:numPr>
          <w:ilvl w:val="0"/>
          <w:numId w:val="64"/>
        </w:numPr>
        <w:spacing w:after="120"/>
        <w:jc w:val="both"/>
        <w:rPr>
          <w:szCs w:val="22"/>
          <w:lang w:val="en-CA"/>
        </w:rPr>
      </w:pPr>
      <w:r>
        <w:rPr>
          <w:szCs w:val="22"/>
          <w:lang w:val="en-CA"/>
        </w:rPr>
        <w:t>Seven f</w:t>
      </w:r>
      <w:r w:rsidRPr="008C22EB">
        <w:rPr>
          <w:szCs w:val="22"/>
          <w:lang w:val="en-CA"/>
        </w:rPr>
        <w:t>ilter coefficients are transmitted in the APS</w:t>
      </w:r>
      <w:r>
        <w:rPr>
          <w:szCs w:val="22"/>
          <w:lang w:val="en-CA"/>
        </w:rPr>
        <w:t>.</w:t>
      </w:r>
    </w:p>
    <w:p w14:paraId="6F36F5FF" w14:textId="77777777" w:rsidR="006C0B79" w:rsidRPr="008C22EB" w:rsidRDefault="006C0B79" w:rsidP="00227BD1">
      <w:pPr>
        <w:numPr>
          <w:ilvl w:val="0"/>
          <w:numId w:val="64"/>
        </w:numPr>
        <w:spacing w:after="120"/>
        <w:jc w:val="both"/>
        <w:rPr>
          <w:szCs w:val="22"/>
          <w:lang w:val="en-CA"/>
        </w:rPr>
      </w:pPr>
      <w:r>
        <w:rPr>
          <w:szCs w:val="22"/>
          <w:lang w:val="en-CA"/>
        </w:rPr>
        <w:t xml:space="preserve">Each of the transmitted coefficients has a </w:t>
      </w:r>
      <w:r w:rsidRPr="008C22EB">
        <w:rPr>
          <w:szCs w:val="22"/>
          <w:lang w:val="en-CA"/>
        </w:rPr>
        <w:t>6-bit dynamic range</w:t>
      </w:r>
      <w:r>
        <w:rPr>
          <w:szCs w:val="22"/>
          <w:lang w:val="en-CA"/>
        </w:rPr>
        <w:t xml:space="preserve"> and is restricted to power-of-2 values</w:t>
      </w:r>
      <w:r w:rsidRPr="008C22EB">
        <w:rPr>
          <w:szCs w:val="22"/>
          <w:lang w:val="en-CA"/>
        </w:rPr>
        <w:t xml:space="preserve">. </w:t>
      </w:r>
    </w:p>
    <w:p w14:paraId="2A8827A8" w14:textId="77777777" w:rsidR="006C0B79" w:rsidRDefault="006C0B79" w:rsidP="00227BD1">
      <w:pPr>
        <w:numPr>
          <w:ilvl w:val="0"/>
          <w:numId w:val="64"/>
        </w:numPr>
        <w:spacing w:after="120"/>
        <w:jc w:val="both"/>
        <w:rPr>
          <w:szCs w:val="22"/>
          <w:lang w:val="en-CA"/>
        </w:rPr>
      </w:pPr>
      <w:r>
        <w:rPr>
          <w:szCs w:val="22"/>
          <w:lang w:val="en-CA"/>
        </w:rPr>
        <w:t>The eighth filter coefficient is derived at the decoder such that the sum of the filter coefficients is equal to 0.</w:t>
      </w:r>
    </w:p>
    <w:p w14:paraId="446620C9" w14:textId="77777777" w:rsidR="006C0B79" w:rsidRPr="008C22EB" w:rsidRDefault="006C0B79" w:rsidP="00227BD1">
      <w:pPr>
        <w:numPr>
          <w:ilvl w:val="0"/>
          <w:numId w:val="64"/>
        </w:numPr>
        <w:spacing w:after="120"/>
        <w:jc w:val="both"/>
        <w:rPr>
          <w:szCs w:val="22"/>
          <w:lang w:val="en-CA"/>
        </w:rPr>
      </w:pPr>
      <w:r w:rsidRPr="008C22EB">
        <w:rPr>
          <w:szCs w:val="22"/>
          <w:lang w:val="en-CA"/>
        </w:rPr>
        <w:t xml:space="preserve">An APS may be referenced in the slice header. </w:t>
      </w:r>
    </w:p>
    <w:p w14:paraId="1D04A72C" w14:textId="77777777" w:rsidR="006C0B79" w:rsidRPr="008C22EB" w:rsidRDefault="006C0B79" w:rsidP="00227BD1">
      <w:pPr>
        <w:numPr>
          <w:ilvl w:val="0"/>
          <w:numId w:val="64"/>
        </w:numPr>
        <w:spacing w:after="120"/>
        <w:jc w:val="both"/>
        <w:rPr>
          <w:szCs w:val="22"/>
          <w:lang w:val="en-CA"/>
        </w:rPr>
      </w:pPr>
      <w:r w:rsidRPr="008C22EB">
        <w:rPr>
          <w:szCs w:val="22"/>
          <w:lang w:val="en-CA"/>
        </w:rPr>
        <w:t>CC-ALF filter selection is controlled at CT</w:t>
      </w:r>
      <w:r>
        <w:rPr>
          <w:szCs w:val="22"/>
          <w:lang w:val="en-CA"/>
        </w:rPr>
        <w:t>U</w:t>
      </w:r>
      <w:r w:rsidRPr="008C22EB">
        <w:rPr>
          <w:szCs w:val="22"/>
          <w:lang w:val="en-CA"/>
        </w:rPr>
        <w:t>-level</w:t>
      </w:r>
      <w:r>
        <w:rPr>
          <w:szCs w:val="22"/>
          <w:lang w:val="en-CA"/>
        </w:rPr>
        <w:t xml:space="preserve"> for each chroma component</w:t>
      </w:r>
    </w:p>
    <w:p w14:paraId="568E08E4" w14:textId="77777777" w:rsidR="006C0B79" w:rsidRPr="00D82ADB" w:rsidRDefault="006C0B79" w:rsidP="00227BD1">
      <w:pPr>
        <w:numPr>
          <w:ilvl w:val="0"/>
          <w:numId w:val="64"/>
        </w:numPr>
        <w:spacing w:after="120"/>
        <w:jc w:val="both"/>
        <w:rPr>
          <w:szCs w:val="22"/>
          <w:lang w:val="en-CA"/>
        </w:rPr>
      </w:pPr>
      <w:r w:rsidRPr="008C22EB">
        <w:rPr>
          <w:szCs w:val="22"/>
        </w:rPr>
        <w:t>Boundary padding for the horizontal virtual boundaries use</w:t>
      </w:r>
      <w:r>
        <w:rPr>
          <w:szCs w:val="22"/>
        </w:rPr>
        <w:t>s</w:t>
      </w:r>
      <w:r w:rsidRPr="008C22EB">
        <w:rPr>
          <w:szCs w:val="22"/>
        </w:rPr>
        <w:t xml:space="preserve"> </w:t>
      </w:r>
      <w:r>
        <w:rPr>
          <w:szCs w:val="22"/>
        </w:rPr>
        <w:t>the</w:t>
      </w:r>
      <w:r w:rsidRPr="008C22EB">
        <w:rPr>
          <w:szCs w:val="22"/>
        </w:rPr>
        <w:t xml:space="preserve"> same memory access pattern as luma ALF.</w:t>
      </w:r>
    </w:p>
    <w:p w14:paraId="41F3EEA0" w14:textId="2E680518" w:rsidR="006C0B79" w:rsidRPr="00405FCB" w:rsidRDefault="006C0B79" w:rsidP="006C0B79">
      <w:pPr>
        <w:spacing w:after="120"/>
        <w:jc w:val="both"/>
        <w:rPr>
          <w:rFonts w:eastAsia="MS Mincho"/>
          <w:szCs w:val="22"/>
          <w:lang w:val="en-CA" w:eastAsia="ja-JP"/>
        </w:rPr>
      </w:pPr>
      <w:r w:rsidRPr="00405FCB">
        <w:rPr>
          <w:rFonts w:eastAsia="MS Mincho"/>
          <w:szCs w:val="22"/>
          <w:lang w:val="en-CA" w:eastAsia="ja-JP"/>
        </w:rPr>
        <w:t>As an additional feature, the reference encoder can be configured to enable some basic subjective tuning through the configuration file. When enabled, the VTM attenuates the application of CC-ALF in regions that are coded with high QP and are either near mid-grey or contain a large amount of luma high frequencies. Algorithmically, this is accomplished by disabling the application of CC-ALF in CTUs where any of the following conditions are true:</w:t>
      </w:r>
    </w:p>
    <w:p w14:paraId="46164DC9" w14:textId="77777777" w:rsidR="006C0B79" w:rsidRPr="00405FCB" w:rsidRDefault="006C0B79" w:rsidP="000613EB">
      <w:pPr>
        <w:numPr>
          <w:ilvl w:val="0"/>
          <w:numId w:val="64"/>
        </w:numPr>
        <w:spacing w:after="120"/>
        <w:jc w:val="both"/>
        <w:rPr>
          <w:szCs w:val="22"/>
          <w:lang w:val="en-CA"/>
        </w:rPr>
      </w:pPr>
      <w:r w:rsidRPr="00405FCB">
        <w:rPr>
          <w:szCs w:val="22"/>
          <w:lang w:val="en-CA"/>
        </w:rPr>
        <w:t xml:space="preserve">The slice QP value minus 1 is less than or equal to the base QP value </w:t>
      </w:r>
    </w:p>
    <w:p w14:paraId="60B2F3CE" w14:textId="77777777" w:rsidR="006C0B79" w:rsidRPr="00C8257F" w:rsidRDefault="006C0B79" w:rsidP="000613EB">
      <w:pPr>
        <w:numPr>
          <w:ilvl w:val="0"/>
          <w:numId w:val="64"/>
        </w:numPr>
        <w:spacing w:after="120"/>
        <w:jc w:val="both"/>
        <w:rPr>
          <w:szCs w:val="22"/>
          <w:lang w:val="en-CA"/>
        </w:rPr>
      </w:pPr>
      <w:r w:rsidRPr="00C8257F">
        <w:rPr>
          <w:szCs w:val="22"/>
          <w:lang w:val="en-CA"/>
        </w:rPr>
        <w:t>The number of chroma samples for which the local contrast is greater than (</w:t>
      </w:r>
      <w:r>
        <w:rPr>
          <w:szCs w:val="22"/>
          <w:lang w:val="en-CA"/>
        </w:rPr>
        <w:t> </w:t>
      </w:r>
      <w:r w:rsidRPr="00C8257F">
        <w:rPr>
          <w:szCs w:val="22"/>
          <w:lang w:val="en-CA"/>
        </w:rPr>
        <w:t>1</w:t>
      </w:r>
      <w:r>
        <w:rPr>
          <w:szCs w:val="22"/>
          <w:lang w:val="en-CA"/>
        </w:rPr>
        <w:t> </w:t>
      </w:r>
      <w:r w:rsidRPr="00C8257F">
        <w:rPr>
          <w:szCs w:val="22"/>
          <w:lang w:val="en-CA"/>
        </w:rPr>
        <w:t>&lt;&lt;</w:t>
      </w:r>
      <w:r>
        <w:rPr>
          <w:szCs w:val="22"/>
          <w:lang w:val="en-CA"/>
        </w:rPr>
        <w:t> </w:t>
      </w:r>
      <w:r w:rsidRPr="00C8257F">
        <w:rPr>
          <w:szCs w:val="22"/>
          <w:lang w:val="en-CA"/>
        </w:rPr>
        <w:t>(</w:t>
      </w:r>
      <w:r>
        <w:rPr>
          <w:szCs w:val="22"/>
          <w:lang w:val="en-CA"/>
        </w:rPr>
        <w:t> </w:t>
      </w:r>
      <w:r w:rsidRPr="00C8257F">
        <w:rPr>
          <w:szCs w:val="22"/>
          <w:lang w:val="en-CA"/>
        </w:rPr>
        <w:t>bitDepth</w:t>
      </w:r>
      <w:r>
        <w:rPr>
          <w:szCs w:val="22"/>
          <w:lang w:val="en-CA"/>
        </w:rPr>
        <w:t> </w:t>
      </w:r>
      <w:r w:rsidRPr="00C8257F">
        <w:rPr>
          <w:szCs w:val="22"/>
          <w:lang w:val="en-CA"/>
        </w:rPr>
        <w:t>–</w:t>
      </w:r>
      <w:r>
        <w:rPr>
          <w:szCs w:val="22"/>
          <w:lang w:val="en-CA"/>
        </w:rPr>
        <w:t> </w:t>
      </w:r>
      <w:r w:rsidRPr="00C8257F">
        <w:rPr>
          <w:szCs w:val="22"/>
          <w:lang w:val="en-CA"/>
        </w:rPr>
        <w:t>2</w:t>
      </w:r>
      <w:r>
        <w:rPr>
          <w:szCs w:val="22"/>
          <w:lang w:val="en-CA"/>
        </w:rPr>
        <w:t> </w:t>
      </w:r>
      <w:r w:rsidRPr="00C8257F">
        <w:rPr>
          <w:szCs w:val="22"/>
          <w:lang w:val="en-CA"/>
        </w:rPr>
        <w:t>)</w:t>
      </w:r>
      <w:r>
        <w:rPr>
          <w:szCs w:val="22"/>
          <w:lang w:val="en-CA"/>
        </w:rPr>
        <w:t> </w:t>
      </w:r>
      <w:r w:rsidRPr="00C8257F">
        <w:rPr>
          <w:szCs w:val="22"/>
          <w:lang w:val="en-CA"/>
        </w:rPr>
        <w:t>)</w:t>
      </w:r>
      <w:r>
        <w:rPr>
          <w:szCs w:val="22"/>
          <w:lang w:val="en-CA"/>
        </w:rPr>
        <w:t> </w:t>
      </w:r>
      <w:r w:rsidRPr="00C8257F">
        <w:rPr>
          <w:szCs w:val="22"/>
          <w:lang w:val="en-CA"/>
        </w:rPr>
        <w:t>–</w:t>
      </w:r>
      <w:r>
        <w:rPr>
          <w:szCs w:val="22"/>
          <w:lang w:val="en-CA"/>
        </w:rPr>
        <w:t> </w:t>
      </w:r>
      <w:r w:rsidRPr="00C8257F">
        <w:rPr>
          <w:szCs w:val="22"/>
          <w:lang w:val="en-CA"/>
        </w:rPr>
        <w:t>1 exceeds the CTU height, where the local contrast is the difference between the maximum and minimum luma sample values within the filter support region.</w:t>
      </w:r>
    </w:p>
    <w:p w14:paraId="4C40133B" w14:textId="5805D18A" w:rsidR="006C0B79" w:rsidRPr="00C8257F" w:rsidRDefault="006C0B79" w:rsidP="00227BD1">
      <w:pPr>
        <w:numPr>
          <w:ilvl w:val="0"/>
          <w:numId w:val="64"/>
        </w:numPr>
        <w:spacing w:after="120"/>
        <w:jc w:val="both"/>
        <w:rPr>
          <w:szCs w:val="22"/>
          <w:lang w:val="en-CA"/>
        </w:rPr>
      </w:pPr>
      <w:r w:rsidRPr="00C8257F">
        <w:rPr>
          <w:szCs w:val="22"/>
          <w:lang w:val="en-CA"/>
        </w:rPr>
        <w:t xml:space="preserve">More than a quarter of chroma samples are in the range </w:t>
      </w:r>
      <w:r w:rsidR="00BB2086">
        <w:rPr>
          <w:szCs w:val="22"/>
          <w:lang w:val="en-CA"/>
        </w:rPr>
        <w:t xml:space="preserve">between </w:t>
      </w:r>
      <w:r w:rsidRPr="00C8257F">
        <w:rPr>
          <w:szCs w:val="22"/>
          <w:lang w:val="en-CA"/>
        </w:rPr>
        <w:t>(</w:t>
      </w:r>
      <w:r>
        <w:rPr>
          <w:szCs w:val="22"/>
          <w:lang w:val="en-CA"/>
        </w:rPr>
        <w:t> </w:t>
      </w:r>
      <w:r w:rsidRPr="00C8257F">
        <w:rPr>
          <w:szCs w:val="22"/>
          <w:lang w:val="en-CA"/>
        </w:rPr>
        <w:t>1</w:t>
      </w:r>
      <w:r>
        <w:rPr>
          <w:szCs w:val="22"/>
          <w:lang w:val="en-CA"/>
        </w:rPr>
        <w:t> </w:t>
      </w:r>
      <w:r w:rsidRPr="00C8257F">
        <w:rPr>
          <w:szCs w:val="22"/>
          <w:lang w:val="en-CA"/>
        </w:rPr>
        <w:t>&lt;&lt;</w:t>
      </w:r>
      <w:r>
        <w:rPr>
          <w:szCs w:val="22"/>
          <w:lang w:val="en-CA"/>
        </w:rPr>
        <w:t> </w:t>
      </w:r>
      <w:r w:rsidRPr="00C8257F">
        <w:rPr>
          <w:szCs w:val="22"/>
          <w:lang w:val="en-CA"/>
        </w:rPr>
        <w:t>(</w:t>
      </w:r>
      <w:r>
        <w:rPr>
          <w:szCs w:val="22"/>
          <w:lang w:val="en-CA"/>
        </w:rPr>
        <w:t> </w:t>
      </w:r>
      <w:r w:rsidRPr="00C8257F">
        <w:rPr>
          <w:szCs w:val="22"/>
          <w:lang w:val="en-CA"/>
        </w:rPr>
        <w:t>bitDepth</w:t>
      </w:r>
      <w:r>
        <w:rPr>
          <w:szCs w:val="22"/>
          <w:lang w:val="en-CA"/>
        </w:rPr>
        <w:t> </w:t>
      </w:r>
      <w:r w:rsidRPr="00C8257F">
        <w:rPr>
          <w:szCs w:val="22"/>
          <w:lang w:val="en-CA"/>
        </w:rPr>
        <w:t>–</w:t>
      </w:r>
      <w:r>
        <w:rPr>
          <w:szCs w:val="22"/>
          <w:lang w:val="en-CA"/>
        </w:rPr>
        <w:t> </w:t>
      </w:r>
      <w:r w:rsidRPr="00C8257F">
        <w:rPr>
          <w:szCs w:val="22"/>
          <w:lang w:val="en-CA"/>
        </w:rPr>
        <w:t>1</w:t>
      </w:r>
      <w:r>
        <w:rPr>
          <w:szCs w:val="22"/>
          <w:lang w:val="en-CA"/>
        </w:rPr>
        <w:t> </w:t>
      </w:r>
      <w:r w:rsidRPr="00C8257F">
        <w:rPr>
          <w:szCs w:val="22"/>
          <w:lang w:val="en-CA"/>
        </w:rPr>
        <w:t>)</w:t>
      </w:r>
      <w:r>
        <w:rPr>
          <w:szCs w:val="22"/>
          <w:lang w:val="en-CA"/>
        </w:rPr>
        <w:t> </w:t>
      </w:r>
      <w:r w:rsidRPr="00C8257F">
        <w:rPr>
          <w:szCs w:val="22"/>
          <w:lang w:val="en-CA"/>
        </w:rPr>
        <w:t>)</w:t>
      </w:r>
      <w:r>
        <w:rPr>
          <w:szCs w:val="22"/>
          <w:lang w:val="en-CA"/>
        </w:rPr>
        <w:t> </w:t>
      </w:r>
      <w:r w:rsidRPr="00C8257F">
        <w:rPr>
          <w:szCs w:val="22"/>
          <w:lang w:val="en-CA"/>
        </w:rPr>
        <w:t>–</w:t>
      </w:r>
      <w:r>
        <w:rPr>
          <w:szCs w:val="22"/>
          <w:lang w:val="en-CA"/>
        </w:rPr>
        <w:t> </w:t>
      </w:r>
      <w:r w:rsidRPr="00C8257F">
        <w:rPr>
          <w:szCs w:val="22"/>
          <w:lang w:val="en-CA"/>
        </w:rPr>
        <w:t>16</w:t>
      </w:r>
      <w:r w:rsidR="00BB2086">
        <w:rPr>
          <w:szCs w:val="22"/>
          <w:lang w:val="en-CA"/>
        </w:rPr>
        <w:t xml:space="preserve"> and </w:t>
      </w:r>
      <w:r w:rsidRPr="00C8257F">
        <w:rPr>
          <w:szCs w:val="22"/>
          <w:lang w:val="en-CA"/>
        </w:rPr>
        <w:t>(</w:t>
      </w:r>
      <w:r>
        <w:rPr>
          <w:szCs w:val="22"/>
          <w:lang w:val="en-CA"/>
        </w:rPr>
        <w:t> </w:t>
      </w:r>
      <w:r w:rsidRPr="00C8257F">
        <w:rPr>
          <w:szCs w:val="22"/>
          <w:lang w:val="en-CA"/>
        </w:rPr>
        <w:t>1</w:t>
      </w:r>
      <w:r>
        <w:rPr>
          <w:szCs w:val="22"/>
          <w:lang w:val="en-CA"/>
        </w:rPr>
        <w:t> </w:t>
      </w:r>
      <w:r w:rsidRPr="00C8257F">
        <w:rPr>
          <w:szCs w:val="22"/>
          <w:lang w:val="en-CA"/>
        </w:rPr>
        <w:t>&lt;&lt;</w:t>
      </w:r>
      <w:r>
        <w:rPr>
          <w:szCs w:val="22"/>
          <w:lang w:val="en-CA"/>
        </w:rPr>
        <w:t> </w:t>
      </w:r>
      <w:r w:rsidRPr="00C8257F">
        <w:rPr>
          <w:szCs w:val="22"/>
          <w:lang w:val="en-CA"/>
        </w:rPr>
        <w:t>(</w:t>
      </w:r>
      <w:r>
        <w:rPr>
          <w:szCs w:val="22"/>
          <w:lang w:val="en-CA"/>
        </w:rPr>
        <w:t> </w:t>
      </w:r>
      <w:r w:rsidRPr="00C8257F">
        <w:rPr>
          <w:szCs w:val="22"/>
          <w:lang w:val="en-CA"/>
        </w:rPr>
        <w:t>bitDepth</w:t>
      </w:r>
      <w:r>
        <w:rPr>
          <w:szCs w:val="22"/>
          <w:lang w:val="en-CA"/>
        </w:rPr>
        <w:t> </w:t>
      </w:r>
      <w:r w:rsidRPr="00C8257F">
        <w:rPr>
          <w:szCs w:val="22"/>
          <w:lang w:val="en-CA"/>
        </w:rPr>
        <w:t>–</w:t>
      </w:r>
      <w:r>
        <w:rPr>
          <w:szCs w:val="22"/>
          <w:lang w:val="en-CA"/>
        </w:rPr>
        <w:t> </w:t>
      </w:r>
      <w:r w:rsidRPr="00C8257F">
        <w:rPr>
          <w:szCs w:val="22"/>
          <w:lang w:val="en-CA"/>
        </w:rPr>
        <w:t>1</w:t>
      </w:r>
      <w:r>
        <w:rPr>
          <w:szCs w:val="22"/>
          <w:lang w:val="en-CA"/>
        </w:rPr>
        <w:t> </w:t>
      </w:r>
      <w:r w:rsidRPr="00C8257F">
        <w:rPr>
          <w:szCs w:val="22"/>
          <w:lang w:val="en-CA"/>
        </w:rPr>
        <w:t>)</w:t>
      </w:r>
      <w:r>
        <w:rPr>
          <w:szCs w:val="22"/>
          <w:lang w:val="en-CA"/>
        </w:rPr>
        <w:t> </w:t>
      </w:r>
      <w:r w:rsidRPr="00C8257F">
        <w:rPr>
          <w:szCs w:val="22"/>
          <w:lang w:val="en-CA"/>
        </w:rPr>
        <w:t>)</w:t>
      </w:r>
      <w:r>
        <w:rPr>
          <w:szCs w:val="22"/>
          <w:lang w:val="en-CA"/>
        </w:rPr>
        <w:t> </w:t>
      </w:r>
      <w:r w:rsidRPr="00C8257F">
        <w:rPr>
          <w:szCs w:val="22"/>
          <w:lang w:val="en-CA"/>
        </w:rPr>
        <w:t>+</w:t>
      </w:r>
      <w:r>
        <w:rPr>
          <w:szCs w:val="22"/>
          <w:lang w:val="en-CA"/>
        </w:rPr>
        <w:t> </w:t>
      </w:r>
      <w:r w:rsidRPr="00C8257F">
        <w:rPr>
          <w:szCs w:val="22"/>
          <w:lang w:val="en-CA"/>
        </w:rPr>
        <w:t>16</w:t>
      </w:r>
    </w:p>
    <w:p w14:paraId="57E48C38" w14:textId="007942CD" w:rsidR="006C0B79" w:rsidRDefault="006C0B79" w:rsidP="00913BEB">
      <w:pPr>
        <w:spacing w:after="120"/>
        <w:jc w:val="both"/>
        <w:rPr>
          <w:lang w:val="en-CA"/>
        </w:rPr>
      </w:pPr>
      <w:r w:rsidRPr="00405FCB">
        <w:rPr>
          <w:rFonts w:eastAsia="MS Mincho"/>
          <w:szCs w:val="22"/>
          <w:lang w:val="en-CA" w:eastAsia="ja-JP"/>
        </w:rPr>
        <w:lastRenderedPageBreak/>
        <w:t>The motivation for this functionality is to provide some assurance that CC-ALF does not amplify artifacts introduced earlier in the decoding path (This is largely due the fact that the VTM currently does not explicitly optimize for chroma subjective quality)</w:t>
      </w:r>
      <w:r w:rsidR="00BB2086" w:rsidRPr="00405FCB">
        <w:rPr>
          <w:rFonts w:eastAsia="MS Mincho"/>
          <w:szCs w:val="22"/>
          <w:lang w:val="en-CA" w:eastAsia="ja-JP"/>
        </w:rPr>
        <w:t>.</w:t>
      </w:r>
      <w:r w:rsidRPr="00405FCB">
        <w:rPr>
          <w:rFonts w:eastAsia="MS Mincho"/>
          <w:szCs w:val="22"/>
          <w:lang w:val="en-CA" w:eastAsia="ja-JP"/>
        </w:rPr>
        <w:t xml:space="preserve"> It is anticipated that alternative encoder implementations would either not use this functionality or incorporate alternative strategies suitable for their encoding characteristics.</w:t>
      </w:r>
    </w:p>
    <w:p w14:paraId="2FCC305F" w14:textId="27C551EC" w:rsidR="00050C16" w:rsidRPr="00A05952" w:rsidRDefault="00050C16" w:rsidP="00CD45EA">
      <w:pPr>
        <w:pStyle w:val="Heading4"/>
        <w:tabs>
          <w:tab w:val="clear" w:pos="360"/>
          <w:tab w:val="clear" w:pos="720"/>
          <w:tab w:val="clear" w:pos="1080"/>
          <w:tab w:val="clear" w:pos="1440"/>
        </w:tabs>
        <w:overflowPunct/>
        <w:autoSpaceDE/>
        <w:autoSpaceDN/>
        <w:adjustRightInd/>
        <w:spacing w:before="136"/>
        <w:ind w:right="0"/>
        <w:textAlignment w:val="auto"/>
        <w:rPr>
          <w:lang w:val="en-CA"/>
        </w:rPr>
      </w:pPr>
      <w:r w:rsidRPr="00A05952">
        <w:rPr>
          <w:lang w:val="en-CA"/>
        </w:rPr>
        <w:t>Filter parameters signalling</w:t>
      </w:r>
    </w:p>
    <w:p w14:paraId="476887B3" w14:textId="24D3DF8E" w:rsidR="00050C16" w:rsidRDefault="00050C16" w:rsidP="00CD45EA">
      <w:pPr>
        <w:spacing w:after="120"/>
        <w:jc w:val="both"/>
        <w:rPr>
          <w:szCs w:val="22"/>
          <w:lang w:val="en-CA"/>
        </w:rPr>
      </w:pPr>
      <w:bookmarkStart w:id="338" w:name="_Hlk32967239"/>
      <w:r w:rsidRPr="00A05952">
        <w:rPr>
          <w:szCs w:val="22"/>
          <w:lang w:val="en-CA"/>
        </w:rPr>
        <w:t xml:space="preserve">ALF filter parameters are signalled </w:t>
      </w:r>
      <w:r w:rsidR="00543C4A">
        <w:rPr>
          <w:szCs w:val="22"/>
          <w:lang w:val="en-CA"/>
        </w:rPr>
        <w:t xml:space="preserve">in </w:t>
      </w:r>
      <w:r w:rsidR="00AE50A2">
        <w:rPr>
          <w:szCs w:val="22"/>
          <w:lang w:val="en-CA"/>
        </w:rPr>
        <w:t>Adaptation Parameter Set (</w:t>
      </w:r>
      <w:r w:rsidR="00A41AEA">
        <w:rPr>
          <w:szCs w:val="22"/>
          <w:lang w:val="en-CA"/>
        </w:rPr>
        <w:t>APS</w:t>
      </w:r>
      <w:r w:rsidR="00AE50A2">
        <w:rPr>
          <w:szCs w:val="22"/>
          <w:lang w:val="en-CA"/>
        </w:rPr>
        <w:t>)</w:t>
      </w:r>
      <w:r w:rsidRPr="00A05952">
        <w:rPr>
          <w:szCs w:val="22"/>
          <w:lang w:val="en-CA"/>
        </w:rPr>
        <w:t>.</w:t>
      </w:r>
      <w:r w:rsidR="00CC4FB9">
        <w:rPr>
          <w:szCs w:val="22"/>
          <w:lang w:val="en-CA"/>
        </w:rPr>
        <w:t xml:space="preserve"> </w:t>
      </w:r>
      <w:r w:rsidR="00A41AEA">
        <w:rPr>
          <w:szCs w:val="22"/>
          <w:lang w:val="en-CA"/>
        </w:rPr>
        <w:t>In one APS,</w:t>
      </w:r>
      <w:r w:rsidR="00A41AEA" w:rsidRPr="00A05952">
        <w:rPr>
          <w:szCs w:val="22"/>
          <w:lang w:val="en-CA"/>
        </w:rPr>
        <w:t xml:space="preserve"> </w:t>
      </w:r>
      <w:r w:rsidR="00A41AEA">
        <w:rPr>
          <w:szCs w:val="22"/>
          <w:lang w:val="en-CA"/>
        </w:rPr>
        <w:t>u</w:t>
      </w:r>
      <w:r w:rsidRPr="00A05952">
        <w:rPr>
          <w:szCs w:val="22"/>
          <w:lang w:val="en-CA"/>
        </w:rPr>
        <w:t>p to 25 sets of luma filter coefficients</w:t>
      </w:r>
      <w:r w:rsidR="00307018" w:rsidRPr="00307018">
        <w:rPr>
          <w:szCs w:val="22"/>
          <w:lang w:val="en-CA"/>
        </w:rPr>
        <w:t xml:space="preserve"> </w:t>
      </w:r>
      <w:r w:rsidR="00307018">
        <w:rPr>
          <w:szCs w:val="22"/>
          <w:lang w:val="en-CA"/>
        </w:rPr>
        <w:t>and clipping value indexes,</w:t>
      </w:r>
      <w:r w:rsidRPr="00A05952">
        <w:rPr>
          <w:szCs w:val="22"/>
          <w:lang w:val="en-CA"/>
        </w:rPr>
        <w:t xml:space="preserve"> </w:t>
      </w:r>
      <w:r w:rsidR="00A41AEA">
        <w:rPr>
          <w:szCs w:val="22"/>
          <w:lang w:val="en-CA"/>
        </w:rPr>
        <w:t xml:space="preserve">and up to </w:t>
      </w:r>
      <w:r w:rsidR="00BF67FE">
        <w:rPr>
          <w:szCs w:val="22"/>
          <w:lang w:val="en-CA"/>
        </w:rPr>
        <w:t xml:space="preserve">eight </w:t>
      </w:r>
      <w:r w:rsidR="00A41AEA">
        <w:rPr>
          <w:szCs w:val="22"/>
          <w:lang w:val="en-CA"/>
        </w:rPr>
        <w:t>set</w:t>
      </w:r>
      <w:r w:rsidR="00CE2867">
        <w:rPr>
          <w:szCs w:val="22"/>
          <w:lang w:val="en-CA"/>
        </w:rPr>
        <w:t>s</w:t>
      </w:r>
      <w:r w:rsidR="00A41AEA">
        <w:rPr>
          <w:szCs w:val="22"/>
          <w:lang w:val="en-CA"/>
        </w:rPr>
        <w:t xml:space="preserve"> of chroma filter coefficients </w:t>
      </w:r>
      <w:r w:rsidR="00BF67FE">
        <w:rPr>
          <w:szCs w:val="22"/>
          <w:lang w:val="en-CA"/>
        </w:rPr>
        <w:t>a</w:t>
      </w:r>
      <w:r w:rsidR="00070BC5">
        <w:rPr>
          <w:szCs w:val="22"/>
          <w:lang w:val="en-CA"/>
        </w:rPr>
        <w:t xml:space="preserve">nd clipping value indexes </w:t>
      </w:r>
      <w:r w:rsidRPr="00A05952">
        <w:rPr>
          <w:szCs w:val="22"/>
          <w:lang w:val="en-CA"/>
        </w:rPr>
        <w:t xml:space="preserve">could be signalled. To reduce bits overhead, filter coefficients of different classification </w:t>
      </w:r>
      <w:r w:rsidR="00BF67FE">
        <w:rPr>
          <w:szCs w:val="22"/>
          <w:lang w:val="en-CA"/>
        </w:rPr>
        <w:t xml:space="preserve">for luma component </w:t>
      </w:r>
      <w:r w:rsidRPr="00A05952">
        <w:rPr>
          <w:szCs w:val="22"/>
          <w:lang w:val="en-CA"/>
        </w:rPr>
        <w:t>can be merged.</w:t>
      </w:r>
      <w:r w:rsidR="00AE50A2">
        <w:rPr>
          <w:szCs w:val="22"/>
          <w:lang w:val="en-CA"/>
        </w:rPr>
        <w:t xml:space="preserve"> In slice header, the indices of </w:t>
      </w:r>
      <w:r w:rsidR="00FB0FEC">
        <w:rPr>
          <w:szCs w:val="22"/>
          <w:lang w:val="en-CA"/>
        </w:rPr>
        <w:t>the</w:t>
      </w:r>
      <w:r w:rsidR="00AE50A2">
        <w:rPr>
          <w:szCs w:val="22"/>
          <w:lang w:val="en-CA"/>
        </w:rPr>
        <w:t xml:space="preserve"> APSs used for </w:t>
      </w:r>
      <w:r w:rsidR="001B5447">
        <w:rPr>
          <w:szCs w:val="22"/>
          <w:lang w:val="en-CA"/>
        </w:rPr>
        <w:t xml:space="preserve">the </w:t>
      </w:r>
      <w:r w:rsidR="00AE50A2">
        <w:rPr>
          <w:szCs w:val="22"/>
          <w:lang w:val="en-CA"/>
        </w:rPr>
        <w:t xml:space="preserve">current </w:t>
      </w:r>
      <w:r w:rsidR="00B26418">
        <w:rPr>
          <w:szCs w:val="22"/>
          <w:lang w:val="en-CA"/>
        </w:rPr>
        <w:t>slice</w:t>
      </w:r>
      <w:r w:rsidR="00AE50A2">
        <w:rPr>
          <w:szCs w:val="22"/>
          <w:lang w:val="en-CA"/>
        </w:rPr>
        <w:t xml:space="preserve"> are signaled.</w:t>
      </w:r>
    </w:p>
    <w:p w14:paraId="3332681E" w14:textId="5E56F732" w:rsidR="001D1419" w:rsidRPr="00CD4955" w:rsidRDefault="001D1419" w:rsidP="00CD45EA">
      <w:pPr>
        <w:spacing w:after="120"/>
        <w:jc w:val="both"/>
        <w:rPr>
          <w:szCs w:val="22"/>
          <w:lang w:val="en-CA"/>
        </w:rPr>
      </w:pPr>
      <w:r>
        <w:rPr>
          <w:szCs w:val="22"/>
          <w:lang w:val="en-CA"/>
        </w:rPr>
        <w:t xml:space="preserve">Clipping value indexes, which are decoded from the APS, allow determining clipping values using a table of clipping values </w:t>
      </w:r>
      <w:r w:rsidR="00425215">
        <w:rPr>
          <w:szCs w:val="22"/>
          <w:lang w:val="en-CA"/>
        </w:rPr>
        <w:t xml:space="preserve">for both luma and </w:t>
      </w:r>
      <w:r>
        <w:rPr>
          <w:szCs w:val="22"/>
          <w:lang w:val="en-CA"/>
        </w:rPr>
        <w:t>Chroma</w:t>
      </w:r>
      <w:r w:rsidR="00425215">
        <w:rPr>
          <w:szCs w:val="22"/>
          <w:lang w:val="en-CA"/>
        </w:rPr>
        <w:t xml:space="preserve"> components</w:t>
      </w:r>
      <w:r>
        <w:rPr>
          <w:szCs w:val="22"/>
          <w:lang w:val="en-CA"/>
        </w:rPr>
        <w:t xml:space="preserve">. These clipping values are dependent of the internal bitdepth. More precisely, the </w:t>
      </w:r>
      <w:r w:rsidRPr="00CD4955">
        <w:rPr>
          <w:szCs w:val="22"/>
          <w:lang w:val="en-CA"/>
        </w:rPr>
        <w:t>clipping values</w:t>
      </w:r>
      <w:r>
        <w:rPr>
          <w:szCs w:val="22"/>
          <w:lang w:val="en-CA"/>
        </w:rPr>
        <w:t xml:space="preserve"> are obtained by the following formula</w:t>
      </w:r>
      <w:r w:rsidRPr="00CD4955">
        <w:rPr>
          <w:szCs w:val="22"/>
          <w:lang w:val="en-CA"/>
        </w:rPr>
        <w:t>:</w:t>
      </w:r>
    </w:p>
    <w:p w14:paraId="2FD10DA2" w14:textId="2B08BD45" w:rsidR="001D1419" w:rsidRPr="00FD5E85" w:rsidRDefault="00931B2F" w:rsidP="00CD45EA">
      <w:pPr>
        <w:keepNext/>
        <w:spacing w:after="120"/>
        <w:jc w:val="right"/>
        <w:rPr>
          <w:szCs w:val="22"/>
          <w:lang w:val="en-CA"/>
        </w:rPr>
      </w:pPr>
      <w:r>
        <w:rPr>
          <w:szCs w:val="22"/>
        </w:rPr>
        <w:t>AlfClip</w:t>
      </w:r>
      <m:oMath>
        <m:r>
          <w:rPr>
            <w:rFonts w:ascii="Cambria Math" w:hAnsi="Cambria Math"/>
            <w:szCs w:val="22"/>
            <w:vertAlign w:val="subscript"/>
          </w:rPr>
          <m:t>=</m:t>
        </m:r>
        <m:d>
          <m:dPr>
            <m:begChr m:val="{"/>
            <m:endChr m:val="}"/>
            <m:ctrlPr>
              <w:rPr>
                <w:rFonts w:ascii="Cambria Math" w:hAnsi="Cambria Math"/>
                <w:i/>
                <w:sz w:val="24"/>
                <w:szCs w:val="22"/>
              </w:rPr>
            </m:ctrlPr>
          </m:dPr>
          <m:e>
            <m:r>
              <m:rPr>
                <m:sty m:val="p"/>
              </m:rPr>
              <w:rPr>
                <w:rFonts w:ascii="Cambria Math" w:hAnsi="Cambria Math"/>
                <w:szCs w:val="22"/>
              </w:rPr>
              <m:t>round</m:t>
            </m:r>
            <m:d>
              <m:dPr>
                <m:ctrlPr>
                  <w:rPr>
                    <w:rFonts w:ascii="Cambria Math" w:hAnsi="Cambria Math"/>
                    <w:i/>
                    <w:sz w:val="24"/>
                    <w:szCs w:val="22"/>
                  </w:rPr>
                </m:ctrlPr>
              </m:dPr>
              <m:e>
                <m:sSup>
                  <m:sSupPr>
                    <m:ctrlPr>
                      <w:rPr>
                        <w:rFonts w:ascii="Cambria Math" w:hAnsi="Cambria Math"/>
                        <w:i/>
                        <w:sz w:val="24"/>
                        <w:szCs w:val="22"/>
                      </w:rPr>
                    </m:ctrlPr>
                  </m:sSupPr>
                  <m:e>
                    <m:r>
                      <w:rPr>
                        <w:rFonts w:ascii="Cambria Math" w:hAnsi="Cambria Math"/>
                        <w:szCs w:val="22"/>
                      </w:rPr>
                      <m:t>2</m:t>
                    </m:r>
                  </m:e>
                  <m:sup>
                    <m:r>
                      <w:rPr>
                        <w:rFonts w:ascii="Cambria Math" w:hAnsi="Cambria Math"/>
                        <w:szCs w:val="22"/>
                      </w:rPr>
                      <m:t>B-</m:t>
                    </m:r>
                    <m:r>
                      <w:rPr>
                        <w:rFonts w:ascii="Cambria Math" w:hAnsi="Cambria Math"/>
                        <w:i/>
                        <w:szCs w:val="22"/>
                      </w:rPr>
                      <w:sym w:font="Symbol" w:char="F061"/>
                    </m:r>
                    <m:r>
                      <m:rPr>
                        <m:sty m:val="p"/>
                      </m:rPr>
                      <w:rPr>
                        <w:rFonts w:ascii="Cambria Math" w:hAnsi="Cambria Math"/>
                        <w:szCs w:val="22"/>
                      </w:rPr>
                      <m:t>*</m:t>
                    </m:r>
                    <m:r>
                      <w:rPr>
                        <w:rFonts w:ascii="Cambria Math" w:hAnsi="Cambria Math"/>
                        <w:szCs w:val="22"/>
                      </w:rPr>
                      <m:t>n</m:t>
                    </m:r>
                  </m:sup>
                </m:sSup>
                <m:r>
                  <w:rPr>
                    <w:rFonts w:ascii="Cambria Math" w:hAnsi="Cambria Math"/>
                    <w:szCs w:val="22"/>
                  </w:rPr>
                  <m:t xml:space="preserve"> </m:t>
                </m:r>
              </m:e>
            </m:d>
            <m:r>
              <w:rPr>
                <w:rFonts w:ascii="Cambria Math" w:hAnsi="Cambria Math"/>
                <w:szCs w:val="22"/>
              </w:rPr>
              <m:t xml:space="preserve"> </m:t>
            </m:r>
            <m:r>
              <m:rPr>
                <m:sty m:val="p"/>
              </m:rPr>
              <w:rPr>
                <w:rFonts w:ascii="Cambria Math" w:hAnsi="Cambria Math"/>
                <w:szCs w:val="22"/>
              </w:rPr>
              <m:t>for</m:t>
            </m:r>
            <m:r>
              <w:rPr>
                <w:rFonts w:ascii="Cambria Math" w:hAnsi="Cambria Math"/>
                <w:szCs w:val="22"/>
              </w:rPr>
              <m:t xml:space="preserve"> n∈</m:t>
            </m:r>
            <m:d>
              <m:dPr>
                <m:begChr m:val="["/>
                <m:endChr m:val="]"/>
                <m:ctrlPr>
                  <w:rPr>
                    <w:rFonts w:ascii="Cambria Math" w:hAnsi="Cambria Math"/>
                    <w:i/>
                    <w:sz w:val="24"/>
                    <w:szCs w:val="22"/>
                  </w:rPr>
                </m:ctrlPr>
              </m:dPr>
              <m:e>
                <m:r>
                  <w:rPr>
                    <w:rFonts w:ascii="Cambria Math" w:hAnsi="Cambria Math"/>
                    <w:szCs w:val="22"/>
                  </w:rPr>
                  <m:t>0..N-1</m:t>
                </m:r>
              </m:e>
            </m:d>
          </m:e>
        </m:d>
      </m:oMath>
      <w:r w:rsidR="001D1419">
        <w:rPr>
          <w:rFonts w:eastAsia="MS Mincho"/>
          <w:szCs w:val="22"/>
          <w:lang w:val="en-CA"/>
        </w:rPr>
        <w:tab/>
      </w:r>
      <w:r w:rsidR="001D1419">
        <w:rPr>
          <w:rFonts w:eastAsia="MS Mincho"/>
          <w:szCs w:val="22"/>
          <w:lang w:val="en-CA"/>
        </w:rPr>
        <w:tab/>
      </w:r>
      <w:r w:rsidR="001D1419">
        <w:rPr>
          <w:rFonts w:eastAsia="MS Mincho"/>
          <w:szCs w:val="22"/>
          <w:lang w:val="en-CA"/>
        </w:rPr>
        <w:tab/>
      </w:r>
      <w:r w:rsidR="001D1419">
        <w:rPr>
          <w:rFonts w:eastAsia="MS Mincho"/>
          <w:szCs w:val="22"/>
          <w:lang w:val="en-CA"/>
        </w:rPr>
        <w:tab/>
      </w:r>
      <w:r w:rsidR="001D1419" w:rsidRPr="00E51F9A">
        <w:rPr>
          <w:szCs w:val="22"/>
          <w:lang w:val="en-CA"/>
        </w:rPr>
        <w:t>(</w:t>
      </w:r>
      <w:r w:rsidR="001D1419" w:rsidRPr="00E51F9A">
        <w:rPr>
          <w:rFonts w:eastAsia="Malgun Gothic" w:hint="eastAsia"/>
          <w:szCs w:val="22"/>
          <w:lang w:val="en-CA" w:eastAsia="ko-KR"/>
        </w:rPr>
        <w:t>3</w:t>
      </w:r>
      <w:r w:rsidR="001D1419" w:rsidRPr="00E51F9A">
        <w:rPr>
          <w:rFonts w:eastAsia="Malgun Gothic"/>
          <w:szCs w:val="22"/>
          <w:lang w:val="en-CA" w:eastAsia="ko-KR"/>
        </w:rPr>
        <w:t>-</w:t>
      </w:r>
      <w:r w:rsidR="001D1419" w:rsidRPr="00E51F9A">
        <w:rPr>
          <w:noProof/>
          <w:szCs w:val="22"/>
          <w:lang w:val="en-CA"/>
        </w:rPr>
        <w:fldChar w:fldCharType="begin"/>
      </w:r>
      <w:r w:rsidR="001D1419" w:rsidRPr="00E51F9A">
        <w:rPr>
          <w:noProof/>
          <w:szCs w:val="22"/>
          <w:lang w:val="en-CA"/>
        </w:rPr>
        <w:instrText xml:space="preserve"> SEQ Eq \* MERGEFORMAT </w:instrText>
      </w:r>
      <w:r w:rsidR="001D1419" w:rsidRPr="00E51F9A">
        <w:rPr>
          <w:noProof/>
          <w:szCs w:val="22"/>
          <w:lang w:val="en-CA"/>
        </w:rPr>
        <w:fldChar w:fldCharType="separate"/>
      </w:r>
      <w:r w:rsidR="003A61E2">
        <w:rPr>
          <w:noProof/>
          <w:szCs w:val="22"/>
          <w:lang w:val="en-CA"/>
        </w:rPr>
        <w:t>69</w:t>
      </w:r>
      <w:r w:rsidR="001D1419" w:rsidRPr="00E51F9A">
        <w:rPr>
          <w:noProof/>
          <w:szCs w:val="22"/>
          <w:lang w:val="en-CA"/>
        </w:rPr>
        <w:fldChar w:fldCharType="end"/>
      </w:r>
      <w:r w:rsidR="001D1419" w:rsidRPr="00E51F9A">
        <w:rPr>
          <w:szCs w:val="22"/>
          <w:lang w:val="en-CA"/>
        </w:rPr>
        <w:t>)</w:t>
      </w:r>
    </w:p>
    <w:p w14:paraId="0C125027" w14:textId="2F0932A6" w:rsidR="001D1419" w:rsidRPr="00CD4955" w:rsidRDefault="001D1419" w:rsidP="00CA7357">
      <w:pPr>
        <w:rPr>
          <w:szCs w:val="22"/>
        </w:rPr>
      </w:pPr>
      <w:r w:rsidRPr="00CD4955">
        <w:rPr>
          <w:szCs w:val="22"/>
        </w:rPr>
        <w:t xml:space="preserve">with </w:t>
      </w:r>
      <w:r>
        <w:rPr>
          <w:szCs w:val="22"/>
        </w:rPr>
        <w:t>B equal to the internal bitdepth</w:t>
      </w:r>
      <w:r w:rsidR="00931B2F">
        <w:rPr>
          <w:szCs w:val="22"/>
        </w:rPr>
        <w:t xml:space="preserve">, </w:t>
      </w:r>
      <w:r w:rsidR="00931B2F">
        <w:rPr>
          <w:szCs w:val="22"/>
        </w:rPr>
        <w:sym w:font="Symbol" w:char="F061"/>
      </w:r>
      <w:r w:rsidR="00931B2F">
        <w:rPr>
          <w:szCs w:val="22"/>
        </w:rPr>
        <w:t xml:space="preserve"> is a pre-defined constant value equal to 2.35,</w:t>
      </w:r>
      <w:r w:rsidRPr="00CD4955">
        <w:rPr>
          <w:szCs w:val="22"/>
        </w:rPr>
        <w:t xml:space="preserve"> and N</w:t>
      </w:r>
      <w:r>
        <w:rPr>
          <w:szCs w:val="22"/>
        </w:rPr>
        <w:t xml:space="preserve"> equal to </w:t>
      </w:r>
      <w:r w:rsidRPr="00CD4955">
        <w:rPr>
          <w:szCs w:val="22"/>
        </w:rPr>
        <w:t>4</w:t>
      </w:r>
      <w:r>
        <w:rPr>
          <w:szCs w:val="22"/>
        </w:rPr>
        <w:t xml:space="preserve"> which is the number of allowed clipping values in</w:t>
      </w:r>
      <w:r w:rsidR="00CF31D8">
        <w:rPr>
          <w:szCs w:val="22"/>
        </w:rPr>
        <w:t xml:space="preserve"> VVC</w:t>
      </w:r>
      <w:r w:rsidR="00AA4A22">
        <w:rPr>
          <w:szCs w:val="22"/>
        </w:rPr>
        <w:t xml:space="preserve">. </w:t>
      </w:r>
      <w:r w:rsidR="00AA4A22">
        <w:rPr>
          <w:noProof/>
          <w:lang w:val="en-CA" w:eastAsia="ko-KR"/>
        </w:rPr>
        <w:t xml:space="preserve">The </w:t>
      </w:r>
      <w:r w:rsidR="00AA4A22">
        <w:rPr>
          <w:szCs w:val="22"/>
        </w:rPr>
        <w:t>AlfClip</w:t>
      </w:r>
      <w:r w:rsidR="00AA4A22" w:rsidRPr="009E4308">
        <w:rPr>
          <w:noProof/>
          <w:lang w:val="en-CA" w:eastAsia="ko-KR"/>
        </w:rPr>
        <w:t xml:space="preserve"> </w:t>
      </w:r>
      <w:r w:rsidR="00AA4A22">
        <w:rPr>
          <w:noProof/>
          <w:lang w:val="en-CA" w:eastAsia="ko-KR"/>
        </w:rPr>
        <w:t>is then rounded to the nearest value with the format of power of 2</w:t>
      </w:r>
      <w:r w:rsidRPr="00CD4955">
        <w:rPr>
          <w:szCs w:val="22"/>
        </w:rPr>
        <w:t>.</w:t>
      </w:r>
    </w:p>
    <w:p w14:paraId="0F2B7148" w14:textId="30D1769B" w:rsidR="009D1FA4" w:rsidRDefault="00A63AD9" w:rsidP="00CD45EA">
      <w:pPr>
        <w:spacing w:after="120"/>
        <w:jc w:val="both"/>
        <w:rPr>
          <w:szCs w:val="22"/>
          <w:lang w:val="en-CA"/>
        </w:rPr>
      </w:pPr>
      <w:r>
        <w:rPr>
          <w:szCs w:val="22"/>
          <w:lang w:val="en-CA"/>
        </w:rPr>
        <w:t>In slice header</w:t>
      </w:r>
      <w:r>
        <w:rPr>
          <w:szCs w:val="22"/>
          <w:lang w:eastAsia="zh-CN"/>
        </w:rPr>
        <w:t xml:space="preserve">, </w:t>
      </w:r>
      <w:r w:rsidR="009D1FA4">
        <w:rPr>
          <w:szCs w:val="22"/>
          <w:lang w:eastAsia="zh-CN"/>
        </w:rPr>
        <w:t xml:space="preserve">up to </w:t>
      </w:r>
      <w:r w:rsidR="00347283">
        <w:rPr>
          <w:szCs w:val="22"/>
          <w:lang w:eastAsia="zh-CN"/>
        </w:rPr>
        <w:t>7</w:t>
      </w:r>
      <w:r w:rsidR="009D1FA4">
        <w:rPr>
          <w:szCs w:val="22"/>
          <w:lang w:eastAsia="zh-CN"/>
        </w:rPr>
        <w:t xml:space="preserve"> APS indices can be signaled to specify the luma filter sets that are used for the current slice. </w:t>
      </w:r>
      <w:r w:rsidR="00050C16" w:rsidRPr="00A05952">
        <w:rPr>
          <w:szCs w:val="22"/>
          <w:lang w:val="en-CA"/>
        </w:rPr>
        <w:t xml:space="preserve">The filtering process can </w:t>
      </w:r>
      <w:r w:rsidR="00D25FC7">
        <w:rPr>
          <w:szCs w:val="22"/>
          <w:lang w:val="en-CA"/>
        </w:rPr>
        <w:t xml:space="preserve">be </w:t>
      </w:r>
      <w:r w:rsidR="009D1FA4">
        <w:rPr>
          <w:szCs w:val="22"/>
          <w:lang w:val="en-CA"/>
        </w:rPr>
        <w:t xml:space="preserve">further </w:t>
      </w:r>
      <w:r w:rsidR="00050C16" w:rsidRPr="00A05952">
        <w:rPr>
          <w:szCs w:val="22"/>
          <w:lang w:val="en-CA"/>
        </w:rPr>
        <w:t xml:space="preserve">controlled at </w:t>
      </w:r>
      <w:r w:rsidR="00D25FC7">
        <w:rPr>
          <w:szCs w:val="22"/>
          <w:lang w:val="en-CA"/>
        </w:rPr>
        <w:t>CTB</w:t>
      </w:r>
      <w:r w:rsidR="00050C16" w:rsidRPr="00A05952">
        <w:rPr>
          <w:szCs w:val="22"/>
          <w:lang w:val="en-CA"/>
        </w:rPr>
        <w:t xml:space="preserve"> level. A flag is </w:t>
      </w:r>
      <w:r w:rsidR="00D25FC7">
        <w:rPr>
          <w:szCs w:val="22"/>
          <w:lang w:val="en-CA"/>
        </w:rPr>
        <w:t xml:space="preserve">always </w:t>
      </w:r>
      <w:r w:rsidR="00050C16" w:rsidRPr="00A05952">
        <w:rPr>
          <w:szCs w:val="22"/>
          <w:lang w:val="en-CA"/>
        </w:rPr>
        <w:t xml:space="preserve">signalled to indicate whether ALF is applied to </w:t>
      </w:r>
      <w:r w:rsidR="00D25FC7">
        <w:rPr>
          <w:szCs w:val="22"/>
          <w:lang w:val="en-CA"/>
        </w:rPr>
        <w:t>a</w:t>
      </w:r>
      <w:r w:rsidR="00050C16" w:rsidRPr="00A05952">
        <w:rPr>
          <w:szCs w:val="22"/>
          <w:lang w:val="en-CA"/>
        </w:rPr>
        <w:t xml:space="preserve"> luma </w:t>
      </w:r>
      <w:r w:rsidR="00D25FC7">
        <w:rPr>
          <w:szCs w:val="22"/>
          <w:lang w:val="en-CA"/>
        </w:rPr>
        <w:t>CTB</w:t>
      </w:r>
      <w:r w:rsidR="00050C16" w:rsidRPr="00A05952">
        <w:rPr>
          <w:szCs w:val="22"/>
          <w:lang w:val="en-CA"/>
        </w:rPr>
        <w:t xml:space="preserve">. </w:t>
      </w:r>
      <w:r w:rsidR="00B26418">
        <w:rPr>
          <w:szCs w:val="22"/>
          <w:lang w:val="en-CA"/>
        </w:rPr>
        <w:t>A luma CTB can choose a filter set among 16 fixed filter sets and the filter sets from APSs. A filter set index is signaled for a luma CTB to indicate which filter set is applied.</w:t>
      </w:r>
      <w:r w:rsidR="00933172">
        <w:rPr>
          <w:szCs w:val="22"/>
          <w:lang w:val="en-CA"/>
        </w:rPr>
        <w:t xml:space="preserve"> The 16 fixed filter sets are pre-defined and hard-coded in both the encoder and the decoder.</w:t>
      </w:r>
    </w:p>
    <w:p w14:paraId="7BEA0B08" w14:textId="7793D15F" w:rsidR="00B26418" w:rsidRDefault="009D1FA4" w:rsidP="00CD45EA">
      <w:pPr>
        <w:spacing w:after="120"/>
        <w:jc w:val="both"/>
        <w:rPr>
          <w:szCs w:val="22"/>
          <w:lang w:val="en-CA"/>
        </w:rPr>
      </w:pPr>
      <w:r>
        <w:rPr>
          <w:szCs w:val="22"/>
          <w:lang w:val="en-CA"/>
        </w:rPr>
        <w:t>For chroma component, an APS index is signaled in slice header to indicate the chroma filter sets being used for the current slice. At CTB level, a filter index is s</w:t>
      </w:r>
      <w:r w:rsidR="00DA2A25">
        <w:rPr>
          <w:szCs w:val="22"/>
          <w:lang w:val="en-CA"/>
        </w:rPr>
        <w:t>ig</w:t>
      </w:r>
      <w:r>
        <w:rPr>
          <w:szCs w:val="22"/>
          <w:lang w:val="en-CA"/>
        </w:rPr>
        <w:t xml:space="preserve">naled for each chroma CTB if there is more than one </w:t>
      </w:r>
      <w:r w:rsidR="0001126A">
        <w:rPr>
          <w:szCs w:val="22"/>
          <w:lang w:val="en-CA"/>
        </w:rPr>
        <w:t xml:space="preserve">chroma </w:t>
      </w:r>
      <w:r w:rsidR="00DA2A25">
        <w:rPr>
          <w:szCs w:val="22"/>
          <w:lang w:val="en-CA"/>
        </w:rPr>
        <w:t>filter set in the APS.</w:t>
      </w:r>
    </w:p>
    <w:p w14:paraId="1FC6F130" w14:textId="38ABB386" w:rsidR="006C7292" w:rsidRPr="00A05952" w:rsidRDefault="006C7292" w:rsidP="00CD45EA">
      <w:pPr>
        <w:spacing w:after="120"/>
        <w:jc w:val="both"/>
        <w:rPr>
          <w:szCs w:val="22"/>
          <w:lang w:val="en-CA"/>
        </w:rPr>
      </w:pPr>
      <w:r>
        <w:rPr>
          <w:szCs w:val="22"/>
          <w:lang w:val="en-CA"/>
        </w:rPr>
        <w:t xml:space="preserve">The filter coefficients are quantized with norm equal to 128. </w:t>
      </w:r>
      <w:r w:rsidR="00783582">
        <w:rPr>
          <w:szCs w:val="22"/>
          <w:lang w:val="en-CA"/>
        </w:rPr>
        <w:t>In order to</w:t>
      </w:r>
      <w:r>
        <w:rPr>
          <w:szCs w:val="22"/>
          <w:lang w:val="en-CA"/>
        </w:rPr>
        <w:t xml:space="preserve"> restrict the multiplication complexity, </w:t>
      </w:r>
      <w:r w:rsidRPr="006C7292">
        <w:rPr>
          <w:szCs w:val="22"/>
          <w:lang w:val="en-CA"/>
        </w:rPr>
        <w:t xml:space="preserve">a </w:t>
      </w:r>
      <w:r>
        <w:rPr>
          <w:szCs w:val="22"/>
          <w:lang w:val="en-CA"/>
        </w:rPr>
        <w:t xml:space="preserve">bitstream conformance is applied </w:t>
      </w:r>
      <w:r w:rsidR="00D632AE">
        <w:rPr>
          <w:szCs w:val="22"/>
          <w:lang w:val="en-CA"/>
        </w:rPr>
        <w:t xml:space="preserve">so </w:t>
      </w:r>
      <w:r>
        <w:rPr>
          <w:szCs w:val="22"/>
          <w:lang w:val="en-CA"/>
        </w:rPr>
        <w:t>that</w:t>
      </w:r>
      <w:r w:rsidRPr="006C7292">
        <w:rPr>
          <w:szCs w:val="22"/>
          <w:lang w:val="en-CA"/>
        </w:rPr>
        <w:t xml:space="preserve"> the </w:t>
      </w:r>
      <w:r>
        <w:rPr>
          <w:szCs w:val="22"/>
          <w:lang w:val="en-CA"/>
        </w:rPr>
        <w:t>coefficient value</w:t>
      </w:r>
      <w:r w:rsidRPr="006C7292">
        <w:rPr>
          <w:szCs w:val="22"/>
          <w:lang w:val="en-CA"/>
        </w:rPr>
        <w:t xml:space="preserve"> of </w:t>
      </w:r>
      <w:r>
        <w:rPr>
          <w:szCs w:val="22"/>
          <w:lang w:val="en-CA"/>
        </w:rPr>
        <w:t xml:space="preserve">the </w:t>
      </w:r>
      <w:r w:rsidR="00B96BE7">
        <w:rPr>
          <w:szCs w:val="22"/>
          <w:lang w:val="en-CA"/>
        </w:rPr>
        <w:t>non-</w:t>
      </w:r>
      <w:r>
        <w:rPr>
          <w:szCs w:val="22"/>
          <w:lang w:val="en-CA"/>
        </w:rPr>
        <w:t xml:space="preserve">central position </w:t>
      </w:r>
      <w:r w:rsidRPr="006C7292">
        <w:rPr>
          <w:szCs w:val="22"/>
          <w:lang w:val="en-CA"/>
        </w:rPr>
        <w:t>shall be in the range of −2</w:t>
      </w:r>
      <w:r w:rsidRPr="00D113C4">
        <w:rPr>
          <w:szCs w:val="22"/>
          <w:vertAlign w:val="superscript"/>
          <w:lang w:val="en-CA"/>
        </w:rPr>
        <w:t>7</w:t>
      </w:r>
      <w:r w:rsidRPr="006C7292">
        <w:rPr>
          <w:szCs w:val="22"/>
          <w:lang w:val="en-CA"/>
        </w:rPr>
        <w:t xml:space="preserve"> to 2</w:t>
      </w:r>
      <w:r w:rsidRPr="00D113C4">
        <w:rPr>
          <w:szCs w:val="22"/>
          <w:vertAlign w:val="superscript"/>
          <w:lang w:val="en-CA"/>
        </w:rPr>
        <w:t>7</w:t>
      </w:r>
      <w:r>
        <w:rPr>
          <w:szCs w:val="22"/>
          <w:lang w:val="en-CA"/>
        </w:rPr>
        <w:t> </w:t>
      </w:r>
      <w:r w:rsidRPr="006C7292">
        <w:rPr>
          <w:szCs w:val="22"/>
          <w:lang w:val="en-CA"/>
        </w:rPr>
        <w:t>−</w:t>
      </w:r>
      <w:r>
        <w:rPr>
          <w:szCs w:val="22"/>
          <w:lang w:val="en-CA"/>
        </w:rPr>
        <w:t> </w:t>
      </w:r>
      <w:r w:rsidRPr="006C7292">
        <w:rPr>
          <w:szCs w:val="22"/>
          <w:lang w:val="en-CA"/>
        </w:rPr>
        <w:t>1, inclusive.</w:t>
      </w:r>
      <w:r w:rsidR="00AA4945">
        <w:rPr>
          <w:szCs w:val="22"/>
          <w:lang w:val="en-CA"/>
        </w:rPr>
        <w:t xml:space="preserve"> The central position coefficient is not signalled in the bitstream and is considered as equal to 128.</w:t>
      </w:r>
    </w:p>
    <w:bookmarkEnd w:id="338"/>
    <w:p w14:paraId="0B2998F6" w14:textId="765AF1F8" w:rsidR="00790283" w:rsidRDefault="00790283" w:rsidP="00CD45EA">
      <w:pPr>
        <w:pStyle w:val="Heading4"/>
        <w:tabs>
          <w:tab w:val="clear" w:pos="360"/>
          <w:tab w:val="clear" w:pos="720"/>
          <w:tab w:val="clear" w:pos="1080"/>
          <w:tab w:val="clear" w:pos="1440"/>
        </w:tabs>
        <w:overflowPunct/>
        <w:autoSpaceDE/>
        <w:autoSpaceDN/>
        <w:adjustRightInd/>
        <w:spacing w:before="136"/>
        <w:ind w:right="0"/>
        <w:textAlignment w:val="auto"/>
        <w:rPr>
          <w:lang w:val="en-CA"/>
        </w:rPr>
      </w:pPr>
      <w:r>
        <w:rPr>
          <w:lang w:val="en-CA"/>
        </w:rPr>
        <w:t>Virtual boundary filtering process for line buffer reduction</w:t>
      </w:r>
    </w:p>
    <w:p w14:paraId="4E87E43F" w14:textId="5184E526" w:rsidR="002E3256" w:rsidRDefault="002E3256" w:rsidP="00CA7357">
      <w:pPr>
        <w:jc w:val="both"/>
        <w:rPr>
          <w:lang w:val="en-CA"/>
        </w:rPr>
      </w:pPr>
      <w:r>
        <w:rPr>
          <w:lang w:val="en-CA"/>
        </w:rPr>
        <w:t xml:space="preserve">In </w:t>
      </w:r>
      <w:r w:rsidR="00CF31D8">
        <w:rPr>
          <w:lang w:val="en-CA"/>
        </w:rPr>
        <w:t>VVC</w:t>
      </w:r>
      <w:r>
        <w:rPr>
          <w:lang w:val="en-CA"/>
        </w:rPr>
        <w:t xml:space="preserve">, to reduce the line buffer requirement of ALF, modified block classification and filtering are employed for the samples near horizontal CTU boundaries. </w:t>
      </w:r>
      <w:r w:rsidR="009C2894">
        <w:rPr>
          <w:lang w:val="en-CA"/>
        </w:rPr>
        <w:t>For this purpose, a</w:t>
      </w:r>
      <w:r w:rsidRPr="002E3256">
        <w:rPr>
          <w:lang w:val="en-CA"/>
        </w:rPr>
        <w:t xml:space="preserve"> virt</w:t>
      </w:r>
      <w:r>
        <w:rPr>
          <w:lang w:val="en-CA"/>
        </w:rPr>
        <w:t>ual boundary is defined as a line by shifting the horizontal CTU boundary with “N” samples</w:t>
      </w:r>
      <w:r w:rsidR="009C2894" w:rsidRPr="009C2894">
        <w:rPr>
          <w:lang w:val="en-CA"/>
        </w:rPr>
        <w:t xml:space="preserve"> </w:t>
      </w:r>
      <w:r w:rsidR="009C2894">
        <w:rPr>
          <w:lang w:val="en-CA"/>
        </w:rPr>
        <w:t>as show</w:t>
      </w:r>
      <w:r w:rsidR="009C2894" w:rsidRPr="002E3256">
        <w:rPr>
          <w:lang w:val="en-CA"/>
        </w:rPr>
        <w:t xml:space="preserve">n </w:t>
      </w:r>
      <w:r w:rsidR="009C2894" w:rsidRPr="007A7ADD">
        <w:rPr>
          <w:szCs w:val="22"/>
          <w:lang w:val="en-CA"/>
        </w:rPr>
        <w:t xml:space="preserve">in </w:t>
      </w:r>
      <w:r w:rsidR="009C2894" w:rsidRPr="007A7ADD">
        <w:rPr>
          <w:szCs w:val="22"/>
          <w:lang w:val="en-CA"/>
        </w:rPr>
        <w:fldChar w:fldCharType="begin"/>
      </w:r>
      <w:r w:rsidR="009C2894" w:rsidRPr="007A7ADD">
        <w:rPr>
          <w:szCs w:val="22"/>
          <w:lang w:val="en-CA"/>
        </w:rPr>
        <w:instrText xml:space="preserve"> REF _Ref8312286 \h  \* MERGEFORMAT </w:instrText>
      </w:r>
      <w:r w:rsidR="009C2894" w:rsidRPr="007A7ADD">
        <w:rPr>
          <w:szCs w:val="22"/>
          <w:lang w:val="en-CA"/>
        </w:rPr>
      </w:r>
      <w:r w:rsidR="009C2894" w:rsidRPr="007A7ADD">
        <w:rPr>
          <w:szCs w:val="22"/>
          <w:lang w:val="en-CA"/>
        </w:rPr>
        <w:fldChar w:fldCharType="separate"/>
      </w:r>
      <w:r w:rsidR="003A61E2" w:rsidRPr="003A61E2">
        <w:rPr>
          <w:szCs w:val="22"/>
          <w:lang w:val="en-GB"/>
          <w:rPrChange w:id="339" w:author="v1-jc1" w:date="2020-12-06T19:24:00Z">
            <w:rPr>
              <w:b/>
              <w:sz w:val="20"/>
              <w:lang w:val="en-GB"/>
            </w:rPr>
          </w:rPrChange>
        </w:rPr>
        <w:t xml:space="preserve">Figure </w:t>
      </w:r>
      <w:r w:rsidR="003A61E2" w:rsidRPr="003A61E2">
        <w:rPr>
          <w:noProof/>
          <w:szCs w:val="22"/>
          <w:lang w:val="en-GB"/>
          <w:rPrChange w:id="340" w:author="v1-jc1" w:date="2020-12-06T19:24:00Z">
            <w:rPr>
              <w:b/>
              <w:noProof/>
              <w:sz w:val="20"/>
              <w:lang w:val="en-GB"/>
            </w:rPr>
          </w:rPrChange>
        </w:rPr>
        <w:t>51</w:t>
      </w:r>
      <w:r w:rsidR="009C2894" w:rsidRPr="007A7ADD">
        <w:rPr>
          <w:szCs w:val="22"/>
          <w:lang w:val="en-CA"/>
        </w:rPr>
        <w:fldChar w:fldCharType="end"/>
      </w:r>
      <w:r w:rsidRPr="007A7ADD">
        <w:rPr>
          <w:szCs w:val="22"/>
          <w:lang w:val="en-CA"/>
        </w:rPr>
        <w:t>, wi</w:t>
      </w:r>
      <w:r>
        <w:rPr>
          <w:lang w:val="en-CA"/>
        </w:rPr>
        <w:t>th N equal to 4 for the Luma component and 2</w:t>
      </w:r>
      <w:r w:rsidRPr="002E3256">
        <w:rPr>
          <w:lang w:val="en-CA"/>
        </w:rPr>
        <w:t xml:space="preserve"> </w:t>
      </w:r>
      <w:r>
        <w:rPr>
          <w:lang w:val="en-CA"/>
        </w:rPr>
        <w:t xml:space="preserve">for the Chroma component. </w:t>
      </w:r>
    </w:p>
    <w:p w14:paraId="58CADCAC" w14:textId="634C1AA2" w:rsidR="002E3256" w:rsidRDefault="002E3256" w:rsidP="00CA7357">
      <w:pPr>
        <w:jc w:val="center"/>
        <w:rPr>
          <w:rFonts w:eastAsiaTheme="minorEastAsia"/>
          <w:lang w:val="en-CA" w:eastAsia="ko-KR"/>
        </w:rPr>
      </w:pPr>
      <w:r>
        <w:rPr>
          <w:rFonts w:eastAsiaTheme="minorEastAsia"/>
          <w:noProof/>
          <w:lang w:eastAsia="zh-CN"/>
        </w:rPr>
        <w:drawing>
          <wp:inline distT="0" distB="0" distL="0" distR="0" wp14:anchorId="2887E281" wp14:editId="0009293D">
            <wp:extent cx="4080164" cy="146922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142691" cy="1491742"/>
                    </a:xfrm>
                    <a:prstGeom prst="rect">
                      <a:avLst/>
                    </a:prstGeom>
                    <a:noFill/>
                  </pic:spPr>
                </pic:pic>
              </a:graphicData>
            </a:graphic>
          </wp:inline>
        </w:drawing>
      </w:r>
    </w:p>
    <w:p w14:paraId="79809F80" w14:textId="33887284" w:rsidR="002E3256" w:rsidRDefault="002E3256" w:rsidP="00CD45EA">
      <w:pPr>
        <w:pStyle w:val="11BodyText"/>
        <w:keepNext/>
        <w:keepLines/>
        <w:spacing w:before="136" w:after="0"/>
        <w:ind w:left="0"/>
        <w:jc w:val="center"/>
        <w:rPr>
          <w:rFonts w:ascii="Times New Roman" w:hAnsi="Times New Roman"/>
          <w:b/>
          <w:sz w:val="20"/>
          <w:lang w:val="en-CA"/>
        </w:rPr>
      </w:pPr>
      <w:bookmarkStart w:id="341" w:name="_Ref8312286"/>
      <w:r w:rsidRPr="00D113C4">
        <w:rPr>
          <w:rFonts w:ascii="Times New Roman" w:hAnsi="Times New Roman"/>
          <w:b/>
          <w:sz w:val="20"/>
          <w:lang w:val="en-GB"/>
        </w:rPr>
        <w:t xml:space="preserve">Figure </w:t>
      </w:r>
      <w:r w:rsidR="00795046">
        <w:rPr>
          <w:rFonts w:ascii="Times New Roman" w:hAnsi="Times New Roman"/>
          <w:b/>
          <w:sz w:val="20"/>
          <w:lang w:val="en-GB"/>
        </w:rPr>
        <w:fldChar w:fldCharType="begin"/>
      </w:r>
      <w:r w:rsidR="00795046">
        <w:rPr>
          <w:rFonts w:ascii="Times New Roman" w:hAnsi="Times New Roman"/>
          <w:b/>
          <w:sz w:val="20"/>
          <w:lang w:val="en-GB"/>
        </w:rPr>
        <w:instrText xml:space="preserve"> SEQ Figure \* ARABIC </w:instrText>
      </w:r>
      <w:r w:rsidR="00795046">
        <w:rPr>
          <w:rFonts w:ascii="Times New Roman" w:hAnsi="Times New Roman"/>
          <w:b/>
          <w:sz w:val="20"/>
          <w:lang w:val="en-GB"/>
        </w:rPr>
        <w:fldChar w:fldCharType="separate"/>
      </w:r>
      <w:r w:rsidR="003A61E2">
        <w:rPr>
          <w:rFonts w:ascii="Times New Roman" w:hAnsi="Times New Roman"/>
          <w:b/>
          <w:noProof/>
          <w:sz w:val="20"/>
          <w:lang w:val="en-GB"/>
        </w:rPr>
        <w:t>51</w:t>
      </w:r>
      <w:r w:rsidR="00795046">
        <w:rPr>
          <w:rFonts w:ascii="Times New Roman" w:hAnsi="Times New Roman"/>
          <w:b/>
          <w:sz w:val="20"/>
          <w:lang w:val="en-GB"/>
        </w:rPr>
        <w:fldChar w:fldCharType="end"/>
      </w:r>
      <w:bookmarkEnd w:id="341"/>
      <w:r w:rsidRPr="00D113C4">
        <w:rPr>
          <w:rFonts w:ascii="Times New Roman" w:hAnsi="Times New Roman"/>
          <w:b/>
          <w:sz w:val="20"/>
          <w:lang w:val="en-CA"/>
        </w:rPr>
        <w:t xml:space="preserve"> </w:t>
      </w:r>
      <w:r w:rsidRPr="00D113C4">
        <w:rPr>
          <w:rFonts w:ascii="Times New Roman" w:hAnsi="Times New Roman"/>
          <w:b/>
          <w:sz w:val="20"/>
        </w:rPr>
        <w:t>–</w:t>
      </w:r>
      <w:r>
        <w:rPr>
          <w:rFonts w:ascii="Times New Roman" w:hAnsi="Times New Roman"/>
          <w:b/>
          <w:sz w:val="20"/>
          <w:lang w:val="en-CA"/>
        </w:rPr>
        <w:t xml:space="preserve"> Modified block classification at virtual boundaries</w:t>
      </w:r>
    </w:p>
    <w:p w14:paraId="5673FCB7" w14:textId="7257D032" w:rsidR="002E3256" w:rsidRDefault="00BC1F27" w:rsidP="00CD45EA">
      <w:pPr>
        <w:pStyle w:val="11BodyText"/>
        <w:widowControl w:val="0"/>
        <w:spacing w:before="136" w:after="0"/>
        <w:ind w:left="0"/>
        <w:jc w:val="both"/>
        <w:rPr>
          <w:rFonts w:ascii="Times New Roman" w:hAnsi="Times New Roman"/>
          <w:lang w:val="en-CA"/>
        </w:rPr>
      </w:pPr>
      <w:r w:rsidRPr="00BC1F27">
        <w:rPr>
          <w:rFonts w:ascii="Times New Roman" w:hAnsi="Times New Roman"/>
          <w:lang w:val="en-CA"/>
        </w:rPr>
        <w:t xml:space="preserve">Modified block classification is applied for the Luma component as depicted in </w:t>
      </w:r>
      <w:r w:rsidR="009C2894" w:rsidRPr="009C2894">
        <w:rPr>
          <w:rFonts w:ascii="Times New Roman" w:hAnsi="Times New Roman"/>
          <w:lang w:val="en-CA"/>
        </w:rPr>
        <w:fldChar w:fldCharType="begin"/>
      </w:r>
      <w:r w:rsidR="009C2894" w:rsidRPr="009C2894">
        <w:rPr>
          <w:rFonts w:ascii="Times New Roman" w:hAnsi="Times New Roman"/>
          <w:lang w:val="en-CA"/>
        </w:rPr>
        <w:instrText xml:space="preserve"> REF _Ref8312286 \h  \* MERGEFORMAT </w:instrText>
      </w:r>
      <w:r w:rsidR="009C2894" w:rsidRPr="009C2894">
        <w:rPr>
          <w:rFonts w:ascii="Times New Roman" w:hAnsi="Times New Roman"/>
          <w:lang w:val="en-CA"/>
        </w:rPr>
      </w:r>
      <w:r w:rsidR="009C2894" w:rsidRPr="009C2894">
        <w:rPr>
          <w:rFonts w:ascii="Times New Roman" w:hAnsi="Times New Roman"/>
          <w:lang w:val="en-CA"/>
        </w:rPr>
        <w:fldChar w:fldCharType="separate"/>
      </w:r>
      <w:r w:rsidR="003A61E2" w:rsidRPr="003A61E2">
        <w:rPr>
          <w:rFonts w:ascii="Times New Roman" w:hAnsi="Times New Roman"/>
          <w:lang w:val="en-CA"/>
          <w:rPrChange w:id="342" w:author="v1-jc1" w:date="2020-12-06T19:24:00Z">
            <w:rPr>
              <w:rFonts w:ascii="Times New Roman" w:hAnsi="Times New Roman"/>
              <w:b/>
              <w:sz w:val="20"/>
              <w:lang w:val="en-GB"/>
            </w:rPr>
          </w:rPrChange>
        </w:rPr>
        <w:t xml:space="preserve">Figure </w:t>
      </w:r>
      <w:r w:rsidR="003A61E2" w:rsidRPr="003A61E2">
        <w:rPr>
          <w:rFonts w:ascii="Times New Roman" w:hAnsi="Times New Roman"/>
          <w:lang w:val="en-CA"/>
          <w:rPrChange w:id="343" w:author="v1-jc1" w:date="2020-12-06T19:24:00Z">
            <w:rPr>
              <w:rFonts w:ascii="Times New Roman" w:hAnsi="Times New Roman"/>
              <w:b/>
              <w:noProof/>
              <w:sz w:val="20"/>
              <w:lang w:val="en-GB"/>
            </w:rPr>
          </w:rPrChange>
        </w:rPr>
        <w:t>51</w:t>
      </w:r>
      <w:r w:rsidR="009C2894" w:rsidRPr="009C2894">
        <w:rPr>
          <w:rFonts w:ascii="Times New Roman" w:hAnsi="Times New Roman"/>
          <w:lang w:val="en-CA"/>
        </w:rPr>
        <w:fldChar w:fldCharType="end"/>
      </w:r>
      <w:r w:rsidR="009C2894">
        <w:rPr>
          <w:rFonts w:ascii="Times New Roman" w:hAnsi="Times New Roman"/>
          <w:lang w:val="en-CA"/>
        </w:rPr>
        <w:t>.</w:t>
      </w:r>
      <w:r>
        <w:rPr>
          <w:rFonts w:ascii="Times New Roman" w:hAnsi="Times New Roman"/>
          <w:lang w:val="en-CA"/>
        </w:rPr>
        <w:t xml:space="preserve"> </w:t>
      </w:r>
      <w:r w:rsidR="002E3256" w:rsidRPr="00A37729">
        <w:rPr>
          <w:rFonts w:ascii="Times New Roman" w:hAnsi="Times New Roman"/>
          <w:lang w:val="en-CA"/>
        </w:rPr>
        <w:t xml:space="preserve">For the 1D Laplacian gradient calculation of the 4x4 block above the virtual boundary, only the samples above the virtual boundary are used. Similarly for the 1D Laplacian gradient calculation of the 4x4 block below the </w:t>
      </w:r>
      <w:r w:rsidR="002E3256" w:rsidRPr="00A37729">
        <w:rPr>
          <w:rFonts w:ascii="Times New Roman" w:hAnsi="Times New Roman"/>
          <w:lang w:val="en-CA"/>
        </w:rPr>
        <w:lastRenderedPageBreak/>
        <w:t xml:space="preserve">virtual boundary, only the samples below the virtual boundary are used. </w:t>
      </w:r>
      <w:r w:rsidR="002E3256">
        <w:rPr>
          <w:rFonts w:ascii="Times New Roman" w:hAnsi="Times New Roman"/>
          <w:lang w:val="en-CA"/>
        </w:rPr>
        <w:t>The quantization of activity value A is accordingly scaled by taking into account the reduced number of samples used in 1D Laplacian gradient calculation</w:t>
      </w:r>
      <w:r w:rsidR="004A7036">
        <w:rPr>
          <w:rFonts w:ascii="Times New Roman" w:hAnsi="Times New Roman"/>
          <w:lang w:val="en-CA"/>
        </w:rPr>
        <w:t>.</w:t>
      </w:r>
    </w:p>
    <w:p w14:paraId="7C0FC4DE" w14:textId="48E270F6" w:rsidR="002E3256" w:rsidRDefault="00C82AAE" w:rsidP="00CD45EA">
      <w:pPr>
        <w:pStyle w:val="11BodyText"/>
        <w:widowControl w:val="0"/>
        <w:spacing w:before="136" w:after="0"/>
        <w:ind w:left="0"/>
        <w:jc w:val="both"/>
        <w:rPr>
          <w:rFonts w:ascii="Times New Roman" w:hAnsi="Times New Roman"/>
          <w:szCs w:val="22"/>
          <w:lang w:val="en-CA"/>
        </w:rPr>
      </w:pPr>
      <w:r>
        <w:rPr>
          <w:rFonts w:ascii="Times New Roman" w:hAnsi="Times New Roman"/>
          <w:lang w:val="en-CA"/>
        </w:rPr>
        <w:t>For</w:t>
      </w:r>
      <w:r w:rsidR="002E3256">
        <w:rPr>
          <w:rFonts w:ascii="Times New Roman" w:hAnsi="Times New Roman"/>
          <w:lang w:val="en-CA"/>
        </w:rPr>
        <w:t xml:space="preserve"> filtering </w:t>
      </w:r>
      <w:r>
        <w:rPr>
          <w:rFonts w:ascii="Times New Roman" w:hAnsi="Times New Roman"/>
          <w:lang w:val="en-CA"/>
        </w:rPr>
        <w:t xml:space="preserve">processing, </w:t>
      </w:r>
      <w:r w:rsidR="002E3256">
        <w:rPr>
          <w:rFonts w:ascii="Times New Roman" w:hAnsi="Times New Roman"/>
          <w:lang w:val="en-CA"/>
        </w:rPr>
        <w:t>symm</w:t>
      </w:r>
      <w:r w:rsidR="002E3256" w:rsidRPr="00591207">
        <w:rPr>
          <w:rFonts w:ascii="Times New Roman" w:hAnsi="Times New Roman"/>
          <w:szCs w:val="22"/>
          <w:lang w:val="en-CA"/>
        </w:rPr>
        <w:t xml:space="preserve">etric padding operation at the virtual boundaries </w:t>
      </w:r>
      <w:r w:rsidRPr="00591207">
        <w:rPr>
          <w:rFonts w:ascii="Times New Roman" w:hAnsi="Times New Roman"/>
          <w:szCs w:val="22"/>
          <w:lang w:val="en-CA"/>
        </w:rPr>
        <w:t>are used for both Luma and Chroma components. As shown in</w:t>
      </w:r>
      <w:r w:rsidR="00591207" w:rsidRPr="00591207">
        <w:rPr>
          <w:rFonts w:ascii="Times New Roman" w:hAnsi="Times New Roman"/>
          <w:szCs w:val="22"/>
          <w:lang w:val="en-CA"/>
        </w:rPr>
        <w:t xml:space="preserve"> </w:t>
      </w:r>
      <w:r w:rsidR="00591207" w:rsidRPr="00591207">
        <w:rPr>
          <w:rFonts w:ascii="Times New Roman" w:hAnsi="Times New Roman"/>
          <w:szCs w:val="22"/>
          <w:lang w:val="en-CA"/>
        </w:rPr>
        <w:fldChar w:fldCharType="begin"/>
      </w:r>
      <w:r w:rsidR="00591207" w:rsidRPr="009D4772">
        <w:rPr>
          <w:rFonts w:ascii="Times New Roman" w:hAnsi="Times New Roman"/>
          <w:szCs w:val="22"/>
          <w:lang w:val="en-CA"/>
        </w:rPr>
        <w:instrText xml:space="preserve"> REF _Ref8313452 \h  \* MERGEFORMAT </w:instrText>
      </w:r>
      <w:r w:rsidR="00591207" w:rsidRPr="00591207">
        <w:rPr>
          <w:rFonts w:ascii="Times New Roman" w:hAnsi="Times New Roman"/>
          <w:szCs w:val="22"/>
          <w:lang w:val="en-CA"/>
        </w:rPr>
      </w:r>
      <w:r w:rsidR="00591207" w:rsidRPr="00591207">
        <w:rPr>
          <w:rFonts w:ascii="Times New Roman" w:hAnsi="Times New Roman"/>
          <w:szCs w:val="22"/>
          <w:lang w:val="en-CA"/>
        </w:rPr>
        <w:fldChar w:fldCharType="separate"/>
      </w:r>
      <w:r w:rsidR="003A61E2" w:rsidRPr="003A61E2">
        <w:rPr>
          <w:rFonts w:ascii="Times New Roman" w:hAnsi="Times New Roman"/>
          <w:szCs w:val="22"/>
          <w:lang w:val="en-GB"/>
          <w:rPrChange w:id="344" w:author="v1-jc1" w:date="2020-12-06T19:24:00Z">
            <w:rPr>
              <w:rFonts w:ascii="Times New Roman" w:hAnsi="Times New Roman"/>
              <w:b/>
              <w:sz w:val="20"/>
              <w:lang w:val="en-GB"/>
            </w:rPr>
          </w:rPrChange>
        </w:rPr>
        <w:t xml:space="preserve">Figure </w:t>
      </w:r>
      <w:r w:rsidR="003A61E2" w:rsidRPr="003A61E2">
        <w:rPr>
          <w:rFonts w:ascii="Times New Roman" w:hAnsi="Times New Roman"/>
          <w:noProof/>
          <w:szCs w:val="22"/>
          <w:lang w:val="en-GB"/>
          <w:rPrChange w:id="345" w:author="v1-jc1" w:date="2020-12-06T19:24:00Z">
            <w:rPr>
              <w:rFonts w:ascii="Times New Roman" w:hAnsi="Times New Roman"/>
              <w:b/>
              <w:noProof/>
              <w:sz w:val="20"/>
              <w:lang w:val="en-GB"/>
            </w:rPr>
          </w:rPrChange>
        </w:rPr>
        <w:t>52</w:t>
      </w:r>
      <w:r w:rsidR="00591207" w:rsidRPr="00591207">
        <w:rPr>
          <w:rFonts w:ascii="Times New Roman" w:hAnsi="Times New Roman"/>
          <w:szCs w:val="22"/>
          <w:lang w:val="en-CA"/>
        </w:rPr>
        <w:fldChar w:fldCharType="end"/>
      </w:r>
      <w:r w:rsidR="00591207" w:rsidRPr="00591207">
        <w:rPr>
          <w:rFonts w:ascii="Times New Roman" w:hAnsi="Times New Roman"/>
          <w:szCs w:val="22"/>
          <w:lang w:val="en-CA"/>
        </w:rPr>
        <w:t xml:space="preserve">, </w:t>
      </w:r>
      <w:r w:rsidR="00591207">
        <w:rPr>
          <w:rFonts w:ascii="Times New Roman" w:hAnsi="Times New Roman"/>
          <w:szCs w:val="22"/>
          <w:lang w:val="en-CA"/>
        </w:rPr>
        <w:t>when the sample being filtered is located below the virtual boundary, the neighboring samples that are located above the virtual boundary are padded. Meanwhile, the corresponding samples at the other sides are also padded, symmetrically.</w:t>
      </w:r>
    </w:p>
    <w:p w14:paraId="51CDCD4D" w14:textId="31BF912E" w:rsidR="006C1522" w:rsidRPr="00591207" w:rsidRDefault="006C1522" w:rsidP="00CD45EA">
      <w:pPr>
        <w:pStyle w:val="11BodyText"/>
        <w:widowControl w:val="0"/>
        <w:spacing w:before="136" w:after="0"/>
        <w:ind w:left="0"/>
        <w:jc w:val="both"/>
        <w:rPr>
          <w:rFonts w:ascii="Times New Roman" w:hAnsi="Times New Roman"/>
          <w:szCs w:val="22"/>
          <w:lang w:val="en-CA"/>
        </w:rPr>
      </w:pPr>
    </w:p>
    <w:p w14:paraId="040075B5" w14:textId="6C68B4B9" w:rsidR="002E3256" w:rsidRDefault="002E3256" w:rsidP="00CD45EA">
      <w:pPr>
        <w:pStyle w:val="11BodyText"/>
        <w:keepNext/>
        <w:keepLines/>
        <w:spacing w:before="136" w:after="0"/>
        <w:ind w:left="0"/>
        <w:jc w:val="center"/>
        <w:rPr>
          <w:rFonts w:ascii="Times New Roman" w:hAnsi="Times New Roman"/>
          <w:lang w:val="en-CA"/>
        </w:rPr>
      </w:pPr>
      <w:r>
        <w:rPr>
          <w:rFonts w:ascii="Times New Roman" w:hAnsi="Times New Roman"/>
          <w:noProof/>
          <w:lang w:eastAsia="zh-CN"/>
        </w:rPr>
        <w:drawing>
          <wp:inline distT="0" distB="0" distL="0" distR="0" wp14:anchorId="7A7FA960" wp14:editId="0E91CC21">
            <wp:extent cx="6165396" cy="1736561"/>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180940" cy="1740939"/>
                    </a:xfrm>
                    <a:prstGeom prst="rect">
                      <a:avLst/>
                    </a:prstGeom>
                    <a:noFill/>
                  </pic:spPr>
                </pic:pic>
              </a:graphicData>
            </a:graphic>
          </wp:inline>
        </w:drawing>
      </w:r>
    </w:p>
    <w:p w14:paraId="36D4CC8A" w14:textId="7B695E99" w:rsidR="00081561" w:rsidRDefault="006F3A96" w:rsidP="00CD45EA">
      <w:pPr>
        <w:pStyle w:val="11BodyText"/>
        <w:keepNext/>
        <w:keepLines/>
        <w:spacing w:before="136" w:after="0"/>
        <w:ind w:left="0"/>
        <w:jc w:val="center"/>
        <w:rPr>
          <w:rFonts w:ascii="Times New Roman" w:hAnsi="Times New Roman"/>
          <w:b/>
          <w:sz w:val="20"/>
          <w:lang w:val="en-CA"/>
        </w:rPr>
      </w:pPr>
      <w:bookmarkStart w:id="346" w:name="_Ref8313452"/>
      <w:r w:rsidRPr="00D113C4">
        <w:rPr>
          <w:rFonts w:ascii="Times New Roman" w:hAnsi="Times New Roman"/>
          <w:b/>
          <w:sz w:val="20"/>
          <w:lang w:val="en-GB"/>
        </w:rPr>
        <w:t xml:space="preserve">Figure </w:t>
      </w:r>
      <w:r w:rsidR="00795046">
        <w:rPr>
          <w:rFonts w:ascii="Times New Roman" w:hAnsi="Times New Roman"/>
          <w:b/>
          <w:sz w:val="20"/>
          <w:lang w:val="en-GB"/>
        </w:rPr>
        <w:fldChar w:fldCharType="begin"/>
      </w:r>
      <w:r w:rsidR="00795046">
        <w:rPr>
          <w:rFonts w:ascii="Times New Roman" w:hAnsi="Times New Roman"/>
          <w:b/>
          <w:sz w:val="20"/>
          <w:lang w:val="en-GB"/>
        </w:rPr>
        <w:instrText xml:space="preserve"> SEQ Figure \* ARABIC </w:instrText>
      </w:r>
      <w:r w:rsidR="00795046">
        <w:rPr>
          <w:rFonts w:ascii="Times New Roman" w:hAnsi="Times New Roman"/>
          <w:b/>
          <w:sz w:val="20"/>
          <w:lang w:val="en-GB"/>
        </w:rPr>
        <w:fldChar w:fldCharType="separate"/>
      </w:r>
      <w:r w:rsidR="003A61E2">
        <w:rPr>
          <w:rFonts w:ascii="Times New Roman" w:hAnsi="Times New Roman"/>
          <w:b/>
          <w:noProof/>
          <w:sz w:val="20"/>
          <w:lang w:val="en-GB"/>
        </w:rPr>
        <w:t>52</w:t>
      </w:r>
      <w:r w:rsidR="00795046">
        <w:rPr>
          <w:rFonts w:ascii="Times New Roman" w:hAnsi="Times New Roman"/>
          <w:b/>
          <w:sz w:val="20"/>
          <w:lang w:val="en-GB"/>
        </w:rPr>
        <w:fldChar w:fldCharType="end"/>
      </w:r>
      <w:bookmarkEnd w:id="346"/>
      <w:r w:rsidRPr="00D113C4">
        <w:rPr>
          <w:rFonts w:ascii="Times New Roman" w:hAnsi="Times New Roman"/>
          <w:b/>
          <w:sz w:val="20"/>
          <w:lang w:val="en-CA"/>
        </w:rPr>
        <w:t xml:space="preserve"> </w:t>
      </w:r>
      <w:r w:rsidRPr="00D113C4">
        <w:rPr>
          <w:rFonts w:ascii="Times New Roman" w:hAnsi="Times New Roman"/>
          <w:b/>
          <w:sz w:val="20"/>
        </w:rPr>
        <w:t>–</w:t>
      </w:r>
      <w:r>
        <w:rPr>
          <w:rFonts w:ascii="Times New Roman" w:hAnsi="Times New Roman"/>
          <w:b/>
          <w:sz w:val="20"/>
          <w:lang w:val="en-CA"/>
        </w:rPr>
        <w:t xml:space="preserve"> </w:t>
      </w:r>
      <w:r w:rsidR="002E3256">
        <w:rPr>
          <w:rFonts w:ascii="Times New Roman" w:hAnsi="Times New Roman"/>
          <w:b/>
          <w:sz w:val="20"/>
          <w:lang w:val="en-CA"/>
        </w:rPr>
        <w:t>Modified ALF filtering for Luma component at virtual boundaries</w:t>
      </w:r>
    </w:p>
    <w:p w14:paraId="5D67C3F7" w14:textId="253F4A23" w:rsidR="00004C4F" w:rsidRPr="00004C4F" w:rsidRDefault="00B54AD5" w:rsidP="00CD45EA">
      <w:pPr>
        <w:spacing w:after="120"/>
        <w:jc w:val="both"/>
        <w:rPr>
          <w:rFonts w:eastAsia="MS Mincho"/>
          <w:szCs w:val="22"/>
          <w:lang w:val="en-CA" w:eastAsia="ja-JP"/>
        </w:rPr>
      </w:pPr>
      <w:r>
        <w:rPr>
          <w:rFonts w:eastAsia="MS Mincho"/>
          <w:szCs w:val="22"/>
          <w:lang w:val="en-CA" w:eastAsia="ja-JP"/>
        </w:rPr>
        <w:t xml:space="preserve">Different to the </w:t>
      </w:r>
      <w:r>
        <w:rPr>
          <w:szCs w:val="22"/>
          <w:lang w:val="en-CA"/>
        </w:rPr>
        <w:t xml:space="preserve">symmetric padding method used </w:t>
      </w:r>
      <w:r>
        <w:rPr>
          <w:lang w:val="en-CA"/>
        </w:rPr>
        <w:t>at horizontal CTU boundaries,</w:t>
      </w:r>
      <w:r>
        <w:rPr>
          <w:szCs w:val="22"/>
          <w:lang w:val="en-CA"/>
        </w:rPr>
        <w:t xml:space="preserve"> simple </w:t>
      </w:r>
      <w:r w:rsidR="004912F3">
        <w:rPr>
          <w:rFonts w:eastAsia="MS Mincho"/>
          <w:szCs w:val="22"/>
          <w:lang w:val="en-CA" w:eastAsia="ja-JP"/>
        </w:rPr>
        <w:t xml:space="preserve">padding </w:t>
      </w:r>
      <w:r w:rsidR="008141B0">
        <w:rPr>
          <w:rFonts w:eastAsia="MS Mincho"/>
          <w:szCs w:val="22"/>
          <w:lang w:val="en-CA" w:eastAsia="ja-JP"/>
        </w:rPr>
        <w:t xml:space="preserve">process is applied for </w:t>
      </w:r>
      <w:r w:rsidR="00004C4F" w:rsidRPr="00004C4F">
        <w:rPr>
          <w:rFonts w:eastAsia="MS Mincho"/>
          <w:szCs w:val="22"/>
          <w:lang w:val="en-CA" w:eastAsia="ja-JP"/>
        </w:rPr>
        <w:t>slice</w:t>
      </w:r>
      <w:r w:rsidR="008141B0">
        <w:rPr>
          <w:rFonts w:eastAsia="MS Mincho"/>
          <w:szCs w:val="22"/>
          <w:lang w:val="en-CA" w:eastAsia="ja-JP"/>
        </w:rPr>
        <w:t>, tile</w:t>
      </w:r>
      <w:r w:rsidR="004912F3">
        <w:rPr>
          <w:rFonts w:eastAsia="MS Mincho"/>
          <w:szCs w:val="22"/>
          <w:lang w:val="en-CA" w:eastAsia="ja-JP"/>
        </w:rPr>
        <w:t xml:space="preserve"> and subpicture </w:t>
      </w:r>
      <w:r w:rsidR="00004C4F" w:rsidRPr="00004C4F">
        <w:rPr>
          <w:rFonts w:eastAsia="MS Mincho"/>
          <w:szCs w:val="22"/>
          <w:lang w:val="en-CA" w:eastAsia="ja-JP"/>
        </w:rPr>
        <w:t>boundaries</w:t>
      </w:r>
      <w:r w:rsidR="008141B0">
        <w:rPr>
          <w:szCs w:val="22"/>
          <w:lang w:val="en-CA"/>
        </w:rPr>
        <w:t xml:space="preserve"> when filter across the boundaries is disabled. </w:t>
      </w:r>
      <w:r>
        <w:rPr>
          <w:szCs w:val="22"/>
          <w:lang w:val="en-CA"/>
        </w:rPr>
        <w:t>The simple padding process is also applied at picture boundary. The padded samples are used for both classification and filering process</w:t>
      </w:r>
      <w:r w:rsidR="008141B0">
        <w:rPr>
          <w:szCs w:val="22"/>
          <w:lang w:val="en-CA"/>
        </w:rPr>
        <w:t>.</w:t>
      </w:r>
      <w:r w:rsidR="00230092">
        <w:rPr>
          <w:szCs w:val="22"/>
          <w:lang w:val="en-CA"/>
        </w:rPr>
        <w:t xml:space="preserve"> To compensate for the extreme padding when filtering samples just above or below the virtual boundary the filter strength is reduced for those cases for both Luma and Chroma by increasing the right shift in equation </w:t>
      </w:r>
      <w:r w:rsidR="00664377">
        <w:rPr>
          <w:szCs w:val="22"/>
          <w:lang w:val="en-CA"/>
        </w:rPr>
        <w:t xml:space="preserve">3-61 </w:t>
      </w:r>
      <w:r w:rsidR="00230092">
        <w:rPr>
          <w:szCs w:val="22"/>
          <w:lang w:val="en-CA"/>
        </w:rPr>
        <w:t xml:space="preserve">by </w:t>
      </w:r>
      <w:r w:rsidR="00664377">
        <w:rPr>
          <w:szCs w:val="22"/>
          <w:lang w:val="en-CA"/>
        </w:rPr>
        <w:t>3</w:t>
      </w:r>
      <w:r w:rsidR="00230092">
        <w:rPr>
          <w:szCs w:val="22"/>
          <w:lang w:val="en-CA"/>
        </w:rPr>
        <w:t>.</w:t>
      </w:r>
    </w:p>
    <w:p w14:paraId="4C879437" w14:textId="0BF13D3F" w:rsidR="00081561" w:rsidRPr="00BF361A" w:rsidRDefault="00081561" w:rsidP="00CD45EA">
      <w:pPr>
        <w:pStyle w:val="Heading3"/>
        <w:spacing w:before="136"/>
        <w:rPr>
          <w:lang w:val="en-CA"/>
        </w:rPr>
      </w:pPr>
      <w:bookmarkStart w:id="347" w:name="_Toc58175144"/>
      <w:r>
        <w:rPr>
          <w:rFonts w:eastAsiaTheme="minorEastAsia" w:hint="eastAsia"/>
          <w:lang w:val="en-CA" w:eastAsia="ko-KR"/>
        </w:rPr>
        <w:t>Deblocking</w:t>
      </w:r>
      <w:r w:rsidRPr="00BF361A">
        <w:rPr>
          <w:lang w:val="en-CA"/>
        </w:rPr>
        <w:t xml:space="preserve"> filter</w:t>
      </w:r>
      <w:bookmarkEnd w:id="347"/>
    </w:p>
    <w:p w14:paraId="77F48F9E" w14:textId="0E13D4F0" w:rsidR="00540CFA" w:rsidRPr="00294AC7" w:rsidRDefault="00CF31D8" w:rsidP="00CD45EA">
      <w:pPr>
        <w:spacing w:after="120"/>
        <w:jc w:val="both"/>
        <w:rPr>
          <w:rFonts w:eastAsiaTheme="minorEastAsia"/>
          <w:szCs w:val="22"/>
          <w:lang w:val="en-CA" w:eastAsia="ko-KR"/>
        </w:rPr>
      </w:pPr>
      <w:r>
        <w:rPr>
          <w:szCs w:val="22"/>
          <w:lang w:val="en-CA"/>
        </w:rPr>
        <w:t>D</w:t>
      </w:r>
      <w:r w:rsidR="00081561" w:rsidRPr="00294AC7">
        <w:rPr>
          <w:szCs w:val="22"/>
          <w:lang w:val="en-CA"/>
        </w:rPr>
        <w:t xml:space="preserve">eblocking filtering process is </w:t>
      </w:r>
      <w:r>
        <w:rPr>
          <w:rFonts w:eastAsiaTheme="minorEastAsia"/>
          <w:szCs w:val="22"/>
          <w:lang w:val="en-CA" w:eastAsia="ko-KR"/>
        </w:rPr>
        <w:t>similar</w:t>
      </w:r>
      <w:r w:rsidR="00081561" w:rsidRPr="00294AC7">
        <w:rPr>
          <w:szCs w:val="22"/>
          <w:lang w:val="en-CA"/>
        </w:rPr>
        <w:t xml:space="preserve"> to those in HEVC. </w:t>
      </w:r>
      <w:r w:rsidR="00D844E8">
        <w:rPr>
          <w:szCs w:val="22"/>
          <w:lang w:val="en-CA"/>
        </w:rPr>
        <w:t>In VVC, t</w:t>
      </w:r>
      <w:r w:rsidR="00D844E8" w:rsidRPr="00D844E8">
        <w:rPr>
          <w:szCs w:val="22"/>
          <w:lang w:val="en-CA"/>
        </w:rPr>
        <w:t>he deblocking filtering process is applied on a CU boundaries</w:t>
      </w:r>
      <w:r w:rsidR="00D844E8">
        <w:rPr>
          <w:szCs w:val="22"/>
          <w:lang w:val="en-CA"/>
        </w:rPr>
        <w:t xml:space="preserve">, </w:t>
      </w:r>
      <w:r w:rsidR="00D844E8" w:rsidRPr="00D844E8">
        <w:rPr>
          <w:szCs w:val="22"/>
          <w:lang w:val="en-CA"/>
        </w:rPr>
        <w:t xml:space="preserve">transform subblock boundaries </w:t>
      </w:r>
      <w:r w:rsidR="00D844E8">
        <w:rPr>
          <w:szCs w:val="22"/>
          <w:lang w:val="en-CA"/>
        </w:rPr>
        <w:t xml:space="preserve">and </w:t>
      </w:r>
      <w:r w:rsidR="00D844E8" w:rsidRPr="00D844E8">
        <w:rPr>
          <w:szCs w:val="22"/>
          <w:lang w:val="en-CA"/>
        </w:rPr>
        <w:t>prediction subblock boundaries. The prediction subblock boundaries include the prediction unit boundaries introduced by the SbTMVP and affine modes, and the transform subblock boundaries include the transform unit boundaries introduced by SBT and ISP modes, and transforms due to implicit split of large CUs. As done in HEVC, the processing order of the deblocking filter is defined as horizontal filtering for vertical edges for the entire picture first, followed by vertical filtering for horizontal edges. This specific order enables either multiple horizontal filtering or vertical filtering processes to be applied in parallel threads, or can still be implemented on a CTB-by-CTB basis with only a small processing latency.</w:t>
      </w:r>
      <w:r w:rsidR="00D844E8">
        <w:rPr>
          <w:szCs w:val="22"/>
          <w:lang w:val="en-CA"/>
        </w:rPr>
        <w:t xml:space="preserve"> Compared to HEVC deblocking,</w:t>
      </w:r>
      <w:r w:rsidR="00081561" w:rsidRPr="00294AC7">
        <w:rPr>
          <w:szCs w:val="22"/>
          <w:lang w:val="en-CA"/>
        </w:rPr>
        <w:t xml:space="preserve"> </w:t>
      </w:r>
      <w:r w:rsidR="00540CFA" w:rsidRPr="00294AC7">
        <w:rPr>
          <w:rFonts w:eastAsiaTheme="minorEastAsia" w:hint="eastAsia"/>
          <w:szCs w:val="22"/>
          <w:lang w:val="en-CA" w:eastAsia="ko-KR"/>
        </w:rPr>
        <w:t xml:space="preserve">the following modifications are </w:t>
      </w:r>
      <w:r w:rsidR="00D844E8">
        <w:rPr>
          <w:rFonts w:eastAsiaTheme="minorEastAsia"/>
          <w:szCs w:val="22"/>
          <w:lang w:val="en-CA" w:eastAsia="ko-KR"/>
        </w:rPr>
        <w:t>introduced</w:t>
      </w:r>
      <w:r w:rsidR="00540CFA" w:rsidRPr="00294AC7">
        <w:rPr>
          <w:rFonts w:eastAsiaTheme="minorEastAsia" w:hint="eastAsia"/>
          <w:szCs w:val="22"/>
          <w:lang w:val="en-CA" w:eastAsia="ko-KR"/>
        </w:rPr>
        <w:t xml:space="preserve">. </w:t>
      </w:r>
    </w:p>
    <w:p w14:paraId="56FB42D9" w14:textId="1363DC8D" w:rsidR="00540CFA" w:rsidRPr="00D957C2" w:rsidRDefault="00152FA1" w:rsidP="000613EB">
      <w:pPr>
        <w:pStyle w:val="ListParagraph"/>
        <w:numPr>
          <w:ilvl w:val="0"/>
          <w:numId w:val="34"/>
        </w:numPr>
        <w:spacing w:before="136" w:after="120"/>
        <w:rPr>
          <w:rFonts w:eastAsiaTheme="minorEastAsia"/>
          <w:sz w:val="22"/>
          <w:szCs w:val="22"/>
          <w:lang w:val="en-CA" w:eastAsia="ko-KR"/>
        </w:rPr>
      </w:pPr>
      <w:r w:rsidRPr="00D957C2">
        <w:rPr>
          <w:sz w:val="22"/>
          <w:szCs w:val="22"/>
          <w:lang w:val="en-CA" w:eastAsia="ja-JP"/>
        </w:rPr>
        <w:t>The filter strength of the deblocking filter dependent of the averaged luma level of the reconstructed samples.</w:t>
      </w:r>
    </w:p>
    <w:p w14:paraId="3530295E" w14:textId="5469E5C3" w:rsidR="003D0E4E" w:rsidRDefault="003D0E4E" w:rsidP="000613EB">
      <w:pPr>
        <w:pStyle w:val="ListParagraph"/>
        <w:numPr>
          <w:ilvl w:val="0"/>
          <w:numId w:val="34"/>
        </w:numPr>
        <w:spacing w:before="136" w:after="120"/>
        <w:rPr>
          <w:rFonts w:eastAsiaTheme="minorEastAsia"/>
          <w:sz w:val="22"/>
          <w:szCs w:val="22"/>
          <w:lang w:val="en-CA" w:eastAsia="ko-KR"/>
        </w:rPr>
      </w:pPr>
      <w:r w:rsidRPr="00D957C2">
        <w:rPr>
          <w:rFonts w:eastAsiaTheme="minorEastAsia" w:hint="eastAsia"/>
          <w:sz w:val="22"/>
          <w:szCs w:val="22"/>
          <w:lang w:val="en-CA" w:eastAsia="ko-KR"/>
        </w:rPr>
        <w:t xml:space="preserve">Deblocking tC table </w:t>
      </w:r>
      <w:r w:rsidRPr="00D957C2">
        <w:rPr>
          <w:rFonts w:eastAsiaTheme="minorEastAsia"/>
          <w:sz w:val="22"/>
          <w:szCs w:val="22"/>
          <w:lang w:val="en-CA" w:eastAsia="ko-KR"/>
        </w:rPr>
        <w:t>extension</w:t>
      </w:r>
      <w:r w:rsidR="00B63604">
        <w:rPr>
          <w:rFonts w:eastAsiaTheme="minorEastAsia"/>
          <w:sz w:val="22"/>
          <w:szCs w:val="22"/>
          <w:lang w:val="en-CA" w:eastAsia="ko-KR"/>
        </w:rPr>
        <w:t xml:space="preserve"> and </w:t>
      </w:r>
      <w:r w:rsidR="00B117D2" w:rsidRPr="00B117D2">
        <w:rPr>
          <w:rFonts w:eastAsiaTheme="minorEastAsia"/>
          <w:sz w:val="22"/>
          <w:szCs w:val="22"/>
          <w:lang w:val="en-CA" w:eastAsia="ko-KR"/>
        </w:rPr>
        <w:t>adaptation to 10-bit video</w:t>
      </w:r>
    </w:p>
    <w:p w14:paraId="1389E0D3" w14:textId="64CF4553" w:rsidR="00144009" w:rsidRPr="00D957C2" w:rsidRDefault="00617879" w:rsidP="00227BD1">
      <w:pPr>
        <w:pStyle w:val="ListParagraph"/>
        <w:numPr>
          <w:ilvl w:val="0"/>
          <w:numId w:val="34"/>
        </w:numPr>
        <w:spacing w:before="136" w:after="120"/>
        <w:rPr>
          <w:rFonts w:eastAsiaTheme="minorEastAsia"/>
          <w:sz w:val="22"/>
          <w:szCs w:val="22"/>
          <w:lang w:val="en-CA" w:eastAsia="ko-KR"/>
        </w:rPr>
      </w:pPr>
      <w:r w:rsidRPr="00617879">
        <w:rPr>
          <w:rFonts w:eastAsiaTheme="minorEastAsia"/>
          <w:sz w:val="22"/>
          <w:szCs w:val="22"/>
          <w:lang w:val="en-CA" w:eastAsia="ko-KR"/>
        </w:rPr>
        <w:t>4x4 grid deblocking for luma</w:t>
      </w:r>
    </w:p>
    <w:p w14:paraId="5403D98E" w14:textId="1FF1C118" w:rsidR="004C268B" w:rsidRPr="00D957C2" w:rsidRDefault="006F4DB2" w:rsidP="00227BD1">
      <w:pPr>
        <w:pStyle w:val="ListParagraph"/>
        <w:numPr>
          <w:ilvl w:val="0"/>
          <w:numId w:val="34"/>
        </w:numPr>
        <w:spacing w:before="136" w:after="120"/>
        <w:rPr>
          <w:rFonts w:eastAsiaTheme="minorEastAsia"/>
          <w:sz w:val="22"/>
          <w:szCs w:val="22"/>
          <w:lang w:val="en-CA" w:eastAsia="ko-KR"/>
        </w:rPr>
      </w:pPr>
      <w:r w:rsidRPr="00D957C2">
        <w:rPr>
          <w:rFonts w:eastAsiaTheme="minorEastAsia"/>
          <w:sz w:val="22"/>
          <w:szCs w:val="22"/>
          <w:lang w:val="en-CA" w:eastAsia="ko-KR"/>
        </w:rPr>
        <w:t>Stronger deblocking filter for luma</w:t>
      </w:r>
    </w:p>
    <w:p w14:paraId="1BC6C7DC" w14:textId="63594EA5" w:rsidR="00882B53" w:rsidRPr="00ED55E8" w:rsidRDefault="006F4DB2" w:rsidP="00227BD1">
      <w:pPr>
        <w:pStyle w:val="ListParagraph"/>
        <w:numPr>
          <w:ilvl w:val="0"/>
          <w:numId w:val="34"/>
        </w:numPr>
        <w:spacing w:before="136" w:after="120"/>
        <w:rPr>
          <w:lang w:val="en-CA" w:eastAsia="ko-KR"/>
        </w:rPr>
      </w:pPr>
      <w:r w:rsidRPr="00D957C2">
        <w:rPr>
          <w:rFonts w:eastAsiaTheme="minorEastAsia"/>
          <w:sz w:val="22"/>
          <w:szCs w:val="22"/>
          <w:lang w:val="en-CA" w:eastAsia="ko-KR"/>
        </w:rPr>
        <w:t>Stronger deblocking filter for chroma</w:t>
      </w:r>
    </w:p>
    <w:p w14:paraId="742AF5C4" w14:textId="18067794" w:rsidR="00DD20F5" w:rsidRPr="00DD20F5" w:rsidRDefault="00DD20F5" w:rsidP="00227BD1">
      <w:pPr>
        <w:pStyle w:val="ListParagraph"/>
        <w:numPr>
          <w:ilvl w:val="0"/>
          <w:numId w:val="34"/>
        </w:numPr>
        <w:spacing w:before="136" w:after="120"/>
        <w:rPr>
          <w:rFonts w:eastAsiaTheme="minorEastAsia"/>
          <w:sz w:val="22"/>
          <w:szCs w:val="22"/>
          <w:lang w:val="en-CA" w:eastAsia="ko-KR"/>
        </w:rPr>
      </w:pPr>
      <w:r w:rsidRPr="00ED55E8">
        <w:rPr>
          <w:rFonts w:eastAsiaTheme="minorEastAsia"/>
          <w:sz w:val="22"/>
          <w:szCs w:val="22"/>
          <w:lang w:val="en-CA" w:eastAsia="ko-KR"/>
        </w:rPr>
        <w:t>Deblocking filter for subblock boundary</w:t>
      </w:r>
    </w:p>
    <w:p w14:paraId="66CC2455" w14:textId="77DADF35" w:rsidR="00A447F4" w:rsidRPr="003B7379" w:rsidRDefault="00021BB0" w:rsidP="00227BD1">
      <w:pPr>
        <w:pStyle w:val="ListParagraph"/>
        <w:numPr>
          <w:ilvl w:val="0"/>
          <w:numId w:val="34"/>
        </w:numPr>
        <w:spacing w:before="136" w:after="120"/>
        <w:rPr>
          <w:rFonts w:eastAsiaTheme="minorEastAsia"/>
          <w:sz w:val="22"/>
          <w:szCs w:val="22"/>
          <w:lang w:val="en-CA" w:eastAsia="ko-KR"/>
        </w:rPr>
      </w:pPr>
      <w:r w:rsidRPr="003B7379">
        <w:rPr>
          <w:rFonts w:eastAsiaTheme="minorEastAsia"/>
          <w:sz w:val="22"/>
          <w:szCs w:val="22"/>
          <w:lang w:val="en-CA" w:eastAsia="ko-KR"/>
        </w:rPr>
        <w:t xml:space="preserve">Deblocking decision </w:t>
      </w:r>
      <w:r w:rsidR="00753046" w:rsidRPr="003B7379">
        <w:rPr>
          <w:rFonts w:eastAsiaTheme="minorEastAsia"/>
          <w:sz w:val="22"/>
          <w:szCs w:val="22"/>
          <w:lang w:val="en-CA" w:eastAsia="ko-KR"/>
        </w:rPr>
        <w:t>adapted to smaller difference in motion</w:t>
      </w:r>
    </w:p>
    <w:p w14:paraId="33EE0935" w14:textId="1225816F" w:rsidR="00882B53" w:rsidRPr="00D957C2" w:rsidRDefault="00171AA1" w:rsidP="00CD45EA">
      <w:pPr>
        <w:pStyle w:val="Heading4"/>
        <w:tabs>
          <w:tab w:val="clear" w:pos="360"/>
          <w:tab w:val="clear" w:pos="720"/>
          <w:tab w:val="clear" w:pos="1080"/>
          <w:tab w:val="clear" w:pos="1440"/>
        </w:tabs>
        <w:overflowPunct/>
        <w:autoSpaceDE/>
        <w:autoSpaceDN/>
        <w:adjustRightInd/>
        <w:spacing w:before="136"/>
        <w:ind w:right="0"/>
        <w:textAlignment w:val="auto"/>
        <w:rPr>
          <w:rFonts w:eastAsiaTheme="minorEastAsia"/>
          <w:szCs w:val="22"/>
          <w:lang w:val="en-CA" w:eastAsia="ko-KR"/>
        </w:rPr>
      </w:pPr>
      <w:r w:rsidRPr="00171AA1">
        <w:t xml:space="preserve">Luma-adaptive deblocking </w:t>
      </w:r>
      <w:r>
        <w:rPr>
          <w:rFonts w:eastAsiaTheme="minorEastAsia"/>
          <w:lang w:val="en-CA" w:eastAsia="ko-KR"/>
        </w:rPr>
        <w:t>f</w:t>
      </w:r>
      <w:r>
        <w:rPr>
          <w:rFonts w:eastAsiaTheme="minorEastAsia" w:hint="eastAsia"/>
          <w:lang w:val="en-CA" w:eastAsia="ko-KR"/>
        </w:rPr>
        <w:t xml:space="preserve">ilter </w:t>
      </w:r>
      <w:r w:rsidR="00882B53">
        <w:rPr>
          <w:rFonts w:eastAsiaTheme="minorEastAsia" w:hint="eastAsia"/>
          <w:lang w:val="en-CA" w:eastAsia="ko-KR"/>
        </w:rPr>
        <w:t>strength</w:t>
      </w:r>
    </w:p>
    <w:p w14:paraId="27ED98CF" w14:textId="43E3325A" w:rsidR="001E74E5" w:rsidRDefault="00171AA1" w:rsidP="00CA7357">
      <w:pPr>
        <w:jc w:val="both"/>
        <w:rPr>
          <w:rFonts w:eastAsiaTheme="minorEastAsia"/>
          <w:lang w:eastAsia="ko-KR"/>
        </w:rPr>
      </w:pPr>
      <w:r>
        <w:t xml:space="preserve">As done in </w:t>
      </w:r>
      <w:r w:rsidR="00540CFA">
        <w:t>HEVC, the filter strength of the deblocking filter</w:t>
      </w:r>
      <w:r>
        <w:t xml:space="preserve"> in VVC</w:t>
      </w:r>
      <w:r w:rsidR="00540CFA">
        <w:t xml:space="preserve"> is controlled by the variables β and t</w:t>
      </w:r>
      <w:r w:rsidR="00540CFA" w:rsidRPr="00BF2E15">
        <w:rPr>
          <w:vertAlign w:val="subscript"/>
        </w:rPr>
        <w:t>C</w:t>
      </w:r>
      <w:r w:rsidR="00540CFA">
        <w:t xml:space="preserve"> which are derived from the averaged quantization parameters qP</w:t>
      </w:r>
      <w:r w:rsidR="00540CFA" w:rsidRPr="00BF2E15">
        <w:rPr>
          <w:vertAlign w:val="subscript"/>
        </w:rPr>
        <w:t>L</w:t>
      </w:r>
      <w:r w:rsidR="001E389F" w:rsidRPr="00913BEB">
        <w:t xml:space="preserve"> </w:t>
      </w:r>
      <w:r w:rsidR="001E389F">
        <w:t>of the two adjacent coding blocks</w:t>
      </w:r>
      <w:r w:rsidR="00540CFA">
        <w:t>.</w:t>
      </w:r>
      <w:r w:rsidR="001E74E5">
        <w:t xml:space="preserve"> In VVC</w:t>
      </w:r>
      <w:r w:rsidR="001E389F">
        <w:t>,</w:t>
      </w:r>
      <w:r w:rsidR="00540CFA">
        <w:t xml:space="preserve"> </w:t>
      </w:r>
      <w:r w:rsidR="001E74E5">
        <w:t>l</w:t>
      </w:r>
      <w:r w:rsidRPr="00171AA1">
        <w:t xml:space="preserve">uma-adaptive deblocking </w:t>
      </w:r>
      <w:r>
        <w:t xml:space="preserve">can </w:t>
      </w:r>
      <w:r w:rsidRPr="00171AA1">
        <w:t xml:space="preserve">further adjust the filtering strength of deblocking filter based on the </w:t>
      </w:r>
      <w:r w:rsidRPr="00171AA1">
        <w:lastRenderedPageBreak/>
        <w:t>averaged luma level of the reconstructed samples</w:t>
      </w:r>
      <w:r>
        <w:rPr>
          <w:rFonts w:eastAsiaTheme="minorEastAsia"/>
          <w:lang w:eastAsia="ko-KR"/>
        </w:rPr>
        <w:t xml:space="preserve">. </w:t>
      </w:r>
      <w:r w:rsidR="001E74E5">
        <w:rPr>
          <w:rFonts w:eastAsiaTheme="minorEastAsia"/>
          <w:lang w:eastAsia="ko-KR"/>
        </w:rPr>
        <w:t xml:space="preserve">This additional refinement is used to compensate the </w:t>
      </w:r>
      <w:r w:rsidR="001E74E5">
        <w:t>nonlinear transfer function such as</w:t>
      </w:r>
      <w:r w:rsidR="001E74E5" w:rsidRPr="001E74E5">
        <w:rPr>
          <w:rFonts w:eastAsiaTheme="minorEastAsia"/>
          <w:lang w:eastAsia="ko-KR"/>
        </w:rPr>
        <w:t xml:space="preserve"> Electro-Optical Transfer Function (EOTF) in the linear light domain</w:t>
      </w:r>
      <w:r w:rsidR="001E74E5">
        <w:rPr>
          <w:rFonts w:eastAsiaTheme="minorEastAsia"/>
          <w:lang w:eastAsia="ko-KR"/>
        </w:rPr>
        <w:t>.</w:t>
      </w:r>
    </w:p>
    <w:p w14:paraId="28B63C51" w14:textId="469F16B8" w:rsidR="00540CFA" w:rsidRPr="001A4D04" w:rsidRDefault="001E389F" w:rsidP="00CA7357">
      <w:pPr>
        <w:jc w:val="both"/>
        <w:rPr>
          <w:lang w:eastAsia="ja-JP"/>
        </w:rPr>
      </w:pPr>
      <w:r>
        <w:t>In this method, d</w:t>
      </w:r>
      <w:r w:rsidR="00540CFA" w:rsidRPr="001A4D04">
        <w:t xml:space="preserve">eblocking filter </w:t>
      </w:r>
      <w:r w:rsidR="00540CFA">
        <w:t>control</w:t>
      </w:r>
      <w:r w:rsidR="00540CFA" w:rsidRPr="001A4D04">
        <w:t xml:space="preserve">s the strength of the deblocking filter </w:t>
      </w:r>
      <w:r w:rsidR="00540CFA">
        <w:t>by adding offset to qP</w:t>
      </w:r>
      <w:r w:rsidR="00540CFA" w:rsidRPr="00BF2E15">
        <w:rPr>
          <w:vertAlign w:val="subscript"/>
        </w:rPr>
        <w:t>L</w:t>
      </w:r>
      <w:r w:rsidR="00540CFA">
        <w:t xml:space="preserve"> </w:t>
      </w:r>
      <w:r w:rsidR="00540CFA" w:rsidRPr="001A4D04">
        <w:t>according to the luma level of the reconstructed samples.</w:t>
      </w:r>
      <w:r w:rsidR="00540CFA">
        <w:rPr>
          <w:rFonts w:eastAsiaTheme="minorEastAsia" w:hint="eastAsia"/>
          <w:lang w:eastAsia="ko-KR"/>
        </w:rPr>
        <w:t xml:space="preserve"> </w:t>
      </w:r>
      <w:r w:rsidR="00540CFA">
        <w:rPr>
          <w:lang w:eastAsia="ja-JP"/>
        </w:rPr>
        <w:t>T</w:t>
      </w:r>
      <w:r w:rsidR="00540CFA" w:rsidRPr="001A4D04">
        <w:rPr>
          <w:lang w:eastAsia="ja-JP"/>
        </w:rPr>
        <w:t xml:space="preserve">he reconstructed luma level </w:t>
      </w:r>
      <w:r w:rsidR="00540CFA">
        <w:rPr>
          <w:lang w:eastAsia="ja-JP"/>
        </w:rPr>
        <w:t xml:space="preserve">LL </w:t>
      </w:r>
      <w:r w:rsidR="00540CFA" w:rsidRPr="001A4D04">
        <w:rPr>
          <w:lang w:eastAsia="ja-JP"/>
        </w:rPr>
        <w:t>is derived as follow:</w:t>
      </w:r>
    </w:p>
    <w:p w14:paraId="7234BEFF" w14:textId="251E24CD" w:rsidR="00540CFA" w:rsidRPr="001A4D04" w:rsidRDefault="00540CFA" w:rsidP="00D5520A">
      <w:pPr>
        <w:ind w:firstLine="720"/>
        <w:jc w:val="right"/>
      </w:pPr>
      <w:r w:rsidRPr="001A4D04">
        <w:t>LL= ( ( p</w:t>
      </w:r>
      <w:r w:rsidRPr="001A4D04">
        <w:rPr>
          <w:vertAlign w:val="subscript"/>
        </w:rPr>
        <w:t>0,0</w:t>
      </w:r>
      <w:r>
        <w:t xml:space="preserve"> </w:t>
      </w:r>
      <w:r w:rsidRPr="001A4D04">
        <w:t>+</w:t>
      </w:r>
      <w:r>
        <w:t xml:space="preserve"> </w:t>
      </w:r>
      <w:r w:rsidRPr="001A4D04">
        <w:t>p</w:t>
      </w:r>
      <w:r w:rsidRPr="001A4D04">
        <w:rPr>
          <w:vertAlign w:val="subscript"/>
        </w:rPr>
        <w:t>0,3</w:t>
      </w:r>
      <w:r>
        <w:t xml:space="preserve"> </w:t>
      </w:r>
      <w:r w:rsidRPr="001A4D04">
        <w:t>+</w:t>
      </w:r>
      <w:r>
        <w:t xml:space="preserve"> </w:t>
      </w:r>
      <w:r w:rsidRPr="001A4D04">
        <w:t>q</w:t>
      </w:r>
      <w:r w:rsidRPr="001A4D04">
        <w:rPr>
          <w:vertAlign w:val="subscript"/>
        </w:rPr>
        <w:t>0,0</w:t>
      </w:r>
      <w:r>
        <w:t xml:space="preserve"> </w:t>
      </w:r>
      <w:r w:rsidRPr="001A4D04">
        <w:t>+</w:t>
      </w:r>
      <w:r>
        <w:t xml:space="preserve"> </w:t>
      </w:r>
      <w:r w:rsidRPr="001A4D04">
        <w:t>q</w:t>
      </w:r>
      <w:r w:rsidRPr="001A4D04">
        <w:rPr>
          <w:vertAlign w:val="subscript"/>
        </w:rPr>
        <w:t>0,3</w:t>
      </w:r>
      <w:r w:rsidRPr="001A4D04">
        <w:t xml:space="preserve"> ) &gt;&gt; 2 ) / (</w:t>
      </w:r>
      <w:r>
        <w:t xml:space="preserve"> </w:t>
      </w:r>
      <w:r w:rsidRPr="001A4D04">
        <w:t xml:space="preserve">1 &lt;&lt; </w:t>
      </w:r>
      <w:r w:rsidR="004C268B">
        <w:t>b</w:t>
      </w:r>
      <w:r w:rsidRPr="001A4D04">
        <w:t>itDepth</w:t>
      </w:r>
      <w:r>
        <w:t xml:space="preserve"> </w:t>
      </w:r>
      <w:r w:rsidRPr="001A4D04">
        <w:t>)</w:t>
      </w:r>
      <w:r w:rsidR="004C268B">
        <w:rPr>
          <w:szCs w:val="22"/>
          <w:lang w:val="en-CA"/>
        </w:rPr>
        <w:tab/>
      </w:r>
      <w:r w:rsidR="004C268B">
        <w:rPr>
          <w:szCs w:val="22"/>
          <w:lang w:val="en-CA"/>
        </w:rPr>
        <w:tab/>
      </w:r>
      <w:r w:rsidR="004C268B">
        <w:rPr>
          <w:szCs w:val="22"/>
          <w:lang w:val="en-CA"/>
        </w:rPr>
        <w:tab/>
      </w:r>
      <w:r w:rsidR="004C268B" w:rsidRPr="00E51F9A">
        <w:rPr>
          <w:szCs w:val="22"/>
          <w:lang w:val="en-CA"/>
        </w:rPr>
        <w:t>(</w:t>
      </w:r>
      <w:r w:rsidR="004C268B" w:rsidRPr="00E51F9A">
        <w:rPr>
          <w:rFonts w:eastAsia="Malgun Gothic" w:hint="eastAsia"/>
          <w:szCs w:val="22"/>
          <w:lang w:val="en-CA" w:eastAsia="ko-KR"/>
        </w:rPr>
        <w:t>3</w:t>
      </w:r>
      <w:r w:rsidR="004C268B" w:rsidRPr="00E51F9A">
        <w:rPr>
          <w:rFonts w:eastAsia="Malgun Gothic"/>
          <w:szCs w:val="22"/>
          <w:lang w:val="en-CA" w:eastAsia="ko-KR"/>
        </w:rPr>
        <w:t>-</w:t>
      </w:r>
      <w:r w:rsidR="004C268B" w:rsidRPr="00E51F9A">
        <w:rPr>
          <w:noProof/>
          <w:szCs w:val="22"/>
          <w:lang w:val="en-CA"/>
        </w:rPr>
        <w:fldChar w:fldCharType="begin"/>
      </w:r>
      <w:r w:rsidR="004C268B" w:rsidRPr="00E51F9A">
        <w:rPr>
          <w:noProof/>
          <w:szCs w:val="22"/>
          <w:lang w:val="en-CA"/>
        </w:rPr>
        <w:instrText xml:space="preserve"> SEQ Eq \* MERGEFORMAT </w:instrText>
      </w:r>
      <w:r w:rsidR="004C268B" w:rsidRPr="00E51F9A">
        <w:rPr>
          <w:noProof/>
          <w:szCs w:val="22"/>
          <w:lang w:val="en-CA"/>
        </w:rPr>
        <w:fldChar w:fldCharType="separate"/>
      </w:r>
      <w:r w:rsidR="003A61E2">
        <w:rPr>
          <w:noProof/>
          <w:szCs w:val="22"/>
          <w:lang w:val="en-CA"/>
        </w:rPr>
        <w:t>70</w:t>
      </w:r>
      <w:r w:rsidR="004C268B" w:rsidRPr="00E51F9A">
        <w:rPr>
          <w:noProof/>
          <w:szCs w:val="22"/>
          <w:lang w:val="en-CA"/>
        </w:rPr>
        <w:fldChar w:fldCharType="end"/>
      </w:r>
      <w:r w:rsidR="004C268B" w:rsidRPr="00E51F9A">
        <w:rPr>
          <w:szCs w:val="22"/>
          <w:lang w:val="en-CA"/>
        </w:rPr>
        <w:t>)</w:t>
      </w:r>
    </w:p>
    <w:p w14:paraId="6C903917" w14:textId="563DB19A" w:rsidR="00540CFA" w:rsidRPr="0071681C" w:rsidRDefault="00540CFA" w:rsidP="009C5E4D">
      <w:pPr>
        <w:rPr>
          <w:lang w:eastAsia="ja-JP"/>
        </w:rPr>
      </w:pPr>
      <w:r w:rsidRPr="001A4D04">
        <w:t xml:space="preserve">where, </w:t>
      </w:r>
      <w:r w:rsidRPr="001A4D04">
        <w:rPr>
          <w:lang w:eastAsia="ja-JP"/>
        </w:rPr>
        <w:t>the sample values</w:t>
      </w:r>
      <w:r w:rsidRPr="001A4D04">
        <w:t xml:space="preserve"> p</w:t>
      </w:r>
      <w:r w:rsidRPr="001A4D04">
        <w:rPr>
          <w:vertAlign w:val="subscript"/>
          <w:lang w:eastAsia="ja-JP"/>
        </w:rPr>
        <w:t>i,k</w:t>
      </w:r>
      <w:r w:rsidRPr="001A4D04">
        <w:t xml:space="preserve"> and q</w:t>
      </w:r>
      <w:r w:rsidRPr="001A4D04">
        <w:rPr>
          <w:vertAlign w:val="subscript"/>
          <w:lang w:eastAsia="ja-JP"/>
        </w:rPr>
        <w:t>i,k</w:t>
      </w:r>
      <w:r w:rsidRPr="001A4D04">
        <w:t xml:space="preserve"> with i = 0..3 and k = 0 and 3</w:t>
      </w:r>
      <w:r w:rsidRPr="001A4D04">
        <w:rPr>
          <w:lang w:eastAsia="ja-JP"/>
        </w:rPr>
        <w:t xml:space="preserve"> are derived as </w:t>
      </w:r>
      <w:r w:rsidRPr="007A7ADD">
        <w:rPr>
          <w:szCs w:val="22"/>
          <w:lang w:eastAsia="ja-JP"/>
        </w:rPr>
        <w:t>shown in</w:t>
      </w:r>
      <w:r w:rsidR="004C268B" w:rsidRPr="007A7ADD">
        <w:rPr>
          <w:szCs w:val="22"/>
          <w:lang w:eastAsia="ja-JP"/>
        </w:rPr>
        <w:t xml:space="preserve"> </w:t>
      </w:r>
      <w:r w:rsidR="004C268B" w:rsidRPr="007A7ADD">
        <w:rPr>
          <w:szCs w:val="22"/>
          <w:lang w:eastAsia="ja-JP"/>
        </w:rPr>
        <w:fldChar w:fldCharType="begin"/>
      </w:r>
      <w:r w:rsidR="004C268B" w:rsidRPr="007A7ADD">
        <w:rPr>
          <w:szCs w:val="22"/>
          <w:lang w:eastAsia="ja-JP"/>
        </w:rPr>
        <w:instrText xml:space="preserve"> REF _Ref1161797 \h  \* MERGEFORMAT </w:instrText>
      </w:r>
      <w:r w:rsidR="004C268B" w:rsidRPr="007A7ADD">
        <w:rPr>
          <w:szCs w:val="22"/>
          <w:lang w:eastAsia="ja-JP"/>
        </w:rPr>
      </w:r>
      <w:r w:rsidR="004C268B" w:rsidRPr="007A7ADD">
        <w:rPr>
          <w:szCs w:val="22"/>
          <w:lang w:eastAsia="ja-JP"/>
        </w:rPr>
        <w:fldChar w:fldCharType="separate"/>
      </w:r>
      <w:r w:rsidR="003A61E2" w:rsidRPr="003A61E2">
        <w:rPr>
          <w:szCs w:val="22"/>
          <w:lang w:val="en-GB"/>
          <w:rPrChange w:id="348" w:author="v1-jc1" w:date="2020-12-06T19:24:00Z">
            <w:rPr>
              <w:b/>
              <w:sz w:val="20"/>
              <w:lang w:val="en-GB"/>
            </w:rPr>
          </w:rPrChange>
        </w:rPr>
        <w:t xml:space="preserve">Figure </w:t>
      </w:r>
      <w:r w:rsidR="003A61E2" w:rsidRPr="003A61E2">
        <w:rPr>
          <w:noProof/>
          <w:szCs w:val="22"/>
          <w:lang w:val="en-GB"/>
          <w:rPrChange w:id="349" w:author="v1-jc1" w:date="2020-12-06T19:24:00Z">
            <w:rPr>
              <w:b/>
              <w:noProof/>
              <w:sz w:val="20"/>
              <w:lang w:val="en-GB"/>
            </w:rPr>
          </w:rPrChange>
        </w:rPr>
        <w:t>53</w:t>
      </w:r>
      <w:r w:rsidR="004C268B" w:rsidRPr="007A7ADD">
        <w:rPr>
          <w:szCs w:val="22"/>
          <w:lang w:eastAsia="ja-JP"/>
        </w:rPr>
        <w:fldChar w:fldCharType="end"/>
      </w:r>
      <w:r w:rsidRPr="004C268B">
        <w:rPr>
          <w:lang w:eastAsia="ja-JP"/>
        </w:rPr>
        <w:t>.</w:t>
      </w:r>
    </w:p>
    <w:p w14:paraId="73EB1C51" w14:textId="77777777" w:rsidR="00540CFA" w:rsidRPr="001A4D04" w:rsidRDefault="00540CFA" w:rsidP="00AF3FCF"/>
    <w:p w14:paraId="1DAA3E19" w14:textId="77777777" w:rsidR="00540CFA" w:rsidRPr="001A4D04" w:rsidRDefault="00540CFA" w:rsidP="00AF3FCF">
      <w:pPr>
        <w:ind w:firstLine="720"/>
        <w:jc w:val="center"/>
      </w:pPr>
      <w:r>
        <w:rPr>
          <w:noProof/>
          <w:lang w:eastAsia="zh-CN"/>
        </w:rPr>
        <w:drawing>
          <wp:inline distT="0" distB="0" distL="0" distR="0" wp14:anchorId="643B3DBB" wp14:editId="55F4FF42">
            <wp:extent cx="3651508" cy="3115734"/>
            <wp:effectExtent l="0" t="0" r="6350" b="8890"/>
            <wp:docPr id="49"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4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651325" cy="3115578"/>
                    </a:xfrm>
                    <a:prstGeom prst="rect">
                      <a:avLst/>
                    </a:prstGeom>
                    <a:noFill/>
                    <a:ln>
                      <a:noFill/>
                    </a:ln>
                  </pic:spPr>
                </pic:pic>
              </a:graphicData>
            </a:graphic>
          </wp:inline>
        </w:drawing>
      </w:r>
    </w:p>
    <w:p w14:paraId="271D0380" w14:textId="77B75031" w:rsidR="00540CFA" w:rsidRPr="00AB1DEC" w:rsidRDefault="004C268B" w:rsidP="00AF3FCF">
      <w:pPr>
        <w:ind w:firstLine="720"/>
        <w:jc w:val="center"/>
        <w:rPr>
          <w:b/>
          <w:vertAlign w:val="subscript"/>
          <w:lang w:eastAsia="ja-JP"/>
        </w:rPr>
      </w:pPr>
      <w:bookmarkStart w:id="350" w:name="_Ref1161797"/>
      <w:r w:rsidRPr="00D113C4">
        <w:rPr>
          <w:b/>
          <w:sz w:val="20"/>
          <w:lang w:val="en-GB"/>
        </w:rPr>
        <w:t xml:space="preserve">Figure </w:t>
      </w:r>
      <w:r w:rsidR="00795046">
        <w:rPr>
          <w:b/>
          <w:sz w:val="20"/>
          <w:lang w:val="en-GB"/>
        </w:rPr>
        <w:fldChar w:fldCharType="begin"/>
      </w:r>
      <w:r w:rsidR="00795046">
        <w:rPr>
          <w:b/>
          <w:sz w:val="20"/>
          <w:lang w:val="en-GB"/>
        </w:rPr>
        <w:instrText xml:space="preserve"> SEQ Figure \* ARABIC </w:instrText>
      </w:r>
      <w:r w:rsidR="00795046">
        <w:rPr>
          <w:b/>
          <w:sz w:val="20"/>
          <w:lang w:val="en-GB"/>
        </w:rPr>
        <w:fldChar w:fldCharType="separate"/>
      </w:r>
      <w:r w:rsidR="003A61E2">
        <w:rPr>
          <w:b/>
          <w:noProof/>
          <w:sz w:val="20"/>
          <w:lang w:val="en-GB"/>
        </w:rPr>
        <w:t>53</w:t>
      </w:r>
      <w:r w:rsidR="00795046">
        <w:rPr>
          <w:b/>
          <w:sz w:val="20"/>
          <w:lang w:val="en-GB"/>
        </w:rPr>
        <w:fldChar w:fldCharType="end"/>
      </w:r>
      <w:bookmarkEnd w:id="350"/>
      <w:r w:rsidR="00540CFA" w:rsidRPr="00D957C2">
        <w:rPr>
          <w:b/>
          <w:sz w:val="20"/>
        </w:rPr>
        <w:t xml:space="preserve"> </w:t>
      </w:r>
      <w:r w:rsidRPr="00D113C4">
        <w:rPr>
          <w:b/>
          <w:sz w:val="20"/>
        </w:rPr>
        <w:t>–</w:t>
      </w:r>
      <w:r w:rsidRPr="00D113C4">
        <w:rPr>
          <w:b/>
          <w:sz w:val="20"/>
          <w:lang w:val="en-CA"/>
        </w:rPr>
        <w:t xml:space="preserve"> </w:t>
      </w:r>
      <w:r w:rsidR="00540CFA" w:rsidRPr="00D957C2">
        <w:rPr>
          <w:b/>
          <w:sz w:val="20"/>
        </w:rPr>
        <w:t>Sample position of p</w:t>
      </w:r>
      <w:r w:rsidR="00540CFA" w:rsidRPr="00D957C2">
        <w:rPr>
          <w:b/>
          <w:sz w:val="20"/>
          <w:vertAlign w:val="subscript"/>
          <w:lang w:eastAsia="ja-JP"/>
        </w:rPr>
        <w:t>i,k</w:t>
      </w:r>
      <w:r w:rsidR="00540CFA" w:rsidRPr="00D957C2">
        <w:rPr>
          <w:b/>
          <w:sz w:val="20"/>
        </w:rPr>
        <w:t xml:space="preserve"> and q</w:t>
      </w:r>
      <w:r w:rsidR="00540CFA" w:rsidRPr="00D957C2">
        <w:rPr>
          <w:b/>
          <w:sz w:val="20"/>
          <w:vertAlign w:val="subscript"/>
          <w:lang w:eastAsia="ja-JP"/>
        </w:rPr>
        <w:t>i,k</w:t>
      </w:r>
    </w:p>
    <w:p w14:paraId="1F1C04BE" w14:textId="77777777" w:rsidR="00540CFA" w:rsidRPr="001A4D04" w:rsidRDefault="00540CFA" w:rsidP="00AF3FCF">
      <w:pPr>
        <w:ind w:firstLine="720"/>
        <w:jc w:val="center"/>
        <w:rPr>
          <w:b/>
        </w:rPr>
      </w:pPr>
    </w:p>
    <w:p w14:paraId="10EEAC31" w14:textId="77777777" w:rsidR="00540CFA" w:rsidRPr="001A4D04" w:rsidRDefault="00540CFA" w:rsidP="00D736AD">
      <w:pPr>
        <w:rPr>
          <w:lang w:eastAsia="ja-JP"/>
        </w:rPr>
      </w:pPr>
      <w:r w:rsidRPr="001A4D04">
        <w:rPr>
          <w:lang w:eastAsia="ja-JP"/>
        </w:rPr>
        <w:t>The variable qP</w:t>
      </w:r>
      <w:r w:rsidRPr="001A4D04">
        <w:rPr>
          <w:vertAlign w:val="subscript"/>
          <w:lang w:eastAsia="ja-JP"/>
        </w:rPr>
        <w:t>L</w:t>
      </w:r>
      <w:r w:rsidRPr="001A4D04">
        <w:rPr>
          <w:lang w:eastAsia="ja-JP"/>
        </w:rPr>
        <w:t xml:space="preserve"> is derived as follows:</w:t>
      </w:r>
    </w:p>
    <w:p w14:paraId="0FE6079E" w14:textId="66635A0C" w:rsidR="004C268B" w:rsidRPr="001A4D04" w:rsidRDefault="00540CFA" w:rsidP="00D736AD">
      <w:pPr>
        <w:ind w:firstLine="720"/>
        <w:jc w:val="right"/>
      </w:pPr>
      <w:r w:rsidRPr="001A4D04">
        <w:rPr>
          <w:lang w:eastAsia="ja-JP"/>
        </w:rPr>
        <w:t>qP</w:t>
      </w:r>
      <w:r w:rsidRPr="001A4D04">
        <w:rPr>
          <w:vertAlign w:val="subscript"/>
          <w:lang w:eastAsia="ja-JP"/>
        </w:rPr>
        <w:t>L</w:t>
      </w:r>
      <w:r w:rsidRPr="001A4D04">
        <w:rPr>
          <w:lang w:eastAsia="ja-JP"/>
        </w:rPr>
        <w:t xml:space="preserve"> = ( ( Q</w:t>
      </w:r>
      <w:r>
        <w:rPr>
          <w:lang w:eastAsia="ja-JP"/>
        </w:rPr>
        <w:t>p</w:t>
      </w:r>
      <w:r w:rsidRPr="001A4D04">
        <w:rPr>
          <w:vertAlign w:val="subscript"/>
          <w:lang w:eastAsia="ja-JP"/>
        </w:rPr>
        <w:t>Q</w:t>
      </w:r>
      <w:r w:rsidRPr="001A4D04">
        <w:rPr>
          <w:lang w:eastAsia="ja-JP"/>
        </w:rPr>
        <w:t xml:space="preserve"> + Q</w:t>
      </w:r>
      <w:r>
        <w:rPr>
          <w:lang w:eastAsia="ja-JP"/>
        </w:rPr>
        <w:t>p</w:t>
      </w:r>
      <w:r w:rsidRPr="001A4D04">
        <w:rPr>
          <w:vertAlign w:val="subscript"/>
          <w:lang w:eastAsia="ja-JP"/>
        </w:rPr>
        <w:t>P</w:t>
      </w:r>
      <w:r w:rsidRPr="001A4D04">
        <w:rPr>
          <w:lang w:eastAsia="ja-JP"/>
        </w:rPr>
        <w:t xml:space="preserve"> +1 ) &gt;&gt; 1 ) + qpOffset</w:t>
      </w:r>
      <w:r w:rsidR="004C268B">
        <w:rPr>
          <w:szCs w:val="22"/>
          <w:lang w:val="en-CA"/>
        </w:rPr>
        <w:tab/>
      </w:r>
      <w:r w:rsidR="004C268B">
        <w:rPr>
          <w:szCs w:val="22"/>
          <w:lang w:val="en-CA"/>
        </w:rPr>
        <w:tab/>
      </w:r>
      <w:r w:rsidR="004C268B">
        <w:rPr>
          <w:szCs w:val="22"/>
          <w:lang w:val="en-CA"/>
        </w:rPr>
        <w:tab/>
      </w:r>
      <w:r w:rsidR="004C268B" w:rsidRPr="00E51F9A">
        <w:rPr>
          <w:szCs w:val="22"/>
          <w:lang w:val="en-CA"/>
        </w:rPr>
        <w:t>(</w:t>
      </w:r>
      <w:r w:rsidR="004C268B" w:rsidRPr="00E51F9A">
        <w:rPr>
          <w:rFonts w:eastAsia="Malgun Gothic" w:hint="eastAsia"/>
          <w:szCs w:val="22"/>
          <w:lang w:val="en-CA" w:eastAsia="ko-KR"/>
        </w:rPr>
        <w:t>3</w:t>
      </w:r>
      <w:r w:rsidR="004C268B" w:rsidRPr="00E51F9A">
        <w:rPr>
          <w:rFonts w:eastAsia="Malgun Gothic"/>
          <w:szCs w:val="22"/>
          <w:lang w:val="en-CA" w:eastAsia="ko-KR"/>
        </w:rPr>
        <w:t>-</w:t>
      </w:r>
      <w:r w:rsidR="004C268B" w:rsidRPr="00E51F9A">
        <w:rPr>
          <w:noProof/>
          <w:szCs w:val="22"/>
          <w:lang w:val="en-CA"/>
        </w:rPr>
        <w:fldChar w:fldCharType="begin"/>
      </w:r>
      <w:r w:rsidR="004C268B" w:rsidRPr="00E51F9A">
        <w:rPr>
          <w:noProof/>
          <w:szCs w:val="22"/>
          <w:lang w:val="en-CA"/>
        </w:rPr>
        <w:instrText xml:space="preserve"> SEQ Eq \* MERGEFORMAT </w:instrText>
      </w:r>
      <w:r w:rsidR="004C268B" w:rsidRPr="00E51F9A">
        <w:rPr>
          <w:noProof/>
          <w:szCs w:val="22"/>
          <w:lang w:val="en-CA"/>
        </w:rPr>
        <w:fldChar w:fldCharType="separate"/>
      </w:r>
      <w:r w:rsidR="003A61E2">
        <w:rPr>
          <w:noProof/>
          <w:szCs w:val="22"/>
          <w:lang w:val="en-CA"/>
        </w:rPr>
        <w:t>71</w:t>
      </w:r>
      <w:r w:rsidR="004C268B" w:rsidRPr="00E51F9A">
        <w:rPr>
          <w:noProof/>
          <w:szCs w:val="22"/>
          <w:lang w:val="en-CA"/>
        </w:rPr>
        <w:fldChar w:fldCharType="end"/>
      </w:r>
      <w:r w:rsidR="004C268B" w:rsidRPr="00E51F9A">
        <w:rPr>
          <w:szCs w:val="22"/>
          <w:lang w:val="en-CA"/>
        </w:rPr>
        <w:t>)</w:t>
      </w:r>
    </w:p>
    <w:p w14:paraId="084DD83A" w14:textId="4BB4D013" w:rsidR="00081561" w:rsidRPr="00A05952" w:rsidRDefault="00540CFA" w:rsidP="00913BEB">
      <w:pPr>
        <w:jc w:val="both"/>
        <w:rPr>
          <w:szCs w:val="22"/>
          <w:lang w:val="en-CA"/>
        </w:rPr>
      </w:pPr>
      <w:r w:rsidRPr="001A4D04">
        <w:rPr>
          <w:lang w:eastAsia="ja-JP"/>
        </w:rPr>
        <w:t>where</w:t>
      </w:r>
      <w:r>
        <w:rPr>
          <w:lang w:eastAsia="ja-JP"/>
        </w:rPr>
        <w:t xml:space="preserve"> </w:t>
      </w:r>
      <w:r w:rsidRPr="001A4D04">
        <w:t>Qp</w:t>
      </w:r>
      <w:r w:rsidRPr="001A4D04">
        <w:rPr>
          <w:vertAlign w:val="subscript"/>
        </w:rPr>
        <w:t>Q</w:t>
      </w:r>
      <w:r w:rsidRPr="001A4D04">
        <w:t xml:space="preserve"> and Qp</w:t>
      </w:r>
      <w:r w:rsidRPr="001A4D04">
        <w:rPr>
          <w:vertAlign w:val="subscript"/>
        </w:rPr>
        <w:t>P</w:t>
      </w:r>
      <w:r w:rsidRPr="004437E4">
        <w:t xml:space="preserve"> </w:t>
      </w:r>
      <w:r>
        <w:t>denote the quantization parameter</w:t>
      </w:r>
      <w:r w:rsidRPr="001A4D04">
        <w:t>s of the coding units containing the sample q</w:t>
      </w:r>
      <w:r w:rsidRPr="001A4D04">
        <w:rPr>
          <w:vertAlign w:val="subscript"/>
        </w:rPr>
        <w:t>0,0</w:t>
      </w:r>
      <w:r w:rsidRPr="001A4D04">
        <w:t xml:space="preserve"> and p</w:t>
      </w:r>
      <w:r w:rsidRPr="001A4D04">
        <w:rPr>
          <w:vertAlign w:val="subscript"/>
        </w:rPr>
        <w:t>0,0</w:t>
      </w:r>
      <w:r w:rsidRPr="001A4D04">
        <w:t>, respectively.</w:t>
      </w:r>
      <w:r>
        <w:rPr>
          <w:lang w:eastAsia="ja-JP"/>
        </w:rPr>
        <w:t xml:space="preserve"> The offset </w:t>
      </w:r>
      <w:r w:rsidRPr="001A4D04">
        <w:rPr>
          <w:lang w:eastAsia="ja-JP"/>
        </w:rPr>
        <w:t xml:space="preserve">qpOffset </w:t>
      </w:r>
      <w:r w:rsidR="001E389F">
        <w:rPr>
          <w:lang w:eastAsia="ja-JP"/>
        </w:rPr>
        <w:t xml:space="preserve">is </w:t>
      </w:r>
      <w:r w:rsidR="00152FA1">
        <w:rPr>
          <w:rFonts w:eastAsiaTheme="minorEastAsia" w:hint="eastAsia"/>
          <w:lang w:eastAsia="ko-KR"/>
        </w:rPr>
        <w:t>dependent on</w:t>
      </w:r>
      <w:r>
        <w:rPr>
          <w:lang w:eastAsia="ja-JP"/>
        </w:rPr>
        <w:t xml:space="preserve"> transfer </w:t>
      </w:r>
      <w:r w:rsidR="00152FA1">
        <w:rPr>
          <w:rFonts w:eastAsiaTheme="minorEastAsia" w:hint="eastAsia"/>
          <w:lang w:eastAsia="ko-KR"/>
        </w:rPr>
        <w:t>function</w:t>
      </w:r>
      <w:r w:rsidR="001E389F">
        <w:rPr>
          <w:rFonts w:eastAsiaTheme="minorEastAsia"/>
          <w:lang w:eastAsia="ko-KR"/>
        </w:rPr>
        <w:t xml:space="preserve"> and the </w:t>
      </w:r>
      <w:r w:rsidR="001E389F" w:rsidRPr="001A4D04">
        <w:rPr>
          <w:lang w:eastAsia="ja-JP"/>
        </w:rPr>
        <w:t xml:space="preserve">reconstructed luma level </w:t>
      </w:r>
      <w:r w:rsidR="001E389F">
        <w:rPr>
          <w:lang w:eastAsia="ja-JP"/>
        </w:rPr>
        <w:t>LL</w:t>
      </w:r>
      <w:r w:rsidR="001E389F">
        <w:rPr>
          <w:rFonts w:eastAsiaTheme="minorEastAsia"/>
          <w:lang w:eastAsia="ko-KR"/>
        </w:rPr>
        <w:t>.</w:t>
      </w:r>
      <w:r w:rsidR="001E389F">
        <w:rPr>
          <w:rFonts w:eastAsiaTheme="minorEastAsia" w:hint="eastAsia"/>
          <w:lang w:eastAsia="ko-KR"/>
        </w:rPr>
        <w:t xml:space="preserve"> </w:t>
      </w:r>
      <w:r w:rsidR="001E389F">
        <w:rPr>
          <w:rFonts w:eastAsiaTheme="minorEastAsia"/>
          <w:lang w:eastAsia="ko-KR"/>
        </w:rPr>
        <w:t xml:space="preserve">The mapping function of </w:t>
      </w:r>
      <w:r w:rsidR="001E389F" w:rsidRPr="001A4D04">
        <w:rPr>
          <w:lang w:eastAsia="ja-JP"/>
        </w:rPr>
        <w:t>qpOffset</w:t>
      </w:r>
      <w:r w:rsidR="001E389F">
        <w:rPr>
          <w:rFonts w:eastAsiaTheme="minorEastAsia" w:hint="eastAsia"/>
          <w:lang w:eastAsia="ko-KR"/>
        </w:rPr>
        <w:t xml:space="preserve"> </w:t>
      </w:r>
      <w:r w:rsidR="001E389F">
        <w:rPr>
          <w:rFonts w:eastAsiaTheme="minorEastAsia"/>
          <w:lang w:eastAsia="ko-KR"/>
        </w:rPr>
        <w:t xml:space="preserve">and the luma level </w:t>
      </w:r>
      <w:r w:rsidR="00152FA1">
        <w:rPr>
          <w:rFonts w:eastAsiaTheme="minorEastAsia" w:hint="eastAsia"/>
          <w:lang w:eastAsia="ko-KR"/>
        </w:rPr>
        <w:t xml:space="preserve">are </w:t>
      </w:r>
      <w:r w:rsidR="00510FA5">
        <w:rPr>
          <w:rFonts w:eastAsiaTheme="minorEastAsia"/>
          <w:lang w:eastAsia="ko-KR"/>
        </w:rPr>
        <w:t>signalled</w:t>
      </w:r>
      <w:r w:rsidR="00152FA1">
        <w:rPr>
          <w:rFonts w:eastAsiaTheme="minorEastAsia" w:hint="eastAsia"/>
          <w:lang w:eastAsia="ko-KR"/>
        </w:rPr>
        <w:t xml:space="preserve"> in the SPS</w:t>
      </w:r>
      <w:r w:rsidR="001E389F">
        <w:rPr>
          <w:rFonts w:eastAsiaTheme="minorEastAsia"/>
          <w:lang w:eastAsia="ko-KR"/>
        </w:rPr>
        <w:t xml:space="preserve"> and</w:t>
      </w:r>
      <w:r w:rsidR="00171AA1" w:rsidRPr="001A4D04">
        <w:rPr>
          <w:lang w:eastAsia="ja-JP"/>
        </w:rPr>
        <w:t xml:space="preserve"> </w:t>
      </w:r>
      <w:r w:rsidR="00171AA1">
        <w:rPr>
          <w:lang w:eastAsia="ja-JP"/>
        </w:rPr>
        <w:t xml:space="preserve">should be derived according to the transfer characteristics of the contents since the </w:t>
      </w:r>
      <w:r w:rsidR="001E389F">
        <w:t>transfer function</w:t>
      </w:r>
      <w:r w:rsidR="00A2212E">
        <w:t>s</w:t>
      </w:r>
      <w:r w:rsidR="001E389F">
        <w:t xml:space="preserve"> </w:t>
      </w:r>
      <w:r w:rsidR="00171AA1">
        <w:rPr>
          <w:lang w:eastAsia="ja-JP"/>
        </w:rPr>
        <w:t>vary among video formats.</w:t>
      </w:r>
    </w:p>
    <w:p w14:paraId="145DC7BE" w14:textId="037EC63D" w:rsidR="003D0E4E" w:rsidRPr="00A05952" w:rsidRDefault="003D0E4E" w:rsidP="00CD45EA">
      <w:pPr>
        <w:pStyle w:val="Heading4"/>
        <w:tabs>
          <w:tab w:val="clear" w:pos="360"/>
          <w:tab w:val="clear" w:pos="720"/>
          <w:tab w:val="clear" w:pos="1080"/>
          <w:tab w:val="clear" w:pos="1440"/>
        </w:tabs>
        <w:overflowPunct/>
        <w:autoSpaceDE/>
        <w:autoSpaceDN/>
        <w:adjustRightInd/>
        <w:spacing w:before="136"/>
        <w:ind w:right="0"/>
        <w:textAlignment w:val="auto"/>
        <w:rPr>
          <w:lang w:val="en-CA"/>
        </w:rPr>
      </w:pPr>
      <w:r>
        <w:rPr>
          <w:rFonts w:eastAsiaTheme="minorEastAsia" w:hint="eastAsia"/>
          <w:szCs w:val="22"/>
          <w:lang w:val="en-CA" w:eastAsia="ko-KR"/>
        </w:rPr>
        <w:t xml:space="preserve">Deblocking tC table </w:t>
      </w:r>
      <w:r>
        <w:rPr>
          <w:rFonts w:eastAsiaTheme="minorEastAsia"/>
          <w:szCs w:val="22"/>
          <w:lang w:val="en-CA" w:eastAsia="ko-KR"/>
        </w:rPr>
        <w:t>extension</w:t>
      </w:r>
      <w:r w:rsidR="00B117D2">
        <w:rPr>
          <w:rFonts w:eastAsiaTheme="minorEastAsia"/>
          <w:szCs w:val="22"/>
          <w:lang w:val="en-CA" w:eastAsia="ko-KR"/>
        </w:rPr>
        <w:t xml:space="preserve"> and </w:t>
      </w:r>
      <w:r w:rsidR="00B117D2">
        <w:rPr>
          <w:rFonts w:eastAsiaTheme="minorEastAsia"/>
          <w:sz w:val="22"/>
          <w:szCs w:val="22"/>
          <w:lang w:val="en-CA" w:eastAsia="ko-KR"/>
        </w:rPr>
        <w:t>adaptation to 10-bit video</w:t>
      </w:r>
    </w:p>
    <w:p w14:paraId="3E308327" w14:textId="40FC137B" w:rsidR="003D0E4E" w:rsidRDefault="003D0E4E" w:rsidP="00CA7357">
      <w:pPr>
        <w:jc w:val="both"/>
      </w:pPr>
      <w:r w:rsidRPr="002170A0">
        <w:rPr>
          <w:rFonts w:eastAsiaTheme="minorEastAsia"/>
          <w:szCs w:val="22"/>
          <w:lang w:val="en-CA" w:eastAsia="ko-KR"/>
        </w:rPr>
        <w:t xml:space="preserve">In </w:t>
      </w:r>
      <w:r w:rsidR="00CF31D8">
        <w:rPr>
          <w:rFonts w:eastAsiaTheme="minorEastAsia"/>
          <w:szCs w:val="22"/>
          <w:lang w:val="en-CA" w:eastAsia="ko-KR"/>
        </w:rPr>
        <w:t>VVC</w:t>
      </w:r>
      <w:r w:rsidRPr="002170A0">
        <w:rPr>
          <w:rFonts w:eastAsiaTheme="minorEastAsia"/>
          <w:szCs w:val="22"/>
          <w:lang w:val="en-CA" w:eastAsia="ko-KR"/>
        </w:rPr>
        <w:t xml:space="preserve">, Maximum QP was </w:t>
      </w:r>
      <w:r>
        <w:rPr>
          <w:rFonts w:eastAsiaTheme="minorEastAsia" w:hint="eastAsia"/>
          <w:szCs w:val="22"/>
          <w:lang w:val="en-CA" w:eastAsia="ko-KR"/>
        </w:rPr>
        <w:t>changed</w:t>
      </w:r>
      <w:r w:rsidRPr="002170A0">
        <w:rPr>
          <w:rFonts w:eastAsiaTheme="minorEastAsia"/>
          <w:szCs w:val="22"/>
          <w:lang w:val="en-CA" w:eastAsia="ko-KR"/>
        </w:rPr>
        <w:t xml:space="preserve"> from 51 to 6</w:t>
      </w:r>
      <w:r w:rsidR="00190A8F">
        <w:rPr>
          <w:rFonts w:eastAsiaTheme="minorEastAsia" w:hint="eastAsia"/>
          <w:szCs w:val="22"/>
          <w:lang w:val="en-CA" w:eastAsia="ko-KR"/>
        </w:rPr>
        <w:t>3</w:t>
      </w:r>
      <w:r w:rsidR="003A6925">
        <w:rPr>
          <w:rFonts w:eastAsiaTheme="minorEastAsia" w:hint="eastAsia"/>
          <w:szCs w:val="22"/>
          <w:lang w:val="en-CA" w:eastAsia="ko-KR"/>
        </w:rPr>
        <w:t>, and it</w:t>
      </w:r>
      <w:r w:rsidRPr="00F8379A">
        <w:rPr>
          <w:szCs w:val="22"/>
          <w:lang w:val="en-CA"/>
        </w:rPr>
        <w:t xml:space="preserve"> </w:t>
      </w:r>
      <w:r w:rsidR="003A6925">
        <w:rPr>
          <w:rFonts w:eastAsiaTheme="minorEastAsia" w:hint="eastAsia"/>
          <w:szCs w:val="22"/>
          <w:lang w:val="en-CA" w:eastAsia="ko-KR"/>
        </w:rPr>
        <w:t>is desired</w:t>
      </w:r>
      <w:r w:rsidRPr="00F8379A">
        <w:rPr>
          <w:szCs w:val="22"/>
          <w:lang w:val="en-CA"/>
        </w:rPr>
        <w:t xml:space="preserve"> </w:t>
      </w:r>
      <w:r w:rsidR="003A6925">
        <w:rPr>
          <w:rFonts w:eastAsiaTheme="minorEastAsia" w:hint="eastAsia"/>
          <w:szCs w:val="22"/>
          <w:lang w:val="en-CA" w:eastAsia="ko-KR"/>
        </w:rPr>
        <w:t>to reflect corresponding change to</w:t>
      </w:r>
      <w:r>
        <w:rPr>
          <w:szCs w:val="22"/>
          <w:lang w:val="en-CA"/>
        </w:rPr>
        <w:t xml:space="preserve"> deblocking table</w:t>
      </w:r>
      <w:r>
        <w:rPr>
          <w:rFonts w:eastAsiaTheme="minorEastAsia" w:hint="eastAsia"/>
          <w:szCs w:val="22"/>
          <w:lang w:val="en-CA" w:eastAsia="ko-KR"/>
        </w:rPr>
        <w:t xml:space="preserve">, </w:t>
      </w:r>
      <w:r w:rsidRPr="00F8379A">
        <w:rPr>
          <w:szCs w:val="22"/>
          <w:lang w:val="en-CA"/>
        </w:rPr>
        <w:t xml:space="preserve">which derive values of deblocking parameters </w:t>
      </w:r>
      <w:r>
        <w:t>tC</w:t>
      </w:r>
      <w:r w:rsidR="00190A8F">
        <w:rPr>
          <w:rFonts w:eastAsiaTheme="minorEastAsia" w:hint="eastAsia"/>
          <w:lang w:eastAsia="ko-KR"/>
        </w:rPr>
        <w:t xml:space="preserve"> based on the block QP</w:t>
      </w:r>
      <w:r w:rsidR="00E62187">
        <w:rPr>
          <w:rFonts w:eastAsiaTheme="minorEastAsia"/>
          <w:lang w:eastAsia="ko-KR"/>
        </w:rPr>
        <w:t>.</w:t>
      </w:r>
      <w:r w:rsidR="00E62187" w:rsidRPr="00E62187">
        <w:rPr>
          <w:rFonts w:eastAsiaTheme="minorEastAsia"/>
          <w:lang w:eastAsia="ko-KR"/>
        </w:rPr>
        <w:t xml:space="preserve"> </w:t>
      </w:r>
      <w:r w:rsidR="00E62187">
        <w:rPr>
          <w:rFonts w:eastAsiaTheme="minorEastAsia"/>
          <w:lang w:eastAsia="ko-KR"/>
        </w:rPr>
        <w:t>The table was also adapted to 10-bit video instead of 8-bit video as was the case for HEVC.</w:t>
      </w:r>
      <w:r>
        <w:t xml:space="preserve"> </w:t>
      </w:r>
      <w:r w:rsidR="003A6925">
        <w:rPr>
          <w:rFonts w:eastAsiaTheme="minorEastAsia" w:hint="eastAsia"/>
          <w:szCs w:val="22"/>
          <w:lang w:val="en-CA" w:eastAsia="ko-KR"/>
        </w:rPr>
        <w:t>T</w:t>
      </w:r>
      <w:r w:rsidR="003A6925">
        <w:rPr>
          <w:rFonts w:eastAsiaTheme="minorEastAsia"/>
          <w:szCs w:val="22"/>
          <w:lang w:val="en-CA" w:eastAsia="ko-KR"/>
        </w:rPr>
        <w:t>h</w:t>
      </w:r>
      <w:r w:rsidR="003A6925">
        <w:rPr>
          <w:rFonts w:eastAsiaTheme="minorEastAsia" w:hint="eastAsia"/>
          <w:szCs w:val="22"/>
          <w:lang w:val="en-CA" w:eastAsia="ko-KR"/>
        </w:rPr>
        <w:t xml:space="preserve">e following is updated </w:t>
      </w:r>
      <w:r>
        <w:t xml:space="preserve">tC table </w:t>
      </w:r>
      <w:r w:rsidR="003A6925">
        <w:rPr>
          <w:rFonts w:eastAsiaTheme="minorEastAsia" w:hint="eastAsia"/>
          <w:lang w:eastAsia="ko-KR"/>
        </w:rPr>
        <w:t xml:space="preserve">to </w:t>
      </w:r>
      <w:r w:rsidR="003A6925">
        <w:rPr>
          <w:rFonts w:eastAsiaTheme="minorEastAsia"/>
          <w:lang w:eastAsia="ko-KR"/>
        </w:rPr>
        <w:t>accommodate</w:t>
      </w:r>
      <w:r w:rsidR="003A6925">
        <w:rPr>
          <w:rFonts w:eastAsiaTheme="minorEastAsia" w:hint="eastAsia"/>
          <w:lang w:eastAsia="ko-KR"/>
        </w:rPr>
        <w:t xml:space="preserve"> the extension of the QP range</w:t>
      </w:r>
      <w:r w:rsidR="00A2539B">
        <w:rPr>
          <w:rFonts w:eastAsiaTheme="minorEastAsia"/>
          <w:lang w:eastAsia="ko-KR"/>
        </w:rPr>
        <w:t xml:space="preserve"> and </w:t>
      </w:r>
      <w:r w:rsidR="00E3315F">
        <w:rPr>
          <w:rFonts w:eastAsiaTheme="minorEastAsia"/>
          <w:lang w:eastAsia="ko-KR"/>
        </w:rPr>
        <w:t>10-bit video</w:t>
      </w:r>
      <w:r w:rsidR="003A6925">
        <w:rPr>
          <w:rFonts w:eastAsiaTheme="minorEastAsia" w:hint="eastAsia"/>
          <w:lang w:eastAsia="ko-KR"/>
        </w:rPr>
        <w:t>.</w:t>
      </w:r>
    </w:p>
    <w:p w14:paraId="0D9DFA55" w14:textId="48D1EC96" w:rsidR="009A287D" w:rsidRDefault="003D0E4E" w:rsidP="00CA7357">
      <w:pPr>
        <w:ind w:left="360"/>
        <w:rPr>
          <w:rFonts w:eastAsiaTheme="minorEastAsia"/>
          <w:lang w:eastAsia="ko-KR"/>
        </w:rPr>
      </w:pPr>
      <w:r>
        <w:t>tC = [ 0</w:t>
      </w:r>
      <w:r>
        <w:rPr>
          <w:rFonts w:eastAsiaTheme="minorEastAsia" w:hint="eastAsia"/>
          <w:lang w:eastAsia="ko-KR"/>
        </w:rPr>
        <w:t>,</w:t>
      </w:r>
      <w:r>
        <w:t xml:space="preserve"> 0</w:t>
      </w:r>
      <w:r>
        <w:rPr>
          <w:rFonts w:eastAsiaTheme="minorEastAsia" w:hint="eastAsia"/>
          <w:lang w:eastAsia="ko-KR"/>
        </w:rPr>
        <w:t>,</w:t>
      </w:r>
      <w:r>
        <w:t xml:space="preserve"> 0</w:t>
      </w:r>
      <w:r>
        <w:rPr>
          <w:rFonts w:eastAsiaTheme="minorEastAsia" w:hint="eastAsia"/>
          <w:lang w:eastAsia="ko-KR"/>
        </w:rPr>
        <w:t>,</w:t>
      </w:r>
      <w:r>
        <w:t xml:space="preserve"> 0</w:t>
      </w:r>
      <w:r>
        <w:rPr>
          <w:rFonts w:eastAsiaTheme="minorEastAsia" w:hint="eastAsia"/>
          <w:lang w:eastAsia="ko-KR"/>
        </w:rPr>
        <w:t>,</w:t>
      </w:r>
      <w:r>
        <w:t xml:space="preserve"> 0</w:t>
      </w:r>
      <w:r>
        <w:rPr>
          <w:rFonts w:eastAsiaTheme="minorEastAsia" w:hint="eastAsia"/>
          <w:lang w:eastAsia="ko-KR"/>
        </w:rPr>
        <w:t>,</w:t>
      </w:r>
      <w:r>
        <w:t xml:space="preserve"> 0</w:t>
      </w:r>
      <w:r>
        <w:rPr>
          <w:rFonts w:eastAsiaTheme="minorEastAsia" w:hint="eastAsia"/>
          <w:lang w:eastAsia="ko-KR"/>
        </w:rPr>
        <w:t>,</w:t>
      </w:r>
      <w:r>
        <w:t xml:space="preserve"> 0</w:t>
      </w:r>
      <w:r>
        <w:rPr>
          <w:rFonts w:eastAsiaTheme="minorEastAsia" w:hint="eastAsia"/>
          <w:lang w:eastAsia="ko-KR"/>
        </w:rPr>
        <w:t>,</w:t>
      </w:r>
      <w:r>
        <w:t xml:space="preserve"> 0</w:t>
      </w:r>
      <w:r>
        <w:rPr>
          <w:rFonts w:eastAsiaTheme="minorEastAsia" w:hint="eastAsia"/>
          <w:lang w:eastAsia="ko-KR"/>
        </w:rPr>
        <w:t>,</w:t>
      </w:r>
      <w:r>
        <w:t xml:space="preserve"> 0</w:t>
      </w:r>
      <w:r>
        <w:rPr>
          <w:rFonts w:eastAsiaTheme="minorEastAsia" w:hint="eastAsia"/>
          <w:lang w:eastAsia="ko-KR"/>
        </w:rPr>
        <w:t>,</w:t>
      </w:r>
      <w:r>
        <w:t xml:space="preserve"> 0</w:t>
      </w:r>
      <w:r>
        <w:rPr>
          <w:rFonts w:eastAsiaTheme="minorEastAsia" w:hint="eastAsia"/>
          <w:lang w:eastAsia="ko-KR"/>
        </w:rPr>
        <w:t>,</w:t>
      </w:r>
      <w:r>
        <w:t xml:space="preserve"> 0</w:t>
      </w:r>
      <w:r>
        <w:rPr>
          <w:rFonts w:eastAsiaTheme="minorEastAsia" w:hint="eastAsia"/>
          <w:lang w:eastAsia="ko-KR"/>
        </w:rPr>
        <w:t>,</w:t>
      </w:r>
      <w:r>
        <w:t xml:space="preserve"> 0</w:t>
      </w:r>
      <w:r>
        <w:rPr>
          <w:rFonts w:eastAsiaTheme="minorEastAsia" w:hint="eastAsia"/>
          <w:lang w:eastAsia="ko-KR"/>
        </w:rPr>
        <w:t>,</w:t>
      </w:r>
      <w:r>
        <w:t xml:space="preserve"> 0</w:t>
      </w:r>
      <w:r>
        <w:rPr>
          <w:rFonts w:eastAsiaTheme="minorEastAsia" w:hint="eastAsia"/>
          <w:lang w:eastAsia="ko-KR"/>
        </w:rPr>
        <w:t>,</w:t>
      </w:r>
      <w:r>
        <w:t xml:space="preserve"> 0</w:t>
      </w:r>
      <w:r>
        <w:rPr>
          <w:rFonts w:eastAsiaTheme="minorEastAsia" w:hint="eastAsia"/>
          <w:lang w:eastAsia="ko-KR"/>
        </w:rPr>
        <w:t>,</w:t>
      </w:r>
      <w:r>
        <w:t xml:space="preserve"> 0</w:t>
      </w:r>
      <w:r>
        <w:rPr>
          <w:rFonts w:eastAsiaTheme="minorEastAsia" w:hint="eastAsia"/>
          <w:lang w:eastAsia="ko-KR"/>
        </w:rPr>
        <w:t>,</w:t>
      </w:r>
      <w:r>
        <w:t xml:space="preserve"> 0</w:t>
      </w:r>
      <w:r>
        <w:rPr>
          <w:rFonts w:eastAsiaTheme="minorEastAsia" w:hint="eastAsia"/>
          <w:lang w:eastAsia="ko-KR"/>
        </w:rPr>
        <w:t>,</w:t>
      </w:r>
      <w:r>
        <w:t xml:space="preserve"> 0</w:t>
      </w:r>
      <w:r>
        <w:rPr>
          <w:rFonts w:eastAsiaTheme="minorEastAsia" w:hint="eastAsia"/>
          <w:lang w:eastAsia="ko-KR"/>
        </w:rPr>
        <w:t>,</w:t>
      </w:r>
      <w:r>
        <w:t xml:space="preserve"> 0</w:t>
      </w:r>
      <w:r>
        <w:rPr>
          <w:rFonts w:eastAsiaTheme="minorEastAsia" w:hint="eastAsia"/>
          <w:lang w:eastAsia="ko-KR"/>
        </w:rPr>
        <w:t>,</w:t>
      </w:r>
      <w:r>
        <w:t xml:space="preserve"> </w:t>
      </w:r>
      <w:r w:rsidR="00226D2F" w:rsidRPr="0096750C">
        <w:t>3,4,4,4,4,5,5,5,5,7,7,8,9,10,10,11,13,14,15,17,19,21,24,25,29,33,36,41,45,51,57,64,71,80,89,100,112,125,141,157,177,198,222,250,280,314,352,395</w:t>
      </w:r>
      <w:r>
        <w:t>]</w:t>
      </w:r>
    </w:p>
    <w:p w14:paraId="6534FC9D" w14:textId="77777777" w:rsidR="00BC7F40" w:rsidRPr="00BC7F40" w:rsidRDefault="00BC7F40" w:rsidP="00CD45EA">
      <w:pPr>
        <w:pStyle w:val="Heading4"/>
        <w:spacing w:before="136"/>
        <w:rPr>
          <w:lang w:val="en-CA"/>
        </w:rPr>
      </w:pPr>
      <w:r w:rsidRPr="00BC7F40">
        <w:rPr>
          <w:lang w:val="en-CA"/>
        </w:rPr>
        <w:t>4x4 deblocking grid for luma</w:t>
      </w:r>
    </w:p>
    <w:p w14:paraId="5C736D9B" w14:textId="643AF22A" w:rsidR="00617879" w:rsidRPr="003B7379" w:rsidRDefault="000F2515" w:rsidP="00CA7357">
      <w:pPr>
        <w:jc w:val="both"/>
        <w:rPr>
          <w:lang w:val="en-CA"/>
        </w:rPr>
      </w:pPr>
      <w:r w:rsidRPr="00852431">
        <w:rPr>
          <w:rFonts w:eastAsiaTheme="minorEastAsia"/>
          <w:szCs w:val="22"/>
          <w:lang w:val="en-CA" w:eastAsia="ko-KR"/>
        </w:rPr>
        <w:t>HEVC</w:t>
      </w:r>
      <w:r w:rsidRPr="003B7379">
        <w:rPr>
          <w:lang w:val="en-CA"/>
        </w:rPr>
        <w:t xml:space="preserve"> uses an 8x8 deblocking grid for both luma and chroma. In </w:t>
      </w:r>
      <w:r w:rsidR="00852431">
        <w:rPr>
          <w:lang w:val="en-CA"/>
        </w:rPr>
        <w:t>VVC</w:t>
      </w:r>
      <w:r w:rsidRPr="003B7379">
        <w:rPr>
          <w:lang w:val="en-CA"/>
        </w:rPr>
        <w:t>, deblocking on a 4x4 grid for luma boundaries was introduced</w:t>
      </w:r>
      <w:r w:rsidR="00200001">
        <w:rPr>
          <w:lang w:val="en-CA"/>
        </w:rPr>
        <w:t xml:space="preserve"> to handle blocking artifacts </w:t>
      </w:r>
      <w:r w:rsidR="00F83198">
        <w:rPr>
          <w:lang w:val="en-CA"/>
        </w:rPr>
        <w:t xml:space="preserve">from rectangular </w:t>
      </w:r>
      <w:r w:rsidR="00897BA7">
        <w:rPr>
          <w:lang w:val="en-CA"/>
        </w:rPr>
        <w:t>transform</w:t>
      </w:r>
      <w:r w:rsidR="00222297">
        <w:rPr>
          <w:lang w:val="en-CA"/>
        </w:rPr>
        <w:t xml:space="preserve"> shapes</w:t>
      </w:r>
      <w:r w:rsidRPr="003B7379">
        <w:rPr>
          <w:lang w:val="en-CA"/>
        </w:rPr>
        <w:t xml:space="preserve">. </w:t>
      </w:r>
      <w:r w:rsidR="004D3833">
        <w:rPr>
          <w:lang w:val="en-CA"/>
        </w:rPr>
        <w:t>P</w:t>
      </w:r>
      <w:r w:rsidRPr="003B7379">
        <w:rPr>
          <w:lang w:val="en-CA"/>
        </w:rPr>
        <w:t xml:space="preserve">arallel friendly </w:t>
      </w:r>
      <w:r w:rsidR="004E0B7A">
        <w:rPr>
          <w:lang w:val="en-CA"/>
        </w:rPr>
        <w:lastRenderedPageBreak/>
        <w:t xml:space="preserve">luma </w:t>
      </w:r>
      <w:r w:rsidRPr="003B7379">
        <w:rPr>
          <w:lang w:val="en-CA"/>
        </w:rPr>
        <w:t xml:space="preserve">deblocking </w:t>
      </w:r>
      <w:r w:rsidR="004E0B7A">
        <w:rPr>
          <w:lang w:val="en-CA"/>
        </w:rPr>
        <w:t xml:space="preserve">on a 4x4 grid is achieved </w:t>
      </w:r>
      <w:r w:rsidR="005A574D">
        <w:rPr>
          <w:lang w:val="en-CA"/>
        </w:rPr>
        <w:t xml:space="preserve">by restricting the number of samples to </w:t>
      </w:r>
      <w:r w:rsidRPr="003B7379">
        <w:rPr>
          <w:lang w:val="en-CA"/>
        </w:rPr>
        <w:t xml:space="preserve">be deblocked </w:t>
      </w:r>
      <w:r w:rsidR="005A574D">
        <w:rPr>
          <w:lang w:val="en-CA"/>
        </w:rPr>
        <w:t xml:space="preserve">to </w:t>
      </w:r>
      <w:r w:rsidRPr="003B7379">
        <w:rPr>
          <w:lang w:val="en-CA"/>
        </w:rPr>
        <w:t xml:space="preserve">1 sample on each side of a vertical luma boundary where one side has a width of 4 or less or </w:t>
      </w:r>
      <w:r w:rsidR="002E5774">
        <w:rPr>
          <w:lang w:val="en-CA"/>
        </w:rPr>
        <w:t>to</w:t>
      </w:r>
      <w:r w:rsidRPr="003B7379">
        <w:rPr>
          <w:lang w:val="en-CA"/>
        </w:rPr>
        <w:t xml:space="preserve"> 1 sample on each side of a horizontal luma boundary where one side has a height of 4 or less.</w:t>
      </w:r>
    </w:p>
    <w:p w14:paraId="4EB31961" w14:textId="7EA35EA9" w:rsidR="006F4DB2" w:rsidRPr="00A05952" w:rsidRDefault="006F4DB2" w:rsidP="00CD45EA">
      <w:pPr>
        <w:pStyle w:val="Heading4"/>
        <w:tabs>
          <w:tab w:val="clear" w:pos="360"/>
          <w:tab w:val="clear" w:pos="720"/>
          <w:tab w:val="clear" w:pos="1080"/>
          <w:tab w:val="clear" w:pos="1440"/>
        </w:tabs>
        <w:overflowPunct/>
        <w:autoSpaceDE/>
        <w:autoSpaceDN/>
        <w:adjustRightInd/>
        <w:spacing w:before="136"/>
        <w:ind w:right="0"/>
        <w:textAlignment w:val="auto"/>
        <w:rPr>
          <w:lang w:val="en-CA"/>
        </w:rPr>
      </w:pPr>
      <w:r>
        <w:rPr>
          <w:lang w:eastAsia="zh-CN"/>
        </w:rPr>
        <w:t xml:space="preserve">Stronger </w:t>
      </w:r>
      <w:r>
        <w:rPr>
          <w:lang w:val="en-CA"/>
        </w:rPr>
        <w:t>deblocking</w:t>
      </w:r>
      <w:r w:rsidRPr="005E15B3">
        <w:rPr>
          <w:lang w:val="en-CA"/>
        </w:rPr>
        <w:t xml:space="preserve"> filter </w:t>
      </w:r>
      <w:r>
        <w:rPr>
          <w:lang w:val="en-CA"/>
        </w:rPr>
        <w:t>for luma</w:t>
      </w:r>
    </w:p>
    <w:p w14:paraId="47E16F63" w14:textId="25104526" w:rsidR="006F4DB2" w:rsidRPr="00F5145A" w:rsidRDefault="006F4DB2" w:rsidP="00CA7357">
      <w:pPr>
        <w:jc w:val="both"/>
      </w:pPr>
      <w:r>
        <w:rPr>
          <w:lang w:val="en-CA"/>
        </w:rPr>
        <w:t>A bilinear filter (stronger debloc</w:t>
      </w:r>
      <w:r w:rsidR="00CD4F40">
        <w:rPr>
          <w:lang w:val="en-CA"/>
        </w:rPr>
        <w:t>k</w:t>
      </w:r>
      <w:r>
        <w:rPr>
          <w:lang w:val="en-CA"/>
        </w:rPr>
        <w:t xml:space="preserve">ing filter) is used when samples at either one side of a boundary belong to a large block. A sample belonging to a large block is defined as when the width </w:t>
      </w:r>
      <w:r w:rsidR="004C268B">
        <w:rPr>
          <w:lang w:val="en-CA"/>
        </w:rPr>
        <w:t>is larger than or equal to</w:t>
      </w:r>
      <w:r>
        <w:rPr>
          <w:lang w:val="en-CA"/>
        </w:rPr>
        <w:t xml:space="preserve"> 32 for a vertical edge, and when height</w:t>
      </w:r>
      <w:r w:rsidR="004C268B">
        <w:rPr>
          <w:lang w:val="en-CA"/>
        </w:rPr>
        <w:t xml:space="preserve"> is larger than or equal to </w:t>
      </w:r>
      <w:r>
        <w:rPr>
          <w:lang w:val="en-CA"/>
        </w:rPr>
        <w:t>32 for a horizontal edge.</w:t>
      </w:r>
      <w:r w:rsidRPr="0038629C">
        <w:rPr>
          <w:lang w:val="en-CA"/>
        </w:rPr>
        <w:t xml:space="preserve"> </w:t>
      </w:r>
      <w:r>
        <w:rPr>
          <w:lang w:val="en-CA"/>
        </w:rPr>
        <w:t>B</w:t>
      </w:r>
      <w:r w:rsidRPr="00F5145A">
        <w:t xml:space="preserve">lock boundary samples </w:t>
      </w:r>
      <w:r w:rsidRPr="00F5145A">
        <w:rPr>
          <w:lang w:val="en-CA"/>
        </w:rPr>
        <w:t>p</w:t>
      </w:r>
      <w:r w:rsidRPr="00F5145A">
        <w:rPr>
          <w:vertAlign w:val="subscript"/>
          <w:lang w:val="en-CA"/>
        </w:rPr>
        <w:t>i</w:t>
      </w:r>
      <w:r w:rsidRPr="00F5145A">
        <w:rPr>
          <w:lang w:val="en-CA"/>
        </w:rPr>
        <w:t xml:space="preserve"> </w:t>
      </w:r>
      <w:r>
        <w:rPr>
          <w:lang w:val="en-CA"/>
        </w:rPr>
        <w:t>for i</w:t>
      </w:r>
      <w:r w:rsidR="00F26326">
        <w:rPr>
          <w:lang w:val="en-CA"/>
        </w:rPr>
        <w:t> </w:t>
      </w:r>
      <w:r>
        <w:rPr>
          <w:lang w:val="en-CA"/>
        </w:rPr>
        <w:t>=</w:t>
      </w:r>
      <w:r w:rsidR="00F26326">
        <w:rPr>
          <w:lang w:val="en-CA"/>
        </w:rPr>
        <w:t> </w:t>
      </w:r>
      <w:r>
        <w:rPr>
          <w:lang w:val="en-CA"/>
        </w:rPr>
        <w:t>0 to Sp</w:t>
      </w:r>
      <w:r w:rsidR="00F26326">
        <w:rPr>
          <w:lang w:val="en-CA"/>
        </w:rPr>
        <w:t> − </w:t>
      </w:r>
      <w:r>
        <w:rPr>
          <w:lang w:val="en-CA"/>
        </w:rPr>
        <w:t xml:space="preserve">1 </w:t>
      </w:r>
      <w:r w:rsidRPr="00F5145A">
        <w:rPr>
          <w:lang w:val="en-CA"/>
        </w:rPr>
        <w:t>and q</w:t>
      </w:r>
      <w:r w:rsidRPr="00F5145A">
        <w:rPr>
          <w:vertAlign w:val="subscript"/>
          <w:lang w:val="en-CA"/>
        </w:rPr>
        <w:t>i</w:t>
      </w:r>
      <w:r w:rsidRPr="00F5145A">
        <w:rPr>
          <w:lang w:val="en-CA"/>
        </w:rPr>
        <w:t xml:space="preserve"> </w:t>
      </w:r>
      <w:r>
        <w:rPr>
          <w:lang w:val="en-CA"/>
        </w:rPr>
        <w:t>for j</w:t>
      </w:r>
      <w:r w:rsidR="00F26326">
        <w:rPr>
          <w:lang w:val="en-CA"/>
        </w:rPr>
        <w:t> </w:t>
      </w:r>
      <w:r>
        <w:rPr>
          <w:lang w:val="en-CA"/>
        </w:rPr>
        <w:t>=</w:t>
      </w:r>
      <w:r w:rsidR="00F26326">
        <w:rPr>
          <w:lang w:val="en-CA"/>
        </w:rPr>
        <w:t> </w:t>
      </w:r>
      <w:r>
        <w:rPr>
          <w:lang w:val="en-CA"/>
        </w:rPr>
        <w:t>0 to Sq</w:t>
      </w:r>
      <w:r w:rsidR="00F26326">
        <w:rPr>
          <w:lang w:val="en-CA"/>
        </w:rPr>
        <w:t> − </w:t>
      </w:r>
      <w:r>
        <w:rPr>
          <w:lang w:val="en-CA"/>
        </w:rPr>
        <w:t>1</w:t>
      </w:r>
      <w:r w:rsidRPr="00F5145A">
        <w:t xml:space="preserve"> are then replaced </w:t>
      </w:r>
      <w:r>
        <w:t xml:space="preserve">by linear interpolation </w:t>
      </w:r>
      <w:r w:rsidRPr="00F5145A">
        <w:rPr>
          <w:lang w:val="en-CA"/>
        </w:rPr>
        <w:t>as follows:</w:t>
      </w:r>
    </w:p>
    <w:p w14:paraId="0FC47C4B" w14:textId="04F92F18" w:rsidR="00F575F4" w:rsidRPr="001A4D04" w:rsidRDefault="00F25D20" w:rsidP="00D5520A">
      <w:pPr>
        <w:ind w:firstLine="720"/>
        <w:jc w:val="right"/>
      </w:p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Middle</m:t>
            </m:r>
          </m:e>
          <m:sub>
            <m:r>
              <w:rPr>
                <w:rFonts w:ascii="Cambria Math" w:hAnsi="Cambria Math"/>
              </w:rPr>
              <m:t>s,t</m:t>
            </m:r>
          </m:sub>
        </m:sSub>
        <m:r>
          <w:rPr>
            <w:rFonts w:ascii="Cambria Math" w:hAnsi="Cambria Math"/>
          </w:rPr>
          <m:t>+</m:t>
        </m:r>
        <m:d>
          <m:dPr>
            <m:ctrlPr>
              <w:rPr>
                <w:rFonts w:ascii="Cambria Math" w:hAnsi="Cambria Math"/>
                <w:i/>
              </w:rPr>
            </m:ctrlPr>
          </m:dPr>
          <m:e>
            <m:r>
              <w:rPr>
                <w:rFonts w:ascii="Cambria Math" w:hAnsi="Cambria Math"/>
              </w:rPr>
              <m:t>64-</m:t>
            </m:r>
            <m:sSub>
              <m:sSubPr>
                <m:ctrlPr>
                  <w:rPr>
                    <w:rFonts w:ascii="Cambria Math" w:hAnsi="Cambria Math"/>
                    <w:i/>
                  </w:rPr>
                </m:ctrlPr>
              </m:sSubPr>
              <m:e>
                <m:r>
                  <w:rPr>
                    <w:rFonts w:ascii="Cambria Math" w:hAnsi="Cambria Math"/>
                  </w:rPr>
                  <m:t>f</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 xml:space="preserve">+32)≫6), clipped to </m:t>
        </m:r>
        <m:sSub>
          <m:sSubPr>
            <m:ctrlPr>
              <w:rPr>
                <w:rFonts w:ascii="Cambria Math" w:hAnsi="Cambria Math"/>
                <w:i/>
              </w:rPr>
            </m:ctrlPr>
          </m:sSubPr>
          <m:e>
            <m:r>
              <w:rPr>
                <w:rFonts w:ascii="Cambria Math" w:hAnsi="Cambria Math"/>
              </w:rPr>
              <m:t>p</m:t>
            </m:r>
          </m:e>
          <m:sub>
            <m:r>
              <w:rPr>
                <w:rFonts w:ascii="Cambria Math" w:hAnsi="Cambria Math"/>
              </w:rPr>
              <m:t>i</m:t>
            </m:r>
          </m:sub>
        </m:sSub>
        <m:r>
          <m:rPr>
            <m:sty m:val="p"/>
          </m:rPr>
          <w:rPr>
            <w:rFonts w:ascii="Cambria Math" w:hAnsi="Cambria Math"/>
            <w:lang w:val="en-CA"/>
          </w:rPr>
          <m:t>±</m:t>
        </m:r>
        <m:sSub>
          <m:sSubPr>
            <m:ctrlPr>
              <w:rPr>
                <w:rFonts w:ascii="Cambria Math" w:hAnsi="Cambria Math"/>
                <w:i/>
              </w:rPr>
            </m:ctrlPr>
          </m:sSubPr>
          <m:e>
            <m:r>
              <w:rPr>
                <w:rFonts w:ascii="Cambria Math" w:hAnsi="Cambria Math"/>
              </w:rPr>
              <m:t>tcPD</m:t>
            </m:r>
          </m:e>
          <m:sub>
            <m:r>
              <w:rPr>
                <w:rFonts w:ascii="Cambria Math" w:hAnsi="Cambria Math"/>
              </w:rPr>
              <m:t>i</m:t>
            </m:r>
          </m:sub>
        </m:sSub>
      </m:oMath>
      <w:r w:rsidR="00F575F4">
        <w:rPr>
          <w:szCs w:val="22"/>
          <w:lang w:val="en-CA"/>
        </w:rPr>
        <w:tab/>
      </w:r>
      <w:r w:rsidR="00F575F4" w:rsidRPr="00E51F9A">
        <w:rPr>
          <w:szCs w:val="22"/>
          <w:lang w:val="en-CA"/>
        </w:rPr>
        <w:t>(</w:t>
      </w:r>
      <w:r w:rsidR="00F575F4" w:rsidRPr="00E51F9A">
        <w:rPr>
          <w:rFonts w:eastAsia="Malgun Gothic" w:hint="eastAsia"/>
          <w:szCs w:val="22"/>
          <w:lang w:val="en-CA" w:eastAsia="ko-KR"/>
        </w:rPr>
        <w:t>3</w:t>
      </w:r>
      <w:r w:rsidR="00F575F4" w:rsidRPr="00E51F9A">
        <w:rPr>
          <w:rFonts w:eastAsia="Malgun Gothic"/>
          <w:szCs w:val="22"/>
          <w:lang w:val="en-CA" w:eastAsia="ko-KR"/>
        </w:rPr>
        <w:t>-</w:t>
      </w:r>
      <w:r w:rsidR="00F575F4" w:rsidRPr="00E51F9A">
        <w:rPr>
          <w:noProof/>
          <w:szCs w:val="22"/>
          <w:lang w:val="en-CA"/>
        </w:rPr>
        <w:fldChar w:fldCharType="begin"/>
      </w:r>
      <w:r w:rsidR="00F575F4" w:rsidRPr="00E51F9A">
        <w:rPr>
          <w:noProof/>
          <w:szCs w:val="22"/>
          <w:lang w:val="en-CA"/>
        </w:rPr>
        <w:instrText xml:space="preserve"> SEQ Eq \* MERGEFORMAT </w:instrText>
      </w:r>
      <w:r w:rsidR="00F575F4" w:rsidRPr="00E51F9A">
        <w:rPr>
          <w:noProof/>
          <w:szCs w:val="22"/>
          <w:lang w:val="en-CA"/>
        </w:rPr>
        <w:fldChar w:fldCharType="separate"/>
      </w:r>
      <w:r w:rsidR="003A61E2">
        <w:rPr>
          <w:noProof/>
          <w:szCs w:val="22"/>
          <w:lang w:val="en-CA"/>
        </w:rPr>
        <w:t>72</w:t>
      </w:r>
      <w:r w:rsidR="00F575F4" w:rsidRPr="00E51F9A">
        <w:rPr>
          <w:noProof/>
          <w:szCs w:val="22"/>
          <w:lang w:val="en-CA"/>
        </w:rPr>
        <w:fldChar w:fldCharType="end"/>
      </w:r>
      <w:r w:rsidR="00F575F4" w:rsidRPr="00E51F9A">
        <w:rPr>
          <w:szCs w:val="22"/>
          <w:lang w:val="en-CA"/>
        </w:rPr>
        <w:t>)</w:t>
      </w:r>
    </w:p>
    <w:p w14:paraId="036A468D" w14:textId="4922AF8C" w:rsidR="00F575F4" w:rsidRPr="001A4D04" w:rsidRDefault="00F25D20" w:rsidP="009C5E4D">
      <w:pPr>
        <w:ind w:firstLine="720"/>
        <w:jc w:val="right"/>
      </w:pPr>
      <m:oMath>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Middle</m:t>
            </m:r>
          </m:e>
          <m:sub>
            <m:r>
              <w:rPr>
                <w:rFonts w:ascii="Cambria Math" w:hAnsi="Cambria Math"/>
              </w:rPr>
              <m:t>s,t</m:t>
            </m:r>
          </m:sub>
        </m:sSub>
        <m:r>
          <w:rPr>
            <w:rFonts w:ascii="Cambria Math" w:hAnsi="Cambria Math"/>
          </w:rPr>
          <m:t>+</m:t>
        </m:r>
        <m:d>
          <m:dPr>
            <m:ctrlPr>
              <w:rPr>
                <w:rFonts w:ascii="Cambria Math" w:hAnsi="Cambria Math"/>
                <w:i/>
              </w:rPr>
            </m:ctrlPr>
          </m:dPr>
          <m:e>
            <m:r>
              <w:rPr>
                <w:rFonts w:ascii="Cambria Math" w:hAnsi="Cambria Math"/>
              </w:rPr>
              <m:t>64-</m:t>
            </m:r>
            <m:sSub>
              <m:sSubPr>
                <m:ctrlPr>
                  <w:rPr>
                    <w:rFonts w:ascii="Cambria Math" w:hAnsi="Cambria Math"/>
                    <w:i/>
                  </w:rPr>
                </m:ctrlPr>
              </m:sSubPr>
              <m:e>
                <m:r>
                  <w:rPr>
                    <w:rFonts w:ascii="Cambria Math" w:hAnsi="Cambria Math"/>
                  </w:rPr>
                  <m:t>g</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 xml:space="preserve">+32)≫6), clipped to </m:t>
        </m:r>
        <m:sSub>
          <m:sSubPr>
            <m:ctrlPr>
              <w:rPr>
                <w:rFonts w:ascii="Cambria Math" w:hAnsi="Cambria Math"/>
                <w:i/>
              </w:rPr>
            </m:ctrlPr>
          </m:sSubPr>
          <m:e>
            <m:r>
              <w:rPr>
                <w:rFonts w:ascii="Cambria Math" w:hAnsi="Cambria Math"/>
              </w:rPr>
              <m:t>q</m:t>
            </m:r>
          </m:e>
          <m:sub>
            <m:r>
              <w:rPr>
                <w:rFonts w:ascii="Cambria Math" w:hAnsi="Cambria Math"/>
              </w:rPr>
              <m:t>j</m:t>
            </m:r>
          </m:sub>
        </m:sSub>
        <m:r>
          <m:rPr>
            <m:sty m:val="p"/>
          </m:rPr>
          <w:rPr>
            <w:rFonts w:ascii="Cambria Math" w:hAnsi="Cambria Math"/>
            <w:lang w:val="en-CA"/>
          </w:rPr>
          <m:t>±</m:t>
        </m:r>
        <m:sSub>
          <m:sSubPr>
            <m:ctrlPr>
              <w:rPr>
                <w:rFonts w:ascii="Cambria Math" w:hAnsi="Cambria Math"/>
                <w:i/>
              </w:rPr>
            </m:ctrlPr>
          </m:sSubPr>
          <m:e>
            <m:r>
              <w:rPr>
                <w:rFonts w:ascii="Cambria Math" w:hAnsi="Cambria Math"/>
              </w:rPr>
              <m:t>tcPD</m:t>
            </m:r>
          </m:e>
          <m:sub>
            <m:r>
              <w:rPr>
                <w:rFonts w:ascii="Cambria Math" w:hAnsi="Cambria Math"/>
              </w:rPr>
              <m:t>j</m:t>
            </m:r>
          </m:sub>
        </m:sSub>
      </m:oMath>
      <w:r w:rsidR="00F575F4">
        <w:rPr>
          <w:szCs w:val="22"/>
          <w:lang w:val="en-CA"/>
        </w:rPr>
        <w:tab/>
      </w:r>
      <w:r w:rsidR="00F575F4" w:rsidRPr="00E51F9A">
        <w:rPr>
          <w:szCs w:val="22"/>
          <w:lang w:val="en-CA"/>
        </w:rPr>
        <w:t>(</w:t>
      </w:r>
      <w:r w:rsidR="00F575F4" w:rsidRPr="00E51F9A">
        <w:rPr>
          <w:rFonts w:eastAsia="Malgun Gothic" w:hint="eastAsia"/>
          <w:szCs w:val="22"/>
          <w:lang w:val="en-CA" w:eastAsia="ko-KR"/>
        </w:rPr>
        <w:t>3</w:t>
      </w:r>
      <w:r w:rsidR="00F575F4" w:rsidRPr="00E51F9A">
        <w:rPr>
          <w:rFonts w:eastAsia="Malgun Gothic"/>
          <w:szCs w:val="22"/>
          <w:lang w:val="en-CA" w:eastAsia="ko-KR"/>
        </w:rPr>
        <w:t>-</w:t>
      </w:r>
      <w:r w:rsidR="00F575F4" w:rsidRPr="00E51F9A">
        <w:rPr>
          <w:noProof/>
          <w:szCs w:val="22"/>
          <w:lang w:val="en-CA"/>
        </w:rPr>
        <w:fldChar w:fldCharType="begin"/>
      </w:r>
      <w:r w:rsidR="00F575F4" w:rsidRPr="00E51F9A">
        <w:rPr>
          <w:noProof/>
          <w:szCs w:val="22"/>
          <w:lang w:val="en-CA"/>
        </w:rPr>
        <w:instrText xml:space="preserve"> SEQ Eq \* MERGEFORMAT </w:instrText>
      </w:r>
      <w:r w:rsidR="00F575F4" w:rsidRPr="00E51F9A">
        <w:rPr>
          <w:noProof/>
          <w:szCs w:val="22"/>
          <w:lang w:val="en-CA"/>
        </w:rPr>
        <w:fldChar w:fldCharType="separate"/>
      </w:r>
      <w:r w:rsidR="003A61E2">
        <w:rPr>
          <w:noProof/>
          <w:szCs w:val="22"/>
          <w:lang w:val="en-CA"/>
        </w:rPr>
        <w:t>73</w:t>
      </w:r>
      <w:r w:rsidR="00F575F4" w:rsidRPr="00E51F9A">
        <w:rPr>
          <w:noProof/>
          <w:szCs w:val="22"/>
          <w:lang w:val="en-CA"/>
        </w:rPr>
        <w:fldChar w:fldCharType="end"/>
      </w:r>
      <w:r w:rsidR="00F575F4" w:rsidRPr="00E51F9A">
        <w:rPr>
          <w:szCs w:val="22"/>
          <w:lang w:val="en-CA"/>
        </w:rPr>
        <w:t>)</w:t>
      </w:r>
    </w:p>
    <w:p w14:paraId="4D4BDC78" w14:textId="77777777" w:rsidR="006F4DB2" w:rsidRDefault="006F4DB2" w:rsidP="00AF3FCF">
      <w:pPr>
        <w:jc w:val="both"/>
        <w:rPr>
          <w:lang w:val="en-CA"/>
        </w:rPr>
      </w:pPr>
      <w:r>
        <w:rPr>
          <w:lang w:val="en-CA"/>
        </w:rPr>
        <w:t xml:space="preserve">where </w:t>
      </w:r>
      <m:oMath>
        <m:sSub>
          <m:sSubPr>
            <m:ctrlPr>
              <w:rPr>
                <w:rFonts w:ascii="Cambria Math" w:hAnsi="Cambria Math"/>
                <w:i/>
              </w:rPr>
            </m:ctrlPr>
          </m:sSubPr>
          <m:e>
            <m:r>
              <w:rPr>
                <w:rFonts w:ascii="Cambria Math" w:hAnsi="Cambria Math"/>
              </w:rPr>
              <m:t>tcPD</m:t>
            </m:r>
          </m:e>
          <m:sub>
            <m:r>
              <w:rPr>
                <w:rFonts w:ascii="Cambria Math" w:hAnsi="Cambria Math"/>
              </w:rPr>
              <m:t>i</m:t>
            </m:r>
          </m:sub>
        </m:sSub>
      </m:oMath>
      <w:r>
        <w:rPr>
          <w:lang w:val="en-CA"/>
        </w:rPr>
        <w:t xml:space="preserve"> and </w:t>
      </w:r>
      <m:oMath>
        <m:sSub>
          <m:sSubPr>
            <m:ctrlPr>
              <w:rPr>
                <w:rFonts w:ascii="Cambria Math" w:hAnsi="Cambria Math"/>
                <w:i/>
              </w:rPr>
            </m:ctrlPr>
          </m:sSubPr>
          <m:e>
            <m:r>
              <w:rPr>
                <w:rFonts w:ascii="Cambria Math" w:hAnsi="Cambria Math"/>
              </w:rPr>
              <m:t>tcPD</m:t>
            </m:r>
          </m:e>
          <m:sub>
            <m:r>
              <w:rPr>
                <w:rFonts w:ascii="Cambria Math" w:hAnsi="Cambria Math"/>
              </w:rPr>
              <m:t>j</m:t>
            </m:r>
          </m:sub>
        </m:sSub>
        <m:r>
          <w:rPr>
            <w:rFonts w:ascii="Cambria Math" w:hAnsi="Cambria Math"/>
          </w:rPr>
          <m:t xml:space="preserve"> </m:t>
        </m:r>
      </m:oMath>
      <w:r>
        <w:rPr>
          <w:lang w:val="en-CA"/>
        </w:rPr>
        <w:t xml:space="preserve">term is a position dependent clipping and </w:t>
      </w:r>
      <m:oMath>
        <m:sSub>
          <m:sSubPr>
            <m:ctrlPr>
              <w:rPr>
                <w:rFonts w:ascii="Cambria Math" w:hAnsi="Cambria Math"/>
                <w:i/>
              </w:rPr>
            </m:ctrlPr>
          </m:sSubPr>
          <m:e>
            <m:r>
              <w:rPr>
                <w:rFonts w:ascii="Cambria Math" w:hAnsi="Cambria Math"/>
              </w:rPr>
              <m:t>g</m:t>
            </m:r>
          </m:e>
          <m:sub>
            <m:r>
              <w:rPr>
                <w:rFonts w:ascii="Cambria Math" w:hAnsi="Cambria Math"/>
              </w:rPr>
              <m:t>j</m:t>
            </m:r>
          </m:sub>
        </m:sSub>
      </m:oMath>
      <w:r>
        <w:t>,</w:t>
      </w:r>
      <w:r>
        <w:rPr>
          <w:lang w:val="en-CA"/>
        </w:rPr>
        <w:t xml:space="preserve">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Pr>
          <w:lang w:val="en-CA"/>
        </w:rPr>
        <w:t xml:space="preserve">, </w:t>
      </w:r>
      <m:oMath>
        <m:sSub>
          <m:sSubPr>
            <m:ctrlPr>
              <w:rPr>
                <w:rFonts w:ascii="Cambria Math" w:hAnsi="Cambria Math"/>
                <w:i/>
              </w:rPr>
            </m:ctrlPr>
          </m:sSubPr>
          <m:e>
            <m:r>
              <w:rPr>
                <w:rFonts w:ascii="Cambria Math" w:hAnsi="Cambria Math"/>
              </w:rPr>
              <m:t>Middle</m:t>
            </m:r>
          </m:e>
          <m:sub>
            <m:r>
              <w:rPr>
                <w:rFonts w:ascii="Cambria Math" w:hAnsi="Cambria Math"/>
              </w:rPr>
              <m:t>s,t</m:t>
            </m:r>
          </m:sub>
        </m:sSub>
      </m:oMath>
      <w:r>
        <w:rPr>
          <w:lang w:val="en-CA"/>
        </w:rPr>
        <w:t xml:space="preserv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 xml:space="preserve"> </m:t>
        </m:r>
      </m:oMath>
      <w:r>
        <w:rPr>
          <w:lang w:val="en-CA"/>
        </w:rPr>
        <w:t xml:space="preserve">and </w:t>
      </w:r>
      <m:oMath>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 xml:space="preserve"> </m:t>
        </m:r>
      </m:oMath>
      <w:r>
        <w:rPr>
          <w:lang w:val="en-CA"/>
        </w:rPr>
        <w:t>are given below:</w:t>
      </w:r>
    </w:p>
    <w:p w14:paraId="7255CC38" w14:textId="17D34C8C" w:rsidR="006F4DB2" w:rsidRPr="00D113C4" w:rsidRDefault="00F575F4" w:rsidP="00AF3FCF">
      <w:pPr>
        <w:keepNext/>
        <w:keepLines/>
        <w:spacing w:after="120"/>
        <w:jc w:val="center"/>
        <w:rPr>
          <w:b/>
          <w:sz w:val="20"/>
          <w:lang w:val="en-CA" w:eastAsia="ja-JP"/>
        </w:rPr>
      </w:pPr>
      <w:r w:rsidRPr="00784223">
        <w:rPr>
          <w:b/>
          <w:noProof/>
          <w:sz w:val="20"/>
          <w:lang w:val="en-GB"/>
        </w:rPr>
        <w:t>Table </w:t>
      </w:r>
      <w:r w:rsidRPr="00784223">
        <w:rPr>
          <w:b/>
          <w:noProof/>
          <w:sz w:val="20"/>
          <w:lang w:val="en-GB"/>
        </w:rPr>
        <w:fldChar w:fldCharType="begin"/>
      </w:r>
      <w:r w:rsidRPr="00784223">
        <w:rPr>
          <w:b/>
          <w:noProof/>
          <w:sz w:val="20"/>
          <w:lang w:val="en-GB"/>
        </w:rPr>
        <w:instrText xml:space="preserve"> STYLEREF 1 \s </w:instrText>
      </w:r>
      <w:r w:rsidRPr="00784223">
        <w:rPr>
          <w:b/>
          <w:noProof/>
          <w:sz w:val="20"/>
          <w:lang w:val="en-GB"/>
        </w:rPr>
        <w:fldChar w:fldCharType="separate"/>
      </w:r>
      <w:r w:rsidR="003A61E2">
        <w:rPr>
          <w:b/>
          <w:noProof/>
          <w:sz w:val="20"/>
          <w:lang w:val="en-GB"/>
        </w:rPr>
        <w:t>3</w:t>
      </w:r>
      <w:r w:rsidRPr="00784223">
        <w:rPr>
          <w:b/>
          <w:noProof/>
          <w:sz w:val="20"/>
          <w:lang w:val="en-GB"/>
        </w:rPr>
        <w:fldChar w:fldCharType="end"/>
      </w:r>
      <w:r w:rsidRPr="00784223">
        <w:rPr>
          <w:b/>
          <w:noProof/>
          <w:sz w:val="20"/>
          <w:lang w:val="en-GB"/>
        </w:rPr>
        <w:noBreakHyphen/>
      </w:r>
      <w:r w:rsidRPr="00784223">
        <w:rPr>
          <w:b/>
          <w:noProof/>
          <w:sz w:val="20"/>
          <w:lang w:val="en-GB"/>
        </w:rPr>
        <w:fldChar w:fldCharType="begin"/>
      </w:r>
      <w:r w:rsidRPr="00784223">
        <w:rPr>
          <w:b/>
          <w:noProof/>
          <w:sz w:val="20"/>
          <w:lang w:val="en-GB"/>
        </w:rPr>
        <w:instrText xml:space="preserve"> SEQ Table \* ARABIC \s 1 </w:instrText>
      </w:r>
      <w:r w:rsidRPr="00784223">
        <w:rPr>
          <w:b/>
          <w:noProof/>
          <w:sz w:val="20"/>
          <w:lang w:val="en-GB"/>
        </w:rPr>
        <w:fldChar w:fldCharType="separate"/>
      </w:r>
      <w:r w:rsidR="003A61E2">
        <w:rPr>
          <w:b/>
          <w:noProof/>
          <w:sz w:val="20"/>
          <w:lang w:val="en-GB"/>
        </w:rPr>
        <w:t>13</w:t>
      </w:r>
      <w:r w:rsidRPr="00784223">
        <w:rPr>
          <w:b/>
          <w:noProof/>
          <w:sz w:val="20"/>
          <w:lang w:val="en-GB"/>
        </w:rPr>
        <w:fldChar w:fldCharType="end"/>
      </w:r>
      <w:r w:rsidRPr="00784223">
        <w:rPr>
          <w:b/>
          <w:noProof/>
          <w:sz w:val="20"/>
          <w:lang w:val="en-GB"/>
        </w:rPr>
        <w:t xml:space="preserve"> </w:t>
      </w:r>
      <w:r w:rsidR="006F4DB2">
        <w:rPr>
          <w:b/>
          <w:sz w:val="20"/>
        </w:rPr>
        <w:t>–</w:t>
      </w:r>
      <w:r w:rsidR="006F4DB2" w:rsidRPr="00784223">
        <w:rPr>
          <w:b/>
          <w:sz w:val="20"/>
          <w:lang w:val="en-CA"/>
        </w:rPr>
        <w:t xml:space="preserve"> </w:t>
      </w:r>
      <w:r w:rsidR="006F4DB2">
        <w:rPr>
          <w:b/>
          <w:sz w:val="20"/>
          <w:lang w:val="en-CA"/>
        </w:rPr>
        <w:t>Derivation of stronger deblocking parameters for luma</w:t>
      </w:r>
    </w:p>
    <w:tbl>
      <w:tblPr>
        <w:tblW w:w="9336" w:type="dxa"/>
        <w:tblCellMar>
          <w:left w:w="0" w:type="dxa"/>
          <w:right w:w="0" w:type="dxa"/>
        </w:tblCellMar>
        <w:tblLook w:val="04A0" w:firstRow="1" w:lastRow="0" w:firstColumn="1" w:lastColumn="0" w:noHBand="0" w:noVBand="1"/>
      </w:tblPr>
      <w:tblGrid>
        <w:gridCol w:w="1160"/>
        <w:gridCol w:w="8176"/>
      </w:tblGrid>
      <w:tr w:rsidR="006F4DB2" w:rsidRPr="0053117A" w14:paraId="51B83296" w14:textId="77777777" w:rsidTr="002049F2">
        <w:trPr>
          <w:trHeight w:val="573"/>
        </w:trPr>
        <w:tc>
          <w:tcPr>
            <w:tcW w:w="1160" w:type="dxa"/>
            <w:tcBorders>
              <w:top w:val="single" w:sz="8" w:space="0" w:color="181818"/>
              <w:left w:val="single" w:sz="8" w:space="0" w:color="181818"/>
              <w:bottom w:val="single" w:sz="8" w:space="0" w:color="181818"/>
              <w:right w:val="single" w:sz="8" w:space="0" w:color="181818"/>
            </w:tcBorders>
            <w:shd w:val="clear" w:color="auto" w:fill="auto"/>
            <w:tcMar>
              <w:top w:w="15" w:type="dxa"/>
              <w:left w:w="108" w:type="dxa"/>
              <w:bottom w:w="0" w:type="dxa"/>
              <w:right w:w="108" w:type="dxa"/>
            </w:tcMar>
            <w:vAlign w:val="center"/>
            <w:hideMark/>
          </w:tcPr>
          <w:p w14:paraId="60887E5F" w14:textId="77777777" w:rsidR="006F4DB2" w:rsidRPr="00F8522E" w:rsidRDefault="006F4DB2" w:rsidP="00AF3FCF">
            <w:pPr>
              <w:rPr>
                <w:rFonts w:eastAsia="Yu Mincho"/>
                <w:lang w:val="en-CA" w:eastAsia="ja-JP"/>
              </w:rPr>
            </w:pPr>
            <w:r w:rsidRPr="00F8522E">
              <w:rPr>
                <w:rFonts w:eastAsia="Yu Mincho"/>
                <w:lang w:val="en-CA" w:eastAsia="ja-JP"/>
              </w:rPr>
              <w:t>Sp, Sq</w:t>
            </w:r>
          </w:p>
          <w:p w14:paraId="6F64F047" w14:textId="77777777" w:rsidR="006F4DB2" w:rsidRPr="00F8522E" w:rsidRDefault="006F4DB2" w:rsidP="00AF3FCF">
            <w:pPr>
              <w:rPr>
                <w:rFonts w:eastAsia="Yu Mincho"/>
                <w:lang w:eastAsia="ja-JP"/>
              </w:rPr>
            </w:pPr>
            <w:r w:rsidRPr="00F8522E">
              <w:rPr>
                <w:rFonts w:eastAsia="Yu Mincho"/>
                <w:lang w:val="en-CA" w:eastAsia="ja-JP"/>
              </w:rPr>
              <w:t>7, 7</w:t>
            </w:r>
          </w:p>
          <w:p w14:paraId="0E62D7F8" w14:textId="77777777" w:rsidR="006F4DB2" w:rsidRPr="00F8522E" w:rsidRDefault="006F4DB2" w:rsidP="00D736AD">
            <w:pPr>
              <w:rPr>
                <w:rFonts w:eastAsia="Yu Mincho"/>
                <w:lang w:eastAsia="ja-JP"/>
              </w:rPr>
            </w:pPr>
            <w:r w:rsidRPr="00F8522E">
              <w:rPr>
                <w:rFonts w:eastAsia="Yu Mincho"/>
                <w:lang w:val="en-CA" w:eastAsia="ja-JP"/>
              </w:rPr>
              <w:t>(p side: 7,</w:t>
            </w:r>
          </w:p>
          <w:p w14:paraId="01040875" w14:textId="77777777" w:rsidR="006F4DB2" w:rsidRPr="00F8522E" w:rsidRDefault="006F4DB2" w:rsidP="00D736AD">
            <w:pPr>
              <w:rPr>
                <w:rFonts w:eastAsia="Yu Mincho"/>
                <w:lang w:eastAsia="ja-JP"/>
              </w:rPr>
            </w:pPr>
            <w:r w:rsidRPr="00F8522E">
              <w:rPr>
                <w:rFonts w:eastAsia="Yu Mincho"/>
                <w:lang w:val="en-CA" w:eastAsia="ja-JP"/>
              </w:rPr>
              <w:t>q side: 7)</w:t>
            </w:r>
          </w:p>
        </w:tc>
        <w:tc>
          <w:tcPr>
            <w:tcW w:w="8176" w:type="dxa"/>
            <w:tcBorders>
              <w:top w:val="single" w:sz="8" w:space="0" w:color="181818"/>
              <w:left w:val="single" w:sz="8" w:space="0" w:color="181818"/>
              <w:bottom w:val="single" w:sz="8" w:space="0" w:color="181818"/>
              <w:right w:val="single" w:sz="8" w:space="0" w:color="181818"/>
            </w:tcBorders>
            <w:shd w:val="clear" w:color="auto" w:fill="auto"/>
            <w:tcMar>
              <w:top w:w="15" w:type="dxa"/>
              <w:left w:w="108" w:type="dxa"/>
              <w:bottom w:w="0" w:type="dxa"/>
              <w:right w:w="108" w:type="dxa"/>
            </w:tcMar>
            <w:vAlign w:val="center"/>
            <w:hideMark/>
          </w:tcPr>
          <w:p w14:paraId="12C52F4C" w14:textId="77777777" w:rsidR="006F4DB2" w:rsidRPr="00F8522E" w:rsidRDefault="00F25D20" w:rsidP="00D736AD">
            <w:pPr>
              <w:rPr>
                <w:rFonts w:eastAsia="Yu Mincho"/>
                <w:lang w:eastAsia="ja-JP"/>
              </w:rPr>
            </w:pPr>
            <m:oMathPara>
              <m:oMathParaPr>
                <m:jc m:val="centerGroup"/>
              </m:oMathParaPr>
              <m:oMath>
                <m:sSub>
                  <m:sSubPr>
                    <m:ctrlPr>
                      <w:rPr>
                        <w:rFonts w:ascii="Cambria Math" w:eastAsia="Yu Mincho" w:hAnsi="Cambria Math"/>
                        <w:i/>
                        <w:iCs/>
                        <w:lang w:eastAsia="ja-JP"/>
                      </w:rPr>
                    </m:ctrlPr>
                  </m:sSubPr>
                  <m:e>
                    <m:r>
                      <w:rPr>
                        <w:rFonts w:ascii="Cambria Math" w:eastAsia="Yu Mincho" w:hAnsi="Cambria Math"/>
                        <w:lang w:eastAsia="ja-JP"/>
                      </w:rPr>
                      <m:t>f</m:t>
                    </m:r>
                  </m:e>
                  <m:sub>
                    <m:r>
                      <w:rPr>
                        <w:rFonts w:ascii="Cambria Math" w:eastAsia="Yu Mincho" w:hAnsi="Cambria Math"/>
                        <w:lang w:eastAsia="ja-JP"/>
                      </w:rPr>
                      <m:t>i</m:t>
                    </m:r>
                  </m:sub>
                </m:sSub>
                <m:r>
                  <w:rPr>
                    <w:rFonts w:ascii="Cambria Math" w:eastAsia="Yu Mincho" w:hAnsi="Cambria Math"/>
                    <w:lang w:eastAsia="ja-JP"/>
                  </w:rPr>
                  <m:t>=59-i*9,  can also be described as </m:t>
                </m:r>
                <m:r>
                  <m:rPr>
                    <m:sty m:val="bi"/>
                  </m:rPr>
                  <w:rPr>
                    <w:rFonts w:ascii="Cambria Math" w:eastAsia="Yu Mincho" w:hAnsi="Cambria Math"/>
                    <w:lang w:eastAsia="ja-JP"/>
                  </w:rPr>
                  <m:t>f</m:t>
                </m:r>
                <m:r>
                  <w:rPr>
                    <w:rFonts w:ascii="Cambria Math" w:eastAsia="Yu Mincho" w:hAnsi="Cambria Math"/>
                    <w:lang w:eastAsia="ja-JP"/>
                  </w:rPr>
                  <m:t>=</m:t>
                </m:r>
                <m:d>
                  <m:dPr>
                    <m:begChr m:val="{"/>
                    <m:endChr m:val="}"/>
                    <m:ctrlPr>
                      <w:rPr>
                        <w:rFonts w:ascii="Cambria Math" w:eastAsia="Yu Mincho" w:hAnsi="Cambria Math"/>
                        <w:i/>
                        <w:iCs/>
                        <w:lang w:eastAsia="ja-JP"/>
                      </w:rPr>
                    </m:ctrlPr>
                  </m:dPr>
                  <m:e>
                    <m:r>
                      <m:rPr>
                        <m:sty m:val="p"/>
                      </m:rPr>
                      <w:rPr>
                        <w:rFonts w:ascii="Cambria Math" w:eastAsia="Yu Mincho" w:hAnsi="Cambria Math"/>
                        <w:lang w:val="en-CA" w:eastAsia="ja-JP"/>
                      </w:rPr>
                      <m:t>59,50,41,32,23,14,5</m:t>
                    </m:r>
                  </m:e>
                </m:d>
              </m:oMath>
            </m:oMathPara>
          </w:p>
          <w:p w14:paraId="31B43254" w14:textId="77777777" w:rsidR="006F4DB2" w:rsidRPr="00F8522E" w:rsidRDefault="00F25D20" w:rsidP="00D736AD">
            <w:pPr>
              <w:rPr>
                <w:rFonts w:eastAsia="Yu Mincho"/>
                <w:lang w:eastAsia="ja-JP"/>
              </w:rPr>
            </w:pPr>
            <m:oMathPara>
              <m:oMathParaPr>
                <m:jc m:val="centerGroup"/>
              </m:oMathParaPr>
              <m:oMath>
                <m:sSub>
                  <m:sSubPr>
                    <m:ctrlPr>
                      <w:rPr>
                        <w:rFonts w:ascii="Cambria Math" w:eastAsia="Yu Mincho" w:hAnsi="Cambria Math"/>
                        <w:i/>
                        <w:iCs/>
                        <w:lang w:eastAsia="ja-JP"/>
                      </w:rPr>
                    </m:ctrlPr>
                  </m:sSubPr>
                  <m:e>
                    <m:r>
                      <w:rPr>
                        <w:rFonts w:ascii="Cambria Math" w:eastAsia="Yu Mincho" w:hAnsi="Cambria Math"/>
                        <w:lang w:eastAsia="ja-JP"/>
                      </w:rPr>
                      <m:t>g</m:t>
                    </m:r>
                  </m:e>
                  <m:sub>
                    <m:r>
                      <w:rPr>
                        <w:rFonts w:ascii="Cambria Math" w:eastAsia="Yu Mincho" w:hAnsi="Cambria Math"/>
                        <w:lang w:eastAsia="ja-JP"/>
                      </w:rPr>
                      <m:t>j</m:t>
                    </m:r>
                  </m:sub>
                </m:sSub>
                <m:r>
                  <w:rPr>
                    <w:rFonts w:ascii="Cambria Math" w:eastAsia="Yu Mincho" w:hAnsi="Cambria Math"/>
                    <w:lang w:eastAsia="ja-JP"/>
                  </w:rPr>
                  <m:t>=59-j*9,  can also be described as </m:t>
                </m:r>
                <m:r>
                  <m:rPr>
                    <m:sty m:val="bi"/>
                  </m:rPr>
                  <w:rPr>
                    <w:rFonts w:ascii="Cambria Math" w:eastAsia="Yu Mincho" w:hAnsi="Cambria Math"/>
                    <w:lang w:eastAsia="ja-JP"/>
                  </w:rPr>
                  <m:t>g</m:t>
                </m:r>
                <m:r>
                  <w:rPr>
                    <w:rFonts w:ascii="Cambria Math" w:eastAsia="Yu Mincho" w:hAnsi="Cambria Math"/>
                    <w:lang w:eastAsia="ja-JP"/>
                  </w:rPr>
                  <m:t>=</m:t>
                </m:r>
                <m:d>
                  <m:dPr>
                    <m:begChr m:val="{"/>
                    <m:endChr m:val="}"/>
                    <m:ctrlPr>
                      <w:rPr>
                        <w:rFonts w:ascii="Cambria Math" w:eastAsia="Yu Mincho" w:hAnsi="Cambria Math"/>
                        <w:i/>
                        <w:iCs/>
                        <w:lang w:eastAsia="ja-JP"/>
                      </w:rPr>
                    </m:ctrlPr>
                  </m:dPr>
                  <m:e>
                    <m:r>
                      <m:rPr>
                        <m:sty m:val="p"/>
                      </m:rPr>
                      <w:rPr>
                        <w:rFonts w:ascii="Cambria Math" w:eastAsia="Yu Mincho" w:hAnsi="Cambria Math"/>
                        <w:lang w:val="en-CA" w:eastAsia="ja-JP"/>
                      </w:rPr>
                      <m:t>59,50,41,32,23,14,5</m:t>
                    </m:r>
                  </m:e>
                </m:d>
              </m:oMath>
            </m:oMathPara>
          </w:p>
          <w:p w14:paraId="68FB9CF0" w14:textId="77777777" w:rsidR="006F4DB2" w:rsidRPr="00F8522E" w:rsidRDefault="00F25D20" w:rsidP="00D736AD">
            <w:pPr>
              <w:rPr>
                <w:rFonts w:eastAsia="Yu Mincho"/>
                <w:lang w:eastAsia="ja-JP"/>
              </w:rPr>
            </w:pPr>
            <m:oMathPara>
              <m:oMathParaPr>
                <m:jc m:val="centerGroup"/>
              </m:oMathParaPr>
              <m:oMath>
                <m:sSub>
                  <m:sSubPr>
                    <m:ctrlPr>
                      <w:rPr>
                        <w:rFonts w:ascii="Cambria Math" w:eastAsia="Yu Mincho" w:hAnsi="Cambria Math"/>
                        <w:i/>
                        <w:iCs/>
                        <w:lang w:eastAsia="ja-JP"/>
                      </w:rPr>
                    </m:ctrlPr>
                  </m:sSubPr>
                  <m:e>
                    <m:r>
                      <w:rPr>
                        <w:rFonts w:ascii="Cambria Math" w:eastAsia="Yu Mincho" w:hAnsi="Cambria Math"/>
                        <w:lang w:eastAsia="ja-JP"/>
                      </w:rPr>
                      <m:t>Middle</m:t>
                    </m:r>
                  </m:e>
                  <m:sub>
                    <m:r>
                      <w:rPr>
                        <w:rFonts w:ascii="Cambria Math" w:eastAsia="Yu Mincho" w:hAnsi="Cambria Math"/>
                        <w:lang w:eastAsia="ja-JP"/>
                      </w:rPr>
                      <m:t>7,7</m:t>
                    </m:r>
                  </m:sub>
                </m:sSub>
                <m:r>
                  <w:rPr>
                    <w:rFonts w:ascii="Cambria Math" w:eastAsia="Yu Mincho" w:hAnsi="Cambria Math"/>
                    <w:lang w:eastAsia="ja-JP"/>
                  </w:rPr>
                  <m:t>=(2*</m:t>
                </m:r>
                <m:d>
                  <m:dPr>
                    <m:ctrlPr>
                      <w:rPr>
                        <w:rFonts w:ascii="Cambria Math" w:eastAsia="Yu Mincho" w:hAnsi="Cambria Math"/>
                        <w:i/>
                        <w:iCs/>
                        <w:lang w:eastAsia="ja-JP"/>
                      </w:rPr>
                    </m:ctrlPr>
                  </m:dPr>
                  <m:e>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o</m:t>
                        </m:r>
                      </m:sub>
                    </m:sSub>
                    <m:r>
                      <m:rPr>
                        <m:sty m:val="p"/>
                      </m:rP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o</m:t>
                        </m:r>
                      </m:sub>
                    </m:sSub>
                  </m:e>
                </m:d>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1</m:t>
                    </m:r>
                  </m:sub>
                </m:sSub>
                <m:r>
                  <m:rPr>
                    <m:sty m:val="p"/>
                  </m:rP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1</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2</m:t>
                    </m:r>
                  </m:sub>
                </m:sSub>
                <m:r>
                  <m:rPr>
                    <m:sty m:val="p"/>
                  </m:rP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2</m:t>
                    </m:r>
                  </m:sub>
                </m:sSub>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3</m:t>
                    </m:r>
                  </m:sub>
                </m:sSub>
                <m:r>
                  <m:rPr>
                    <m:sty m:val="p"/>
                  </m:rP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3</m:t>
                    </m:r>
                  </m:sub>
                </m:sSub>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4</m:t>
                    </m:r>
                  </m:sub>
                </m:sSub>
                <m:r>
                  <m:rPr>
                    <m:sty m:val="p"/>
                  </m:rP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4</m:t>
                    </m:r>
                  </m:sub>
                </m:sSub>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5</m:t>
                    </m:r>
                  </m:sub>
                </m:sSub>
                <m:r>
                  <m:rPr>
                    <m:sty m:val="p"/>
                  </m:rP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5</m:t>
                    </m:r>
                  </m:sub>
                </m:sSub>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6</m:t>
                    </m:r>
                  </m:sub>
                </m:sSub>
                <m:r>
                  <m:rPr>
                    <m:sty m:val="p"/>
                  </m:rP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6</m:t>
                    </m:r>
                  </m:sub>
                </m:sSub>
                <m:r>
                  <w:rPr>
                    <w:rFonts w:ascii="Cambria Math" w:eastAsia="Yu Mincho" w:hAnsi="Cambria Math"/>
                    <w:lang w:eastAsia="ja-JP"/>
                  </w:rPr>
                  <m:t>+8)≫4</m:t>
                </m:r>
              </m:oMath>
            </m:oMathPara>
          </w:p>
          <w:p w14:paraId="17C09245" w14:textId="77777777" w:rsidR="006F4DB2" w:rsidRPr="00F8522E" w:rsidRDefault="00F25D20" w:rsidP="002E0A12">
            <w:pPr>
              <w:rPr>
                <w:rFonts w:eastAsia="Yu Mincho"/>
                <w:lang w:eastAsia="ja-JP"/>
              </w:rPr>
            </w:pPr>
            <m:oMathPara>
              <m:oMathParaPr>
                <m:jc m:val="centerGroup"/>
              </m:oMathParaPr>
              <m:oMath>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7</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6</m:t>
                    </m:r>
                  </m:sub>
                </m:sSub>
                <m:r>
                  <m:rPr>
                    <m:sty m:val="p"/>
                  </m:rP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7</m:t>
                    </m:r>
                  </m:sub>
                </m:sSub>
                <m:r>
                  <w:rPr>
                    <w:rFonts w:ascii="Cambria Math" w:eastAsia="Yu Mincho" w:hAnsi="Cambria Math"/>
                    <w:lang w:eastAsia="ja-JP"/>
                  </w:rPr>
                  <m:t>+1)≫1,      </m:t>
                </m:r>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7</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6</m:t>
                    </m:r>
                  </m:sub>
                </m:sSub>
                <m:r>
                  <m:rPr>
                    <m:sty m:val="p"/>
                  </m:rP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7</m:t>
                    </m:r>
                  </m:sub>
                </m:sSub>
                <m:r>
                  <w:rPr>
                    <w:rFonts w:ascii="Cambria Math" w:eastAsia="Yu Mincho" w:hAnsi="Cambria Math"/>
                    <w:lang w:eastAsia="ja-JP"/>
                  </w:rPr>
                  <m:t>+1)≫1</m:t>
                </m:r>
              </m:oMath>
            </m:oMathPara>
          </w:p>
        </w:tc>
      </w:tr>
      <w:tr w:rsidR="006F4DB2" w:rsidRPr="0053117A" w14:paraId="46FBECD9" w14:textId="77777777" w:rsidTr="002049F2">
        <w:trPr>
          <w:trHeight w:val="573"/>
        </w:trPr>
        <w:tc>
          <w:tcPr>
            <w:tcW w:w="1160" w:type="dxa"/>
            <w:tcBorders>
              <w:top w:val="single" w:sz="8" w:space="0" w:color="181818"/>
              <w:left w:val="single" w:sz="8" w:space="0" w:color="181818"/>
              <w:bottom w:val="single" w:sz="8" w:space="0" w:color="181818"/>
              <w:right w:val="single" w:sz="8" w:space="0" w:color="181818"/>
            </w:tcBorders>
            <w:shd w:val="clear" w:color="auto" w:fill="auto"/>
            <w:tcMar>
              <w:top w:w="15" w:type="dxa"/>
              <w:left w:w="108" w:type="dxa"/>
              <w:bottom w:w="0" w:type="dxa"/>
              <w:right w:w="108" w:type="dxa"/>
            </w:tcMar>
            <w:vAlign w:val="center"/>
            <w:hideMark/>
          </w:tcPr>
          <w:p w14:paraId="2279964F" w14:textId="77777777" w:rsidR="006F4DB2" w:rsidRPr="00F8522E" w:rsidRDefault="006F4DB2" w:rsidP="00CA7357">
            <w:pPr>
              <w:rPr>
                <w:rFonts w:eastAsia="Yu Mincho"/>
                <w:lang w:eastAsia="ja-JP"/>
              </w:rPr>
            </w:pPr>
            <w:r w:rsidRPr="00F8522E">
              <w:rPr>
                <w:rFonts w:eastAsia="Yu Mincho"/>
                <w:lang w:val="en-CA" w:eastAsia="ja-JP"/>
              </w:rPr>
              <w:t xml:space="preserve">7, 3 </w:t>
            </w:r>
          </w:p>
          <w:p w14:paraId="2D882B2B" w14:textId="77777777" w:rsidR="006F4DB2" w:rsidRPr="00F8522E" w:rsidRDefault="006F4DB2" w:rsidP="00D5520A">
            <w:pPr>
              <w:rPr>
                <w:rFonts w:eastAsia="Yu Mincho"/>
                <w:lang w:eastAsia="ja-JP"/>
              </w:rPr>
            </w:pPr>
            <w:r w:rsidRPr="00F8522E">
              <w:rPr>
                <w:rFonts w:eastAsia="Yu Mincho"/>
                <w:lang w:val="en-CA" w:eastAsia="ja-JP"/>
              </w:rPr>
              <w:t>(p side: 7</w:t>
            </w:r>
          </w:p>
          <w:p w14:paraId="5BECDB9F" w14:textId="77777777" w:rsidR="006F4DB2" w:rsidRPr="00F8522E" w:rsidRDefault="006F4DB2" w:rsidP="009C5E4D">
            <w:pPr>
              <w:rPr>
                <w:rFonts w:eastAsia="Yu Mincho"/>
                <w:lang w:eastAsia="ja-JP"/>
              </w:rPr>
            </w:pPr>
            <w:r w:rsidRPr="00F8522E">
              <w:rPr>
                <w:rFonts w:eastAsia="Yu Mincho"/>
                <w:lang w:val="en-CA" w:eastAsia="ja-JP"/>
              </w:rPr>
              <w:t>q side: 3)</w:t>
            </w:r>
          </w:p>
        </w:tc>
        <w:tc>
          <w:tcPr>
            <w:tcW w:w="8176" w:type="dxa"/>
            <w:tcBorders>
              <w:top w:val="single" w:sz="8" w:space="0" w:color="181818"/>
              <w:left w:val="single" w:sz="8" w:space="0" w:color="181818"/>
              <w:bottom w:val="single" w:sz="8" w:space="0" w:color="181818"/>
              <w:right w:val="single" w:sz="8" w:space="0" w:color="181818"/>
            </w:tcBorders>
            <w:shd w:val="clear" w:color="auto" w:fill="auto"/>
            <w:tcMar>
              <w:top w:w="15" w:type="dxa"/>
              <w:left w:w="108" w:type="dxa"/>
              <w:bottom w:w="0" w:type="dxa"/>
              <w:right w:w="108" w:type="dxa"/>
            </w:tcMar>
            <w:vAlign w:val="center"/>
            <w:hideMark/>
          </w:tcPr>
          <w:p w14:paraId="28B25C26" w14:textId="77777777" w:rsidR="006F4DB2" w:rsidRPr="00F8522E" w:rsidRDefault="00F25D20" w:rsidP="00AF3FCF">
            <w:pPr>
              <w:rPr>
                <w:rFonts w:eastAsia="Yu Mincho"/>
                <w:lang w:eastAsia="ja-JP"/>
              </w:rPr>
            </w:pPr>
            <m:oMathPara>
              <m:oMathParaPr>
                <m:jc m:val="centerGroup"/>
              </m:oMathParaPr>
              <m:oMath>
                <m:sSub>
                  <m:sSubPr>
                    <m:ctrlPr>
                      <w:rPr>
                        <w:rFonts w:ascii="Cambria Math" w:eastAsia="Yu Mincho" w:hAnsi="Cambria Math"/>
                        <w:i/>
                        <w:iCs/>
                        <w:lang w:eastAsia="ja-JP"/>
                      </w:rPr>
                    </m:ctrlPr>
                  </m:sSubPr>
                  <m:e>
                    <m:r>
                      <w:rPr>
                        <w:rFonts w:ascii="Cambria Math" w:eastAsia="Yu Mincho" w:hAnsi="Cambria Math"/>
                        <w:lang w:eastAsia="ja-JP"/>
                      </w:rPr>
                      <m:t>f</m:t>
                    </m:r>
                  </m:e>
                  <m:sub>
                    <m:r>
                      <w:rPr>
                        <w:rFonts w:ascii="Cambria Math" w:eastAsia="Yu Mincho" w:hAnsi="Cambria Math"/>
                        <w:lang w:eastAsia="ja-JP"/>
                      </w:rPr>
                      <m:t>i</m:t>
                    </m:r>
                  </m:sub>
                </m:sSub>
                <m:r>
                  <w:rPr>
                    <w:rFonts w:ascii="Cambria Math" w:eastAsia="Yu Mincho" w:hAnsi="Cambria Math"/>
                    <w:lang w:eastAsia="ja-JP"/>
                  </w:rPr>
                  <m:t>=59-i*9,  can also be described as </m:t>
                </m:r>
                <m:r>
                  <m:rPr>
                    <m:sty m:val="bi"/>
                  </m:rPr>
                  <w:rPr>
                    <w:rFonts w:ascii="Cambria Math" w:eastAsia="Yu Mincho" w:hAnsi="Cambria Math"/>
                    <w:lang w:eastAsia="ja-JP"/>
                  </w:rPr>
                  <m:t>f</m:t>
                </m:r>
                <m:r>
                  <w:rPr>
                    <w:rFonts w:ascii="Cambria Math" w:eastAsia="Yu Mincho" w:hAnsi="Cambria Math"/>
                    <w:lang w:eastAsia="ja-JP"/>
                  </w:rPr>
                  <m:t>=</m:t>
                </m:r>
                <m:d>
                  <m:dPr>
                    <m:begChr m:val="{"/>
                    <m:endChr m:val="}"/>
                    <m:ctrlPr>
                      <w:rPr>
                        <w:rFonts w:ascii="Cambria Math" w:eastAsia="Yu Mincho" w:hAnsi="Cambria Math"/>
                        <w:i/>
                        <w:iCs/>
                        <w:lang w:eastAsia="ja-JP"/>
                      </w:rPr>
                    </m:ctrlPr>
                  </m:dPr>
                  <m:e>
                    <m:r>
                      <m:rPr>
                        <m:sty m:val="p"/>
                      </m:rPr>
                      <w:rPr>
                        <w:rFonts w:ascii="Cambria Math" w:eastAsia="Yu Mincho" w:hAnsi="Cambria Math"/>
                        <w:lang w:val="en-CA" w:eastAsia="ja-JP"/>
                      </w:rPr>
                      <m:t>59,50,41,32,23,14,5</m:t>
                    </m:r>
                  </m:e>
                </m:d>
              </m:oMath>
            </m:oMathPara>
          </w:p>
          <w:p w14:paraId="5D85DB2B" w14:textId="77777777" w:rsidR="006F4DB2" w:rsidRPr="00F8522E" w:rsidRDefault="00F25D20" w:rsidP="00AF3FCF">
            <w:pPr>
              <w:rPr>
                <w:rFonts w:eastAsia="Yu Mincho"/>
                <w:lang w:eastAsia="ja-JP"/>
              </w:rPr>
            </w:pPr>
            <m:oMathPara>
              <m:oMathParaPr>
                <m:jc m:val="centerGroup"/>
              </m:oMathParaPr>
              <m:oMath>
                <m:sSub>
                  <m:sSubPr>
                    <m:ctrlPr>
                      <w:rPr>
                        <w:rFonts w:ascii="Cambria Math" w:eastAsia="Yu Mincho" w:hAnsi="Cambria Math"/>
                        <w:i/>
                        <w:iCs/>
                        <w:lang w:eastAsia="ja-JP"/>
                      </w:rPr>
                    </m:ctrlPr>
                  </m:sSubPr>
                  <m:e>
                    <m:r>
                      <w:rPr>
                        <w:rFonts w:ascii="Cambria Math" w:eastAsia="Yu Mincho" w:hAnsi="Cambria Math"/>
                        <w:lang w:eastAsia="ja-JP"/>
                      </w:rPr>
                      <m:t>g</m:t>
                    </m:r>
                  </m:e>
                  <m:sub>
                    <m:r>
                      <w:rPr>
                        <w:rFonts w:ascii="Cambria Math" w:eastAsia="Yu Mincho" w:hAnsi="Cambria Math"/>
                        <w:lang w:eastAsia="ja-JP"/>
                      </w:rPr>
                      <m:t>j</m:t>
                    </m:r>
                  </m:sub>
                </m:sSub>
                <m:r>
                  <w:rPr>
                    <w:rFonts w:ascii="Cambria Math" w:eastAsia="Yu Mincho" w:hAnsi="Cambria Math"/>
                    <w:lang w:eastAsia="ja-JP"/>
                  </w:rPr>
                  <m:t>=53-j*21,  can also be described as </m:t>
                </m:r>
                <m:r>
                  <m:rPr>
                    <m:sty m:val="bi"/>
                  </m:rPr>
                  <w:rPr>
                    <w:rFonts w:ascii="Cambria Math" w:eastAsia="Yu Mincho" w:hAnsi="Cambria Math"/>
                    <w:lang w:eastAsia="ja-JP"/>
                  </w:rPr>
                  <m:t>g</m:t>
                </m:r>
                <m:r>
                  <w:rPr>
                    <w:rFonts w:ascii="Cambria Math" w:eastAsia="Yu Mincho" w:hAnsi="Cambria Math"/>
                    <w:lang w:eastAsia="ja-JP"/>
                  </w:rPr>
                  <m:t>=</m:t>
                </m:r>
                <m:d>
                  <m:dPr>
                    <m:begChr m:val="{"/>
                    <m:endChr m:val="}"/>
                    <m:ctrlPr>
                      <w:rPr>
                        <w:rFonts w:ascii="Cambria Math" w:eastAsia="Yu Mincho" w:hAnsi="Cambria Math"/>
                        <w:i/>
                        <w:iCs/>
                        <w:lang w:eastAsia="ja-JP"/>
                      </w:rPr>
                    </m:ctrlPr>
                  </m:dPr>
                  <m:e>
                    <m:r>
                      <m:rPr>
                        <m:sty m:val="p"/>
                      </m:rPr>
                      <w:rPr>
                        <w:rFonts w:ascii="Cambria Math" w:eastAsia="Yu Mincho" w:hAnsi="Cambria Math"/>
                        <w:lang w:val="en-CA" w:eastAsia="ja-JP"/>
                      </w:rPr>
                      <m:t>53,32,11</m:t>
                    </m:r>
                  </m:e>
                </m:d>
              </m:oMath>
            </m:oMathPara>
          </w:p>
          <w:p w14:paraId="7335F7C1" w14:textId="77777777" w:rsidR="006F4DB2" w:rsidRPr="00F8522E" w:rsidRDefault="006F4DB2" w:rsidP="00AF3FCF">
            <w:pPr>
              <w:rPr>
                <w:rFonts w:eastAsia="Yu Mincho"/>
                <w:lang w:eastAsia="ja-JP"/>
              </w:rPr>
            </w:pPr>
            <w:r w:rsidRPr="00F8522E">
              <w:rPr>
                <w:rFonts w:eastAsia="Yu Mincho"/>
                <w:lang w:eastAsia="ja-JP"/>
              </w:rPr>
              <w:t> </w:t>
            </w:r>
            <m:oMath>
              <m:sSub>
                <m:sSubPr>
                  <m:ctrlPr>
                    <w:rPr>
                      <w:rFonts w:ascii="Cambria Math" w:eastAsia="Yu Mincho" w:hAnsi="Cambria Math"/>
                      <w:i/>
                      <w:iCs/>
                      <w:lang w:eastAsia="ja-JP"/>
                    </w:rPr>
                  </m:ctrlPr>
                </m:sSubPr>
                <m:e>
                  <m:r>
                    <w:rPr>
                      <w:rFonts w:ascii="Cambria Math" w:eastAsia="Yu Mincho" w:hAnsi="Cambria Math"/>
                      <w:lang w:eastAsia="ja-JP"/>
                    </w:rPr>
                    <m:t>Middle</m:t>
                  </m:r>
                </m:e>
                <m:sub>
                  <m:r>
                    <w:rPr>
                      <w:rFonts w:ascii="Cambria Math" w:eastAsia="Yu Mincho" w:hAnsi="Cambria Math"/>
                      <w:lang w:eastAsia="ja-JP"/>
                    </w:rPr>
                    <m:t>7,3</m:t>
                  </m:r>
                </m:sub>
              </m:sSub>
              <m:r>
                <w:rPr>
                  <w:rFonts w:ascii="Cambria Math" w:eastAsia="Yu Mincho" w:hAnsi="Cambria Math"/>
                  <w:lang w:eastAsia="ja-JP"/>
                </w:rPr>
                <m:t>=(2*</m:t>
              </m:r>
              <m:d>
                <m:dPr>
                  <m:ctrlPr>
                    <w:rPr>
                      <w:rFonts w:ascii="Cambria Math" w:eastAsia="Yu Mincho" w:hAnsi="Cambria Math"/>
                      <w:i/>
                      <w:iCs/>
                      <w:lang w:eastAsia="ja-JP"/>
                    </w:rPr>
                  </m:ctrlPr>
                </m:dPr>
                <m:e>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o</m:t>
                      </m:r>
                    </m:sub>
                  </m:sSub>
                  <m:r>
                    <m:rPr>
                      <m:sty m:val="p"/>
                    </m:rP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o</m:t>
                      </m:r>
                    </m:sub>
                  </m:sSub>
                </m:e>
              </m:d>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0</m:t>
                  </m:r>
                </m:sub>
              </m:sSub>
              <m:r>
                <w:rPr>
                  <w:rFonts w:ascii="Cambria Math" w:eastAsia="Yu Mincho" w:hAnsi="Cambria Math"/>
                  <w:lang w:eastAsia="ja-JP"/>
                </w:rPr>
                <m:t>+2*(</m:t>
              </m:r>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1</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2</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1</m:t>
                  </m:r>
                </m:sub>
              </m:sSub>
              <m:r>
                <m:rPr>
                  <m:sty m:val="p"/>
                </m:rP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1</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2</m:t>
                  </m:r>
                </m:sub>
              </m:sSub>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3</m:t>
                  </m:r>
                </m:sub>
              </m:sSub>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4</m:t>
                  </m:r>
                </m:sub>
              </m:sSub>
              <m:sSub>
                <m:sSubPr>
                  <m:ctrlPr>
                    <w:rPr>
                      <w:rFonts w:ascii="Cambria Math" w:eastAsia="Yu Mincho" w:hAnsi="Cambria Math"/>
                      <w:i/>
                      <w:iCs/>
                      <w:lang w:eastAsia="ja-JP"/>
                    </w:rPr>
                  </m:ctrlPr>
                </m:sSubPr>
                <m:e>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5</m:t>
                      </m:r>
                    </m:sub>
                  </m:sSub>
                  <m:r>
                    <w:rPr>
                      <w:rFonts w:ascii="Cambria Math" w:eastAsia="Yu Mincho" w:hAnsi="Cambria Math"/>
                      <w:lang w:eastAsia="ja-JP"/>
                    </w:rPr>
                    <m:t>+p</m:t>
                  </m:r>
                </m:e>
                <m:sub>
                  <m:r>
                    <w:rPr>
                      <w:rFonts w:ascii="Cambria Math" w:eastAsia="Yu Mincho" w:hAnsi="Cambria Math"/>
                      <w:lang w:eastAsia="ja-JP"/>
                    </w:rPr>
                    <m:t>6</m:t>
                  </m:r>
                </m:sub>
              </m:sSub>
              <m:r>
                <w:rPr>
                  <w:rFonts w:ascii="Cambria Math" w:eastAsia="Yu Mincho" w:hAnsi="Cambria Math"/>
                  <w:lang w:eastAsia="ja-JP"/>
                </w:rPr>
                <m:t>+8)≫4</m:t>
              </m:r>
            </m:oMath>
          </w:p>
          <w:p w14:paraId="786E9FF8" w14:textId="77777777" w:rsidR="006F4DB2" w:rsidRPr="00F8522E" w:rsidRDefault="00F25D20" w:rsidP="00AF3FCF">
            <w:pPr>
              <w:rPr>
                <w:rFonts w:eastAsia="Yu Mincho"/>
                <w:lang w:eastAsia="ja-JP"/>
              </w:rPr>
            </w:pPr>
            <m:oMathPara>
              <m:oMathParaPr>
                <m:jc m:val="centerGroup"/>
              </m:oMathParaPr>
              <m:oMath>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7</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6</m:t>
                    </m:r>
                  </m:sub>
                </m:sSub>
                <m:r>
                  <m:rPr>
                    <m:sty m:val="p"/>
                  </m:rP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7</m:t>
                    </m:r>
                  </m:sub>
                </m:sSub>
                <m:r>
                  <w:rPr>
                    <w:rFonts w:ascii="Cambria Math" w:eastAsia="Yu Mincho" w:hAnsi="Cambria Math"/>
                    <w:lang w:eastAsia="ja-JP"/>
                  </w:rPr>
                  <m:t>+1)≫1,       </m:t>
                </m:r>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3</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2</m:t>
                    </m:r>
                  </m:sub>
                </m:sSub>
                <m:r>
                  <m:rPr>
                    <m:sty m:val="p"/>
                  </m:rP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3</m:t>
                    </m:r>
                  </m:sub>
                </m:sSub>
                <m:r>
                  <w:rPr>
                    <w:rFonts w:ascii="Cambria Math" w:eastAsia="Yu Mincho" w:hAnsi="Cambria Math"/>
                    <w:lang w:eastAsia="ja-JP"/>
                  </w:rPr>
                  <m:t>+1)≫1 </m:t>
                </m:r>
              </m:oMath>
            </m:oMathPara>
          </w:p>
        </w:tc>
      </w:tr>
      <w:tr w:rsidR="006F4DB2" w:rsidRPr="0053117A" w14:paraId="09C1B361" w14:textId="77777777" w:rsidTr="002049F2">
        <w:trPr>
          <w:trHeight w:val="573"/>
        </w:trPr>
        <w:tc>
          <w:tcPr>
            <w:tcW w:w="1160" w:type="dxa"/>
            <w:tcBorders>
              <w:top w:val="single" w:sz="8" w:space="0" w:color="181818"/>
              <w:left w:val="single" w:sz="8" w:space="0" w:color="181818"/>
              <w:bottom w:val="single" w:sz="8" w:space="0" w:color="181818"/>
              <w:right w:val="single" w:sz="8" w:space="0" w:color="181818"/>
            </w:tcBorders>
            <w:shd w:val="clear" w:color="auto" w:fill="auto"/>
            <w:tcMar>
              <w:top w:w="15" w:type="dxa"/>
              <w:left w:w="108" w:type="dxa"/>
              <w:bottom w:w="0" w:type="dxa"/>
              <w:right w:w="108" w:type="dxa"/>
            </w:tcMar>
            <w:vAlign w:val="center"/>
            <w:hideMark/>
          </w:tcPr>
          <w:p w14:paraId="49BA0F22" w14:textId="77777777" w:rsidR="006F4DB2" w:rsidRPr="00F8522E" w:rsidRDefault="006F4DB2" w:rsidP="00CA7357">
            <w:pPr>
              <w:rPr>
                <w:rFonts w:eastAsia="Yu Mincho"/>
                <w:lang w:eastAsia="ja-JP"/>
              </w:rPr>
            </w:pPr>
            <w:r w:rsidRPr="00F8522E">
              <w:rPr>
                <w:rFonts w:eastAsia="Yu Mincho"/>
                <w:lang w:val="en-CA" w:eastAsia="ja-JP"/>
              </w:rPr>
              <w:t xml:space="preserve">3, 7 </w:t>
            </w:r>
          </w:p>
          <w:p w14:paraId="01E35E14" w14:textId="77777777" w:rsidR="006F4DB2" w:rsidRPr="00F8522E" w:rsidRDefault="006F4DB2" w:rsidP="00D5520A">
            <w:pPr>
              <w:rPr>
                <w:rFonts w:eastAsia="Yu Mincho"/>
                <w:lang w:eastAsia="ja-JP"/>
              </w:rPr>
            </w:pPr>
            <w:r w:rsidRPr="00F8522E">
              <w:rPr>
                <w:rFonts w:eastAsia="Yu Mincho"/>
                <w:lang w:val="en-CA" w:eastAsia="ja-JP"/>
              </w:rPr>
              <w:t>(p side: 3</w:t>
            </w:r>
          </w:p>
          <w:p w14:paraId="0A9CC6C3" w14:textId="77777777" w:rsidR="006F4DB2" w:rsidRPr="00F8522E" w:rsidRDefault="006F4DB2" w:rsidP="009C5E4D">
            <w:pPr>
              <w:rPr>
                <w:rFonts w:eastAsia="Yu Mincho"/>
                <w:lang w:eastAsia="ja-JP"/>
              </w:rPr>
            </w:pPr>
            <w:r w:rsidRPr="00F8522E">
              <w:rPr>
                <w:rFonts w:eastAsia="Yu Mincho"/>
                <w:lang w:val="en-CA" w:eastAsia="ja-JP"/>
              </w:rPr>
              <w:t>q side: 7)</w:t>
            </w:r>
          </w:p>
        </w:tc>
        <w:tc>
          <w:tcPr>
            <w:tcW w:w="8176" w:type="dxa"/>
            <w:tcBorders>
              <w:top w:val="single" w:sz="8" w:space="0" w:color="181818"/>
              <w:left w:val="single" w:sz="8" w:space="0" w:color="181818"/>
              <w:bottom w:val="single" w:sz="8" w:space="0" w:color="181818"/>
              <w:right w:val="single" w:sz="8" w:space="0" w:color="181818"/>
            </w:tcBorders>
            <w:shd w:val="clear" w:color="auto" w:fill="auto"/>
            <w:tcMar>
              <w:top w:w="15" w:type="dxa"/>
              <w:left w:w="108" w:type="dxa"/>
              <w:bottom w:w="0" w:type="dxa"/>
              <w:right w:w="108" w:type="dxa"/>
            </w:tcMar>
            <w:vAlign w:val="center"/>
            <w:hideMark/>
          </w:tcPr>
          <w:p w14:paraId="3B81E1BD" w14:textId="77777777" w:rsidR="006F4DB2" w:rsidRPr="00F8522E" w:rsidRDefault="00F25D20" w:rsidP="00AF3FCF">
            <w:pPr>
              <w:rPr>
                <w:rFonts w:eastAsia="Yu Mincho"/>
                <w:lang w:eastAsia="ja-JP"/>
              </w:rPr>
            </w:pPr>
            <m:oMathPara>
              <m:oMathParaPr>
                <m:jc m:val="centerGroup"/>
              </m:oMathParaPr>
              <m:oMath>
                <m:sSub>
                  <m:sSubPr>
                    <m:ctrlPr>
                      <w:rPr>
                        <w:rFonts w:ascii="Cambria Math" w:eastAsia="Yu Mincho" w:hAnsi="Cambria Math"/>
                        <w:i/>
                        <w:iCs/>
                        <w:lang w:eastAsia="ja-JP"/>
                      </w:rPr>
                    </m:ctrlPr>
                  </m:sSubPr>
                  <m:e>
                    <m:r>
                      <w:rPr>
                        <w:rFonts w:ascii="Cambria Math" w:eastAsia="Yu Mincho" w:hAnsi="Cambria Math"/>
                        <w:lang w:eastAsia="ja-JP"/>
                      </w:rPr>
                      <m:t>g</m:t>
                    </m:r>
                  </m:e>
                  <m:sub>
                    <m:r>
                      <w:rPr>
                        <w:rFonts w:ascii="Cambria Math" w:eastAsia="Yu Mincho" w:hAnsi="Cambria Math"/>
                        <w:lang w:eastAsia="ja-JP"/>
                      </w:rPr>
                      <m:t>j</m:t>
                    </m:r>
                  </m:sub>
                </m:sSub>
                <m:r>
                  <w:rPr>
                    <w:rFonts w:ascii="Cambria Math" w:eastAsia="Yu Mincho" w:hAnsi="Cambria Math"/>
                    <w:lang w:eastAsia="ja-JP"/>
                  </w:rPr>
                  <m:t>=59-j*9,  can also be described as </m:t>
                </m:r>
                <m:r>
                  <m:rPr>
                    <m:sty m:val="bi"/>
                  </m:rPr>
                  <w:rPr>
                    <w:rFonts w:ascii="Cambria Math" w:eastAsia="Yu Mincho" w:hAnsi="Cambria Math"/>
                    <w:lang w:eastAsia="ja-JP"/>
                  </w:rPr>
                  <m:t>g</m:t>
                </m:r>
                <m:r>
                  <w:rPr>
                    <w:rFonts w:ascii="Cambria Math" w:eastAsia="Yu Mincho" w:hAnsi="Cambria Math"/>
                    <w:lang w:eastAsia="ja-JP"/>
                  </w:rPr>
                  <m:t>=</m:t>
                </m:r>
                <m:d>
                  <m:dPr>
                    <m:begChr m:val="{"/>
                    <m:endChr m:val="}"/>
                    <m:ctrlPr>
                      <w:rPr>
                        <w:rFonts w:ascii="Cambria Math" w:eastAsia="Yu Mincho" w:hAnsi="Cambria Math"/>
                        <w:i/>
                        <w:iCs/>
                        <w:lang w:eastAsia="ja-JP"/>
                      </w:rPr>
                    </m:ctrlPr>
                  </m:dPr>
                  <m:e>
                    <m:r>
                      <m:rPr>
                        <m:sty m:val="p"/>
                      </m:rPr>
                      <w:rPr>
                        <w:rFonts w:ascii="Cambria Math" w:eastAsia="Yu Mincho" w:hAnsi="Cambria Math"/>
                        <w:lang w:val="en-CA" w:eastAsia="ja-JP"/>
                      </w:rPr>
                      <m:t>59,50,41,32,23,14,5</m:t>
                    </m:r>
                  </m:e>
                </m:d>
              </m:oMath>
            </m:oMathPara>
          </w:p>
          <w:p w14:paraId="00BDD14B" w14:textId="77777777" w:rsidR="006F4DB2" w:rsidRPr="00F8522E" w:rsidRDefault="00F25D20" w:rsidP="00AF3FCF">
            <w:pPr>
              <w:rPr>
                <w:rFonts w:eastAsia="Yu Mincho"/>
                <w:lang w:eastAsia="ja-JP"/>
              </w:rPr>
            </w:pPr>
            <m:oMathPara>
              <m:oMathParaPr>
                <m:jc m:val="centerGroup"/>
              </m:oMathParaPr>
              <m:oMath>
                <m:sSub>
                  <m:sSubPr>
                    <m:ctrlPr>
                      <w:rPr>
                        <w:rFonts w:ascii="Cambria Math" w:eastAsia="Yu Mincho" w:hAnsi="Cambria Math"/>
                        <w:i/>
                        <w:iCs/>
                        <w:lang w:eastAsia="ja-JP"/>
                      </w:rPr>
                    </m:ctrlPr>
                  </m:sSubPr>
                  <m:e>
                    <m:r>
                      <w:rPr>
                        <w:rFonts w:ascii="Cambria Math" w:eastAsia="Yu Mincho" w:hAnsi="Cambria Math"/>
                        <w:lang w:eastAsia="ja-JP"/>
                      </w:rPr>
                      <m:t>f</m:t>
                    </m:r>
                  </m:e>
                  <m:sub>
                    <m:r>
                      <w:rPr>
                        <w:rFonts w:ascii="Cambria Math" w:eastAsia="Yu Mincho" w:hAnsi="Cambria Math"/>
                        <w:lang w:eastAsia="ja-JP"/>
                      </w:rPr>
                      <m:t>i</m:t>
                    </m:r>
                  </m:sub>
                </m:sSub>
                <m:r>
                  <w:rPr>
                    <w:rFonts w:ascii="Cambria Math" w:eastAsia="Yu Mincho" w:hAnsi="Cambria Math"/>
                    <w:lang w:eastAsia="ja-JP"/>
                  </w:rPr>
                  <m:t>=53-i*21,  can also be described as </m:t>
                </m:r>
                <m:r>
                  <m:rPr>
                    <m:sty m:val="bi"/>
                  </m:rPr>
                  <w:rPr>
                    <w:rFonts w:ascii="Cambria Math" w:eastAsia="Yu Mincho" w:hAnsi="Cambria Math"/>
                    <w:lang w:eastAsia="ja-JP"/>
                  </w:rPr>
                  <m:t>f</m:t>
                </m:r>
                <m:r>
                  <w:rPr>
                    <w:rFonts w:ascii="Cambria Math" w:eastAsia="Yu Mincho" w:hAnsi="Cambria Math"/>
                    <w:lang w:eastAsia="ja-JP"/>
                  </w:rPr>
                  <m:t>=</m:t>
                </m:r>
                <m:d>
                  <m:dPr>
                    <m:begChr m:val="{"/>
                    <m:endChr m:val="}"/>
                    <m:ctrlPr>
                      <w:rPr>
                        <w:rFonts w:ascii="Cambria Math" w:eastAsia="Yu Mincho" w:hAnsi="Cambria Math"/>
                        <w:i/>
                        <w:iCs/>
                        <w:lang w:eastAsia="ja-JP"/>
                      </w:rPr>
                    </m:ctrlPr>
                  </m:dPr>
                  <m:e>
                    <m:r>
                      <m:rPr>
                        <m:sty m:val="p"/>
                      </m:rPr>
                      <w:rPr>
                        <w:rFonts w:ascii="Cambria Math" w:eastAsia="Yu Mincho" w:hAnsi="Cambria Math"/>
                        <w:lang w:val="en-CA" w:eastAsia="ja-JP"/>
                      </w:rPr>
                      <m:t>53,32,11</m:t>
                    </m:r>
                  </m:e>
                </m:d>
              </m:oMath>
            </m:oMathPara>
          </w:p>
          <w:p w14:paraId="0D12D2F0" w14:textId="77777777" w:rsidR="006F4DB2" w:rsidRPr="00F8522E" w:rsidRDefault="006F4DB2" w:rsidP="00AF3FCF">
            <w:pPr>
              <w:rPr>
                <w:rFonts w:eastAsia="Yu Mincho"/>
                <w:lang w:eastAsia="ja-JP"/>
              </w:rPr>
            </w:pPr>
            <w:r w:rsidRPr="00F8522E">
              <w:rPr>
                <w:rFonts w:eastAsia="Yu Mincho"/>
                <w:lang w:eastAsia="ja-JP"/>
              </w:rPr>
              <w:t> </w:t>
            </w:r>
            <m:oMath>
              <m:sSub>
                <m:sSubPr>
                  <m:ctrlPr>
                    <w:rPr>
                      <w:rFonts w:ascii="Cambria Math" w:eastAsia="Yu Mincho" w:hAnsi="Cambria Math"/>
                      <w:i/>
                      <w:iCs/>
                      <w:lang w:eastAsia="ja-JP"/>
                    </w:rPr>
                  </m:ctrlPr>
                </m:sSubPr>
                <m:e>
                  <m:r>
                    <w:rPr>
                      <w:rFonts w:ascii="Cambria Math" w:eastAsia="Yu Mincho" w:hAnsi="Cambria Math"/>
                      <w:lang w:eastAsia="ja-JP"/>
                    </w:rPr>
                    <m:t>Middle</m:t>
                  </m:r>
                </m:e>
                <m:sub>
                  <m:r>
                    <w:rPr>
                      <w:rFonts w:ascii="Cambria Math" w:eastAsia="Yu Mincho" w:hAnsi="Cambria Math"/>
                      <w:lang w:eastAsia="ja-JP"/>
                    </w:rPr>
                    <m:t>3.7</m:t>
                  </m:r>
                </m:sub>
              </m:sSub>
              <m:r>
                <w:rPr>
                  <w:rFonts w:ascii="Cambria Math" w:eastAsia="Yu Mincho" w:hAnsi="Cambria Math"/>
                  <w:lang w:eastAsia="ja-JP"/>
                </w:rPr>
                <m:t>=(2*</m:t>
              </m:r>
              <m:d>
                <m:dPr>
                  <m:ctrlPr>
                    <w:rPr>
                      <w:rFonts w:ascii="Cambria Math" w:eastAsia="Yu Mincho" w:hAnsi="Cambria Math"/>
                      <w:i/>
                      <w:iCs/>
                      <w:lang w:eastAsia="ja-JP"/>
                    </w:rPr>
                  </m:ctrlPr>
                </m:dPr>
                <m:e>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o</m:t>
                      </m:r>
                    </m:sub>
                  </m:sSub>
                  <m:r>
                    <m:rPr>
                      <m:sty m:val="p"/>
                    </m:rP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o</m:t>
                      </m:r>
                    </m:sub>
                  </m:sSub>
                </m:e>
              </m:d>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0</m:t>
                  </m:r>
                </m:sub>
              </m:sSub>
              <m:r>
                <w:rPr>
                  <w:rFonts w:ascii="Cambria Math" w:eastAsia="Yu Mincho" w:hAnsi="Cambria Math"/>
                  <w:lang w:eastAsia="ja-JP"/>
                </w:rPr>
                <m:t>+2*(</m:t>
              </m:r>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1</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2</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1</m:t>
                  </m:r>
                </m:sub>
              </m:sSub>
              <m:r>
                <m:rPr>
                  <m:sty m:val="p"/>
                </m:rP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1</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2</m:t>
                  </m:r>
                </m:sub>
              </m:sSub>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3</m:t>
                  </m:r>
                </m:sub>
              </m:sSub>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4</m:t>
                  </m:r>
                </m:sub>
              </m:sSub>
              <m:sSub>
                <m:sSubPr>
                  <m:ctrlPr>
                    <w:rPr>
                      <w:rFonts w:ascii="Cambria Math" w:eastAsia="Yu Mincho" w:hAnsi="Cambria Math"/>
                      <w:i/>
                      <w:iCs/>
                      <w:lang w:eastAsia="ja-JP"/>
                    </w:rPr>
                  </m:ctrlPr>
                </m:sSubPr>
                <m:e>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5</m:t>
                      </m:r>
                    </m:sub>
                  </m:sSub>
                  <m:r>
                    <w:rPr>
                      <w:rFonts w:ascii="Cambria Math" w:eastAsia="Yu Mincho" w:hAnsi="Cambria Math"/>
                      <w:lang w:eastAsia="ja-JP"/>
                    </w:rPr>
                    <m:t>+q</m:t>
                  </m:r>
                </m:e>
                <m:sub>
                  <m:r>
                    <w:rPr>
                      <w:rFonts w:ascii="Cambria Math" w:eastAsia="Yu Mincho" w:hAnsi="Cambria Math"/>
                      <w:lang w:eastAsia="ja-JP"/>
                    </w:rPr>
                    <m:t>6</m:t>
                  </m:r>
                </m:sub>
              </m:sSub>
              <m:r>
                <w:rPr>
                  <w:rFonts w:ascii="Cambria Math" w:eastAsia="Yu Mincho" w:hAnsi="Cambria Math"/>
                  <w:lang w:eastAsia="ja-JP"/>
                </w:rPr>
                <m:t>+8)≫4</m:t>
              </m:r>
            </m:oMath>
          </w:p>
          <w:p w14:paraId="2632E681" w14:textId="77777777" w:rsidR="006F4DB2" w:rsidRPr="00F8522E" w:rsidRDefault="00F25D20" w:rsidP="00AF3FCF">
            <w:pPr>
              <w:rPr>
                <w:rFonts w:eastAsia="Yu Mincho"/>
                <w:lang w:eastAsia="ja-JP"/>
              </w:rPr>
            </w:pPr>
            <m:oMathPara>
              <m:oMathParaPr>
                <m:jc m:val="centerGroup"/>
              </m:oMathParaPr>
              <m:oMath>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7</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6</m:t>
                    </m:r>
                  </m:sub>
                </m:sSub>
                <m:r>
                  <m:rPr>
                    <m:sty m:val="p"/>
                  </m:rP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7</m:t>
                    </m:r>
                  </m:sub>
                </m:sSub>
                <m:r>
                  <w:rPr>
                    <w:rFonts w:ascii="Cambria Math" w:eastAsia="Yu Mincho" w:hAnsi="Cambria Math"/>
                    <w:lang w:eastAsia="ja-JP"/>
                  </w:rPr>
                  <m:t>+1)≫1,       </m:t>
                </m:r>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3</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2</m:t>
                    </m:r>
                  </m:sub>
                </m:sSub>
                <m:r>
                  <m:rPr>
                    <m:sty m:val="p"/>
                  </m:rP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3</m:t>
                    </m:r>
                  </m:sub>
                </m:sSub>
                <m:r>
                  <w:rPr>
                    <w:rFonts w:ascii="Cambria Math" w:eastAsia="Yu Mincho" w:hAnsi="Cambria Math"/>
                    <w:lang w:eastAsia="ja-JP"/>
                  </w:rPr>
                  <m:t>+1)≫1 </m:t>
                </m:r>
              </m:oMath>
            </m:oMathPara>
          </w:p>
        </w:tc>
      </w:tr>
      <w:tr w:rsidR="006F4DB2" w:rsidRPr="0053117A" w14:paraId="6E831C41" w14:textId="77777777" w:rsidTr="002049F2">
        <w:trPr>
          <w:trHeight w:val="573"/>
        </w:trPr>
        <w:tc>
          <w:tcPr>
            <w:tcW w:w="1160" w:type="dxa"/>
            <w:tcBorders>
              <w:top w:val="single" w:sz="8" w:space="0" w:color="181818"/>
              <w:left w:val="single" w:sz="8" w:space="0" w:color="181818"/>
              <w:bottom w:val="single" w:sz="8" w:space="0" w:color="181818"/>
              <w:right w:val="single" w:sz="8" w:space="0" w:color="181818"/>
            </w:tcBorders>
            <w:shd w:val="clear" w:color="auto" w:fill="auto"/>
            <w:tcMar>
              <w:top w:w="15" w:type="dxa"/>
              <w:left w:w="108" w:type="dxa"/>
              <w:bottom w:w="0" w:type="dxa"/>
              <w:right w:w="108" w:type="dxa"/>
            </w:tcMar>
            <w:vAlign w:val="center"/>
          </w:tcPr>
          <w:p w14:paraId="670B3729" w14:textId="77777777" w:rsidR="006F4DB2" w:rsidRPr="00F8522E" w:rsidRDefault="006F4DB2" w:rsidP="00CA7357">
            <w:pPr>
              <w:rPr>
                <w:rFonts w:eastAsia="Yu Mincho"/>
                <w:lang w:val="en-CA" w:eastAsia="ja-JP"/>
              </w:rPr>
            </w:pPr>
            <w:r w:rsidRPr="00F8522E">
              <w:rPr>
                <w:rFonts w:eastAsia="Yu Mincho"/>
                <w:lang w:val="en-CA" w:eastAsia="ja-JP"/>
              </w:rPr>
              <w:t xml:space="preserve">7, 5 </w:t>
            </w:r>
          </w:p>
          <w:p w14:paraId="34501AD1" w14:textId="77777777" w:rsidR="006F4DB2" w:rsidRPr="00F8522E" w:rsidRDefault="006F4DB2" w:rsidP="00D5520A">
            <w:pPr>
              <w:rPr>
                <w:rFonts w:eastAsia="Yu Mincho"/>
                <w:lang w:val="en-CA" w:eastAsia="ja-JP"/>
              </w:rPr>
            </w:pPr>
            <w:r w:rsidRPr="00F8522E">
              <w:rPr>
                <w:rFonts w:eastAsia="Yu Mincho"/>
                <w:lang w:val="en-CA" w:eastAsia="ja-JP"/>
              </w:rPr>
              <w:t>(p side: 7</w:t>
            </w:r>
          </w:p>
          <w:p w14:paraId="002189EA" w14:textId="77777777" w:rsidR="006F4DB2" w:rsidRPr="00F8522E" w:rsidRDefault="006F4DB2" w:rsidP="009C5E4D">
            <w:pPr>
              <w:rPr>
                <w:rFonts w:eastAsia="Yu Mincho"/>
                <w:lang w:val="en-CA" w:eastAsia="ja-JP"/>
              </w:rPr>
            </w:pPr>
            <w:r w:rsidRPr="00F8522E">
              <w:rPr>
                <w:rFonts w:eastAsia="Yu Mincho"/>
                <w:lang w:val="en-CA" w:eastAsia="ja-JP"/>
              </w:rPr>
              <w:t>q side: 5)</w:t>
            </w:r>
          </w:p>
        </w:tc>
        <w:tc>
          <w:tcPr>
            <w:tcW w:w="8176" w:type="dxa"/>
            <w:tcBorders>
              <w:top w:val="single" w:sz="8" w:space="0" w:color="181818"/>
              <w:left w:val="single" w:sz="8" w:space="0" w:color="181818"/>
              <w:bottom w:val="single" w:sz="8" w:space="0" w:color="181818"/>
              <w:right w:val="single" w:sz="8" w:space="0" w:color="181818"/>
            </w:tcBorders>
            <w:shd w:val="clear" w:color="auto" w:fill="auto"/>
            <w:tcMar>
              <w:top w:w="15" w:type="dxa"/>
              <w:left w:w="108" w:type="dxa"/>
              <w:bottom w:w="0" w:type="dxa"/>
              <w:right w:w="108" w:type="dxa"/>
            </w:tcMar>
            <w:vAlign w:val="center"/>
          </w:tcPr>
          <w:p w14:paraId="21B47C26" w14:textId="77777777" w:rsidR="006F4DB2" w:rsidRPr="00F8522E" w:rsidRDefault="00F25D20" w:rsidP="00AF3FCF">
            <w:pPr>
              <w:rPr>
                <w:rFonts w:ascii="Cambria Math" w:eastAsia="Yu Mincho" w:hAnsi="Cambria Math"/>
                <w:lang w:eastAsia="ja-JP"/>
                <w:oMath/>
              </w:rPr>
            </w:pPr>
            <m:oMathPara>
              <m:oMath>
                <m:sSub>
                  <m:sSubPr>
                    <m:ctrlPr>
                      <w:rPr>
                        <w:rFonts w:ascii="Cambria Math" w:eastAsia="Yu Mincho" w:hAnsi="Cambria Math"/>
                        <w:i/>
                        <w:iCs/>
                        <w:lang w:eastAsia="ja-JP"/>
                      </w:rPr>
                    </m:ctrlPr>
                  </m:sSubPr>
                  <m:e>
                    <m:r>
                      <w:rPr>
                        <w:rFonts w:ascii="Cambria Math" w:eastAsia="Yu Mincho" w:hAnsi="Cambria Math"/>
                        <w:lang w:eastAsia="ja-JP"/>
                      </w:rPr>
                      <m:t>g</m:t>
                    </m:r>
                  </m:e>
                  <m:sub>
                    <m:r>
                      <w:rPr>
                        <w:rFonts w:ascii="Cambria Math" w:eastAsia="Yu Mincho" w:hAnsi="Cambria Math"/>
                        <w:lang w:eastAsia="ja-JP"/>
                      </w:rPr>
                      <m:t>j</m:t>
                    </m:r>
                  </m:sub>
                </m:sSub>
                <m:r>
                  <w:rPr>
                    <w:rFonts w:ascii="Cambria Math" w:eastAsia="Yu Mincho" w:hAnsi="Cambria Math"/>
                    <w:lang w:eastAsia="ja-JP"/>
                  </w:rPr>
                  <m:t>=58-j*13,  can also be described as </m:t>
                </m:r>
                <m:r>
                  <m:rPr>
                    <m:sty m:val="bi"/>
                  </m:rPr>
                  <w:rPr>
                    <w:rFonts w:ascii="Cambria Math" w:eastAsia="Yu Mincho" w:hAnsi="Cambria Math"/>
                    <w:lang w:eastAsia="ja-JP"/>
                  </w:rPr>
                  <m:t>g</m:t>
                </m:r>
                <m:r>
                  <w:rPr>
                    <w:rFonts w:ascii="Cambria Math" w:eastAsia="Yu Mincho" w:hAnsi="Cambria Math"/>
                    <w:lang w:eastAsia="ja-JP"/>
                  </w:rPr>
                  <m:t>=</m:t>
                </m:r>
                <m:d>
                  <m:dPr>
                    <m:begChr m:val="{"/>
                    <m:endChr m:val="}"/>
                    <m:ctrlPr>
                      <w:rPr>
                        <w:rFonts w:ascii="Cambria Math" w:eastAsia="Yu Mincho" w:hAnsi="Cambria Math"/>
                        <w:i/>
                        <w:iCs/>
                        <w:lang w:eastAsia="ja-JP"/>
                      </w:rPr>
                    </m:ctrlPr>
                  </m:dPr>
                  <m:e>
                    <m:r>
                      <w:rPr>
                        <w:rFonts w:ascii="Cambria Math" w:eastAsia="Yu Mincho" w:hAnsi="Cambria Math"/>
                        <w:lang w:eastAsia="ja-JP"/>
                      </w:rPr>
                      <m:t>58,45,32,19,6</m:t>
                    </m:r>
                  </m:e>
                </m:d>
              </m:oMath>
            </m:oMathPara>
          </w:p>
          <w:p w14:paraId="240B82BE" w14:textId="77777777" w:rsidR="006F4DB2" w:rsidRPr="00F8522E" w:rsidRDefault="00F25D20" w:rsidP="00AF3FCF">
            <w:pPr>
              <w:rPr>
                <w:rFonts w:ascii="Cambria Math" w:eastAsia="Yu Mincho" w:hAnsi="Cambria Math"/>
                <w:lang w:eastAsia="ja-JP"/>
                <w:oMath/>
              </w:rPr>
            </w:pPr>
            <m:oMathPara>
              <m:oMath>
                <m:sSub>
                  <m:sSubPr>
                    <m:ctrlPr>
                      <w:rPr>
                        <w:rFonts w:ascii="Cambria Math" w:eastAsia="Yu Mincho" w:hAnsi="Cambria Math"/>
                        <w:i/>
                        <w:iCs/>
                        <w:lang w:eastAsia="ja-JP"/>
                      </w:rPr>
                    </m:ctrlPr>
                  </m:sSubPr>
                  <m:e>
                    <m:r>
                      <w:rPr>
                        <w:rFonts w:ascii="Cambria Math" w:eastAsia="Yu Mincho" w:hAnsi="Cambria Math"/>
                        <w:lang w:eastAsia="ja-JP"/>
                      </w:rPr>
                      <m:t>f</m:t>
                    </m:r>
                  </m:e>
                  <m:sub>
                    <m:r>
                      <w:rPr>
                        <w:rFonts w:ascii="Cambria Math" w:eastAsia="Yu Mincho" w:hAnsi="Cambria Math"/>
                        <w:lang w:eastAsia="ja-JP"/>
                      </w:rPr>
                      <m:t>i</m:t>
                    </m:r>
                  </m:sub>
                </m:sSub>
                <m:r>
                  <w:rPr>
                    <w:rFonts w:ascii="Cambria Math" w:eastAsia="Yu Mincho" w:hAnsi="Cambria Math"/>
                    <w:lang w:eastAsia="ja-JP"/>
                  </w:rPr>
                  <m:t>=59-i*9,  can also be described as </m:t>
                </m:r>
                <m:r>
                  <m:rPr>
                    <m:sty m:val="bi"/>
                  </m:rPr>
                  <w:rPr>
                    <w:rFonts w:ascii="Cambria Math" w:eastAsia="Yu Mincho" w:hAnsi="Cambria Math"/>
                    <w:lang w:eastAsia="ja-JP"/>
                  </w:rPr>
                  <m:t>f</m:t>
                </m:r>
                <m:r>
                  <w:rPr>
                    <w:rFonts w:ascii="Cambria Math" w:eastAsia="Yu Mincho" w:hAnsi="Cambria Math"/>
                    <w:lang w:eastAsia="ja-JP"/>
                  </w:rPr>
                  <m:t>=</m:t>
                </m:r>
                <m:d>
                  <m:dPr>
                    <m:begChr m:val="{"/>
                    <m:endChr m:val="}"/>
                    <m:ctrlPr>
                      <w:rPr>
                        <w:rFonts w:ascii="Cambria Math" w:eastAsia="Yu Mincho" w:hAnsi="Cambria Math"/>
                        <w:i/>
                        <w:iCs/>
                        <w:lang w:eastAsia="ja-JP"/>
                      </w:rPr>
                    </m:ctrlPr>
                  </m:dPr>
                  <m:e>
                    <m:r>
                      <w:rPr>
                        <w:rFonts w:ascii="Cambria Math" w:eastAsia="Yu Mincho" w:hAnsi="Cambria Math"/>
                        <w:lang w:eastAsia="ja-JP"/>
                      </w:rPr>
                      <m:t>59,50,41,32,23,14,5</m:t>
                    </m:r>
                  </m:e>
                </m:d>
              </m:oMath>
            </m:oMathPara>
          </w:p>
          <w:p w14:paraId="68A37914" w14:textId="77777777" w:rsidR="006F4DB2" w:rsidRPr="00F8522E" w:rsidRDefault="006F4DB2" w:rsidP="00AF3FCF">
            <w:pPr>
              <w:rPr>
                <w:rFonts w:ascii="Cambria Math" w:eastAsia="Yu Mincho" w:hAnsi="Cambria Math"/>
                <w:lang w:eastAsia="ja-JP"/>
                <w:oMath/>
              </w:rPr>
            </w:pPr>
            <m:oMathPara>
              <m:oMath>
                <m:r>
                  <w:rPr>
                    <w:rFonts w:ascii="Cambria Math" w:eastAsia="Yu Mincho" w:hAnsi="Cambria Math"/>
                    <w:lang w:eastAsia="ja-JP"/>
                  </w:rPr>
                  <m:t> Middle7,5=(2*(</m:t>
                </m:r>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o</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o</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1</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1</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2</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2</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3</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3</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4</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4</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5</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5</m:t>
                    </m:r>
                  </m:sub>
                </m:sSub>
                <m:r>
                  <w:rPr>
                    <w:rFonts w:ascii="Cambria Math" w:eastAsia="Yu Mincho" w:hAnsi="Cambria Math"/>
                    <w:lang w:eastAsia="ja-JP"/>
                  </w:rPr>
                  <m:t>+8)≫4</m:t>
                </m:r>
              </m:oMath>
            </m:oMathPara>
          </w:p>
          <w:p w14:paraId="6268EE19" w14:textId="77777777" w:rsidR="006F4DB2" w:rsidRPr="00F8522E" w:rsidRDefault="00F25D20" w:rsidP="00AF3FCF">
            <w:pPr>
              <w:rPr>
                <w:rFonts w:eastAsia="Yu Mincho"/>
                <w:iCs/>
                <w:lang w:eastAsia="ja-JP"/>
              </w:rPr>
            </w:pPr>
            <m:oMathPara>
              <m:oMath>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5</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4</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5</m:t>
                    </m:r>
                  </m:sub>
                </m:sSub>
                <m:r>
                  <w:rPr>
                    <w:rFonts w:ascii="Cambria Math" w:eastAsia="Yu Mincho" w:hAnsi="Cambria Math"/>
                    <w:lang w:eastAsia="ja-JP"/>
                  </w:rPr>
                  <m:t>+1)≫1,       </m:t>
                </m:r>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7</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6</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7</m:t>
                    </m:r>
                  </m:sub>
                </m:sSub>
                <m:r>
                  <w:rPr>
                    <w:rFonts w:ascii="Cambria Math" w:eastAsia="Yu Mincho" w:hAnsi="Cambria Math"/>
                    <w:lang w:eastAsia="ja-JP"/>
                  </w:rPr>
                  <m:t>+1)≫1 </m:t>
                </m:r>
              </m:oMath>
            </m:oMathPara>
          </w:p>
        </w:tc>
      </w:tr>
      <w:tr w:rsidR="006F4DB2" w:rsidRPr="0053117A" w14:paraId="37B20EDC" w14:textId="77777777" w:rsidTr="002049F2">
        <w:trPr>
          <w:trHeight w:val="573"/>
        </w:trPr>
        <w:tc>
          <w:tcPr>
            <w:tcW w:w="1160" w:type="dxa"/>
            <w:tcBorders>
              <w:top w:val="single" w:sz="8" w:space="0" w:color="181818"/>
              <w:left w:val="single" w:sz="8" w:space="0" w:color="181818"/>
              <w:bottom w:val="single" w:sz="8" w:space="0" w:color="181818"/>
              <w:right w:val="single" w:sz="8" w:space="0" w:color="181818"/>
            </w:tcBorders>
            <w:shd w:val="clear" w:color="auto" w:fill="auto"/>
            <w:tcMar>
              <w:top w:w="15" w:type="dxa"/>
              <w:left w:w="108" w:type="dxa"/>
              <w:bottom w:w="0" w:type="dxa"/>
              <w:right w:w="108" w:type="dxa"/>
            </w:tcMar>
            <w:vAlign w:val="center"/>
          </w:tcPr>
          <w:p w14:paraId="36DFEE63" w14:textId="77777777" w:rsidR="006F4DB2" w:rsidRPr="00F8522E" w:rsidRDefault="006F4DB2" w:rsidP="00CA7357">
            <w:pPr>
              <w:rPr>
                <w:rFonts w:eastAsia="Yu Mincho"/>
                <w:lang w:val="en-CA" w:eastAsia="ja-JP"/>
              </w:rPr>
            </w:pPr>
            <w:r w:rsidRPr="00F8522E">
              <w:rPr>
                <w:rFonts w:eastAsia="Yu Mincho"/>
                <w:lang w:val="en-CA" w:eastAsia="ja-JP"/>
              </w:rPr>
              <w:t xml:space="preserve">5, 7 </w:t>
            </w:r>
          </w:p>
          <w:p w14:paraId="47C920B5" w14:textId="77777777" w:rsidR="006F4DB2" w:rsidRPr="00F8522E" w:rsidRDefault="006F4DB2" w:rsidP="00D5520A">
            <w:pPr>
              <w:rPr>
                <w:rFonts w:eastAsia="Yu Mincho"/>
                <w:lang w:val="en-CA" w:eastAsia="ja-JP"/>
              </w:rPr>
            </w:pPr>
            <w:r w:rsidRPr="00F8522E">
              <w:rPr>
                <w:rFonts w:eastAsia="Yu Mincho"/>
                <w:lang w:val="en-CA" w:eastAsia="ja-JP"/>
              </w:rPr>
              <w:t>(p side: 5</w:t>
            </w:r>
          </w:p>
          <w:p w14:paraId="09F8AA4E" w14:textId="77777777" w:rsidR="006F4DB2" w:rsidRPr="00F8522E" w:rsidRDefault="006F4DB2" w:rsidP="009C5E4D">
            <w:pPr>
              <w:rPr>
                <w:rFonts w:eastAsia="Yu Mincho"/>
                <w:lang w:val="en-CA" w:eastAsia="ja-JP"/>
              </w:rPr>
            </w:pPr>
            <w:r w:rsidRPr="00F8522E">
              <w:rPr>
                <w:rFonts w:eastAsia="Yu Mincho"/>
                <w:lang w:val="en-CA" w:eastAsia="ja-JP"/>
              </w:rPr>
              <w:t>q side: 7)</w:t>
            </w:r>
          </w:p>
        </w:tc>
        <w:tc>
          <w:tcPr>
            <w:tcW w:w="8176" w:type="dxa"/>
            <w:tcBorders>
              <w:top w:val="single" w:sz="8" w:space="0" w:color="181818"/>
              <w:left w:val="single" w:sz="8" w:space="0" w:color="181818"/>
              <w:bottom w:val="single" w:sz="8" w:space="0" w:color="181818"/>
              <w:right w:val="single" w:sz="8" w:space="0" w:color="181818"/>
            </w:tcBorders>
            <w:shd w:val="clear" w:color="auto" w:fill="auto"/>
            <w:tcMar>
              <w:top w:w="15" w:type="dxa"/>
              <w:left w:w="108" w:type="dxa"/>
              <w:bottom w:w="0" w:type="dxa"/>
              <w:right w:w="108" w:type="dxa"/>
            </w:tcMar>
            <w:vAlign w:val="center"/>
          </w:tcPr>
          <w:p w14:paraId="23AA310E" w14:textId="77777777" w:rsidR="006F4DB2" w:rsidRPr="00F8522E" w:rsidRDefault="00F25D20" w:rsidP="00AF3FCF">
            <w:pPr>
              <w:rPr>
                <w:rFonts w:ascii="Cambria Math" w:eastAsia="Yu Mincho" w:hAnsi="Cambria Math"/>
                <w:lang w:eastAsia="ja-JP"/>
                <w:oMath/>
              </w:rPr>
            </w:pPr>
            <m:oMathPara>
              <m:oMath>
                <m:sSub>
                  <m:sSubPr>
                    <m:ctrlPr>
                      <w:rPr>
                        <w:rFonts w:ascii="Cambria Math" w:eastAsia="Yu Mincho" w:hAnsi="Cambria Math"/>
                        <w:i/>
                        <w:iCs/>
                        <w:lang w:eastAsia="ja-JP"/>
                      </w:rPr>
                    </m:ctrlPr>
                  </m:sSubPr>
                  <m:e>
                    <m:r>
                      <w:rPr>
                        <w:rFonts w:ascii="Cambria Math" w:eastAsia="Yu Mincho" w:hAnsi="Cambria Math"/>
                        <w:lang w:eastAsia="ja-JP"/>
                      </w:rPr>
                      <m:t>g</m:t>
                    </m:r>
                  </m:e>
                  <m:sub>
                    <m:r>
                      <w:rPr>
                        <w:rFonts w:ascii="Cambria Math" w:eastAsia="Yu Mincho" w:hAnsi="Cambria Math"/>
                        <w:lang w:eastAsia="ja-JP"/>
                      </w:rPr>
                      <m:t>j</m:t>
                    </m:r>
                  </m:sub>
                </m:sSub>
                <m:r>
                  <w:rPr>
                    <w:rFonts w:ascii="Cambria Math" w:eastAsia="Yu Mincho" w:hAnsi="Cambria Math"/>
                    <w:lang w:eastAsia="ja-JP"/>
                  </w:rPr>
                  <m:t>=59-j*9,  can also be described as </m:t>
                </m:r>
                <m:r>
                  <m:rPr>
                    <m:sty m:val="bi"/>
                  </m:rPr>
                  <w:rPr>
                    <w:rFonts w:ascii="Cambria Math" w:eastAsia="Yu Mincho" w:hAnsi="Cambria Math"/>
                    <w:lang w:eastAsia="ja-JP"/>
                  </w:rPr>
                  <m:t>g</m:t>
                </m:r>
                <m:r>
                  <w:rPr>
                    <w:rFonts w:ascii="Cambria Math" w:eastAsia="Yu Mincho" w:hAnsi="Cambria Math"/>
                    <w:lang w:eastAsia="ja-JP"/>
                  </w:rPr>
                  <m:t>=</m:t>
                </m:r>
                <m:d>
                  <m:dPr>
                    <m:begChr m:val="{"/>
                    <m:endChr m:val="}"/>
                    <m:ctrlPr>
                      <w:rPr>
                        <w:rFonts w:ascii="Cambria Math" w:eastAsia="Yu Mincho" w:hAnsi="Cambria Math"/>
                        <w:i/>
                        <w:iCs/>
                        <w:lang w:eastAsia="ja-JP"/>
                      </w:rPr>
                    </m:ctrlPr>
                  </m:dPr>
                  <m:e>
                    <m:r>
                      <w:rPr>
                        <w:rFonts w:ascii="Cambria Math" w:eastAsia="Yu Mincho" w:hAnsi="Cambria Math"/>
                        <w:lang w:eastAsia="ja-JP"/>
                      </w:rPr>
                      <m:t>59,50,41,32,23,14,5</m:t>
                    </m:r>
                  </m:e>
                </m:d>
              </m:oMath>
            </m:oMathPara>
          </w:p>
          <w:p w14:paraId="53289AD6" w14:textId="77777777" w:rsidR="006F4DB2" w:rsidRPr="00F8522E" w:rsidRDefault="00F25D20" w:rsidP="00AF3FCF">
            <w:pPr>
              <w:rPr>
                <w:rFonts w:ascii="Cambria Math" w:eastAsia="Yu Mincho" w:hAnsi="Cambria Math"/>
                <w:lang w:eastAsia="ja-JP"/>
                <w:oMath/>
              </w:rPr>
            </w:pPr>
            <m:oMathPara>
              <m:oMath>
                <m:sSub>
                  <m:sSubPr>
                    <m:ctrlPr>
                      <w:rPr>
                        <w:rFonts w:ascii="Cambria Math" w:eastAsia="Yu Mincho" w:hAnsi="Cambria Math"/>
                        <w:i/>
                        <w:iCs/>
                        <w:lang w:eastAsia="ja-JP"/>
                      </w:rPr>
                    </m:ctrlPr>
                  </m:sSubPr>
                  <m:e>
                    <m:r>
                      <w:rPr>
                        <w:rFonts w:ascii="Cambria Math" w:eastAsia="Yu Mincho" w:hAnsi="Cambria Math"/>
                        <w:lang w:eastAsia="ja-JP"/>
                      </w:rPr>
                      <m:t>f</m:t>
                    </m:r>
                  </m:e>
                  <m:sub>
                    <m:r>
                      <w:rPr>
                        <w:rFonts w:ascii="Cambria Math" w:eastAsia="Yu Mincho" w:hAnsi="Cambria Math"/>
                        <w:lang w:eastAsia="ja-JP"/>
                      </w:rPr>
                      <m:t>i</m:t>
                    </m:r>
                  </m:sub>
                </m:sSub>
                <m:r>
                  <w:rPr>
                    <w:rFonts w:ascii="Cambria Math" w:eastAsia="Yu Mincho" w:hAnsi="Cambria Math"/>
                    <w:lang w:eastAsia="ja-JP"/>
                  </w:rPr>
                  <m:t>=58-i*13,  can also be described as </m:t>
                </m:r>
                <m:r>
                  <m:rPr>
                    <m:sty m:val="bi"/>
                  </m:rPr>
                  <w:rPr>
                    <w:rFonts w:ascii="Cambria Math" w:eastAsia="Yu Mincho" w:hAnsi="Cambria Math"/>
                    <w:lang w:eastAsia="ja-JP"/>
                  </w:rPr>
                  <m:t>f</m:t>
                </m:r>
                <m:r>
                  <w:rPr>
                    <w:rFonts w:ascii="Cambria Math" w:eastAsia="Yu Mincho" w:hAnsi="Cambria Math"/>
                    <w:lang w:eastAsia="ja-JP"/>
                  </w:rPr>
                  <m:t>=</m:t>
                </m:r>
                <m:d>
                  <m:dPr>
                    <m:begChr m:val="{"/>
                    <m:endChr m:val="}"/>
                    <m:ctrlPr>
                      <w:rPr>
                        <w:rFonts w:ascii="Cambria Math" w:eastAsia="Yu Mincho" w:hAnsi="Cambria Math"/>
                        <w:i/>
                        <w:iCs/>
                        <w:lang w:eastAsia="ja-JP"/>
                      </w:rPr>
                    </m:ctrlPr>
                  </m:dPr>
                  <m:e>
                    <m:r>
                      <w:rPr>
                        <w:rFonts w:ascii="Cambria Math" w:eastAsia="Yu Mincho" w:hAnsi="Cambria Math"/>
                        <w:lang w:eastAsia="ja-JP"/>
                      </w:rPr>
                      <m:t>58,45,32,19,6</m:t>
                    </m:r>
                  </m:e>
                </m:d>
              </m:oMath>
            </m:oMathPara>
          </w:p>
          <w:p w14:paraId="57C8D8C9" w14:textId="77777777" w:rsidR="006F4DB2" w:rsidRPr="00F8522E" w:rsidRDefault="006F4DB2" w:rsidP="00AF3FCF">
            <w:pPr>
              <w:rPr>
                <w:rFonts w:ascii="Cambria Math" w:eastAsia="Yu Mincho" w:hAnsi="Cambria Math"/>
                <w:lang w:eastAsia="ja-JP"/>
                <w:oMath/>
              </w:rPr>
            </w:pPr>
            <m:oMathPara>
              <m:oMath>
                <m:r>
                  <w:rPr>
                    <w:rFonts w:ascii="Cambria Math" w:eastAsia="Yu Mincho" w:hAnsi="Cambria Math"/>
                    <w:lang w:eastAsia="ja-JP"/>
                  </w:rPr>
                  <m:t> Middle5,7=(2*(</m:t>
                </m:r>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o</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o</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1</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1</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2</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2</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3</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3</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4</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4</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5</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5</m:t>
                    </m:r>
                  </m:sub>
                </m:sSub>
                <m:r>
                  <w:rPr>
                    <w:rFonts w:ascii="Cambria Math" w:eastAsia="Yu Mincho" w:hAnsi="Cambria Math"/>
                    <w:lang w:eastAsia="ja-JP"/>
                  </w:rPr>
                  <m:t>+8)≫4</m:t>
                </m:r>
              </m:oMath>
            </m:oMathPara>
          </w:p>
          <w:p w14:paraId="4F317714" w14:textId="77777777" w:rsidR="006F4DB2" w:rsidRPr="00F8522E" w:rsidRDefault="00F25D20" w:rsidP="00AF3FCF">
            <w:pPr>
              <w:rPr>
                <w:rFonts w:eastAsia="Yu Mincho"/>
                <w:iCs/>
                <w:lang w:eastAsia="ja-JP"/>
              </w:rPr>
            </w:pPr>
            <m:oMathPara>
              <m:oMath>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7</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6</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7</m:t>
                    </m:r>
                  </m:sub>
                </m:sSub>
                <m:r>
                  <w:rPr>
                    <w:rFonts w:ascii="Cambria Math" w:eastAsia="Yu Mincho" w:hAnsi="Cambria Math"/>
                    <w:lang w:eastAsia="ja-JP"/>
                  </w:rPr>
                  <m:t>+1)≫1,       </m:t>
                </m:r>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5</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4</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5</m:t>
                    </m:r>
                  </m:sub>
                </m:sSub>
                <m:r>
                  <w:rPr>
                    <w:rFonts w:ascii="Cambria Math" w:eastAsia="Yu Mincho" w:hAnsi="Cambria Math"/>
                    <w:lang w:eastAsia="ja-JP"/>
                  </w:rPr>
                  <m:t>+1)≫1 </m:t>
                </m:r>
              </m:oMath>
            </m:oMathPara>
          </w:p>
        </w:tc>
      </w:tr>
      <w:tr w:rsidR="006F4DB2" w:rsidRPr="0053117A" w14:paraId="5248ABC2" w14:textId="77777777" w:rsidTr="002049F2">
        <w:trPr>
          <w:trHeight w:val="573"/>
        </w:trPr>
        <w:tc>
          <w:tcPr>
            <w:tcW w:w="1160" w:type="dxa"/>
            <w:tcBorders>
              <w:top w:val="single" w:sz="8" w:space="0" w:color="181818"/>
              <w:left w:val="single" w:sz="8" w:space="0" w:color="181818"/>
              <w:bottom w:val="single" w:sz="8" w:space="0" w:color="181818"/>
              <w:right w:val="single" w:sz="8" w:space="0" w:color="181818"/>
            </w:tcBorders>
            <w:shd w:val="clear" w:color="auto" w:fill="auto"/>
            <w:tcMar>
              <w:top w:w="15" w:type="dxa"/>
              <w:left w:w="108" w:type="dxa"/>
              <w:bottom w:w="0" w:type="dxa"/>
              <w:right w:w="108" w:type="dxa"/>
            </w:tcMar>
            <w:vAlign w:val="center"/>
          </w:tcPr>
          <w:p w14:paraId="44F0EA89" w14:textId="77777777" w:rsidR="006F4DB2" w:rsidRPr="00F8522E" w:rsidRDefault="006F4DB2" w:rsidP="00CA7357">
            <w:pPr>
              <w:rPr>
                <w:rFonts w:eastAsia="Yu Mincho"/>
                <w:lang w:val="en-CA" w:eastAsia="ja-JP"/>
              </w:rPr>
            </w:pPr>
            <w:r w:rsidRPr="00F8522E">
              <w:rPr>
                <w:rFonts w:eastAsia="Yu Mincho"/>
                <w:lang w:val="en-CA" w:eastAsia="ja-JP"/>
              </w:rPr>
              <w:lastRenderedPageBreak/>
              <w:t xml:space="preserve">5, 5 </w:t>
            </w:r>
          </w:p>
          <w:p w14:paraId="696250B9" w14:textId="77777777" w:rsidR="006F4DB2" w:rsidRPr="00F8522E" w:rsidRDefault="006F4DB2" w:rsidP="00D5520A">
            <w:pPr>
              <w:rPr>
                <w:rFonts w:eastAsia="Yu Mincho"/>
                <w:lang w:val="en-CA" w:eastAsia="ja-JP"/>
              </w:rPr>
            </w:pPr>
            <w:r w:rsidRPr="00F8522E">
              <w:rPr>
                <w:rFonts w:eastAsia="Yu Mincho"/>
                <w:lang w:val="en-CA" w:eastAsia="ja-JP"/>
              </w:rPr>
              <w:t>(p side: 5</w:t>
            </w:r>
          </w:p>
          <w:p w14:paraId="7BBFC9EE" w14:textId="77777777" w:rsidR="006F4DB2" w:rsidRPr="00F8522E" w:rsidRDefault="006F4DB2" w:rsidP="009C5E4D">
            <w:pPr>
              <w:rPr>
                <w:rFonts w:eastAsia="Yu Mincho"/>
                <w:lang w:val="en-CA" w:eastAsia="ja-JP"/>
              </w:rPr>
            </w:pPr>
            <w:r w:rsidRPr="00F8522E">
              <w:rPr>
                <w:rFonts w:eastAsia="Yu Mincho"/>
                <w:lang w:val="en-CA" w:eastAsia="ja-JP"/>
              </w:rPr>
              <w:t>q side: 5)</w:t>
            </w:r>
          </w:p>
        </w:tc>
        <w:tc>
          <w:tcPr>
            <w:tcW w:w="8176" w:type="dxa"/>
            <w:tcBorders>
              <w:top w:val="single" w:sz="8" w:space="0" w:color="181818"/>
              <w:left w:val="single" w:sz="8" w:space="0" w:color="181818"/>
              <w:bottom w:val="single" w:sz="8" w:space="0" w:color="181818"/>
              <w:right w:val="single" w:sz="8" w:space="0" w:color="181818"/>
            </w:tcBorders>
            <w:shd w:val="clear" w:color="auto" w:fill="auto"/>
            <w:tcMar>
              <w:top w:w="15" w:type="dxa"/>
              <w:left w:w="108" w:type="dxa"/>
              <w:bottom w:w="0" w:type="dxa"/>
              <w:right w:w="108" w:type="dxa"/>
            </w:tcMar>
            <w:vAlign w:val="center"/>
          </w:tcPr>
          <w:p w14:paraId="07B2B1EA" w14:textId="77777777" w:rsidR="006F4DB2" w:rsidRPr="00F8522E" w:rsidRDefault="00F25D20" w:rsidP="00AF3FCF">
            <w:pPr>
              <w:rPr>
                <w:rFonts w:ascii="Cambria Math" w:eastAsia="Yu Mincho" w:hAnsi="Cambria Math"/>
                <w:lang w:eastAsia="ja-JP"/>
                <w:oMath/>
              </w:rPr>
            </w:pPr>
            <m:oMathPara>
              <m:oMath>
                <m:sSub>
                  <m:sSubPr>
                    <m:ctrlPr>
                      <w:rPr>
                        <w:rFonts w:ascii="Cambria Math" w:eastAsia="Yu Mincho" w:hAnsi="Cambria Math"/>
                        <w:i/>
                        <w:iCs/>
                        <w:lang w:eastAsia="ja-JP"/>
                      </w:rPr>
                    </m:ctrlPr>
                  </m:sSubPr>
                  <m:e>
                    <m:r>
                      <w:rPr>
                        <w:rFonts w:ascii="Cambria Math" w:eastAsia="Yu Mincho" w:hAnsi="Cambria Math"/>
                        <w:lang w:eastAsia="ja-JP"/>
                      </w:rPr>
                      <m:t>g</m:t>
                    </m:r>
                  </m:e>
                  <m:sub>
                    <m:r>
                      <w:rPr>
                        <w:rFonts w:ascii="Cambria Math" w:eastAsia="Yu Mincho" w:hAnsi="Cambria Math"/>
                        <w:lang w:eastAsia="ja-JP"/>
                      </w:rPr>
                      <m:t>j</m:t>
                    </m:r>
                  </m:sub>
                </m:sSub>
                <m:r>
                  <w:rPr>
                    <w:rFonts w:ascii="Cambria Math" w:eastAsia="Yu Mincho" w:hAnsi="Cambria Math"/>
                    <w:lang w:eastAsia="ja-JP"/>
                  </w:rPr>
                  <m:t>=58-j*13,  can also be described as </m:t>
                </m:r>
                <m:r>
                  <m:rPr>
                    <m:sty m:val="bi"/>
                  </m:rPr>
                  <w:rPr>
                    <w:rFonts w:ascii="Cambria Math" w:eastAsia="Yu Mincho" w:hAnsi="Cambria Math"/>
                    <w:lang w:eastAsia="ja-JP"/>
                  </w:rPr>
                  <m:t>g</m:t>
                </m:r>
                <m:r>
                  <w:rPr>
                    <w:rFonts w:ascii="Cambria Math" w:eastAsia="Yu Mincho" w:hAnsi="Cambria Math"/>
                    <w:lang w:eastAsia="ja-JP"/>
                  </w:rPr>
                  <m:t>=</m:t>
                </m:r>
                <m:d>
                  <m:dPr>
                    <m:begChr m:val="{"/>
                    <m:endChr m:val="}"/>
                    <m:ctrlPr>
                      <w:rPr>
                        <w:rFonts w:ascii="Cambria Math" w:eastAsia="Yu Mincho" w:hAnsi="Cambria Math"/>
                        <w:i/>
                        <w:iCs/>
                        <w:lang w:eastAsia="ja-JP"/>
                      </w:rPr>
                    </m:ctrlPr>
                  </m:dPr>
                  <m:e>
                    <m:r>
                      <w:rPr>
                        <w:rFonts w:ascii="Cambria Math" w:eastAsia="Yu Mincho" w:hAnsi="Cambria Math"/>
                        <w:lang w:eastAsia="ja-JP"/>
                      </w:rPr>
                      <m:t>58,45,32,19,6</m:t>
                    </m:r>
                  </m:e>
                </m:d>
              </m:oMath>
            </m:oMathPara>
          </w:p>
          <w:p w14:paraId="6D601A9F" w14:textId="77777777" w:rsidR="006F4DB2" w:rsidRPr="00F8522E" w:rsidRDefault="00F25D20" w:rsidP="00AF3FCF">
            <w:pPr>
              <w:rPr>
                <w:rFonts w:ascii="Cambria Math" w:eastAsia="Yu Mincho" w:hAnsi="Cambria Math"/>
                <w:lang w:eastAsia="ja-JP"/>
                <w:oMath/>
              </w:rPr>
            </w:pPr>
            <m:oMathPara>
              <m:oMath>
                <m:sSub>
                  <m:sSubPr>
                    <m:ctrlPr>
                      <w:rPr>
                        <w:rFonts w:ascii="Cambria Math" w:eastAsia="Yu Mincho" w:hAnsi="Cambria Math"/>
                        <w:i/>
                        <w:iCs/>
                        <w:lang w:eastAsia="ja-JP"/>
                      </w:rPr>
                    </m:ctrlPr>
                  </m:sSubPr>
                  <m:e>
                    <m:r>
                      <w:rPr>
                        <w:rFonts w:ascii="Cambria Math" w:eastAsia="Yu Mincho" w:hAnsi="Cambria Math"/>
                        <w:lang w:eastAsia="ja-JP"/>
                      </w:rPr>
                      <m:t>f</m:t>
                    </m:r>
                  </m:e>
                  <m:sub>
                    <m:r>
                      <w:rPr>
                        <w:rFonts w:ascii="Cambria Math" w:eastAsia="Yu Mincho" w:hAnsi="Cambria Math"/>
                        <w:lang w:eastAsia="ja-JP"/>
                      </w:rPr>
                      <m:t>i</m:t>
                    </m:r>
                  </m:sub>
                </m:sSub>
                <m:r>
                  <w:rPr>
                    <w:rFonts w:ascii="Cambria Math" w:eastAsia="Yu Mincho" w:hAnsi="Cambria Math"/>
                    <w:lang w:eastAsia="ja-JP"/>
                  </w:rPr>
                  <m:t>=58-i*13,  can also be described as </m:t>
                </m:r>
                <m:r>
                  <m:rPr>
                    <m:sty m:val="bi"/>
                  </m:rPr>
                  <w:rPr>
                    <w:rFonts w:ascii="Cambria Math" w:eastAsia="Yu Mincho" w:hAnsi="Cambria Math"/>
                    <w:lang w:eastAsia="ja-JP"/>
                  </w:rPr>
                  <m:t>f</m:t>
                </m:r>
                <m:r>
                  <w:rPr>
                    <w:rFonts w:ascii="Cambria Math" w:eastAsia="Yu Mincho" w:hAnsi="Cambria Math"/>
                    <w:lang w:eastAsia="ja-JP"/>
                  </w:rPr>
                  <m:t>=</m:t>
                </m:r>
                <m:d>
                  <m:dPr>
                    <m:begChr m:val="{"/>
                    <m:endChr m:val="}"/>
                    <m:ctrlPr>
                      <w:rPr>
                        <w:rFonts w:ascii="Cambria Math" w:eastAsia="Yu Mincho" w:hAnsi="Cambria Math"/>
                        <w:i/>
                        <w:iCs/>
                        <w:lang w:eastAsia="ja-JP"/>
                      </w:rPr>
                    </m:ctrlPr>
                  </m:dPr>
                  <m:e>
                    <m:r>
                      <w:rPr>
                        <w:rFonts w:ascii="Cambria Math" w:eastAsia="Yu Mincho" w:hAnsi="Cambria Math"/>
                        <w:lang w:eastAsia="ja-JP"/>
                      </w:rPr>
                      <m:t>58,45,32,19,6</m:t>
                    </m:r>
                  </m:e>
                </m:d>
              </m:oMath>
            </m:oMathPara>
          </w:p>
          <w:p w14:paraId="1AEA43F2" w14:textId="77777777" w:rsidR="006F4DB2" w:rsidRPr="00F8522E" w:rsidRDefault="006F4DB2" w:rsidP="00AF3FCF">
            <w:pPr>
              <w:rPr>
                <w:rFonts w:ascii="Cambria Math" w:eastAsia="Yu Mincho" w:hAnsi="Cambria Math"/>
                <w:lang w:eastAsia="ja-JP"/>
                <w:oMath/>
              </w:rPr>
            </w:pPr>
            <m:oMathPara>
              <m:oMath>
                <m:r>
                  <w:rPr>
                    <w:rFonts w:ascii="Cambria Math" w:eastAsia="Yu Mincho" w:hAnsi="Cambria Math"/>
                    <w:lang w:eastAsia="ja-JP"/>
                  </w:rPr>
                  <m:t> Middle5,5=(2*(</m:t>
                </m:r>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o</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o</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1</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1</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2</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2</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3</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3</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4</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4</m:t>
                    </m:r>
                  </m:sub>
                </m:sSub>
                <m:r>
                  <w:rPr>
                    <w:rFonts w:ascii="Cambria Math" w:eastAsia="Yu Mincho" w:hAnsi="Cambria Math"/>
                    <w:lang w:eastAsia="ja-JP"/>
                  </w:rPr>
                  <m:t>+8)≫4</m:t>
                </m:r>
              </m:oMath>
            </m:oMathPara>
          </w:p>
          <w:p w14:paraId="283D49E5" w14:textId="77777777" w:rsidR="006F4DB2" w:rsidRPr="00F8522E" w:rsidRDefault="00F25D20" w:rsidP="00AF3FCF">
            <w:pPr>
              <w:rPr>
                <w:rFonts w:eastAsia="Yu Mincho"/>
                <w:iCs/>
                <w:lang w:eastAsia="ja-JP"/>
              </w:rPr>
            </w:pPr>
            <m:oMathPara>
              <m:oMath>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5</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4</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5</m:t>
                    </m:r>
                  </m:sub>
                </m:sSub>
                <m:r>
                  <w:rPr>
                    <w:rFonts w:ascii="Cambria Math" w:eastAsia="Yu Mincho" w:hAnsi="Cambria Math"/>
                    <w:lang w:eastAsia="ja-JP"/>
                  </w:rPr>
                  <m:t>+1)≫1,       </m:t>
                </m:r>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5</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4</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5</m:t>
                    </m:r>
                  </m:sub>
                </m:sSub>
                <m:r>
                  <w:rPr>
                    <w:rFonts w:ascii="Cambria Math" w:eastAsia="Yu Mincho" w:hAnsi="Cambria Math"/>
                    <w:lang w:eastAsia="ja-JP"/>
                  </w:rPr>
                  <m:t>+1)≫1 </m:t>
                </m:r>
              </m:oMath>
            </m:oMathPara>
          </w:p>
        </w:tc>
      </w:tr>
      <w:tr w:rsidR="006F4DB2" w:rsidRPr="0053117A" w14:paraId="40610EFB" w14:textId="77777777" w:rsidTr="002049F2">
        <w:trPr>
          <w:trHeight w:val="573"/>
        </w:trPr>
        <w:tc>
          <w:tcPr>
            <w:tcW w:w="1160" w:type="dxa"/>
            <w:tcBorders>
              <w:top w:val="single" w:sz="8" w:space="0" w:color="181818"/>
              <w:left w:val="single" w:sz="8" w:space="0" w:color="181818"/>
              <w:bottom w:val="single" w:sz="8" w:space="0" w:color="181818"/>
              <w:right w:val="single" w:sz="8" w:space="0" w:color="181818"/>
            </w:tcBorders>
            <w:shd w:val="clear" w:color="auto" w:fill="auto"/>
            <w:tcMar>
              <w:top w:w="15" w:type="dxa"/>
              <w:left w:w="108" w:type="dxa"/>
              <w:bottom w:w="0" w:type="dxa"/>
              <w:right w:w="108" w:type="dxa"/>
            </w:tcMar>
            <w:vAlign w:val="center"/>
          </w:tcPr>
          <w:p w14:paraId="48F21BF3" w14:textId="77777777" w:rsidR="006F4DB2" w:rsidRPr="00F8522E" w:rsidRDefault="006F4DB2" w:rsidP="00CA7357">
            <w:pPr>
              <w:rPr>
                <w:rFonts w:eastAsia="Yu Mincho"/>
                <w:lang w:val="en-CA" w:eastAsia="ja-JP"/>
              </w:rPr>
            </w:pPr>
            <w:r w:rsidRPr="00F8522E">
              <w:rPr>
                <w:rFonts w:eastAsia="Yu Mincho"/>
                <w:lang w:val="en-CA" w:eastAsia="ja-JP"/>
              </w:rPr>
              <w:t xml:space="preserve">5, 3 </w:t>
            </w:r>
          </w:p>
          <w:p w14:paraId="0B271764" w14:textId="77777777" w:rsidR="006F4DB2" w:rsidRPr="00F8522E" w:rsidRDefault="006F4DB2" w:rsidP="00D5520A">
            <w:pPr>
              <w:rPr>
                <w:rFonts w:eastAsia="Yu Mincho"/>
                <w:lang w:val="en-CA" w:eastAsia="ja-JP"/>
              </w:rPr>
            </w:pPr>
            <w:r w:rsidRPr="00F8522E">
              <w:rPr>
                <w:rFonts w:eastAsia="Yu Mincho"/>
                <w:lang w:val="en-CA" w:eastAsia="ja-JP"/>
              </w:rPr>
              <w:t>(p side: 5</w:t>
            </w:r>
          </w:p>
          <w:p w14:paraId="75B91032" w14:textId="77777777" w:rsidR="006F4DB2" w:rsidRPr="00F8522E" w:rsidRDefault="006F4DB2" w:rsidP="009C5E4D">
            <w:pPr>
              <w:rPr>
                <w:rFonts w:eastAsia="Yu Mincho"/>
                <w:lang w:val="en-CA" w:eastAsia="ja-JP"/>
              </w:rPr>
            </w:pPr>
            <w:r w:rsidRPr="00F8522E">
              <w:rPr>
                <w:rFonts w:eastAsia="Yu Mincho"/>
                <w:lang w:val="en-CA" w:eastAsia="ja-JP"/>
              </w:rPr>
              <w:t>q side: 3)</w:t>
            </w:r>
          </w:p>
        </w:tc>
        <w:tc>
          <w:tcPr>
            <w:tcW w:w="8176" w:type="dxa"/>
            <w:tcBorders>
              <w:top w:val="single" w:sz="8" w:space="0" w:color="181818"/>
              <w:left w:val="single" w:sz="8" w:space="0" w:color="181818"/>
              <w:bottom w:val="single" w:sz="8" w:space="0" w:color="181818"/>
              <w:right w:val="single" w:sz="8" w:space="0" w:color="181818"/>
            </w:tcBorders>
            <w:shd w:val="clear" w:color="auto" w:fill="auto"/>
            <w:tcMar>
              <w:top w:w="15" w:type="dxa"/>
              <w:left w:w="108" w:type="dxa"/>
              <w:bottom w:w="0" w:type="dxa"/>
              <w:right w:w="108" w:type="dxa"/>
            </w:tcMar>
            <w:vAlign w:val="center"/>
          </w:tcPr>
          <w:p w14:paraId="57AF4932" w14:textId="77777777" w:rsidR="006F4DB2" w:rsidRPr="00F8522E" w:rsidRDefault="00F25D20" w:rsidP="00AF3FCF">
            <w:pPr>
              <w:rPr>
                <w:rFonts w:ascii="Cambria Math" w:eastAsia="Yu Mincho" w:hAnsi="Cambria Math"/>
                <w:lang w:eastAsia="ja-JP"/>
                <w:oMath/>
              </w:rPr>
            </w:pPr>
            <m:oMathPara>
              <m:oMath>
                <m:sSub>
                  <m:sSubPr>
                    <m:ctrlPr>
                      <w:rPr>
                        <w:rFonts w:ascii="Cambria Math" w:eastAsia="Yu Mincho" w:hAnsi="Cambria Math"/>
                        <w:i/>
                        <w:iCs/>
                        <w:lang w:eastAsia="ja-JP"/>
                      </w:rPr>
                    </m:ctrlPr>
                  </m:sSubPr>
                  <m:e>
                    <m:r>
                      <w:rPr>
                        <w:rFonts w:ascii="Cambria Math" w:eastAsia="Yu Mincho" w:hAnsi="Cambria Math"/>
                        <w:lang w:eastAsia="ja-JP"/>
                      </w:rPr>
                      <m:t>g</m:t>
                    </m:r>
                  </m:e>
                  <m:sub>
                    <m:r>
                      <w:rPr>
                        <w:rFonts w:ascii="Cambria Math" w:eastAsia="Yu Mincho" w:hAnsi="Cambria Math"/>
                        <w:lang w:eastAsia="ja-JP"/>
                      </w:rPr>
                      <m:t>j</m:t>
                    </m:r>
                  </m:sub>
                </m:sSub>
                <m:r>
                  <w:rPr>
                    <w:rFonts w:ascii="Cambria Math" w:eastAsia="Yu Mincho" w:hAnsi="Cambria Math"/>
                    <w:lang w:eastAsia="ja-JP"/>
                  </w:rPr>
                  <m:t>=53-j*21,  can also be described as </m:t>
                </m:r>
                <m:r>
                  <m:rPr>
                    <m:sty m:val="bi"/>
                  </m:rPr>
                  <w:rPr>
                    <w:rFonts w:ascii="Cambria Math" w:eastAsia="Yu Mincho" w:hAnsi="Cambria Math"/>
                    <w:lang w:eastAsia="ja-JP"/>
                  </w:rPr>
                  <m:t>g</m:t>
                </m:r>
                <m:r>
                  <w:rPr>
                    <w:rFonts w:ascii="Cambria Math" w:eastAsia="Yu Mincho" w:hAnsi="Cambria Math"/>
                    <w:lang w:eastAsia="ja-JP"/>
                  </w:rPr>
                  <m:t>=</m:t>
                </m:r>
                <m:d>
                  <m:dPr>
                    <m:begChr m:val="{"/>
                    <m:endChr m:val="}"/>
                    <m:ctrlPr>
                      <w:rPr>
                        <w:rFonts w:ascii="Cambria Math" w:eastAsia="Yu Mincho" w:hAnsi="Cambria Math"/>
                        <w:i/>
                        <w:iCs/>
                        <w:lang w:eastAsia="ja-JP"/>
                      </w:rPr>
                    </m:ctrlPr>
                  </m:dPr>
                  <m:e>
                    <m:r>
                      <w:rPr>
                        <w:rFonts w:ascii="Cambria Math" w:eastAsia="Yu Mincho" w:hAnsi="Cambria Math"/>
                        <w:lang w:eastAsia="ja-JP"/>
                      </w:rPr>
                      <m:t>53,32,11</m:t>
                    </m:r>
                  </m:e>
                </m:d>
              </m:oMath>
            </m:oMathPara>
          </w:p>
          <w:p w14:paraId="7A97E6BE" w14:textId="77777777" w:rsidR="006F4DB2" w:rsidRPr="00F8522E" w:rsidRDefault="00F25D20" w:rsidP="00AF3FCF">
            <w:pPr>
              <w:rPr>
                <w:rFonts w:ascii="Cambria Math" w:eastAsia="Yu Mincho" w:hAnsi="Cambria Math"/>
                <w:lang w:eastAsia="ja-JP"/>
                <w:oMath/>
              </w:rPr>
            </w:pPr>
            <m:oMathPara>
              <m:oMath>
                <m:sSub>
                  <m:sSubPr>
                    <m:ctrlPr>
                      <w:rPr>
                        <w:rFonts w:ascii="Cambria Math" w:eastAsia="Yu Mincho" w:hAnsi="Cambria Math"/>
                        <w:i/>
                        <w:iCs/>
                        <w:lang w:eastAsia="ja-JP"/>
                      </w:rPr>
                    </m:ctrlPr>
                  </m:sSubPr>
                  <m:e>
                    <m:r>
                      <w:rPr>
                        <w:rFonts w:ascii="Cambria Math" w:eastAsia="Yu Mincho" w:hAnsi="Cambria Math"/>
                        <w:lang w:eastAsia="ja-JP"/>
                      </w:rPr>
                      <m:t>f</m:t>
                    </m:r>
                  </m:e>
                  <m:sub>
                    <m:r>
                      <w:rPr>
                        <w:rFonts w:ascii="Cambria Math" w:eastAsia="Yu Mincho" w:hAnsi="Cambria Math"/>
                        <w:lang w:eastAsia="ja-JP"/>
                      </w:rPr>
                      <m:t>i</m:t>
                    </m:r>
                  </m:sub>
                </m:sSub>
                <m:r>
                  <w:rPr>
                    <w:rFonts w:ascii="Cambria Math" w:eastAsia="Yu Mincho" w:hAnsi="Cambria Math"/>
                    <w:lang w:eastAsia="ja-JP"/>
                  </w:rPr>
                  <m:t>=58-i*13,  can also be described as </m:t>
                </m:r>
                <m:r>
                  <m:rPr>
                    <m:sty m:val="bi"/>
                  </m:rPr>
                  <w:rPr>
                    <w:rFonts w:ascii="Cambria Math" w:eastAsia="Yu Mincho" w:hAnsi="Cambria Math"/>
                    <w:lang w:eastAsia="ja-JP"/>
                  </w:rPr>
                  <m:t>f</m:t>
                </m:r>
                <m:r>
                  <w:rPr>
                    <w:rFonts w:ascii="Cambria Math" w:eastAsia="Yu Mincho" w:hAnsi="Cambria Math"/>
                    <w:lang w:eastAsia="ja-JP"/>
                  </w:rPr>
                  <m:t>=</m:t>
                </m:r>
                <m:d>
                  <m:dPr>
                    <m:begChr m:val="{"/>
                    <m:endChr m:val="}"/>
                    <m:ctrlPr>
                      <w:rPr>
                        <w:rFonts w:ascii="Cambria Math" w:eastAsia="Yu Mincho" w:hAnsi="Cambria Math"/>
                        <w:i/>
                        <w:iCs/>
                        <w:lang w:eastAsia="ja-JP"/>
                      </w:rPr>
                    </m:ctrlPr>
                  </m:dPr>
                  <m:e>
                    <m:r>
                      <w:rPr>
                        <w:rFonts w:ascii="Cambria Math" w:eastAsia="Yu Mincho" w:hAnsi="Cambria Math"/>
                        <w:lang w:eastAsia="ja-JP"/>
                      </w:rPr>
                      <m:t>58,45,32,19,6</m:t>
                    </m:r>
                  </m:e>
                </m:d>
              </m:oMath>
            </m:oMathPara>
          </w:p>
          <w:p w14:paraId="307BF039" w14:textId="77777777" w:rsidR="006F4DB2" w:rsidRPr="00F8522E" w:rsidRDefault="006F4DB2" w:rsidP="00AF3FCF">
            <w:pPr>
              <w:rPr>
                <w:rFonts w:ascii="Cambria Math" w:eastAsia="Yu Mincho" w:hAnsi="Cambria Math"/>
                <w:lang w:eastAsia="ja-JP"/>
                <w:oMath/>
              </w:rPr>
            </w:pPr>
            <m:oMathPara>
              <m:oMath>
                <m:r>
                  <w:rPr>
                    <w:rFonts w:ascii="Cambria Math" w:eastAsia="Yu Mincho" w:hAnsi="Cambria Math"/>
                    <w:lang w:eastAsia="ja-JP"/>
                  </w:rPr>
                  <m:t> Middle5,3=</m:t>
                </m:r>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o</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o</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1</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1</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2</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2</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3</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3</m:t>
                    </m:r>
                  </m:sub>
                </m:sSub>
                <m:r>
                  <w:rPr>
                    <w:rFonts w:ascii="Cambria Math" w:eastAsia="Yu Mincho" w:hAnsi="Cambria Math"/>
                    <w:lang w:eastAsia="ja-JP"/>
                  </w:rPr>
                  <m:t>+4)≫3</m:t>
                </m:r>
              </m:oMath>
            </m:oMathPara>
          </w:p>
          <w:p w14:paraId="1DBB9573" w14:textId="77777777" w:rsidR="006F4DB2" w:rsidRPr="00F8522E" w:rsidRDefault="00F25D20" w:rsidP="00AF3FCF">
            <w:pPr>
              <w:rPr>
                <w:rFonts w:eastAsia="Yu Mincho"/>
                <w:iCs/>
                <w:lang w:eastAsia="ja-JP"/>
              </w:rPr>
            </w:pPr>
            <m:oMathPara>
              <m:oMath>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3</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2</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3</m:t>
                    </m:r>
                  </m:sub>
                </m:sSub>
                <m:r>
                  <w:rPr>
                    <w:rFonts w:ascii="Cambria Math" w:eastAsia="Yu Mincho" w:hAnsi="Cambria Math"/>
                    <w:lang w:eastAsia="ja-JP"/>
                  </w:rPr>
                  <m:t>+1)≫1,       </m:t>
                </m:r>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5</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4</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5</m:t>
                    </m:r>
                  </m:sub>
                </m:sSub>
                <m:r>
                  <w:rPr>
                    <w:rFonts w:ascii="Cambria Math" w:eastAsia="Yu Mincho" w:hAnsi="Cambria Math"/>
                    <w:lang w:eastAsia="ja-JP"/>
                  </w:rPr>
                  <m:t>+1)≫1 </m:t>
                </m:r>
              </m:oMath>
            </m:oMathPara>
          </w:p>
        </w:tc>
      </w:tr>
      <w:tr w:rsidR="006F4DB2" w:rsidRPr="0053117A" w14:paraId="383A92BE" w14:textId="77777777" w:rsidTr="002049F2">
        <w:trPr>
          <w:trHeight w:val="573"/>
        </w:trPr>
        <w:tc>
          <w:tcPr>
            <w:tcW w:w="1160" w:type="dxa"/>
            <w:tcBorders>
              <w:top w:val="single" w:sz="8" w:space="0" w:color="181818"/>
              <w:left w:val="single" w:sz="8" w:space="0" w:color="181818"/>
              <w:bottom w:val="single" w:sz="8" w:space="0" w:color="181818"/>
              <w:right w:val="single" w:sz="8" w:space="0" w:color="181818"/>
            </w:tcBorders>
            <w:shd w:val="clear" w:color="auto" w:fill="auto"/>
            <w:tcMar>
              <w:top w:w="15" w:type="dxa"/>
              <w:left w:w="108" w:type="dxa"/>
              <w:bottom w:w="0" w:type="dxa"/>
              <w:right w:w="108" w:type="dxa"/>
            </w:tcMar>
            <w:vAlign w:val="center"/>
          </w:tcPr>
          <w:p w14:paraId="6688817B" w14:textId="77777777" w:rsidR="006F4DB2" w:rsidRPr="00F8522E" w:rsidRDefault="006F4DB2" w:rsidP="00CA7357">
            <w:pPr>
              <w:rPr>
                <w:rFonts w:eastAsia="Yu Mincho"/>
                <w:lang w:val="en-CA" w:eastAsia="ja-JP"/>
              </w:rPr>
            </w:pPr>
            <w:r w:rsidRPr="00F8522E">
              <w:rPr>
                <w:rFonts w:eastAsia="Yu Mincho"/>
                <w:lang w:val="en-CA" w:eastAsia="ja-JP"/>
              </w:rPr>
              <w:t xml:space="preserve">3, 5 </w:t>
            </w:r>
          </w:p>
          <w:p w14:paraId="1DDC44C5" w14:textId="77777777" w:rsidR="006F4DB2" w:rsidRPr="00F8522E" w:rsidRDefault="006F4DB2" w:rsidP="00D5520A">
            <w:pPr>
              <w:rPr>
                <w:rFonts w:eastAsia="Yu Mincho"/>
                <w:lang w:val="en-CA" w:eastAsia="ja-JP"/>
              </w:rPr>
            </w:pPr>
            <w:r w:rsidRPr="00F8522E">
              <w:rPr>
                <w:rFonts w:eastAsia="Yu Mincho"/>
                <w:lang w:val="en-CA" w:eastAsia="ja-JP"/>
              </w:rPr>
              <w:t>(p side: 3</w:t>
            </w:r>
          </w:p>
          <w:p w14:paraId="2647016D" w14:textId="77777777" w:rsidR="006F4DB2" w:rsidRPr="00F8522E" w:rsidRDefault="006F4DB2" w:rsidP="009C5E4D">
            <w:pPr>
              <w:rPr>
                <w:rFonts w:eastAsia="Yu Mincho"/>
                <w:lang w:val="en-CA" w:eastAsia="ja-JP"/>
              </w:rPr>
            </w:pPr>
            <w:r w:rsidRPr="00F8522E">
              <w:rPr>
                <w:rFonts w:eastAsia="Yu Mincho"/>
                <w:lang w:val="en-CA" w:eastAsia="ja-JP"/>
              </w:rPr>
              <w:t>q side: 5)</w:t>
            </w:r>
          </w:p>
        </w:tc>
        <w:tc>
          <w:tcPr>
            <w:tcW w:w="8176" w:type="dxa"/>
            <w:tcBorders>
              <w:top w:val="single" w:sz="8" w:space="0" w:color="181818"/>
              <w:left w:val="single" w:sz="8" w:space="0" w:color="181818"/>
              <w:bottom w:val="single" w:sz="8" w:space="0" w:color="181818"/>
              <w:right w:val="single" w:sz="8" w:space="0" w:color="181818"/>
            </w:tcBorders>
            <w:shd w:val="clear" w:color="auto" w:fill="auto"/>
            <w:tcMar>
              <w:top w:w="15" w:type="dxa"/>
              <w:left w:w="108" w:type="dxa"/>
              <w:bottom w:w="0" w:type="dxa"/>
              <w:right w:w="108" w:type="dxa"/>
            </w:tcMar>
            <w:vAlign w:val="center"/>
          </w:tcPr>
          <w:p w14:paraId="0D0E6D7F" w14:textId="77777777" w:rsidR="006F4DB2" w:rsidRPr="00F8522E" w:rsidRDefault="00F25D20" w:rsidP="00AF3FCF">
            <w:pPr>
              <w:rPr>
                <w:rFonts w:ascii="Cambria Math" w:eastAsia="Yu Mincho" w:hAnsi="Cambria Math"/>
                <w:lang w:eastAsia="ja-JP"/>
                <w:oMath/>
              </w:rPr>
            </w:pPr>
            <m:oMathPara>
              <m:oMath>
                <m:sSub>
                  <m:sSubPr>
                    <m:ctrlPr>
                      <w:rPr>
                        <w:rFonts w:ascii="Cambria Math" w:eastAsia="Yu Mincho" w:hAnsi="Cambria Math"/>
                        <w:i/>
                        <w:iCs/>
                        <w:lang w:eastAsia="ja-JP"/>
                      </w:rPr>
                    </m:ctrlPr>
                  </m:sSubPr>
                  <m:e>
                    <m:r>
                      <w:rPr>
                        <w:rFonts w:ascii="Cambria Math" w:eastAsia="Yu Mincho" w:hAnsi="Cambria Math"/>
                        <w:lang w:eastAsia="ja-JP"/>
                      </w:rPr>
                      <m:t>g</m:t>
                    </m:r>
                  </m:e>
                  <m:sub>
                    <m:r>
                      <w:rPr>
                        <w:rFonts w:ascii="Cambria Math" w:eastAsia="Yu Mincho" w:hAnsi="Cambria Math"/>
                        <w:lang w:eastAsia="ja-JP"/>
                      </w:rPr>
                      <m:t>j</m:t>
                    </m:r>
                  </m:sub>
                </m:sSub>
                <m:r>
                  <w:rPr>
                    <w:rFonts w:ascii="Cambria Math" w:eastAsia="Yu Mincho" w:hAnsi="Cambria Math"/>
                    <w:lang w:eastAsia="ja-JP"/>
                  </w:rPr>
                  <m:t>=58-j*13,  can also be described as </m:t>
                </m:r>
                <m:r>
                  <m:rPr>
                    <m:sty m:val="bi"/>
                  </m:rPr>
                  <w:rPr>
                    <w:rFonts w:ascii="Cambria Math" w:eastAsia="Yu Mincho" w:hAnsi="Cambria Math"/>
                    <w:lang w:eastAsia="ja-JP"/>
                  </w:rPr>
                  <m:t>g</m:t>
                </m:r>
                <m:r>
                  <w:rPr>
                    <w:rFonts w:ascii="Cambria Math" w:eastAsia="Yu Mincho" w:hAnsi="Cambria Math"/>
                    <w:lang w:eastAsia="ja-JP"/>
                  </w:rPr>
                  <m:t>=</m:t>
                </m:r>
                <m:d>
                  <m:dPr>
                    <m:begChr m:val="{"/>
                    <m:endChr m:val="}"/>
                    <m:ctrlPr>
                      <w:rPr>
                        <w:rFonts w:ascii="Cambria Math" w:eastAsia="Yu Mincho" w:hAnsi="Cambria Math"/>
                        <w:i/>
                        <w:iCs/>
                        <w:lang w:eastAsia="ja-JP"/>
                      </w:rPr>
                    </m:ctrlPr>
                  </m:dPr>
                  <m:e>
                    <m:r>
                      <w:rPr>
                        <w:rFonts w:ascii="Cambria Math" w:eastAsia="Yu Mincho" w:hAnsi="Cambria Math"/>
                        <w:lang w:eastAsia="ja-JP"/>
                      </w:rPr>
                      <m:t>58,45,32,19,6</m:t>
                    </m:r>
                  </m:e>
                </m:d>
              </m:oMath>
            </m:oMathPara>
          </w:p>
          <w:p w14:paraId="7D8B4BC4" w14:textId="77777777" w:rsidR="006F4DB2" w:rsidRPr="00F8522E" w:rsidRDefault="00F25D20" w:rsidP="00AF3FCF">
            <w:pPr>
              <w:rPr>
                <w:rFonts w:ascii="Cambria Math" w:eastAsia="Yu Mincho" w:hAnsi="Cambria Math"/>
                <w:lang w:eastAsia="ja-JP"/>
                <w:oMath/>
              </w:rPr>
            </w:pPr>
            <m:oMathPara>
              <m:oMath>
                <m:sSub>
                  <m:sSubPr>
                    <m:ctrlPr>
                      <w:rPr>
                        <w:rFonts w:ascii="Cambria Math" w:eastAsia="Yu Mincho" w:hAnsi="Cambria Math"/>
                        <w:i/>
                        <w:iCs/>
                        <w:lang w:eastAsia="ja-JP"/>
                      </w:rPr>
                    </m:ctrlPr>
                  </m:sSubPr>
                  <m:e>
                    <m:r>
                      <w:rPr>
                        <w:rFonts w:ascii="Cambria Math" w:eastAsia="Yu Mincho" w:hAnsi="Cambria Math"/>
                        <w:lang w:eastAsia="ja-JP"/>
                      </w:rPr>
                      <m:t>f</m:t>
                    </m:r>
                  </m:e>
                  <m:sub>
                    <m:r>
                      <w:rPr>
                        <w:rFonts w:ascii="Cambria Math" w:eastAsia="Yu Mincho" w:hAnsi="Cambria Math"/>
                        <w:lang w:eastAsia="ja-JP"/>
                      </w:rPr>
                      <m:t>i</m:t>
                    </m:r>
                  </m:sub>
                </m:sSub>
                <m:r>
                  <w:rPr>
                    <w:rFonts w:ascii="Cambria Math" w:eastAsia="Yu Mincho" w:hAnsi="Cambria Math"/>
                    <w:lang w:eastAsia="ja-JP"/>
                  </w:rPr>
                  <m:t>=53-i*21,  can also be described as </m:t>
                </m:r>
                <m:r>
                  <m:rPr>
                    <m:sty m:val="bi"/>
                  </m:rPr>
                  <w:rPr>
                    <w:rFonts w:ascii="Cambria Math" w:eastAsia="Yu Mincho" w:hAnsi="Cambria Math"/>
                    <w:lang w:eastAsia="ja-JP"/>
                  </w:rPr>
                  <m:t>f</m:t>
                </m:r>
                <m:r>
                  <w:rPr>
                    <w:rFonts w:ascii="Cambria Math" w:eastAsia="Yu Mincho" w:hAnsi="Cambria Math"/>
                    <w:lang w:eastAsia="ja-JP"/>
                  </w:rPr>
                  <m:t>=</m:t>
                </m:r>
                <m:d>
                  <m:dPr>
                    <m:begChr m:val="{"/>
                    <m:endChr m:val="}"/>
                    <m:ctrlPr>
                      <w:rPr>
                        <w:rFonts w:ascii="Cambria Math" w:eastAsia="Yu Mincho" w:hAnsi="Cambria Math"/>
                        <w:i/>
                        <w:iCs/>
                        <w:lang w:eastAsia="ja-JP"/>
                      </w:rPr>
                    </m:ctrlPr>
                  </m:dPr>
                  <m:e>
                    <m:r>
                      <w:rPr>
                        <w:rFonts w:ascii="Cambria Math" w:eastAsia="Yu Mincho" w:hAnsi="Cambria Math"/>
                        <w:lang w:eastAsia="ja-JP"/>
                      </w:rPr>
                      <m:t>53,32,11</m:t>
                    </m:r>
                  </m:e>
                </m:d>
              </m:oMath>
            </m:oMathPara>
          </w:p>
          <w:p w14:paraId="63E6ABF7" w14:textId="77777777" w:rsidR="006F4DB2" w:rsidRPr="00F8522E" w:rsidRDefault="006F4DB2" w:rsidP="00AF3FCF">
            <w:pPr>
              <w:rPr>
                <w:rFonts w:ascii="Cambria Math" w:eastAsia="Yu Mincho" w:hAnsi="Cambria Math"/>
                <w:lang w:eastAsia="ja-JP"/>
                <w:oMath/>
              </w:rPr>
            </w:pPr>
            <m:oMathPara>
              <m:oMath>
                <m:r>
                  <w:rPr>
                    <w:rFonts w:ascii="Cambria Math" w:eastAsia="Yu Mincho" w:hAnsi="Cambria Math"/>
                    <w:lang w:eastAsia="ja-JP"/>
                  </w:rPr>
                  <m:t> Middle3,5=(</m:t>
                </m:r>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o</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o</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1</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1</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2</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2</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3</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3</m:t>
                    </m:r>
                  </m:sub>
                </m:sSub>
                <m:r>
                  <w:rPr>
                    <w:rFonts w:ascii="Cambria Math" w:eastAsia="Yu Mincho" w:hAnsi="Cambria Math"/>
                    <w:lang w:eastAsia="ja-JP"/>
                  </w:rPr>
                  <m:t>+4)≫3</m:t>
                </m:r>
              </m:oMath>
            </m:oMathPara>
          </w:p>
          <w:p w14:paraId="2360160C" w14:textId="77777777" w:rsidR="006F4DB2" w:rsidRPr="00F8522E" w:rsidRDefault="00F25D20" w:rsidP="00AF3FCF">
            <w:pPr>
              <w:rPr>
                <w:rFonts w:eastAsia="Yu Mincho"/>
                <w:iCs/>
                <w:lang w:eastAsia="ja-JP"/>
              </w:rPr>
            </w:pPr>
            <m:oMathPara>
              <m:oMath>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5</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4</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q</m:t>
                    </m:r>
                  </m:e>
                  <m:sub>
                    <m:r>
                      <w:rPr>
                        <w:rFonts w:ascii="Cambria Math" w:eastAsia="Yu Mincho" w:hAnsi="Cambria Math"/>
                        <w:lang w:eastAsia="ja-JP"/>
                      </w:rPr>
                      <m:t>5</m:t>
                    </m:r>
                  </m:sub>
                </m:sSub>
                <m:r>
                  <w:rPr>
                    <w:rFonts w:ascii="Cambria Math" w:eastAsia="Yu Mincho" w:hAnsi="Cambria Math"/>
                    <w:lang w:eastAsia="ja-JP"/>
                  </w:rPr>
                  <m:t>+1)≫1,       </m:t>
                </m:r>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3</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2</m:t>
                    </m:r>
                  </m:sub>
                </m:sSub>
                <m:r>
                  <w:rPr>
                    <w:rFonts w:ascii="Cambria Math" w:eastAsia="Yu Mincho" w:hAnsi="Cambria Math"/>
                    <w:lang w:eastAsia="ja-JP"/>
                  </w:rPr>
                  <m:t>+</m:t>
                </m:r>
                <m:sSub>
                  <m:sSubPr>
                    <m:ctrlPr>
                      <w:rPr>
                        <w:rFonts w:ascii="Cambria Math" w:eastAsia="Yu Mincho" w:hAnsi="Cambria Math"/>
                        <w:i/>
                        <w:iCs/>
                        <w:lang w:eastAsia="ja-JP"/>
                      </w:rPr>
                    </m:ctrlPr>
                  </m:sSubPr>
                  <m:e>
                    <m:r>
                      <w:rPr>
                        <w:rFonts w:ascii="Cambria Math" w:eastAsia="Yu Mincho" w:hAnsi="Cambria Math"/>
                        <w:lang w:eastAsia="ja-JP"/>
                      </w:rPr>
                      <m:t>p</m:t>
                    </m:r>
                  </m:e>
                  <m:sub>
                    <m:r>
                      <w:rPr>
                        <w:rFonts w:ascii="Cambria Math" w:eastAsia="Yu Mincho" w:hAnsi="Cambria Math"/>
                        <w:lang w:eastAsia="ja-JP"/>
                      </w:rPr>
                      <m:t>3</m:t>
                    </m:r>
                  </m:sub>
                </m:sSub>
                <m:r>
                  <w:rPr>
                    <w:rFonts w:ascii="Cambria Math" w:eastAsia="Yu Mincho" w:hAnsi="Cambria Math"/>
                    <w:lang w:eastAsia="ja-JP"/>
                  </w:rPr>
                  <m:t>+1)≫1 </m:t>
                </m:r>
              </m:oMath>
            </m:oMathPara>
          </w:p>
        </w:tc>
      </w:tr>
    </w:tbl>
    <w:p w14:paraId="6A0FBF64" w14:textId="41B63323" w:rsidR="006F4DB2" w:rsidRDefault="006F4DB2" w:rsidP="00CA7357">
      <w:pPr>
        <w:jc w:val="both"/>
        <w:rPr>
          <w:lang w:val="en-CA"/>
        </w:rPr>
      </w:pPr>
      <w:r>
        <w:rPr>
          <w:lang w:val="en-CA"/>
        </w:rPr>
        <w:t>Above mentioned stronger luma filter</w:t>
      </w:r>
      <w:r w:rsidR="006232E3">
        <w:rPr>
          <w:lang w:val="en-CA"/>
        </w:rPr>
        <w:t>s</w:t>
      </w:r>
      <w:r>
        <w:rPr>
          <w:lang w:val="en-CA"/>
        </w:rPr>
        <w:t xml:space="preserve"> are </w:t>
      </w:r>
      <w:r w:rsidRPr="003A7CAE">
        <w:rPr>
          <w:lang w:val="en-CA"/>
        </w:rPr>
        <w:t xml:space="preserve">used </w:t>
      </w:r>
      <w:r>
        <w:rPr>
          <w:lang w:val="en-CA"/>
        </w:rPr>
        <w:t xml:space="preserve">only if all of the </w:t>
      </w:r>
      <w:r w:rsidRPr="00D2106A">
        <w:rPr>
          <w:b/>
          <w:lang w:val="en-CA"/>
        </w:rPr>
        <w:t>Condition1</w:t>
      </w:r>
      <w:r>
        <w:rPr>
          <w:lang w:val="en-CA"/>
        </w:rPr>
        <w:t xml:space="preserve">, </w:t>
      </w:r>
      <w:r w:rsidRPr="00D2106A">
        <w:rPr>
          <w:b/>
          <w:lang w:val="en-CA"/>
        </w:rPr>
        <w:t>Condition2</w:t>
      </w:r>
      <w:r>
        <w:rPr>
          <w:lang w:val="en-CA"/>
        </w:rPr>
        <w:t xml:space="preserve"> and </w:t>
      </w:r>
      <w:r w:rsidRPr="00A30F7E">
        <w:rPr>
          <w:b/>
          <w:lang w:val="en-CA"/>
        </w:rPr>
        <w:t>Condition</w:t>
      </w:r>
      <w:r w:rsidRPr="00880A36">
        <w:rPr>
          <w:b/>
          <w:lang w:val="en-CA"/>
        </w:rPr>
        <w:t xml:space="preserve"> 3</w:t>
      </w:r>
      <w:r>
        <w:rPr>
          <w:lang w:val="en-CA"/>
        </w:rPr>
        <w:t xml:space="preserve"> are TRUE</w:t>
      </w:r>
      <w:r w:rsidRPr="003A7CAE">
        <w:rPr>
          <w:lang w:val="en-CA"/>
        </w:rPr>
        <w:t>.</w:t>
      </w:r>
      <w:r>
        <w:rPr>
          <w:lang w:val="en-CA"/>
        </w:rPr>
        <w:t xml:space="preserve"> </w:t>
      </w:r>
      <w:r w:rsidRPr="00C54EB5">
        <w:rPr>
          <w:lang w:val="en-CA"/>
        </w:rPr>
        <w:t xml:space="preserve">The condition 1 is </w:t>
      </w:r>
      <w:r w:rsidRPr="00C54EB5">
        <w:t xml:space="preserve">the “large block condition”. This condition </w:t>
      </w:r>
      <w:r w:rsidRPr="00880A36">
        <w:t>detect</w:t>
      </w:r>
      <w:r w:rsidRPr="00C54EB5">
        <w:t>s</w:t>
      </w:r>
      <w:r w:rsidRPr="00880A36">
        <w:t xml:space="preserve"> whether</w:t>
      </w:r>
      <w:r w:rsidRPr="00C54EB5">
        <w:t xml:space="preserve"> the samples at</w:t>
      </w:r>
      <w:r w:rsidRPr="00880A36">
        <w:t xml:space="preserve"> P-side and Q-side </w:t>
      </w:r>
      <w:r w:rsidRPr="00C54EB5">
        <w:t>belong to</w:t>
      </w:r>
      <w:r w:rsidRPr="00880A36">
        <w:t xml:space="preserve"> large blocks</w:t>
      </w:r>
      <w:r>
        <w:t xml:space="preserve">. </w:t>
      </w:r>
      <w:r w:rsidRPr="00C54EB5">
        <w:rPr>
          <w:lang w:val="en-CA"/>
        </w:rPr>
        <w:t xml:space="preserve">The condition </w:t>
      </w:r>
      <w:r>
        <w:rPr>
          <w:lang w:val="en-CA"/>
        </w:rPr>
        <w:t xml:space="preserve">2 and condition 3 are determined by: </w:t>
      </w:r>
    </w:p>
    <w:p w14:paraId="792E4959" w14:textId="77777777" w:rsidR="006F4DB2" w:rsidRDefault="006F4DB2" w:rsidP="00D5520A">
      <w:pPr>
        <w:jc w:val="center"/>
      </w:pPr>
      <w:r w:rsidRPr="00C54EB5">
        <w:rPr>
          <w:b/>
        </w:rPr>
        <w:t>Condition2</w:t>
      </w:r>
      <w:r>
        <w:t xml:space="preserve"> = (d</w:t>
      </w:r>
      <w:r w:rsidRPr="00C54EB5">
        <w:t xml:space="preserve"> &lt; β) ? TRUE: FALSE</w:t>
      </w:r>
    </w:p>
    <w:p w14:paraId="24D28705" w14:textId="59C95E33" w:rsidR="006F4DB2" w:rsidRDefault="006F4DB2" w:rsidP="009C5E4D">
      <w:pPr>
        <w:tabs>
          <w:tab w:val="left" w:pos="1800"/>
          <w:tab w:val="left" w:pos="2160"/>
          <w:tab w:val="left" w:pos="2520"/>
          <w:tab w:val="left" w:pos="2880"/>
        </w:tabs>
        <w:jc w:val="center"/>
        <w:rPr>
          <w:noProof/>
          <w:sz w:val="20"/>
          <w:lang w:val="en-GB" w:eastAsia="ko-KR"/>
        </w:rPr>
      </w:pPr>
      <w:r w:rsidRPr="007853C7">
        <w:rPr>
          <w:b/>
          <w:bCs/>
        </w:rPr>
        <w:t>Condition3</w:t>
      </w:r>
      <w:r>
        <w:rPr>
          <w:b/>
          <w:bCs/>
        </w:rPr>
        <w:t xml:space="preserve"> = </w:t>
      </w:r>
      <w:r>
        <w:rPr>
          <w:noProof/>
          <w:sz w:val="20"/>
          <w:lang w:val="en-GB" w:eastAsia="ko-KR"/>
        </w:rPr>
        <w:t>StrongFilterCondition = (dpq is less than ( β  &gt;&gt;  </w:t>
      </w:r>
      <w:r w:rsidR="006C0EAF">
        <w:rPr>
          <w:noProof/>
          <w:sz w:val="20"/>
          <w:lang w:val="en-GB" w:eastAsia="ko-KR"/>
        </w:rPr>
        <w:t>4</w:t>
      </w:r>
      <w:r>
        <w:rPr>
          <w:noProof/>
          <w:sz w:val="20"/>
          <w:lang w:val="en-GB" w:eastAsia="ko-KR"/>
        </w:rPr>
        <w:t> ), sp + sq is less than ( 3*β  &gt;&gt;  5 ), and Abs( p</w:t>
      </w:r>
      <w:r>
        <w:rPr>
          <w:noProof/>
          <w:sz w:val="20"/>
          <w:vertAlign w:val="subscript"/>
          <w:lang w:val="en-GB" w:eastAsia="ko-KR"/>
        </w:rPr>
        <w:t>0</w:t>
      </w:r>
      <w:r>
        <w:rPr>
          <w:noProof/>
          <w:sz w:val="20"/>
          <w:lang w:val="en-GB" w:eastAsia="ko-KR"/>
        </w:rPr>
        <w:t> − q</w:t>
      </w:r>
      <w:r>
        <w:rPr>
          <w:noProof/>
          <w:sz w:val="20"/>
          <w:vertAlign w:val="subscript"/>
          <w:lang w:val="en-GB" w:eastAsia="ko-KR"/>
        </w:rPr>
        <w:t>0</w:t>
      </w:r>
      <w:r>
        <w:rPr>
          <w:noProof/>
          <w:sz w:val="20"/>
          <w:lang w:val="en-GB" w:eastAsia="ko-KR"/>
        </w:rPr>
        <w:t> ) is less than ( 5 * t</w:t>
      </w:r>
      <w:r>
        <w:rPr>
          <w:noProof/>
          <w:sz w:val="20"/>
          <w:vertAlign w:val="subscript"/>
          <w:lang w:val="en-GB" w:eastAsia="ko-KR"/>
        </w:rPr>
        <w:t>C</w:t>
      </w:r>
      <w:r>
        <w:rPr>
          <w:noProof/>
          <w:sz w:val="20"/>
          <w:lang w:val="en-GB" w:eastAsia="ko-KR"/>
        </w:rPr>
        <w:t> + 1 )  &gt;&gt;  1) ? TRUE : FALSE</w:t>
      </w:r>
    </w:p>
    <w:p w14:paraId="778B8171" w14:textId="15D0F92D" w:rsidR="00E60ED0" w:rsidRPr="00E97056" w:rsidRDefault="00E60ED0" w:rsidP="00E97056">
      <w:pPr>
        <w:tabs>
          <w:tab w:val="left" w:pos="1800"/>
          <w:tab w:val="left" w:pos="2160"/>
          <w:tab w:val="left" w:pos="2520"/>
          <w:tab w:val="left" w:pos="2880"/>
        </w:tabs>
        <w:jc w:val="both"/>
        <w:rPr>
          <w:lang w:val="en-CA"/>
        </w:rPr>
      </w:pPr>
      <w:r w:rsidRPr="00E97056">
        <w:rPr>
          <w:lang w:val="en-CA"/>
        </w:rPr>
        <w:t>where d</w:t>
      </w:r>
      <w:r w:rsidR="00615AEE" w:rsidRPr="00E97056">
        <w:rPr>
          <w:lang w:val="en-CA"/>
        </w:rPr>
        <w:t xml:space="preserve">, dpq, sp and </w:t>
      </w:r>
      <w:r w:rsidR="00E8125E" w:rsidRPr="00E97056">
        <w:rPr>
          <w:lang w:val="en-CA"/>
        </w:rPr>
        <w:t xml:space="preserve">sq are </w:t>
      </w:r>
      <w:r w:rsidR="0035349D" w:rsidRPr="00E97056">
        <w:rPr>
          <w:lang w:val="en-CA"/>
        </w:rPr>
        <w:t xml:space="preserve">magnitudes of </w:t>
      </w:r>
      <w:r w:rsidR="00E8125E" w:rsidRPr="00E97056">
        <w:rPr>
          <w:lang w:val="en-CA"/>
        </w:rPr>
        <w:t>gradient</w:t>
      </w:r>
      <w:r w:rsidR="000A059E" w:rsidRPr="00E97056">
        <w:rPr>
          <w:lang w:val="en-CA"/>
        </w:rPr>
        <w:t xml:space="preserve"> calculations </w:t>
      </w:r>
      <w:r w:rsidR="00E47CC9" w:rsidRPr="00E97056">
        <w:rPr>
          <w:lang w:val="en-CA"/>
        </w:rPr>
        <w:t>to determine amount of details</w:t>
      </w:r>
      <w:r w:rsidR="00FE36D1" w:rsidRPr="00E97056">
        <w:rPr>
          <w:lang w:val="en-CA"/>
        </w:rPr>
        <w:t xml:space="preserve"> </w:t>
      </w:r>
      <w:r w:rsidR="009E4C76" w:rsidRPr="00E97056">
        <w:rPr>
          <w:lang w:val="en-CA"/>
        </w:rPr>
        <w:t xml:space="preserve">in comparison to </w:t>
      </w:r>
      <w:r w:rsidR="00DB63FF" w:rsidRPr="00E97056">
        <w:rPr>
          <w:lang w:val="en-CA"/>
        </w:rPr>
        <w:t>a threshold based on</w:t>
      </w:r>
      <w:r w:rsidR="00DB63FF">
        <w:rPr>
          <w:noProof/>
          <w:sz w:val="20"/>
          <w:lang w:val="en-GB" w:eastAsia="ko-KR"/>
        </w:rPr>
        <w:t xml:space="preserve"> </w:t>
      </w:r>
      <w:r w:rsidR="00701400" w:rsidRPr="00C54EB5">
        <w:t>β</w:t>
      </w:r>
      <w:r w:rsidR="00F85AF1" w:rsidRPr="00E97056">
        <w:rPr>
          <w:lang w:val="en-CA"/>
        </w:rPr>
        <w:t>,</w:t>
      </w:r>
      <w:r w:rsidR="00701400" w:rsidRPr="00E97056">
        <w:rPr>
          <w:lang w:val="en-CA"/>
        </w:rPr>
        <w:t xml:space="preserve"> a QP dependent </w:t>
      </w:r>
      <w:r w:rsidR="00B371AA" w:rsidRPr="00E97056">
        <w:rPr>
          <w:lang w:val="en-CA"/>
        </w:rPr>
        <w:t xml:space="preserve">coding noise </w:t>
      </w:r>
      <w:r w:rsidR="00701400" w:rsidRPr="00E97056">
        <w:rPr>
          <w:lang w:val="en-CA"/>
        </w:rPr>
        <w:t>threshold</w:t>
      </w:r>
      <w:r w:rsidR="00F85AF1" w:rsidRPr="00E97056">
        <w:rPr>
          <w:lang w:val="en-CA"/>
        </w:rPr>
        <w:t>,</w:t>
      </w:r>
      <w:r w:rsidR="00701400" w:rsidRPr="00E97056">
        <w:rPr>
          <w:lang w:val="en-CA"/>
        </w:rPr>
        <w:t xml:space="preserve"> </w:t>
      </w:r>
      <w:r w:rsidR="00B521EA" w:rsidRPr="00E97056">
        <w:rPr>
          <w:lang w:val="en-CA"/>
        </w:rPr>
        <w:t xml:space="preserve">to </w:t>
      </w:r>
      <w:r w:rsidR="001561BD" w:rsidRPr="00E97056">
        <w:rPr>
          <w:lang w:val="en-CA"/>
        </w:rPr>
        <w:t>avoid removing details</w:t>
      </w:r>
      <w:r w:rsidR="0056758B">
        <w:rPr>
          <w:lang w:val="en-CA"/>
        </w:rPr>
        <w:t xml:space="preserve"> by the </w:t>
      </w:r>
      <w:r w:rsidR="00FD7792">
        <w:rPr>
          <w:lang w:val="en-CA"/>
        </w:rPr>
        <w:t>filtering</w:t>
      </w:r>
      <w:r w:rsidR="001561BD" w:rsidRPr="00E97056">
        <w:rPr>
          <w:lang w:val="en-CA"/>
        </w:rPr>
        <w:t>.</w:t>
      </w:r>
      <w:r w:rsidR="004640CD" w:rsidRPr="00E97056">
        <w:rPr>
          <w:lang w:val="en-CA"/>
        </w:rPr>
        <w:t xml:space="preserve"> </w:t>
      </w:r>
      <w:r w:rsidR="0050423C" w:rsidRPr="0050423C">
        <w:rPr>
          <w:lang w:val="en-CA"/>
        </w:rPr>
        <w:t>Similarly</w:t>
      </w:r>
      <w:r w:rsidR="005151DE">
        <w:rPr>
          <w:lang w:val="en-CA"/>
        </w:rPr>
        <w:t>,</w:t>
      </w:r>
      <w:r w:rsidR="006E6E79" w:rsidRPr="00E97056">
        <w:rPr>
          <w:lang w:val="en-CA"/>
        </w:rPr>
        <w:t xml:space="preserve"> as HEVC </w:t>
      </w:r>
      <w:r w:rsidR="00E048B2" w:rsidRPr="00E97056">
        <w:rPr>
          <w:lang w:val="en-CA"/>
        </w:rPr>
        <w:t>i</w:t>
      </w:r>
      <w:r w:rsidR="0035349D" w:rsidRPr="00E97056">
        <w:rPr>
          <w:lang w:val="en-CA"/>
        </w:rPr>
        <w:t>t</w:t>
      </w:r>
      <w:r w:rsidR="00E048B2" w:rsidRPr="00E97056">
        <w:rPr>
          <w:lang w:val="en-CA"/>
        </w:rPr>
        <w:t xml:space="preserve"> is also checked </w:t>
      </w:r>
      <w:r w:rsidR="00024B76" w:rsidRPr="00E97056">
        <w:rPr>
          <w:lang w:val="en-CA"/>
        </w:rPr>
        <w:t>th</w:t>
      </w:r>
      <w:r w:rsidR="000866EB" w:rsidRPr="00E97056">
        <w:rPr>
          <w:lang w:val="en-CA"/>
        </w:rPr>
        <w:t>at th</w:t>
      </w:r>
      <w:r w:rsidR="00024B76" w:rsidRPr="00E97056">
        <w:rPr>
          <w:lang w:val="en-CA"/>
        </w:rPr>
        <w:t xml:space="preserve">e </w:t>
      </w:r>
      <w:r w:rsidR="00330BE1" w:rsidRPr="00E97056">
        <w:rPr>
          <w:lang w:val="en-CA"/>
        </w:rPr>
        <w:t xml:space="preserve">magnitude of the </w:t>
      </w:r>
      <w:r w:rsidR="00024B76" w:rsidRPr="00E97056">
        <w:rPr>
          <w:lang w:val="en-CA"/>
        </w:rPr>
        <w:t>gradient</w:t>
      </w:r>
      <w:r w:rsidR="0035349D" w:rsidRPr="00E97056">
        <w:rPr>
          <w:lang w:val="en-CA"/>
        </w:rPr>
        <w:t xml:space="preserve"> across the boundary is </w:t>
      </w:r>
      <w:r w:rsidR="003F0341" w:rsidRPr="00E97056">
        <w:rPr>
          <w:lang w:val="en-CA"/>
        </w:rPr>
        <w:t xml:space="preserve">less than </w:t>
      </w:r>
      <w:r w:rsidR="00BD0256" w:rsidRPr="00E97056">
        <w:rPr>
          <w:lang w:val="en-CA"/>
        </w:rPr>
        <w:t xml:space="preserve">a threshold based on </w:t>
      </w:r>
      <w:r w:rsidR="003F0341" w:rsidRPr="00E97056">
        <w:rPr>
          <w:lang w:val="en-CA"/>
        </w:rPr>
        <w:t>tC</w:t>
      </w:r>
      <w:r w:rsidR="006A7757">
        <w:rPr>
          <w:lang w:val="en-CA"/>
        </w:rPr>
        <w:t>,</w:t>
      </w:r>
      <w:r w:rsidR="003F0341" w:rsidRPr="00E97056">
        <w:rPr>
          <w:lang w:val="en-CA"/>
        </w:rPr>
        <w:t xml:space="preserve"> </w:t>
      </w:r>
      <w:r w:rsidR="00137BAB" w:rsidRPr="00E97056">
        <w:rPr>
          <w:lang w:val="en-CA"/>
        </w:rPr>
        <w:t xml:space="preserve">a QP dependent </w:t>
      </w:r>
      <w:r w:rsidR="0018118B" w:rsidRPr="00E97056">
        <w:rPr>
          <w:lang w:val="en-CA"/>
        </w:rPr>
        <w:t xml:space="preserve">deblocking strength </w:t>
      </w:r>
      <w:r w:rsidR="00137BAB" w:rsidRPr="00E97056">
        <w:rPr>
          <w:lang w:val="en-CA"/>
        </w:rPr>
        <w:t>threshold.</w:t>
      </w:r>
    </w:p>
    <w:p w14:paraId="3B929D50" w14:textId="77777777" w:rsidR="006F4DB2" w:rsidRPr="00A05952" w:rsidRDefault="006F4DB2" w:rsidP="00CD45EA">
      <w:pPr>
        <w:pStyle w:val="Heading4"/>
        <w:tabs>
          <w:tab w:val="clear" w:pos="360"/>
          <w:tab w:val="clear" w:pos="720"/>
          <w:tab w:val="clear" w:pos="1080"/>
          <w:tab w:val="clear" w:pos="1440"/>
        </w:tabs>
        <w:overflowPunct/>
        <w:autoSpaceDE/>
        <w:autoSpaceDN/>
        <w:adjustRightInd/>
        <w:spacing w:before="136"/>
        <w:ind w:right="0"/>
        <w:textAlignment w:val="auto"/>
        <w:rPr>
          <w:lang w:val="en-CA"/>
        </w:rPr>
      </w:pPr>
      <w:r>
        <w:rPr>
          <w:lang w:val="en-CA"/>
        </w:rPr>
        <w:t>Strong deblocking filter for chroma</w:t>
      </w:r>
    </w:p>
    <w:p w14:paraId="02A9DF62" w14:textId="77777777" w:rsidR="006F4DB2" w:rsidRDefault="006F4DB2" w:rsidP="00CA7357">
      <w:pPr>
        <w:jc w:val="both"/>
        <w:rPr>
          <w:lang w:val="en-CA"/>
        </w:rPr>
      </w:pPr>
      <w:r>
        <w:rPr>
          <w:lang w:val="en-CA"/>
        </w:rPr>
        <w:t>The following strong deblocking filter for chroma is defined:</w:t>
      </w:r>
    </w:p>
    <w:p w14:paraId="49EB537F" w14:textId="44FE6B9F" w:rsidR="006F4DB2" w:rsidRPr="00503A0E" w:rsidRDefault="006F4DB2" w:rsidP="00D5520A">
      <w:pPr>
        <w:ind w:firstLine="720"/>
        <w:jc w:val="right"/>
        <w:rPr>
          <w:rFonts w:eastAsia="MS Mincho"/>
          <w:lang w:val="en-CA" w:eastAsia="ja-JP"/>
        </w:rPr>
      </w:pPr>
      <w:r w:rsidRPr="00503A0E">
        <w:rPr>
          <w:rFonts w:eastAsia="MS Mincho" w:hint="eastAsia"/>
          <w:lang w:val="en-GB" w:eastAsia="ja-JP"/>
        </w:rPr>
        <w:t>p</w:t>
      </w:r>
      <w:r w:rsidRPr="00503A0E">
        <w:rPr>
          <w:rFonts w:eastAsia="MS Mincho" w:hint="eastAsia"/>
          <w:vertAlign w:val="subscript"/>
          <w:lang w:val="en-GB" w:eastAsia="ja-JP"/>
        </w:rPr>
        <w:t>2</w:t>
      </w:r>
      <w:r w:rsidRPr="00503A0E">
        <w:rPr>
          <w:rFonts w:eastAsia="MS Mincho" w:hint="eastAsia"/>
          <w:lang w:val="en-GB" w:eastAsia="ja-JP"/>
        </w:rPr>
        <w:t>′</w:t>
      </w:r>
      <w:r w:rsidRPr="00503A0E">
        <w:rPr>
          <w:rFonts w:eastAsia="MS Mincho" w:hint="eastAsia"/>
          <w:lang w:val="en-GB" w:eastAsia="ja-JP"/>
        </w:rPr>
        <w:t>= (3*p</w:t>
      </w:r>
      <w:r w:rsidRPr="00503A0E">
        <w:rPr>
          <w:rFonts w:eastAsia="MS Mincho" w:hint="eastAsia"/>
          <w:vertAlign w:val="subscript"/>
          <w:lang w:val="en-GB" w:eastAsia="ja-JP"/>
        </w:rPr>
        <w:t>3</w:t>
      </w:r>
      <w:r w:rsidRPr="00503A0E">
        <w:rPr>
          <w:rFonts w:eastAsia="MS Mincho" w:hint="eastAsia"/>
          <w:lang w:val="en-GB" w:eastAsia="ja-JP"/>
        </w:rPr>
        <w:t>+2*p</w:t>
      </w:r>
      <w:r w:rsidRPr="00503A0E">
        <w:rPr>
          <w:rFonts w:eastAsia="MS Mincho" w:hint="eastAsia"/>
          <w:vertAlign w:val="subscript"/>
          <w:lang w:val="en-GB" w:eastAsia="ja-JP"/>
        </w:rPr>
        <w:t>2</w:t>
      </w:r>
      <w:r w:rsidRPr="00503A0E">
        <w:rPr>
          <w:rFonts w:eastAsia="MS Mincho" w:hint="eastAsia"/>
          <w:lang w:val="en-GB" w:eastAsia="ja-JP"/>
        </w:rPr>
        <w:t>+p</w:t>
      </w:r>
      <w:r w:rsidRPr="00503A0E">
        <w:rPr>
          <w:rFonts w:eastAsia="MS Mincho" w:hint="eastAsia"/>
          <w:vertAlign w:val="subscript"/>
          <w:lang w:val="en-GB" w:eastAsia="ja-JP"/>
        </w:rPr>
        <w:t>1</w:t>
      </w:r>
      <w:r w:rsidRPr="00503A0E">
        <w:rPr>
          <w:rFonts w:eastAsia="MS Mincho" w:hint="eastAsia"/>
          <w:lang w:val="en-GB" w:eastAsia="ja-JP"/>
        </w:rPr>
        <w:t>+p</w:t>
      </w:r>
      <w:r w:rsidRPr="00503A0E">
        <w:rPr>
          <w:rFonts w:eastAsia="MS Mincho" w:hint="eastAsia"/>
          <w:vertAlign w:val="subscript"/>
          <w:lang w:val="en-GB" w:eastAsia="ja-JP"/>
        </w:rPr>
        <w:t>0</w:t>
      </w:r>
      <w:r w:rsidRPr="00503A0E">
        <w:rPr>
          <w:rFonts w:eastAsia="MS Mincho" w:hint="eastAsia"/>
          <w:lang w:val="en-GB" w:eastAsia="ja-JP"/>
        </w:rPr>
        <w:t>+q</w:t>
      </w:r>
      <w:r w:rsidRPr="00503A0E">
        <w:rPr>
          <w:rFonts w:eastAsia="MS Mincho" w:hint="eastAsia"/>
          <w:vertAlign w:val="subscript"/>
          <w:lang w:val="en-GB" w:eastAsia="ja-JP"/>
        </w:rPr>
        <w:t>0</w:t>
      </w:r>
      <w:r w:rsidRPr="00503A0E">
        <w:rPr>
          <w:rFonts w:eastAsia="MS Mincho" w:hint="eastAsia"/>
          <w:lang w:val="en-GB" w:eastAsia="ja-JP"/>
        </w:rPr>
        <w:t>+4) &gt;&gt; 3</w:t>
      </w:r>
      <w:r w:rsidR="006232E3">
        <w:rPr>
          <w:szCs w:val="22"/>
          <w:lang w:val="en-CA"/>
        </w:rPr>
        <w:tab/>
      </w:r>
      <w:r w:rsidR="006232E3">
        <w:rPr>
          <w:szCs w:val="22"/>
          <w:lang w:val="en-CA"/>
        </w:rPr>
        <w:tab/>
      </w:r>
      <w:r w:rsidR="006232E3">
        <w:rPr>
          <w:szCs w:val="22"/>
          <w:lang w:val="en-CA"/>
        </w:rPr>
        <w:tab/>
      </w:r>
      <w:r w:rsidR="006232E3">
        <w:rPr>
          <w:szCs w:val="22"/>
          <w:lang w:val="en-CA"/>
        </w:rPr>
        <w:tab/>
      </w:r>
      <w:r w:rsidR="006232E3" w:rsidRPr="00E51F9A">
        <w:rPr>
          <w:szCs w:val="22"/>
          <w:lang w:val="en-CA"/>
        </w:rPr>
        <w:t>(</w:t>
      </w:r>
      <w:r w:rsidR="006232E3" w:rsidRPr="00E51F9A">
        <w:rPr>
          <w:rFonts w:eastAsia="Malgun Gothic" w:hint="eastAsia"/>
          <w:szCs w:val="22"/>
          <w:lang w:val="en-CA" w:eastAsia="ko-KR"/>
        </w:rPr>
        <w:t>3</w:t>
      </w:r>
      <w:r w:rsidR="006232E3" w:rsidRPr="00E51F9A">
        <w:rPr>
          <w:rFonts w:eastAsia="Malgun Gothic"/>
          <w:szCs w:val="22"/>
          <w:lang w:val="en-CA" w:eastAsia="ko-KR"/>
        </w:rPr>
        <w:t>-</w:t>
      </w:r>
      <w:r w:rsidR="006232E3" w:rsidRPr="00E51F9A">
        <w:rPr>
          <w:noProof/>
          <w:szCs w:val="22"/>
          <w:lang w:val="en-CA"/>
        </w:rPr>
        <w:fldChar w:fldCharType="begin"/>
      </w:r>
      <w:r w:rsidR="006232E3" w:rsidRPr="00E51F9A">
        <w:rPr>
          <w:noProof/>
          <w:szCs w:val="22"/>
          <w:lang w:val="en-CA"/>
        </w:rPr>
        <w:instrText xml:space="preserve"> SEQ Eq \* MERGEFORMAT </w:instrText>
      </w:r>
      <w:r w:rsidR="006232E3" w:rsidRPr="00E51F9A">
        <w:rPr>
          <w:noProof/>
          <w:szCs w:val="22"/>
          <w:lang w:val="en-CA"/>
        </w:rPr>
        <w:fldChar w:fldCharType="separate"/>
      </w:r>
      <w:r w:rsidR="003A61E2">
        <w:rPr>
          <w:noProof/>
          <w:szCs w:val="22"/>
          <w:lang w:val="en-CA"/>
        </w:rPr>
        <w:t>74</w:t>
      </w:r>
      <w:r w:rsidR="006232E3" w:rsidRPr="00E51F9A">
        <w:rPr>
          <w:noProof/>
          <w:szCs w:val="22"/>
          <w:lang w:val="en-CA"/>
        </w:rPr>
        <w:fldChar w:fldCharType="end"/>
      </w:r>
      <w:r w:rsidR="006232E3" w:rsidRPr="00E51F9A">
        <w:rPr>
          <w:szCs w:val="22"/>
          <w:lang w:val="en-CA"/>
        </w:rPr>
        <w:t>)</w:t>
      </w:r>
    </w:p>
    <w:p w14:paraId="63EEFF03" w14:textId="40ABED2F" w:rsidR="006F4DB2" w:rsidRPr="00503A0E" w:rsidRDefault="006F4DB2" w:rsidP="009C5E4D">
      <w:pPr>
        <w:ind w:firstLine="720"/>
        <w:jc w:val="right"/>
        <w:rPr>
          <w:rFonts w:eastAsia="MS Mincho"/>
          <w:lang w:val="en-CA" w:eastAsia="ja-JP"/>
        </w:rPr>
      </w:pPr>
      <w:r w:rsidRPr="00503A0E">
        <w:rPr>
          <w:rFonts w:eastAsia="MS Mincho" w:hint="eastAsia"/>
          <w:lang w:val="en-GB" w:eastAsia="ja-JP"/>
        </w:rPr>
        <w:t>p</w:t>
      </w:r>
      <w:r w:rsidRPr="00503A0E">
        <w:rPr>
          <w:rFonts w:eastAsia="MS Mincho" w:hint="eastAsia"/>
          <w:vertAlign w:val="subscript"/>
          <w:lang w:val="en-GB" w:eastAsia="ja-JP"/>
        </w:rPr>
        <w:t>1</w:t>
      </w:r>
      <w:r w:rsidRPr="00503A0E">
        <w:rPr>
          <w:rFonts w:eastAsia="MS Mincho" w:hint="eastAsia"/>
          <w:lang w:val="en-GB" w:eastAsia="ja-JP"/>
        </w:rPr>
        <w:t>′</w:t>
      </w:r>
      <w:r w:rsidRPr="00503A0E">
        <w:rPr>
          <w:rFonts w:eastAsia="MS Mincho" w:hint="eastAsia"/>
          <w:lang w:val="en-GB" w:eastAsia="ja-JP"/>
        </w:rPr>
        <w:t>= (2*p</w:t>
      </w:r>
      <w:r w:rsidRPr="00503A0E">
        <w:rPr>
          <w:rFonts w:eastAsia="MS Mincho" w:hint="eastAsia"/>
          <w:vertAlign w:val="subscript"/>
          <w:lang w:val="en-GB" w:eastAsia="ja-JP"/>
        </w:rPr>
        <w:t>3</w:t>
      </w:r>
      <w:r w:rsidRPr="00503A0E">
        <w:rPr>
          <w:rFonts w:eastAsia="MS Mincho" w:hint="eastAsia"/>
          <w:lang w:val="en-GB" w:eastAsia="ja-JP"/>
        </w:rPr>
        <w:t>+p</w:t>
      </w:r>
      <w:r w:rsidRPr="00503A0E">
        <w:rPr>
          <w:rFonts w:eastAsia="MS Mincho" w:hint="eastAsia"/>
          <w:vertAlign w:val="subscript"/>
          <w:lang w:val="en-GB" w:eastAsia="ja-JP"/>
        </w:rPr>
        <w:t>2</w:t>
      </w:r>
      <w:r w:rsidRPr="00503A0E">
        <w:rPr>
          <w:rFonts w:eastAsia="MS Mincho" w:hint="eastAsia"/>
          <w:lang w:val="en-GB" w:eastAsia="ja-JP"/>
        </w:rPr>
        <w:t>+2*p</w:t>
      </w:r>
      <w:r w:rsidRPr="00503A0E">
        <w:rPr>
          <w:rFonts w:eastAsia="MS Mincho" w:hint="eastAsia"/>
          <w:vertAlign w:val="subscript"/>
          <w:lang w:val="en-GB" w:eastAsia="ja-JP"/>
        </w:rPr>
        <w:t>1</w:t>
      </w:r>
      <w:r w:rsidRPr="00503A0E">
        <w:rPr>
          <w:rFonts w:eastAsia="MS Mincho" w:hint="eastAsia"/>
          <w:lang w:val="en-GB" w:eastAsia="ja-JP"/>
        </w:rPr>
        <w:t>+p</w:t>
      </w:r>
      <w:r w:rsidRPr="00503A0E">
        <w:rPr>
          <w:rFonts w:eastAsia="MS Mincho" w:hint="eastAsia"/>
          <w:vertAlign w:val="subscript"/>
          <w:lang w:val="en-GB" w:eastAsia="ja-JP"/>
        </w:rPr>
        <w:t>0</w:t>
      </w:r>
      <w:r w:rsidRPr="00503A0E">
        <w:rPr>
          <w:rFonts w:eastAsia="MS Mincho" w:hint="eastAsia"/>
          <w:lang w:val="en-GB" w:eastAsia="ja-JP"/>
        </w:rPr>
        <w:t>+q</w:t>
      </w:r>
      <w:r w:rsidRPr="00503A0E">
        <w:rPr>
          <w:rFonts w:eastAsia="MS Mincho" w:hint="eastAsia"/>
          <w:vertAlign w:val="subscript"/>
          <w:lang w:val="en-GB" w:eastAsia="ja-JP"/>
        </w:rPr>
        <w:t>0</w:t>
      </w:r>
      <w:r w:rsidRPr="00503A0E">
        <w:rPr>
          <w:rFonts w:eastAsia="MS Mincho" w:hint="eastAsia"/>
          <w:lang w:val="en-GB" w:eastAsia="ja-JP"/>
        </w:rPr>
        <w:t>+q</w:t>
      </w:r>
      <w:r w:rsidRPr="00503A0E">
        <w:rPr>
          <w:rFonts w:eastAsia="MS Mincho" w:hint="eastAsia"/>
          <w:vertAlign w:val="subscript"/>
          <w:lang w:val="en-GB" w:eastAsia="ja-JP"/>
        </w:rPr>
        <w:t>1</w:t>
      </w:r>
      <w:r w:rsidRPr="00503A0E">
        <w:rPr>
          <w:rFonts w:eastAsia="MS Mincho" w:hint="eastAsia"/>
          <w:lang w:val="en-GB" w:eastAsia="ja-JP"/>
        </w:rPr>
        <w:t>+4) &gt;&gt; 3</w:t>
      </w:r>
      <w:r w:rsidR="006232E3">
        <w:rPr>
          <w:rFonts w:eastAsia="MS Mincho"/>
          <w:lang w:val="en-GB" w:eastAsia="ja-JP"/>
        </w:rPr>
        <w:tab/>
      </w:r>
      <w:r w:rsidR="006232E3">
        <w:rPr>
          <w:rFonts w:eastAsia="MS Mincho"/>
          <w:lang w:val="en-GB" w:eastAsia="ja-JP"/>
        </w:rPr>
        <w:tab/>
      </w:r>
      <w:r w:rsidR="006232E3">
        <w:rPr>
          <w:rFonts w:eastAsia="MS Mincho"/>
          <w:lang w:val="en-GB" w:eastAsia="ja-JP"/>
        </w:rPr>
        <w:tab/>
      </w:r>
      <w:r w:rsidR="006232E3">
        <w:rPr>
          <w:szCs w:val="22"/>
          <w:lang w:val="en-CA"/>
        </w:rPr>
        <w:tab/>
      </w:r>
      <w:r w:rsidR="006232E3" w:rsidRPr="00E51F9A">
        <w:rPr>
          <w:szCs w:val="22"/>
          <w:lang w:val="en-CA"/>
        </w:rPr>
        <w:t>(</w:t>
      </w:r>
      <w:r w:rsidR="006232E3" w:rsidRPr="00E51F9A">
        <w:rPr>
          <w:rFonts w:eastAsia="Malgun Gothic" w:hint="eastAsia"/>
          <w:szCs w:val="22"/>
          <w:lang w:val="en-CA" w:eastAsia="ko-KR"/>
        </w:rPr>
        <w:t>3</w:t>
      </w:r>
      <w:r w:rsidR="006232E3" w:rsidRPr="00E51F9A">
        <w:rPr>
          <w:rFonts w:eastAsia="Malgun Gothic"/>
          <w:szCs w:val="22"/>
          <w:lang w:val="en-CA" w:eastAsia="ko-KR"/>
        </w:rPr>
        <w:t>-</w:t>
      </w:r>
      <w:r w:rsidR="006232E3" w:rsidRPr="00E51F9A">
        <w:rPr>
          <w:noProof/>
          <w:szCs w:val="22"/>
          <w:lang w:val="en-CA"/>
        </w:rPr>
        <w:fldChar w:fldCharType="begin"/>
      </w:r>
      <w:r w:rsidR="006232E3" w:rsidRPr="00E51F9A">
        <w:rPr>
          <w:noProof/>
          <w:szCs w:val="22"/>
          <w:lang w:val="en-CA"/>
        </w:rPr>
        <w:instrText xml:space="preserve"> SEQ Eq \* MERGEFORMAT </w:instrText>
      </w:r>
      <w:r w:rsidR="006232E3" w:rsidRPr="00E51F9A">
        <w:rPr>
          <w:noProof/>
          <w:szCs w:val="22"/>
          <w:lang w:val="en-CA"/>
        </w:rPr>
        <w:fldChar w:fldCharType="separate"/>
      </w:r>
      <w:r w:rsidR="003A61E2">
        <w:rPr>
          <w:noProof/>
          <w:szCs w:val="22"/>
          <w:lang w:val="en-CA"/>
        </w:rPr>
        <w:t>75</w:t>
      </w:r>
      <w:r w:rsidR="006232E3" w:rsidRPr="00E51F9A">
        <w:rPr>
          <w:noProof/>
          <w:szCs w:val="22"/>
          <w:lang w:val="en-CA"/>
        </w:rPr>
        <w:fldChar w:fldCharType="end"/>
      </w:r>
      <w:r w:rsidR="006232E3" w:rsidRPr="00E51F9A">
        <w:rPr>
          <w:szCs w:val="22"/>
          <w:lang w:val="en-CA"/>
        </w:rPr>
        <w:t>)</w:t>
      </w:r>
    </w:p>
    <w:p w14:paraId="62B9F8B2" w14:textId="6D4ECAA5" w:rsidR="006F4DB2" w:rsidRPr="00503A0E" w:rsidRDefault="006F4DB2" w:rsidP="00AF3FCF">
      <w:pPr>
        <w:ind w:firstLine="720"/>
        <w:jc w:val="right"/>
        <w:rPr>
          <w:rFonts w:eastAsia="MS Mincho"/>
          <w:lang w:val="en-GB" w:eastAsia="ja-JP"/>
        </w:rPr>
      </w:pPr>
      <w:r w:rsidRPr="00503A0E">
        <w:rPr>
          <w:rFonts w:eastAsia="MS Mincho" w:hint="eastAsia"/>
          <w:lang w:val="en-GB" w:eastAsia="ja-JP"/>
        </w:rPr>
        <w:t>p</w:t>
      </w:r>
      <w:r w:rsidRPr="00503A0E">
        <w:rPr>
          <w:rFonts w:eastAsia="MS Mincho" w:hint="eastAsia"/>
          <w:vertAlign w:val="subscript"/>
          <w:lang w:val="en-GB" w:eastAsia="ja-JP"/>
        </w:rPr>
        <w:t>0</w:t>
      </w:r>
      <w:r w:rsidRPr="00503A0E">
        <w:rPr>
          <w:rFonts w:eastAsia="MS Mincho" w:hint="eastAsia"/>
          <w:lang w:val="en-GB" w:eastAsia="ja-JP"/>
        </w:rPr>
        <w:t>′</w:t>
      </w:r>
      <w:r w:rsidRPr="00503A0E">
        <w:rPr>
          <w:rFonts w:eastAsia="MS Mincho" w:hint="eastAsia"/>
          <w:lang w:val="en-GB" w:eastAsia="ja-JP"/>
        </w:rPr>
        <w:t>= (p</w:t>
      </w:r>
      <w:r w:rsidRPr="00503A0E">
        <w:rPr>
          <w:rFonts w:eastAsia="MS Mincho" w:hint="eastAsia"/>
          <w:vertAlign w:val="subscript"/>
          <w:lang w:val="en-GB" w:eastAsia="ja-JP"/>
        </w:rPr>
        <w:t>3</w:t>
      </w:r>
      <w:r w:rsidRPr="00503A0E">
        <w:rPr>
          <w:rFonts w:eastAsia="MS Mincho" w:hint="eastAsia"/>
          <w:lang w:val="en-GB" w:eastAsia="ja-JP"/>
        </w:rPr>
        <w:t>+p</w:t>
      </w:r>
      <w:r w:rsidRPr="00503A0E">
        <w:rPr>
          <w:rFonts w:eastAsia="MS Mincho" w:hint="eastAsia"/>
          <w:vertAlign w:val="subscript"/>
          <w:lang w:val="en-GB" w:eastAsia="ja-JP"/>
        </w:rPr>
        <w:t>2</w:t>
      </w:r>
      <w:r w:rsidRPr="00503A0E">
        <w:rPr>
          <w:rFonts w:eastAsia="MS Mincho" w:hint="eastAsia"/>
          <w:lang w:val="en-GB" w:eastAsia="ja-JP"/>
        </w:rPr>
        <w:t>+p</w:t>
      </w:r>
      <w:r w:rsidRPr="00503A0E">
        <w:rPr>
          <w:rFonts w:eastAsia="MS Mincho" w:hint="eastAsia"/>
          <w:vertAlign w:val="subscript"/>
          <w:lang w:val="en-GB" w:eastAsia="ja-JP"/>
        </w:rPr>
        <w:t>1</w:t>
      </w:r>
      <w:r w:rsidRPr="00503A0E">
        <w:rPr>
          <w:rFonts w:eastAsia="MS Mincho" w:hint="eastAsia"/>
          <w:lang w:val="en-GB" w:eastAsia="ja-JP"/>
        </w:rPr>
        <w:t>+2*p</w:t>
      </w:r>
      <w:r w:rsidRPr="00503A0E">
        <w:rPr>
          <w:rFonts w:eastAsia="MS Mincho" w:hint="eastAsia"/>
          <w:vertAlign w:val="subscript"/>
          <w:lang w:val="en-GB" w:eastAsia="ja-JP"/>
        </w:rPr>
        <w:t>0</w:t>
      </w:r>
      <w:r w:rsidRPr="00503A0E">
        <w:rPr>
          <w:rFonts w:eastAsia="MS Mincho" w:hint="eastAsia"/>
          <w:lang w:val="en-GB" w:eastAsia="ja-JP"/>
        </w:rPr>
        <w:t>+q</w:t>
      </w:r>
      <w:r w:rsidRPr="00503A0E">
        <w:rPr>
          <w:rFonts w:eastAsia="MS Mincho" w:hint="eastAsia"/>
          <w:vertAlign w:val="subscript"/>
          <w:lang w:val="en-GB" w:eastAsia="ja-JP"/>
        </w:rPr>
        <w:t>0</w:t>
      </w:r>
      <w:r w:rsidRPr="00503A0E">
        <w:rPr>
          <w:rFonts w:eastAsia="MS Mincho" w:hint="eastAsia"/>
          <w:lang w:val="en-GB" w:eastAsia="ja-JP"/>
        </w:rPr>
        <w:t>+q</w:t>
      </w:r>
      <w:r w:rsidRPr="00503A0E">
        <w:rPr>
          <w:rFonts w:eastAsia="MS Mincho" w:hint="eastAsia"/>
          <w:vertAlign w:val="subscript"/>
          <w:lang w:val="en-GB" w:eastAsia="ja-JP"/>
        </w:rPr>
        <w:t>1</w:t>
      </w:r>
      <w:r w:rsidRPr="00503A0E">
        <w:rPr>
          <w:rFonts w:eastAsia="MS Mincho" w:hint="eastAsia"/>
          <w:lang w:val="en-GB" w:eastAsia="ja-JP"/>
        </w:rPr>
        <w:t>+q</w:t>
      </w:r>
      <w:r w:rsidRPr="00503A0E">
        <w:rPr>
          <w:rFonts w:eastAsia="MS Mincho" w:hint="eastAsia"/>
          <w:vertAlign w:val="subscript"/>
          <w:lang w:val="en-GB" w:eastAsia="ja-JP"/>
        </w:rPr>
        <w:t>2</w:t>
      </w:r>
      <w:r w:rsidRPr="00503A0E">
        <w:rPr>
          <w:rFonts w:eastAsia="MS Mincho" w:hint="eastAsia"/>
          <w:lang w:val="en-GB" w:eastAsia="ja-JP"/>
        </w:rPr>
        <w:t>+4) &gt;&gt; 3</w:t>
      </w:r>
      <w:r w:rsidR="006232E3">
        <w:rPr>
          <w:rFonts w:eastAsia="MS Mincho"/>
          <w:lang w:val="en-GB" w:eastAsia="ja-JP"/>
        </w:rPr>
        <w:tab/>
      </w:r>
      <w:r w:rsidR="006232E3">
        <w:rPr>
          <w:rFonts w:eastAsia="MS Mincho"/>
          <w:lang w:val="en-GB" w:eastAsia="ja-JP"/>
        </w:rPr>
        <w:tab/>
      </w:r>
      <w:r w:rsidR="006232E3">
        <w:rPr>
          <w:szCs w:val="22"/>
          <w:lang w:val="en-CA"/>
        </w:rPr>
        <w:tab/>
      </w:r>
      <w:r w:rsidR="006232E3" w:rsidRPr="00E51F9A">
        <w:rPr>
          <w:szCs w:val="22"/>
          <w:lang w:val="en-CA"/>
        </w:rPr>
        <w:t>(</w:t>
      </w:r>
      <w:r w:rsidR="006232E3" w:rsidRPr="00E51F9A">
        <w:rPr>
          <w:rFonts w:eastAsia="Malgun Gothic" w:hint="eastAsia"/>
          <w:szCs w:val="22"/>
          <w:lang w:val="en-CA" w:eastAsia="ko-KR"/>
        </w:rPr>
        <w:t>3</w:t>
      </w:r>
      <w:r w:rsidR="006232E3" w:rsidRPr="00E51F9A">
        <w:rPr>
          <w:rFonts w:eastAsia="Malgun Gothic"/>
          <w:szCs w:val="22"/>
          <w:lang w:val="en-CA" w:eastAsia="ko-KR"/>
        </w:rPr>
        <w:t>-</w:t>
      </w:r>
      <w:r w:rsidR="006232E3" w:rsidRPr="00E51F9A">
        <w:rPr>
          <w:noProof/>
          <w:szCs w:val="22"/>
          <w:lang w:val="en-CA"/>
        </w:rPr>
        <w:fldChar w:fldCharType="begin"/>
      </w:r>
      <w:r w:rsidR="006232E3" w:rsidRPr="00E51F9A">
        <w:rPr>
          <w:noProof/>
          <w:szCs w:val="22"/>
          <w:lang w:val="en-CA"/>
        </w:rPr>
        <w:instrText xml:space="preserve"> SEQ Eq \* MERGEFORMAT </w:instrText>
      </w:r>
      <w:r w:rsidR="006232E3" w:rsidRPr="00E51F9A">
        <w:rPr>
          <w:noProof/>
          <w:szCs w:val="22"/>
          <w:lang w:val="en-CA"/>
        </w:rPr>
        <w:fldChar w:fldCharType="separate"/>
      </w:r>
      <w:r w:rsidR="003A61E2">
        <w:rPr>
          <w:noProof/>
          <w:szCs w:val="22"/>
          <w:lang w:val="en-CA"/>
        </w:rPr>
        <w:t>76</w:t>
      </w:r>
      <w:r w:rsidR="006232E3" w:rsidRPr="00E51F9A">
        <w:rPr>
          <w:noProof/>
          <w:szCs w:val="22"/>
          <w:lang w:val="en-CA"/>
        </w:rPr>
        <w:fldChar w:fldCharType="end"/>
      </w:r>
      <w:r w:rsidR="006232E3" w:rsidRPr="00E51F9A">
        <w:rPr>
          <w:szCs w:val="22"/>
          <w:lang w:val="en-CA"/>
        </w:rPr>
        <w:t>)</w:t>
      </w:r>
    </w:p>
    <w:p w14:paraId="1386A001" w14:textId="5D3B21C7" w:rsidR="006F4DB2" w:rsidRDefault="006F4DB2" w:rsidP="00AF3FCF">
      <w:pPr>
        <w:jc w:val="both"/>
        <w:rPr>
          <w:szCs w:val="22"/>
          <w:lang w:val="en-CA" w:eastAsia="ja-JP"/>
        </w:rPr>
      </w:pPr>
      <w:r>
        <w:rPr>
          <w:szCs w:val="22"/>
          <w:lang w:val="en-CA" w:eastAsia="ja-JP"/>
        </w:rPr>
        <w:t xml:space="preserve">The above chroma filter performs deblocking on a </w:t>
      </w:r>
      <w:r w:rsidR="009A158D">
        <w:rPr>
          <w:rFonts w:eastAsiaTheme="minorEastAsia" w:hint="eastAsia"/>
          <w:szCs w:val="22"/>
          <w:lang w:val="en-CA" w:eastAsia="ko-KR"/>
        </w:rPr>
        <w:t>8</w:t>
      </w:r>
      <w:r w:rsidR="009A158D">
        <w:rPr>
          <w:szCs w:val="22"/>
          <w:lang w:val="en-CA" w:eastAsia="ja-JP"/>
        </w:rPr>
        <w:t>x</w:t>
      </w:r>
      <w:r w:rsidR="009A158D">
        <w:rPr>
          <w:rFonts w:eastAsiaTheme="minorEastAsia" w:hint="eastAsia"/>
          <w:szCs w:val="22"/>
          <w:lang w:val="en-CA" w:eastAsia="ko-KR"/>
        </w:rPr>
        <w:t>8</w:t>
      </w:r>
      <w:r w:rsidR="009A158D" w:rsidRPr="00540872">
        <w:rPr>
          <w:szCs w:val="22"/>
          <w:lang w:val="en-CA" w:eastAsia="ja-JP"/>
        </w:rPr>
        <w:t xml:space="preserve"> </w:t>
      </w:r>
      <w:r>
        <w:rPr>
          <w:szCs w:val="22"/>
          <w:lang w:val="en-CA" w:eastAsia="ja-JP"/>
        </w:rPr>
        <w:t>chroma</w:t>
      </w:r>
      <w:r w:rsidRPr="00540872">
        <w:rPr>
          <w:szCs w:val="22"/>
          <w:lang w:val="en-CA" w:eastAsia="ja-JP"/>
        </w:rPr>
        <w:t xml:space="preserve"> sample grid</w:t>
      </w:r>
      <w:r>
        <w:rPr>
          <w:szCs w:val="22"/>
          <w:lang w:val="en-CA" w:eastAsia="ja-JP"/>
        </w:rPr>
        <w:t xml:space="preserve">. </w:t>
      </w:r>
      <w:r>
        <w:rPr>
          <w:lang w:val="en-CA"/>
        </w:rPr>
        <w:t>T</w:t>
      </w:r>
      <w:r w:rsidRPr="0038629C">
        <w:rPr>
          <w:lang w:val="en-CA"/>
        </w:rPr>
        <w:t xml:space="preserve">he chroma </w:t>
      </w:r>
      <w:r>
        <w:rPr>
          <w:lang w:val="en-CA"/>
        </w:rPr>
        <w:t>strong</w:t>
      </w:r>
      <w:r w:rsidRPr="0038629C">
        <w:rPr>
          <w:lang w:val="en-CA"/>
        </w:rPr>
        <w:t xml:space="preserve"> filters </w:t>
      </w:r>
      <w:r>
        <w:rPr>
          <w:lang w:val="en-CA"/>
        </w:rPr>
        <w:t>are</w:t>
      </w:r>
      <w:r w:rsidRPr="0038629C">
        <w:rPr>
          <w:lang w:val="en-CA"/>
        </w:rPr>
        <w:t xml:space="preserve"> used</w:t>
      </w:r>
      <w:r>
        <w:rPr>
          <w:lang w:val="en-CA"/>
        </w:rPr>
        <w:t xml:space="preserve"> on both sides of the block boundary. </w:t>
      </w:r>
      <w:r>
        <w:rPr>
          <w:szCs w:val="22"/>
          <w:lang w:val="en-CA" w:eastAsia="ja-JP"/>
        </w:rPr>
        <w:t xml:space="preserve">Here, the chroma filter is selected </w:t>
      </w:r>
      <w:bookmarkStart w:id="351" w:name="_Hlk32961951"/>
      <w:r w:rsidRPr="00540872">
        <w:rPr>
          <w:szCs w:val="22"/>
          <w:lang w:val="en-CA" w:eastAsia="ja-JP"/>
        </w:rPr>
        <w:t xml:space="preserve">when both sides of the chroma edge are greater than or equal to </w:t>
      </w:r>
      <w:r>
        <w:rPr>
          <w:szCs w:val="22"/>
          <w:lang w:val="en-CA" w:eastAsia="ja-JP"/>
        </w:rPr>
        <w:t>8 (</w:t>
      </w:r>
      <w:r w:rsidR="00621E0A">
        <w:rPr>
          <w:szCs w:val="22"/>
          <w:lang w:val="en-CA" w:eastAsia="ja-JP"/>
        </w:rPr>
        <w:t xml:space="preserve">in unit of </w:t>
      </w:r>
      <w:r>
        <w:rPr>
          <w:szCs w:val="22"/>
          <w:lang w:val="en-CA" w:eastAsia="ja-JP"/>
        </w:rPr>
        <w:t xml:space="preserve">chroma </w:t>
      </w:r>
      <w:r w:rsidR="00621E0A">
        <w:rPr>
          <w:szCs w:val="22"/>
          <w:lang w:val="en-CA" w:eastAsia="ja-JP"/>
        </w:rPr>
        <w:t>sample</w:t>
      </w:r>
      <w:r>
        <w:rPr>
          <w:szCs w:val="22"/>
          <w:lang w:val="en-CA" w:eastAsia="ja-JP"/>
        </w:rPr>
        <w:t>)</w:t>
      </w:r>
      <w:bookmarkEnd w:id="351"/>
      <w:r>
        <w:rPr>
          <w:szCs w:val="22"/>
          <w:lang w:val="en-CA" w:eastAsia="ja-JP"/>
        </w:rPr>
        <w:t>,</w:t>
      </w:r>
      <w:r w:rsidRPr="00540872">
        <w:rPr>
          <w:szCs w:val="22"/>
          <w:lang w:val="en-CA" w:eastAsia="ja-JP"/>
        </w:rPr>
        <w:t xml:space="preserve"> and the following decision with three conditions are satisfied</w:t>
      </w:r>
      <w:r w:rsidR="000962AD">
        <w:rPr>
          <w:szCs w:val="22"/>
          <w:lang w:val="en-CA" w:eastAsia="ja-JP"/>
        </w:rPr>
        <w:t>.</w:t>
      </w:r>
      <w:r>
        <w:rPr>
          <w:szCs w:val="22"/>
          <w:lang w:val="en-CA" w:eastAsia="ja-JP"/>
        </w:rPr>
        <w:t xml:space="preserve"> </w:t>
      </w:r>
      <w:r w:rsidRPr="00540872">
        <w:rPr>
          <w:szCs w:val="22"/>
          <w:lang w:val="en-CA" w:eastAsia="ja-JP"/>
        </w:rPr>
        <w:t>The first one is for decision of boundary strength as well as large block. The second and third one are basically the same as for HEVC luma decis</w:t>
      </w:r>
      <w:r w:rsidR="000962AD">
        <w:rPr>
          <w:szCs w:val="22"/>
          <w:lang w:val="en-CA" w:eastAsia="ja-JP"/>
        </w:rPr>
        <w:t>i</w:t>
      </w:r>
      <w:r w:rsidRPr="00540872">
        <w:rPr>
          <w:szCs w:val="22"/>
          <w:lang w:val="en-CA" w:eastAsia="ja-JP"/>
        </w:rPr>
        <w:t>on, which are on/off decision and strong filter decision, respectively.</w:t>
      </w:r>
      <w:r>
        <w:rPr>
          <w:szCs w:val="22"/>
          <w:lang w:val="en-CA" w:eastAsia="ja-JP"/>
        </w:rPr>
        <w:t xml:space="preserve"> </w:t>
      </w:r>
      <w:r w:rsidRPr="00540872">
        <w:rPr>
          <w:szCs w:val="22"/>
          <w:lang w:val="en-CA" w:eastAsia="ja-JP"/>
        </w:rPr>
        <w:t>In the first decision, boundary strength (bS) is modified for chr</w:t>
      </w:r>
      <w:r w:rsidR="00DE7B36">
        <w:rPr>
          <w:szCs w:val="22"/>
          <w:lang w:val="en-CA" w:eastAsia="ja-JP"/>
        </w:rPr>
        <w:t>o</w:t>
      </w:r>
      <w:r w:rsidRPr="00540872">
        <w:rPr>
          <w:szCs w:val="22"/>
          <w:lang w:val="en-CA" w:eastAsia="ja-JP"/>
        </w:rPr>
        <w:t xml:space="preserve">ma filtering </w:t>
      </w:r>
      <w:r>
        <w:rPr>
          <w:szCs w:val="22"/>
          <w:lang w:val="en-CA" w:eastAsia="ja-JP"/>
        </w:rPr>
        <w:t xml:space="preserve">as </w:t>
      </w:r>
      <w:r w:rsidRPr="007A7ADD">
        <w:rPr>
          <w:szCs w:val="22"/>
          <w:lang w:val="en-CA" w:eastAsia="ja-JP"/>
        </w:rPr>
        <w:t xml:space="preserve">shown in </w:t>
      </w:r>
      <w:r w:rsidR="009B2A43" w:rsidRPr="007A7ADD">
        <w:rPr>
          <w:szCs w:val="22"/>
          <w:lang w:val="en-CA" w:eastAsia="ja-JP"/>
        </w:rPr>
        <w:fldChar w:fldCharType="begin"/>
      </w:r>
      <w:r w:rsidR="009B2A43" w:rsidRPr="007A7ADD">
        <w:rPr>
          <w:szCs w:val="22"/>
          <w:lang w:val="en-CA" w:eastAsia="ja-JP"/>
        </w:rPr>
        <w:instrText xml:space="preserve"> REF _Ref16161046 \h </w:instrText>
      </w:r>
      <w:r w:rsidR="007A7ADD" w:rsidRPr="007A7ADD">
        <w:rPr>
          <w:szCs w:val="22"/>
          <w:lang w:val="en-CA" w:eastAsia="ja-JP"/>
        </w:rPr>
        <w:instrText xml:space="preserve"> \* MERGEFORMAT </w:instrText>
      </w:r>
      <w:r w:rsidR="009B2A43" w:rsidRPr="007A7ADD">
        <w:rPr>
          <w:szCs w:val="22"/>
          <w:lang w:val="en-CA" w:eastAsia="ja-JP"/>
        </w:rPr>
      </w:r>
      <w:r w:rsidR="009B2A43" w:rsidRPr="007A7ADD">
        <w:rPr>
          <w:szCs w:val="22"/>
          <w:lang w:val="en-CA" w:eastAsia="ja-JP"/>
        </w:rPr>
        <w:fldChar w:fldCharType="separate"/>
      </w:r>
      <w:r w:rsidR="003A61E2" w:rsidRPr="003A61E2">
        <w:rPr>
          <w:noProof/>
          <w:szCs w:val="22"/>
          <w:lang w:val="en-GB"/>
          <w:rPrChange w:id="352" w:author="v1-jc1" w:date="2020-12-06T19:24:00Z">
            <w:rPr>
              <w:b/>
              <w:noProof/>
              <w:sz w:val="20"/>
              <w:lang w:val="en-GB"/>
            </w:rPr>
          </w:rPrChange>
        </w:rPr>
        <w:t>Table 3</w:t>
      </w:r>
      <w:r w:rsidR="003A61E2" w:rsidRPr="003A61E2">
        <w:rPr>
          <w:noProof/>
          <w:szCs w:val="22"/>
          <w:lang w:val="en-GB"/>
          <w:rPrChange w:id="353" w:author="v1-jc1" w:date="2020-12-06T19:24:00Z">
            <w:rPr>
              <w:b/>
              <w:noProof/>
              <w:sz w:val="20"/>
              <w:lang w:val="en-GB"/>
            </w:rPr>
          </w:rPrChange>
        </w:rPr>
        <w:noBreakHyphen/>
        <w:t>14</w:t>
      </w:r>
      <w:r w:rsidR="009B2A43" w:rsidRPr="007A7ADD">
        <w:rPr>
          <w:szCs w:val="22"/>
          <w:lang w:val="en-CA" w:eastAsia="ja-JP"/>
        </w:rPr>
        <w:fldChar w:fldCharType="end"/>
      </w:r>
      <w:r w:rsidRPr="007A7ADD">
        <w:rPr>
          <w:szCs w:val="22"/>
          <w:lang w:val="en-CA" w:eastAsia="ja-JP"/>
        </w:rPr>
        <w:t>. The condition</w:t>
      </w:r>
      <w:r w:rsidR="00DD5294" w:rsidRPr="007A7ADD">
        <w:rPr>
          <w:szCs w:val="22"/>
          <w:lang w:val="en-CA" w:eastAsia="ja-JP"/>
        </w:rPr>
        <w:t>s</w:t>
      </w:r>
      <w:r w:rsidRPr="007A7ADD">
        <w:rPr>
          <w:szCs w:val="22"/>
          <w:lang w:val="en-CA" w:eastAsia="ja-JP"/>
        </w:rPr>
        <w:t xml:space="preserve"> in </w:t>
      </w:r>
      <w:r w:rsidR="00DD5294" w:rsidRPr="007A7ADD">
        <w:rPr>
          <w:szCs w:val="22"/>
          <w:lang w:val="en-CA" w:eastAsia="ja-JP"/>
        </w:rPr>
        <w:fldChar w:fldCharType="begin"/>
      </w:r>
      <w:r w:rsidR="00DD5294" w:rsidRPr="007A7ADD">
        <w:rPr>
          <w:szCs w:val="22"/>
          <w:lang w:val="en-CA" w:eastAsia="ja-JP"/>
        </w:rPr>
        <w:instrText xml:space="preserve"> REF _Ref16161046 \h </w:instrText>
      </w:r>
      <w:r w:rsidR="007A7ADD" w:rsidRPr="007A7ADD">
        <w:rPr>
          <w:szCs w:val="22"/>
          <w:lang w:val="en-CA" w:eastAsia="ja-JP"/>
        </w:rPr>
        <w:instrText xml:space="preserve"> \* MERGEFORMAT </w:instrText>
      </w:r>
      <w:r w:rsidR="00DD5294" w:rsidRPr="007A7ADD">
        <w:rPr>
          <w:szCs w:val="22"/>
          <w:lang w:val="en-CA" w:eastAsia="ja-JP"/>
        </w:rPr>
      </w:r>
      <w:r w:rsidR="00DD5294" w:rsidRPr="007A7ADD">
        <w:rPr>
          <w:szCs w:val="22"/>
          <w:lang w:val="en-CA" w:eastAsia="ja-JP"/>
        </w:rPr>
        <w:fldChar w:fldCharType="separate"/>
      </w:r>
      <w:r w:rsidR="003A61E2" w:rsidRPr="003A61E2">
        <w:rPr>
          <w:noProof/>
          <w:szCs w:val="22"/>
          <w:lang w:val="en-GB"/>
          <w:rPrChange w:id="354" w:author="v1-jc1" w:date="2020-12-06T19:24:00Z">
            <w:rPr>
              <w:b/>
              <w:noProof/>
              <w:sz w:val="20"/>
              <w:lang w:val="en-GB"/>
            </w:rPr>
          </w:rPrChange>
        </w:rPr>
        <w:t>Table 3</w:t>
      </w:r>
      <w:r w:rsidR="003A61E2" w:rsidRPr="003A61E2">
        <w:rPr>
          <w:noProof/>
          <w:szCs w:val="22"/>
          <w:lang w:val="en-GB"/>
          <w:rPrChange w:id="355" w:author="v1-jc1" w:date="2020-12-06T19:24:00Z">
            <w:rPr>
              <w:b/>
              <w:noProof/>
              <w:sz w:val="20"/>
              <w:lang w:val="en-GB"/>
            </w:rPr>
          </w:rPrChange>
        </w:rPr>
        <w:noBreakHyphen/>
        <w:t>14</w:t>
      </w:r>
      <w:r w:rsidR="00DD5294" w:rsidRPr="007A7ADD">
        <w:rPr>
          <w:szCs w:val="22"/>
          <w:lang w:val="en-CA" w:eastAsia="ja-JP"/>
        </w:rPr>
        <w:fldChar w:fldCharType="end"/>
      </w:r>
      <w:r w:rsidRPr="007A7ADD">
        <w:rPr>
          <w:szCs w:val="22"/>
          <w:lang w:val="en-CA" w:eastAsia="ja-JP"/>
        </w:rPr>
        <w:t xml:space="preserve"> are</w:t>
      </w:r>
      <w:r>
        <w:rPr>
          <w:szCs w:val="22"/>
          <w:lang w:val="en-CA" w:eastAsia="ja-JP"/>
        </w:rPr>
        <w:t xml:space="preserve"> checked sequentially. If a condition is satisfied then the remaining conditions with lower priorities are skipped.</w:t>
      </w:r>
    </w:p>
    <w:p w14:paraId="2EB509F3" w14:textId="408BA995" w:rsidR="006F4DB2" w:rsidRPr="00D113C4" w:rsidRDefault="000962AD" w:rsidP="00AF3FCF">
      <w:pPr>
        <w:keepNext/>
        <w:keepLines/>
        <w:spacing w:after="120"/>
        <w:jc w:val="center"/>
        <w:rPr>
          <w:b/>
          <w:sz w:val="20"/>
          <w:lang w:val="en-CA" w:eastAsia="ja-JP"/>
        </w:rPr>
      </w:pPr>
      <w:bookmarkStart w:id="356" w:name="_Ref16161046"/>
      <w:r w:rsidRPr="00784223">
        <w:rPr>
          <w:b/>
          <w:noProof/>
          <w:sz w:val="20"/>
          <w:lang w:val="en-GB"/>
        </w:rPr>
        <w:t>Table </w:t>
      </w:r>
      <w:r w:rsidRPr="00784223">
        <w:rPr>
          <w:b/>
          <w:noProof/>
          <w:sz w:val="20"/>
          <w:lang w:val="en-GB"/>
        </w:rPr>
        <w:fldChar w:fldCharType="begin"/>
      </w:r>
      <w:r w:rsidRPr="00784223">
        <w:rPr>
          <w:b/>
          <w:noProof/>
          <w:sz w:val="20"/>
          <w:lang w:val="en-GB"/>
        </w:rPr>
        <w:instrText xml:space="preserve"> STYLEREF 1 \s </w:instrText>
      </w:r>
      <w:r w:rsidRPr="00784223">
        <w:rPr>
          <w:b/>
          <w:noProof/>
          <w:sz w:val="20"/>
          <w:lang w:val="en-GB"/>
        </w:rPr>
        <w:fldChar w:fldCharType="separate"/>
      </w:r>
      <w:r w:rsidR="003A61E2">
        <w:rPr>
          <w:b/>
          <w:noProof/>
          <w:sz w:val="20"/>
          <w:lang w:val="en-GB"/>
        </w:rPr>
        <w:t>3</w:t>
      </w:r>
      <w:r w:rsidRPr="00784223">
        <w:rPr>
          <w:b/>
          <w:noProof/>
          <w:sz w:val="20"/>
          <w:lang w:val="en-GB"/>
        </w:rPr>
        <w:fldChar w:fldCharType="end"/>
      </w:r>
      <w:r w:rsidRPr="00784223">
        <w:rPr>
          <w:b/>
          <w:noProof/>
          <w:sz w:val="20"/>
          <w:lang w:val="en-GB"/>
        </w:rPr>
        <w:noBreakHyphen/>
      </w:r>
      <w:r w:rsidRPr="00784223">
        <w:rPr>
          <w:b/>
          <w:noProof/>
          <w:sz w:val="20"/>
          <w:lang w:val="en-GB"/>
        </w:rPr>
        <w:fldChar w:fldCharType="begin"/>
      </w:r>
      <w:r w:rsidRPr="00784223">
        <w:rPr>
          <w:b/>
          <w:noProof/>
          <w:sz w:val="20"/>
          <w:lang w:val="en-GB"/>
        </w:rPr>
        <w:instrText xml:space="preserve"> SEQ Table \* ARABIC \s 1 </w:instrText>
      </w:r>
      <w:r w:rsidRPr="00784223">
        <w:rPr>
          <w:b/>
          <w:noProof/>
          <w:sz w:val="20"/>
          <w:lang w:val="en-GB"/>
        </w:rPr>
        <w:fldChar w:fldCharType="separate"/>
      </w:r>
      <w:r w:rsidR="003A61E2">
        <w:rPr>
          <w:b/>
          <w:noProof/>
          <w:sz w:val="20"/>
          <w:lang w:val="en-GB"/>
        </w:rPr>
        <w:t>14</w:t>
      </w:r>
      <w:r w:rsidRPr="00784223">
        <w:rPr>
          <w:b/>
          <w:noProof/>
          <w:sz w:val="20"/>
          <w:lang w:val="en-GB"/>
        </w:rPr>
        <w:fldChar w:fldCharType="end"/>
      </w:r>
      <w:bookmarkEnd w:id="356"/>
      <w:r w:rsidRPr="00784223">
        <w:rPr>
          <w:b/>
          <w:noProof/>
          <w:sz w:val="20"/>
          <w:lang w:val="en-GB"/>
        </w:rPr>
        <w:t xml:space="preserve"> </w:t>
      </w:r>
      <w:r w:rsidR="006F4DB2">
        <w:rPr>
          <w:b/>
          <w:sz w:val="20"/>
        </w:rPr>
        <w:t>–</w:t>
      </w:r>
      <w:r w:rsidR="006F4DB2" w:rsidRPr="00784223">
        <w:rPr>
          <w:b/>
          <w:sz w:val="20"/>
          <w:lang w:val="en-CA"/>
        </w:rPr>
        <w:t xml:space="preserve"> </w:t>
      </w:r>
      <w:r w:rsidR="006F4DB2">
        <w:rPr>
          <w:b/>
          <w:sz w:val="20"/>
          <w:lang w:val="en-CA"/>
        </w:rPr>
        <w:t>The modified boundary strength</w:t>
      </w:r>
    </w:p>
    <w:tbl>
      <w:tblPr>
        <w:tblW w:w="5000" w:type="pct"/>
        <w:jc w:val="center"/>
        <w:tblLayout w:type="fixed"/>
        <w:tblCellMar>
          <w:left w:w="0" w:type="dxa"/>
          <w:right w:w="0" w:type="dxa"/>
        </w:tblCellMar>
        <w:tblLook w:val="0420" w:firstRow="1" w:lastRow="0" w:firstColumn="0" w:lastColumn="0" w:noHBand="0" w:noVBand="1"/>
      </w:tblPr>
      <w:tblGrid>
        <w:gridCol w:w="787"/>
        <w:gridCol w:w="6261"/>
        <w:gridCol w:w="720"/>
        <w:gridCol w:w="791"/>
        <w:gridCol w:w="791"/>
      </w:tblGrid>
      <w:tr w:rsidR="004F2944" w:rsidRPr="00DF4E98" w14:paraId="38061390" w14:textId="77777777" w:rsidTr="00161963">
        <w:trPr>
          <w:trHeight w:val="195"/>
          <w:jc w:val="center"/>
        </w:trPr>
        <w:tc>
          <w:tcPr>
            <w:tcW w:w="421" w:type="pct"/>
            <w:vMerge w:val="restart"/>
            <w:tcBorders>
              <w:top w:val="single" w:sz="4" w:space="0" w:color="auto"/>
              <w:left w:val="single" w:sz="4" w:space="0" w:color="auto"/>
              <w:right w:val="single" w:sz="4" w:space="0" w:color="auto"/>
            </w:tcBorders>
            <w:vAlign w:val="center"/>
          </w:tcPr>
          <w:p w14:paraId="4DA6F516" w14:textId="38E68B0B" w:rsidR="004F2944" w:rsidRPr="002049F2" w:rsidRDefault="004F2944" w:rsidP="00AF3FCF">
            <w:pPr>
              <w:jc w:val="both"/>
            </w:pPr>
            <w:bookmarkStart w:id="357" w:name="_Hlk32964274"/>
            <w:r w:rsidRPr="002049F2">
              <w:t>Priority</w:t>
            </w:r>
          </w:p>
        </w:tc>
        <w:tc>
          <w:tcPr>
            <w:tcW w:w="3348" w:type="pct"/>
            <w:vMerge w:val="restart"/>
            <w:tcBorders>
              <w:top w:val="single" w:sz="4" w:space="0" w:color="auto"/>
              <w:left w:val="single" w:sz="4" w:space="0" w:color="auto"/>
              <w:right w:val="single" w:sz="4" w:space="0" w:color="auto"/>
            </w:tcBorders>
            <w:shd w:val="clear" w:color="auto" w:fill="auto"/>
            <w:tcMar>
              <w:top w:w="72" w:type="dxa"/>
              <w:left w:w="144" w:type="dxa"/>
              <w:bottom w:w="72" w:type="dxa"/>
              <w:right w:w="144" w:type="dxa"/>
            </w:tcMar>
            <w:vAlign w:val="center"/>
          </w:tcPr>
          <w:p w14:paraId="19153093" w14:textId="6535F158" w:rsidR="004F2944" w:rsidRPr="002049F2" w:rsidRDefault="004F2944" w:rsidP="00AF3FCF">
            <w:pPr>
              <w:jc w:val="both"/>
            </w:pPr>
            <w:r w:rsidRPr="002049F2">
              <w:t>Conditions</w:t>
            </w:r>
          </w:p>
        </w:tc>
        <w:tc>
          <w:tcPr>
            <w:tcW w:w="1231" w:type="pct"/>
            <w:gridSpan w:val="3"/>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tcPr>
          <w:p w14:paraId="043D2020" w14:textId="15B063D3" w:rsidR="004F2944" w:rsidRPr="002049F2" w:rsidRDefault="004F2944" w:rsidP="00D736AD">
            <w:pPr>
              <w:jc w:val="both"/>
            </w:pPr>
            <w:r w:rsidRPr="002049F2">
              <w:t>bS</w:t>
            </w:r>
          </w:p>
        </w:tc>
      </w:tr>
      <w:tr w:rsidR="004F2944" w:rsidRPr="00DF4E98" w14:paraId="459E7F86" w14:textId="77777777" w:rsidTr="00161963">
        <w:trPr>
          <w:trHeight w:val="195"/>
          <w:jc w:val="center"/>
        </w:trPr>
        <w:tc>
          <w:tcPr>
            <w:tcW w:w="421" w:type="pct"/>
            <w:vMerge/>
            <w:tcBorders>
              <w:left w:val="single" w:sz="4" w:space="0" w:color="auto"/>
              <w:bottom w:val="single" w:sz="4" w:space="0" w:color="auto"/>
              <w:right w:val="single" w:sz="4" w:space="0" w:color="auto"/>
            </w:tcBorders>
            <w:vAlign w:val="center"/>
          </w:tcPr>
          <w:p w14:paraId="724B82F8" w14:textId="4DE72E42" w:rsidR="004F2944" w:rsidRPr="002049F2" w:rsidRDefault="004F2944" w:rsidP="00AF3FCF">
            <w:pPr>
              <w:jc w:val="both"/>
            </w:pPr>
          </w:p>
        </w:tc>
        <w:tc>
          <w:tcPr>
            <w:tcW w:w="3348" w:type="pct"/>
            <w:vMerge/>
            <w:tcBorders>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5EC602D" w14:textId="4609134B" w:rsidR="004F2944" w:rsidRPr="002049F2" w:rsidRDefault="004F2944" w:rsidP="00AF3FCF">
            <w:pPr>
              <w:jc w:val="both"/>
            </w:pPr>
          </w:p>
        </w:tc>
        <w:tc>
          <w:tcPr>
            <w:tcW w:w="385" w:type="pct"/>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68327064" w14:textId="77777777" w:rsidR="004F2944" w:rsidRPr="002049F2" w:rsidRDefault="004F2944" w:rsidP="00D736AD">
            <w:pPr>
              <w:jc w:val="both"/>
            </w:pPr>
            <w:r w:rsidRPr="002049F2">
              <w:t>Y</w:t>
            </w:r>
          </w:p>
        </w:tc>
        <w:tc>
          <w:tcPr>
            <w:tcW w:w="423" w:type="pct"/>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20EA88E" w14:textId="77777777" w:rsidR="004F2944" w:rsidRPr="002049F2" w:rsidRDefault="004F2944" w:rsidP="00D736AD">
            <w:pPr>
              <w:jc w:val="both"/>
            </w:pPr>
            <w:r w:rsidRPr="002049F2">
              <w:t>U</w:t>
            </w:r>
          </w:p>
        </w:tc>
        <w:tc>
          <w:tcPr>
            <w:tcW w:w="423" w:type="pct"/>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376555EF" w14:textId="77777777" w:rsidR="004F2944" w:rsidRPr="002049F2" w:rsidRDefault="004F2944" w:rsidP="00D736AD">
            <w:pPr>
              <w:jc w:val="both"/>
            </w:pPr>
            <w:r w:rsidRPr="002049F2">
              <w:t>V</w:t>
            </w:r>
          </w:p>
        </w:tc>
      </w:tr>
      <w:tr w:rsidR="006F4DB2" w:rsidRPr="00DF4E98" w14:paraId="71458306" w14:textId="77777777" w:rsidTr="004F2944">
        <w:trPr>
          <w:trHeight w:val="328"/>
          <w:jc w:val="center"/>
        </w:trPr>
        <w:tc>
          <w:tcPr>
            <w:tcW w:w="421" w:type="pct"/>
            <w:tcBorders>
              <w:top w:val="single" w:sz="4" w:space="0" w:color="auto"/>
              <w:left w:val="single" w:sz="4" w:space="0" w:color="auto"/>
              <w:bottom w:val="single" w:sz="4" w:space="0" w:color="auto"/>
              <w:right w:val="single" w:sz="4" w:space="0" w:color="auto"/>
            </w:tcBorders>
            <w:vAlign w:val="center"/>
          </w:tcPr>
          <w:p w14:paraId="6C8F1F61" w14:textId="1D2FBFB8" w:rsidR="006F4DB2" w:rsidRPr="002049F2" w:rsidRDefault="007932FE" w:rsidP="00CA7357">
            <w:pPr>
              <w:jc w:val="both"/>
            </w:pPr>
            <w:r w:rsidRPr="002049F2">
              <w:lastRenderedPageBreak/>
              <w:t>6</w:t>
            </w:r>
          </w:p>
        </w:tc>
        <w:tc>
          <w:tcPr>
            <w:tcW w:w="3348" w:type="pct"/>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49B3B510" w14:textId="15908CB1" w:rsidR="006F4DB2" w:rsidRPr="002049F2" w:rsidRDefault="006F4DB2" w:rsidP="00D5520A">
            <w:pPr>
              <w:jc w:val="both"/>
            </w:pPr>
            <w:r w:rsidRPr="002049F2">
              <w:t xml:space="preserve">At least one of the adjacent blocks is </w:t>
            </w:r>
            <w:r w:rsidR="00C12CC3" w:rsidRPr="002049F2">
              <w:t xml:space="preserve">coded with </w:t>
            </w:r>
            <w:r w:rsidRPr="002049F2">
              <w:t>intra</w:t>
            </w:r>
            <w:r w:rsidR="00C12CC3" w:rsidRPr="002049F2">
              <w:t xml:space="preserve"> or CIIP mode </w:t>
            </w:r>
          </w:p>
        </w:tc>
        <w:tc>
          <w:tcPr>
            <w:tcW w:w="385" w:type="pct"/>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0E360527" w14:textId="77777777" w:rsidR="006F4DB2" w:rsidRPr="002049F2" w:rsidRDefault="006F4DB2" w:rsidP="009C5E4D">
            <w:pPr>
              <w:jc w:val="both"/>
            </w:pPr>
            <w:r w:rsidRPr="002049F2">
              <w:t>2</w:t>
            </w:r>
          </w:p>
        </w:tc>
        <w:tc>
          <w:tcPr>
            <w:tcW w:w="423" w:type="pct"/>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49705094" w14:textId="77777777" w:rsidR="006F4DB2" w:rsidRPr="002049F2" w:rsidRDefault="006F4DB2" w:rsidP="00AF3FCF">
            <w:pPr>
              <w:jc w:val="both"/>
            </w:pPr>
            <w:r w:rsidRPr="002049F2">
              <w:t>2</w:t>
            </w:r>
          </w:p>
        </w:tc>
        <w:tc>
          <w:tcPr>
            <w:tcW w:w="423" w:type="pct"/>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4D02C6F" w14:textId="77777777" w:rsidR="006F4DB2" w:rsidRPr="002049F2" w:rsidRDefault="006F4DB2" w:rsidP="00AF3FCF">
            <w:pPr>
              <w:jc w:val="both"/>
            </w:pPr>
            <w:r w:rsidRPr="002049F2">
              <w:t>2</w:t>
            </w:r>
          </w:p>
        </w:tc>
      </w:tr>
      <w:tr w:rsidR="006F4DB2" w:rsidRPr="00DF4E98" w14:paraId="5071921D" w14:textId="77777777" w:rsidTr="004F2944">
        <w:trPr>
          <w:trHeight w:val="347"/>
          <w:jc w:val="center"/>
        </w:trPr>
        <w:tc>
          <w:tcPr>
            <w:tcW w:w="421" w:type="pct"/>
            <w:tcBorders>
              <w:top w:val="single" w:sz="4" w:space="0" w:color="auto"/>
              <w:left w:val="single" w:sz="4" w:space="0" w:color="auto"/>
              <w:bottom w:val="single" w:sz="4" w:space="0" w:color="auto"/>
              <w:right w:val="single" w:sz="4" w:space="0" w:color="auto"/>
            </w:tcBorders>
            <w:vAlign w:val="center"/>
          </w:tcPr>
          <w:p w14:paraId="12C0822E" w14:textId="4BDAAC9E" w:rsidR="006F4DB2" w:rsidRPr="002049F2" w:rsidRDefault="007932FE" w:rsidP="00CA7357">
            <w:pPr>
              <w:jc w:val="both"/>
            </w:pPr>
            <w:r w:rsidRPr="002049F2">
              <w:t>5</w:t>
            </w:r>
          </w:p>
        </w:tc>
        <w:tc>
          <w:tcPr>
            <w:tcW w:w="3348" w:type="pct"/>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E4EE211" w14:textId="77777777" w:rsidR="006F4DB2" w:rsidRPr="002049F2" w:rsidRDefault="006F4DB2" w:rsidP="00D5520A">
            <w:pPr>
              <w:jc w:val="both"/>
            </w:pPr>
            <w:r w:rsidRPr="002049F2">
              <w:t>At least one of the adjacent blocks has non-zero transform coefficients</w:t>
            </w:r>
          </w:p>
        </w:tc>
        <w:tc>
          <w:tcPr>
            <w:tcW w:w="385" w:type="pct"/>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3343B1B1" w14:textId="77777777" w:rsidR="006F4DB2" w:rsidRPr="002049F2" w:rsidRDefault="006F4DB2" w:rsidP="009C5E4D">
            <w:pPr>
              <w:jc w:val="both"/>
            </w:pPr>
            <w:r w:rsidRPr="002049F2">
              <w:t>1</w:t>
            </w:r>
          </w:p>
        </w:tc>
        <w:tc>
          <w:tcPr>
            <w:tcW w:w="423" w:type="pct"/>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4704B562" w14:textId="77777777" w:rsidR="006F4DB2" w:rsidRPr="002049F2" w:rsidRDefault="006F4DB2" w:rsidP="00AF3FCF">
            <w:pPr>
              <w:jc w:val="both"/>
            </w:pPr>
            <w:r w:rsidRPr="002049F2">
              <w:t>1</w:t>
            </w:r>
          </w:p>
        </w:tc>
        <w:tc>
          <w:tcPr>
            <w:tcW w:w="423" w:type="pct"/>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AAF4187" w14:textId="77777777" w:rsidR="006F4DB2" w:rsidRPr="002049F2" w:rsidRDefault="006F4DB2" w:rsidP="00AF3FCF">
            <w:pPr>
              <w:jc w:val="both"/>
            </w:pPr>
            <w:r w:rsidRPr="002049F2">
              <w:t>1</w:t>
            </w:r>
          </w:p>
        </w:tc>
      </w:tr>
      <w:tr w:rsidR="007932FE" w:rsidRPr="00DF4E98" w14:paraId="4BB36495" w14:textId="77777777" w:rsidTr="004F2944">
        <w:trPr>
          <w:trHeight w:val="347"/>
          <w:jc w:val="center"/>
        </w:trPr>
        <w:tc>
          <w:tcPr>
            <w:tcW w:w="421" w:type="pct"/>
            <w:tcBorders>
              <w:top w:val="single" w:sz="4" w:space="0" w:color="auto"/>
              <w:left w:val="single" w:sz="4" w:space="0" w:color="auto"/>
              <w:bottom w:val="single" w:sz="4" w:space="0" w:color="auto"/>
              <w:right w:val="single" w:sz="4" w:space="0" w:color="auto"/>
            </w:tcBorders>
            <w:vAlign w:val="center"/>
          </w:tcPr>
          <w:p w14:paraId="5E209812" w14:textId="6A87A20D" w:rsidR="007932FE" w:rsidRPr="002049F2" w:rsidRDefault="007932FE" w:rsidP="00CA7357">
            <w:pPr>
              <w:jc w:val="both"/>
            </w:pPr>
            <w:r w:rsidRPr="002049F2">
              <w:t>4</w:t>
            </w:r>
          </w:p>
        </w:tc>
        <w:tc>
          <w:tcPr>
            <w:tcW w:w="3348" w:type="pct"/>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tcPr>
          <w:p w14:paraId="2376D324" w14:textId="650D8BED" w:rsidR="007932FE" w:rsidRPr="002049F2" w:rsidRDefault="007932FE" w:rsidP="00D5520A">
            <w:pPr>
              <w:jc w:val="both"/>
            </w:pPr>
            <w:r w:rsidRPr="002049F2">
              <w:t>One of the adjacent blocks</w:t>
            </w:r>
            <w:r w:rsidRPr="00F8522E">
              <w:rPr>
                <w:noProof/>
                <w:szCs w:val="22"/>
                <w:lang w:val="en-CA" w:eastAsia="ko-KR"/>
              </w:rPr>
              <w:t xml:space="preserve"> is coded in IBC prediction mode and the other is coded in inter prediction mode</w:t>
            </w:r>
          </w:p>
        </w:tc>
        <w:tc>
          <w:tcPr>
            <w:tcW w:w="385" w:type="pct"/>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tcPr>
          <w:p w14:paraId="208ED56F" w14:textId="7AD3706A" w:rsidR="007932FE" w:rsidRPr="002049F2" w:rsidRDefault="007932FE" w:rsidP="009C5E4D">
            <w:pPr>
              <w:jc w:val="both"/>
            </w:pPr>
            <w:r w:rsidRPr="002049F2">
              <w:t>1</w:t>
            </w:r>
          </w:p>
        </w:tc>
        <w:tc>
          <w:tcPr>
            <w:tcW w:w="423" w:type="pct"/>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tcPr>
          <w:p w14:paraId="229ED67F" w14:textId="1C8C921D" w:rsidR="007932FE" w:rsidRPr="002049F2" w:rsidRDefault="007932FE" w:rsidP="00AF3FCF">
            <w:pPr>
              <w:jc w:val="both"/>
            </w:pPr>
            <w:r w:rsidRPr="002049F2">
              <w:t>1</w:t>
            </w:r>
          </w:p>
        </w:tc>
        <w:tc>
          <w:tcPr>
            <w:tcW w:w="423" w:type="pct"/>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tcPr>
          <w:p w14:paraId="42979171" w14:textId="57CE22E6" w:rsidR="007932FE" w:rsidRPr="002049F2" w:rsidRDefault="007932FE" w:rsidP="00AF3FCF">
            <w:pPr>
              <w:jc w:val="both"/>
            </w:pPr>
            <w:r w:rsidRPr="002049F2">
              <w:t>1</w:t>
            </w:r>
          </w:p>
        </w:tc>
      </w:tr>
      <w:tr w:rsidR="006F4DB2" w:rsidRPr="00DF4E98" w14:paraId="0F83A5C6" w14:textId="77777777" w:rsidTr="004F2944">
        <w:trPr>
          <w:trHeight w:val="337"/>
          <w:jc w:val="center"/>
        </w:trPr>
        <w:tc>
          <w:tcPr>
            <w:tcW w:w="421" w:type="pct"/>
            <w:tcBorders>
              <w:top w:val="single" w:sz="4" w:space="0" w:color="auto"/>
              <w:left w:val="single" w:sz="4" w:space="0" w:color="auto"/>
              <w:bottom w:val="single" w:sz="4" w:space="0" w:color="auto"/>
              <w:right w:val="single" w:sz="4" w:space="0" w:color="auto"/>
            </w:tcBorders>
            <w:vAlign w:val="center"/>
          </w:tcPr>
          <w:p w14:paraId="2FFF339C" w14:textId="77777777" w:rsidR="006F4DB2" w:rsidRPr="002049F2" w:rsidRDefault="006F4DB2" w:rsidP="00CA7357">
            <w:pPr>
              <w:jc w:val="both"/>
            </w:pPr>
            <w:r w:rsidRPr="002049F2">
              <w:t>3</w:t>
            </w:r>
          </w:p>
        </w:tc>
        <w:tc>
          <w:tcPr>
            <w:tcW w:w="3348" w:type="pct"/>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6C6BAFAD" w14:textId="386E1640" w:rsidR="006F4DB2" w:rsidRPr="002049F2" w:rsidRDefault="006F4DB2" w:rsidP="00D5520A">
            <w:pPr>
              <w:jc w:val="both"/>
            </w:pPr>
            <w:r w:rsidRPr="002049F2">
              <w:t xml:space="preserve">Absolute difference between the motion vectors that belong to the adjacent blocks is greater than or equal to one </w:t>
            </w:r>
            <w:r w:rsidR="00547335" w:rsidRPr="002049F2">
              <w:t>half</w:t>
            </w:r>
            <w:r w:rsidRPr="002049F2">
              <w:t xml:space="preserve"> luma sample</w:t>
            </w:r>
          </w:p>
        </w:tc>
        <w:tc>
          <w:tcPr>
            <w:tcW w:w="385" w:type="pct"/>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A3F6F0A" w14:textId="77777777" w:rsidR="006F4DB2" w:rsidRPr="002049F2" w:rsidRDefault="006F4DB2" w:rsidP="009C5E4D">
            <w:pPr>
              <w:jc w:val="both"/>
            </w:pPr>
            <w:r w:rsidRPr="002049F2">
              <w:t>1</w:t>
            </w:r>
          </w:p>
        </w:tc>
        <w:tc>
          <w:tcPr>
            <w:tcW w:w="423" w:type="pct"/>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6E93C1C0" w14:textId="1F1CFAC6" w:rsidR="006F4DB2" w:rsidRPr="002049F2" w:rsidRDefault="00FA57A0" w:rsidP="00AF3FCF">
            <w:pPr>
              <w:jc w:val="both"/>
            </w:pPr>
            <w:r w:rsidRPr="002049F2">
              <w:t>0</w:t>
            </w:r>
          </w:p>
        </w:tc>
        <w:tc>
          <w:tcPr>
            <w:tcW w:w="423" w:type="pct"/>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357CCAFA" w14:textId="35CD3B72" w:rsidR="006F4DB2" w:rsidRPr="002049F2" w:rsidRDefault="00FA57A0" w:rsidP="00AF3FCF">
            <w:pPr>
              <w:jc w:val="both"/>
            </w:pPr>
            <w:r w:rsidRPr="002049F2">
              <w:t>0</w:t>
            </w:r>
          </w:p>
        </w:tc>
      </w:tr>
      <w:tr w:rsidR="006F4DB2" w:rsidRPr="00DF4E98" w14:paraId="7CB7900D" w14:textId="77777777" w:rsidTr="004F2944">
        <w:trPr>
          <w:trHeight w:val="259"/>
          <w:jc w:val="center"/>
        </w:trPr>
        <w:tc>
          <w:tcPr>
            <w:tcW w:w="421" w:type="pct"/>
            <w:tcBorders>
              <w:top w:val="single" w:sz="4" w:space="0" w:color="auto"/>
              <w:left w:val="single" w:sz="4" w:space="0" w:color="auto"/>
              <w:bottom w:val="single" w:sz="4" w:space="0" w:color="auto"/>
              <w:right w:val="single" w:sz="4" w:space="0" w:color="auto"/>
            </w:tcBorders>
            <w:vAlign w:val="center"/>
          </w:tcPr>
          <w:p w14:paraId="487B654F" w14:textId="77777777" w:rsidR="006F4DB2" w:rsidRPr="002049F2" w:rsidRDefault="006F4DB2" w:rsidP="00CA7357">
            <w:pPr>
              <w:jc w:val="both"/>
            </w:pPr>
            <w:r w:rsidRPr="002049F2">
              <w:t>2</w:t>
            </w:r>
          </w:p>
        </w:tc>
        <w:tc>
          <w:tcPr>
            <w:tcW w:w="3348" w:type="pct"/>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40EA735F" w14:textId="34EB380D" w:rsidR="006F4DB2" w:rsidRPr="002049F2" w:rsidRDefault="00197FC9" w:rsidP="00D5520A">
            <w:pPr>
              <w:jc w:val="both"/>
            </w:pPr>
            <w:r w:rsidRPr="002049F2">
              <w:t xml:space="preserve">Reference </w:t>
            </w:r>
            <w:r w:rsidR="007932FE" w:rsidRPr="002049F2">
              <w:t>pictures</w:t>
            </w:r>
            <w:r w:rsidRPr="002049F2">
              <w:t xml:space="preserve"> </w:t>
            </w:r>
            <w:r w:rsidR="006F4DB2" w:rsidRPr="002049F2">
              <w:t xml:space="preserve">the </w:t>
            </w:r>
            <w:r w:rsidRPr="002049F2">
              <w:t xml:space="preserve">two </w:t>
            </w:r>
            <w:r w:rsidR="006F4DB2" w:rsidRPr="002049F2">
              <w:t xml:space="preserve">adjacent blocks refers to </w:t>
            </w:r>
            <w:r w:rsidR="007932FE" w:rsidRPr="002049F2">
              <w:t xml:space="preserve">are </w:t>
            </w:r>
            <w:r w:rsidR="006F4DB2" w:rsidRPr="002049F2">
              <w:t>different</w:t>
            </w:r>
          </w:p>
        </w:tc>
        <w:tc>
          <w:tcPr>
            <w:tcW w:w="385" w:type="pct"/>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D58DE06" w14:textId="77777777" w:rsidR="006F4DB2" w:rsidRPr="002049F2" w:rsidRDefault="006F4DB2" w:rsidP="009C5E4D">
            <w:pPr>
              <w:jc w:val="both"/>
            </w:pPr>
            <w:r w:rsidRPr="002049F2">
              <w:t>1</w:t>
            </w:r>
          </w:p>
        </w:tc>
        <w:tc>
          <w:tcPr>
            <w:tcW w:w="423" w:type="pct"/>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54A7634" w14:textId="3ED217C0" w:rsidR="006F4DB2" w:rsidRPr="002049F2" w:rsidRDefault="00FA57A0" w:rsidP="00AF3FCF">
            <w:pPr>
              <w:jc w:val="both"/>
            </w:pPr>
            <w:r w:rsidRPr="002049F2">
              <w:t>0</w:t>
            </w:r>
          </w:p>
        </w:tc>
        <w:tc>
          <w:tcPr>
            <w:tcW w:w="423" w:type="pct"/>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4A583A1" w14:textId="1CE5F01A" w:rsidR="006F4DB2" w:rsidRPr="002049F2" w:rsidRDefault="00FA57A0" w:rsidP="00AF3FCF">
            <w:pPr>
              <w:jc w:val="both"/>
            </w:pPr>
            <w:r w:rsidRPr="002049F2">
              <w:t>0</w:t>
            </w:r>
          </w:p>
        </w:tc>
      </w:tr>
      <w:tr w:rsidR="006F4DB2" w:rsidRPr="00DF4E98" w14:paraId="4AB88E31" w14:textId="77777777" w:rsidTr="004F2944">
        <w:trPr>
          <w:trHeight w:val="266"/>
          <w:jc w:val="center"/>
        </w:trPr>
        <w:tc>
          <w:tcPr>
            <w:tcW w:w="421" w:type="pct"/>
            <w:tcBorders>
              <w:top w:val="single" w:sz="4" w:space="0" w:color="auto"/>
              <w:left w:val="single" w:sz="4" w:space="0" w:color="auto"/>
              <w:bottom w:val="single" w:sz="4" w:space="0" w:color="auto"/>
              <w:right w:val="single" w:sz="4" w:space="0" w:color="auto"/>
            </w:tcBorders>
            <w:vAlign w:val="center"/>
          </w:tcPr>
          <w:p w14:paraId="291E3763" w14:textId="77777777" w:rsidR="006F4DB2" w:rsidRPr="002049F2" w:rsidRDefault="006F4DB2" w:rsidP="00CA7357">
            <w:pPr>
              <w:jc w:val="both"/>
            </w:pPr>
            <w:r w:rsidRPr="002049F2">
              <w:t>1</w:t>
            </w:r>
          </w:p>
        </w:tc>
        <w:tc>
          <w:tcPr>
            <w:tcW w:w="3348" w:type="pct"/>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073FA3C4" w14:textId="77777777" w:rsidR="006F4DB2" w:rsidRPr="002049F2" w:rsidRDefault="006F4DB2" w:rsidP="00D5520A">
            <w:pPr>
              <w:jc w:val="both"/>
            </w:pPr>
            <w:r w:rsidRPr="002049F2">
              <w:t>Otherwise</w:t>
            </w:r>
          </w:p>
        </w:tc>
        <w:tc>
          <w:tcPr>
            <w:tcW w:w="385" w:type="pct"/>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F7A3EAA" w14:textId="77777777" w:rsidR="006F4DB2" w:rsidRPr="002049F2" w:rsidRDefault="006F4DB2" w:rsidP="009C5E4D">
            <w:pPr>
              <w:jc w:val="both"/>
            </w:pPr>
            <w:r w:rsidRPr="002049F2">
              <w:t>0</w:t>
            </w:r>
          </w:p>
        </w:tc>
        <w:tc>
          <w:tcPr>
            <w:tcW w:w="423" w:type="pct"/>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FC2DCE4" w14:textId="77777777" w:rsidR="006F4DB2" w:rsidRPr="002049F2" w:rsidRDefault="006F4DB2" w:rsidP="00AF3FCF">
            <w:pPr>
              <w:jc w:val="both"/>
            </w:pPr>
            <w:r w:rsidRPr="002049F2">
              <w:t>0</w:t>
            </w:r>
          </w:p>
        </w:tc>
        <w:tc>
          <w:tcPr>
            <w:tcW w:w="423" w:type="pct"/>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1A10E90" w14:textId="77777777" w:rsidR="006F4DB2" w:rsidRPr="002049F2" w:rsidRDefault="006F4DB2" w:rsidP="00AF3FCF">
            <w:pPr>
              <w:keepNext/>
              <w:jc w:val="both"/>
            </w:pPr>
            <w:r w:rsidRPr="002049F2">
              <w:t>0</w:t>
            </w:r>
          </w:p>
        </w:tc>
      </w:tr>
      <w:bookmarkEnd w:id="357"/>
    </w:tbl>
    <w:p w14:paraId="2533CC96" w14:textId="77777777" w:rsidR="006F4DB2" w:rsidRDefault="006F4DB2" w:rsidP="00CA7357">
      <w:pPr>
        <w:ind w:left="360"/>
        <w:jc w:val="both"/>
        <w:rPr>
          <w:szCs w:val="22"/>
          <w:lang w:val="en-CA" w:eastAsia="ja-JP"/>
        </w:rPr>
      </w:pPr>
    </w:p>
    <w:p w14:paraId="5906F579" w14:textId="4F3C67B7" w:rsidR="006F4DB2" w:rsidRPr="001F0789" w:rsidRDefault="006F4DB2" w:rsidP="00D5520A">
      <w:pPr>
        <w:jc w:val="both"/>
        <w:rPr>
          <w:rFonts w:eastAsiaTheme="minorEastAsia"/>
          <w:lang w:eastAsia="ko-KR"/>
        </w:rPr>
      </w:pPr>
      <w:r>
        <w:rPr>
          <w:lang w:val="en-CA" w:eastAsia="ja-JP"/>
        </w:rPr>
        <w:t xml:space="preserve">Chroma </w:t>
      </w:r>
      <w:r w:rsidRPr="0036063A">
        <w:rPr>
          <w:szCs w:val="22"/>
          <w:lang w:val="en-CA" w:eastAsia="ja-JP"/>
        </w:rPr>
        <w:t>deblocking</w:t>
      </w:r>
      <w:r>
        <w:rPr>
          <w:lang w:val="en-CA" w:eastAsia="ja-JP"/>
        </w:rPr>
        <w:t xml:space="preserve"> is performing when </w:t>
      </w:r>
      <w:r w:rsidRPr="00540872">
        <w:rPr>
          <w:lang w:val="en-CA" w:eastAsia="ja-JP"/>
        </w:rPr>
        <w:t>bS</w:t>
      </w:r>
      <w:r>
        <w:rPr>
          <w:lang w:val="en-CA" w:eastAsia="ja-JP"/>
        </w:rPr>
        <w:t xml:space="preserve"> is equal to 2, or </w:t>
      </w:r>
      <w:r w:rsidRPr="00540872">
        <w:rPr>
          <w:lang w:val="en-CA" w:eastAsia="ja-JP"/>
        </w:rPr>
        <w:t>bS</w:t>
      </w:r>
      <w:r>
        <w:rPr>
          <w:lang w:val="en-CA" w:eastAsia="ja-JP"/>
        </w:rPr>
        <w:t xml:space="preserve"> is equal to 1 when a large block boundary is detected. </w:t>
      </w:r>
      <w:r w:rsidRPr="00540872">
        <w:rPr>
          <w:lang w:val="en-CA" w:eastAsia="ja-JP"/>
        </w:rPr>
        <w:t xml:space="preserve">The second and third </w:t>
      </w:r>
      <w:r>
        <w:rPr>
          <w:lang w:val="en-CA" w:eastAsia="ja-JP"/>
        </w:rPr>
        <w:t>condition</w:t>
      </w:r>
      <w:r w:rsidRPr="00540872">
        <w:rPr>
          <w:lang w:val="en-CA" w:eastAsia="ja-JP"/>
        </w:rPr>
        <w:t xml:space="preserve"> is basically the same as HEVC luma strong filter decision</w:t>
      </w:r>
      <w:r>
        <w:rPr>
          <w:lang w:val="en-CA" w:eastAsia="ja-JP"/>
        </w:rPr>
        <w:t>.</w:t>
      </w:r>
    </w:p>
    <w:p w14:paraId="0ACAF278" w14:textId="3DD0476D" w:rsidR="003A6925" w:rsidRPr="00A05952" w:rsidRDefault="003A6925" w:rsidP="00CD45EA">
      <w:pPr>
        <w:pStyle w:val="Heading4"/>
        <w:tabs>
          <w:tab w:val="clear" w:pos="360"/>
          <w:tab w:val="clear" w:pos="720"/>
          <w:tab w:val="clear" w:pos="1080"/>
          <w:tab w:val="clear" w:pos="1440"/>
        </w:tabs>
        <w:overflowPunct/>
        <w:autoSpaceDE/>
        <w:autoSpaceDN/>
        <w:adjustRightInd/>
        <w:spacing w:before="136"/>
        <w:ind w:right="0"/>
        <w:textAlignment w:val="auto"/>
        <w:rPr>
          <w:lang w:val="en-CA"/>
        </w:rPr>
      </w:pPr>
      <w:r>
        <w:rPr>
          <w:rFonts w:eastAsiaTheme="minorEastAsia" w:hint="eastAsia"/>
          <w:szCs w:val="22"/>
          <w:lang w:val="en-CA" w:eastAsia="ko-KR"/>
        </w:rPr>
        <w:t xml:space="preserve">Deblocking filter for subblock </w:t>
      </w:r>
      <w:r>
        <w:rPr>
          <w:rFonts w:eastAsiaTheme="minorEastAsia"/>
          <w:szCs w:val="22"/>
          <w:lang w:val="en-CA" w:eastAsia="ko-KR"/>
        </w:rPr>
        <w:t>boundary</w:t>
      </w:r>
    </w:p>
    <w:p w14:paraId="4D85B80B" w14:textId="61C8385F" w:rsidR="00414DF9" w:rsidRDefault="00414DF9" w:rsidP="00CA7357">
      <w:pPr>
        <w:jc w:val="both"/>
        <w:rPr>
          <w:rFonts w:eastAsiaTheme="minorEastAsia"/>
          <w:lang w:eastAsia="ko-KR"/>
        </w:rPr>
      </w:pPr>
      <w:bookmarkStart w:id="358" w:name="_Hlk32955065"/>
      <w:bookmarkStart w:id="359" w:name="_Hlk32954897"/>
      <w:r>
        <w:rPr>
          <w:rFonts w:eastAsiaTheme="minorEastAsia"/>
          <w:lang w:eastAsia="ko-KR"/>
        </w:rPr>
        <w:t xml:space="preserve">The deblocking filtering process are applied </w:t>
      </w:r>
      <w:r w:rsidR="003F29F8">
        <w:rPr>
          <w:rFonts w:eastAsiaTheme="minorEastAsia"/>
          <w:lang w:eastAsia="ko-KR"/>
        </w:rPr>
        <w:t xml:space="preserve">on </w:t>
      </w:r>
      <w:r w:rsidR="00280D79">
        <w:rPr>
          <w:rFonts w:eastAsiaTheme="minorEastAsia"/>
          <w:lang w:eastAsia="ko-KR"/>
        </w:rPr>
        <w:t xml:space="preserve">a 4x4 grid for </w:t>
      </w:r>
      <w:r>
        <w:rPr>
          <w:rFonts w:eastAsiaTheme="minorEastAsia"/>
          <w:lang w:eastAsia="ko-KR"/>
        </w:rPr>
        <w:t xml:space="preserve">CU boundaries </w:t>
      </w:r>
      <w:r w:rsidR="00611F60">
        <w:rPr>
          <w:rFonts w:eastAsiaTheme="minorEastAsia"/>
          <w:lang w:eastAsia="ko-KR"/>
        </w:rPr>
        <w:t xml:space="preserve">and transform </w:t>
      </w:r>
      <w:r w:rsidR="00BB2764">
        <w:rPr>
          <w:rFonts w:eastAsiaTheme="minorEastAsia"/>
          <w:lang w:eastAsia="ko-KR"/>
        </w:rPr>
        <w:t>sub</w:t>
      </w:r>
      <w:r w:rsidR="00611F60">
        <w:rPr>
          <w:rFonts w:eastAsiaTheme="minorEastAsia"/>
          <w:lang w:eastAsia="ko-KR"/>
        </w:rPr>
        <w:t>block boundaries and on an 8x8 grid for</w:t>
      </w:r>
      <w:r w:rsidR="00006225">
        <w:rPr>
          <w:rFonts w:eastAsiaTheme="minorEastAsia"/>
          <w:lang w:eastAsia="ko-KR"/>
        </w:rPr>
        <w:t xml:space="preserve"> </w:t>
      </w:r>
      <w:r w:rsidR="0000559D">
        <w:rPr>
          <w:rFonts w:eastAsiaTheme="minorEastAsia"/>
          <w:lang w:eastAsia="ko-KR"/>
        </w:rPr>
        <w:t xml:space="preserve">prediction </w:t>
      </w:r>
      <w:r w:rsidR="00006225">
        <w:rPr>
          <w:rFonts w:eastAsiaTheme="minorEastAsia"/>
          <w:lang w:eastAsia="ko-KR"/>
        </w:rPr>
        <w:t>subblock boundaries</w:t>
      </w:r>
      <w:r>
        <w:rPr>
          <w:rFonts w:eastAsiaTheme="minorEastAsia"/>
          <w:lang w:eastAsia="ko-KR"/>
        </w:rPr>
        <w:t xml:space="preserve">. </w:t>
      </w:r>
      <w:r w:rsidR="00006225">
        <w:rPr>
          <w:rFonts w:eastAsiaTheme="minorEastAsia"/>
          <w:lang w:eastAsia="ko-KR"/>
        </w:rPr>
        <w:t xml:space="preserve">The </w:t>
      </w:r>
      <w:r w:rsidR="0000559D">
        <w:rPr>
          <w:rFonts w:eastAsiaTheme="minorEastAsia"/>
          <w:lang w:eastAsia="ko-KR"/>
        </w:rPr>
        <w:t xml:space="preserve">prediction </w:t>
      </w:r>
      <w:r w:rsidR="00006225">
        <w:rPr>
          <w:rFonts w:eastAsiaTheme="minorEastAsia"/>
          <w:lang w:eastAsia="ko-KR"/>
        </w:rPr>
        <w:t>subblock boundaries include the prediction unit boundaries introduced by S</w:t>
      </w:r>
      <w:r w:rsidR="009B1E07">
        <w:rPr>
          <w:rFonts w:eastAsiaTheme="minorEastAsia"/>
          <w:lang w:eastAsia="ko-KR"/>
        </w:rPr>
        <w:t>b</w:t>
      </w:r>
      <w:r w:rsidR="00006225">
        <w:rPr>
          <w:rFonts w:eastAsiaTheme="minorEastAsia"/>
          <w:lang w:eastAsia="ko-KR"/>
        </w:rPr>
        <w:t xml:space="preserve">TMVP and affine modes, and </w:t>
      </w:r>
      <w:r w:rsidR="0000559D">
        <w:rPr>
          <w:rFonts w:eastAsiaTheme="minorEastAsia"/>
          <w:lang w:eastAsia="ko-KR"/>
        </w:rPr>
        <w:t xml:space="preserve">the </w:t>
      </w:r>
      <w:r w:rsidR="0020581C">
        <w:rPr>
          <w:rFonts w:eastAsiaTheme="minorEastAsia"/>
          <w:lang w:eastAsia="ko-KR"/>
        </w:rPr>
        <w:t xml:space="preserve">transform subblock boundaries include </w:t>
      </w:r>
      <w:r w:rsidR="00006225">
        <w:rPr>
          <w:rFonts w:eastAsiaTheme="minorEastAsia"/>
          <w:lang w:eastAsia="ko-KR"/>
        </w:rPr>
        <w:t>the transform unit boundaries introduced by SBT and ISP modes</w:t>
      </w:r>
      <w:r w:rsidR="00494BD9">
        <w:rPr>
          <w:rFonts w:eastAsiaTheme="minorEastAsia"/>
          <w:lang w:eastAsia="ko-KR"/>
        </w:rPr>
        <w:t>,</w:t>
      </w:r>
      <w:r w:rsidR="003A0A9D">
        <w:rPr>
          <w:rFonts w:eastAsiaTheme="minorEastAsia"/>
          <w:lang w:eastAsia="ko-KR"/>
        </w:rPr>
        <w:t xml:space="preserve"> and </w:t>
      </w:r>
      <w:r w:rsidR="008618FB">
        <w:rPr>
          <w:rFonts w:eastAsiaTheme="minorEastAsia"/>
          <w:lang w:eastAsia="ko-KR"/>
        </w:rPr>
        <w:t xml:space="preserve">transforms due to </w:t>
      </w:r>
      <w:r w:rsidR="00E81740">
        <w:rPr>
          <w:rFonts w:eastAsiaTheme="minorEastAsia"/>
          <w:lang w:eastAsia="ko-KR"/>
        </w:rPr>
        <w:t>implicit</w:t>
      </w:r>
      <w:r w:rsidR="008618FB">
        <w:rPr>
          <w:rFonts w:eastAsiaTheme="minorEastAsia"/>
          <w:lang w:eastAsia="ko-KR"/>
        </w:rPr>
        <w:t xml:space="preserve"> split</w:t>
      </w:r>
      <w:r w:rsidR="001C2647">
        <w:rPr>
          <w:rFonts w:eastAsiaTheme="minorEastAsia"/>
          <w:lang w:eastAsia="ko-KR"/>
        </w:rPr>
        <w:t xml:space="preserve"> of larg</w:t>
      </w:r>
      <w:r w:rsidR="009500F7">
        <w:rPr>
          <w:rFonts w:eastAsiaTheme="minorEastAsia"/>
          <w:lang w:eastAsia="ko-KR"/>
        </w:rPr>
        <w:t>e</w:t>
      </w:r>
      <w:r w:rsidR="001C2647">
        <w:rPr>
          <w:rFonts w:eastAsiaTheme="minorEastAsia"/>
          <w:lang w:eastAsia="ko-KR"/>
        </w:rPr>
        <w:t xml:space="preserve"> CUs</w:t>
      </w:r>
      <w:bookmarkEnd w:id="358"/>
      <w:r w:rsidR="0020581C">
        <w:rPr>
          <w:rFonts w:eastAsiaTheme="minorEastAsia"/>
          <w:lang w:eastAsia="ko-KR"/>
        </w:rPr>
        <w:t>.</w:t>
      </w:r>
      <w:bookmarkEnd w:id="359"/>
      <w:r w:rsidR="00006225">
        <w:rPr>
          <w:rFonts w:eastAsiaTheme="minorEastAsia"/>
          <w:lang w:eastAsia="ko-KR"/>
        </w:rPr>
        <w:t xml:space="preserve"> </w:t>
      </w:r>
    </w:p>
    <w:p w14:paraId="0A48AEB8" w14:textId="26A3546D" w:rsidR="00861658" w:rsidRDefault="00861658" w:rsidP="00D5520A">
      <w:pPr>
        <w:jc w:val="both"/>
        <w:rPr>
          <w:szCs w:val="22"/>
        </w:rPr>
      </w:pPr>
      <w:r>
        <w:rPr>
          <w:rFonts w:eastAsiaTheme="minorEastAsia" w:hint="eastAsia"/>
          <w:lang w:eastAsia="ko-KR"/>
        </w:rPr>
        <w:t>For</w:t>
      </w:r>
      <w:r>
        <w:rPr>
          <w:rFonts w:eastAsiaTheme="minorEastAsia"/>
          <w:lang w:eastAsia="ko-KR"/>
        </w:rPr>
        <w:t xml:space="preserve"> SBT and ISP </w:t>
      </w:r>
      <w:r>
        <w:rPr>
          <w:rFonts w:eastAsiaTheme="minorEastAsia" w:hint="eastAsia"/>
          <w:lang w:eastAsia="ko-KR"/>
        </w:rPr>
        <w:t xml:space="preserve">subblocks, </w:t>
      </w:r>
      <w:r w:rsidR="00552C10">
        <w:rPr>
          <w:rFonts w:eastAsiaTheme="minorEastAsia"/>
          <w:lang w:eastAsia="ko-KR"/>
        </w:rPr>
        <w:t xml:space="preserve">similar to </w:t>
      </w:r>
      <w:r>
        <w:rPr>
          <w:rFonts w:eastAsiaTheme="minorEastAsia" w:hint="eastAsia"/>
          <w:lang w:eastAsia="ko-KR"/>
        </w:rPr>
        <w:t xml:space="preserve">the </w:t>
      </w:r>
      <w:r w:rsidRPr="00C44CB2">
        <w:rPr>
          <w:rFonts w:eastAsiaTheme="minorEastAsia" w:hint="eastAsia"/>
          <w:szCs w:val="22"/>
          <w:lang w:eastAsia="ko-KR"/>
        </w:rPr>
        <w:t xml:space="preserve">logic in </w:t>
      </w:r>
      <w:r>
        <w:rPr>
          <w:rFonts w:eastAsiaTheme="minorEastAsia"/>
          <w:szCs w:val="22"/>
          <w:lang w:eastAsia="ko-KR"/>
        </w:rPr>
        <w:t>TU</w:t>
      </w:r>
      <w:r w:rsidRPr="00C44CB2">
        <w:rPr>
          <w:rFonts w:eastAsiaTheme="minorEastAsia" w:hint="eastAsia"/>
          <w:szCs w:val="22"/>
          <w:lang w:eastAsia="ko-KR"/>
        </w:rPr>
        <w:t xml:space="preserve"> in HEVC deblocking filter</w:t>
      </w:r>
      <w:r w:rsidR="00D84968">
        <w:rPr>
          <w:rFonts w:eastAsiaTheme="minorEastAsia"/>
          <w:szCs w:val="22"/>
          <w:lang w:eastAsia="ko-KR"/>
        </w:rPr>
        <w:t>,</w:t>
      </w:r>
      <w:r w:rsidR="00697046">
        <w:rPr>
          <w:rFonts w:eastAsiaTheme="minorEastAsia"/>
          <w:szCs w:val="22"/>
          <w:lang w:eastAsia="ko-KR"/>
        </w:rPr>
        <w:t xml:space="preserve"> </w:t>
      </w:r>
      <w:r w:rsidR="00552C10">
        <w:rPr>
          <w:rFonts w:eastAsiaTheme="minorEastAsia"/>
          <w:szCs w:val="22"/>
          <w:lang w:eastAsia="ko-KR"/>
        </w:rPr>
        <w:t>t</w:t>
      </w:r>
      <w:r w:rsidRPr="00C44CB2">
        <w:rPr>
          <w:szCs w:val="22"/>
        </w:rPr>
        <w:t xml:space="preserve">he deblocking </w:t>
      </w:r>
      <w:r w:rsidRPr="00C44CB2">
        <w:rPr>
          <w:rFonts w:eastAsiaTheme="minorEastAsia" w:hint="eastAsia"/>
          <w:szCs w:val="22"/>
          <w:lang w:eastAsia="ko-KR"/>
        </w:rPr>
        <w:t xml:space="preserve">filter is </w:t>
      </w:r>
      <w:r w:rsidRPr="00C44CB2">
        <w:rPr>
          <w:szCs w:val="22"/>
        </w:rPr>
        <w:t>appl</w:t>
      </w:r>
      <w:r w:rsidRPr="00C44CB2">
        <w:rPr>
          <w:rFonts w:eastAsiaTheme="minorEastAsia" w:hint="eastAsia"/>
          <w:szCs w:val="22"/>
          <w:lang w:eastAsia="ko-KR"/>
        </w:rPr>
        <w:t>ied</w:t>
      </w:r>
      <w:r w:rsidRPr="00C44CB2">
        <w:rPr>
          <w:szCs w:val="22"/>
        </w:rPr>
        <w:t xml:space="preserve"> </w:t>
      </w:r>
      <w:r w:rsidR="001A2958">
        <w:rPr>
          <w:szCs w:val="22"/>
        </w:rPr>
        <w:t xml:space="preserve">on </w:t>
      </w:r>
      <w:r>
        <w:rPr>
          <w:szCs w:val="22"/>
        </w:rPr>
        <w:t xml:space="preserve">TU boundary </w:t>
      </w:r>
      <w:r>
        <w:rPr>
          <w:rFonts w:eastAsiaTheme="minorEastAsia"/>
          <w:szCs w:val="22"/>
          <w:lang w:eastAsia="ko-KR"/>
        </w:rPr>
        <w:t xml:space="preserve">when </w:t>
      </w:r>
      <w:r w:rsidRPr="00C44CB2">
        <w:rPr>
          <w:szCs w:val="22"/>
        </w:rPr>
        <w:t xml:space="preserve">there are </w:t>
      </w:r>
      <w:r>
        <w:rPr>
          <w:szCs w:val="22"/>
        </w:rPr>
        <w:t xml:space="preserve">non-zero </w:t>
      </w:r>
      <w:r w:rsidRPr="00C44CB2">
        <w:rPr>
          <w:szCs w:val="22"/>
        </w:rPr>
        <w:t xml:space="preserve">coefficients in either </w:t>
      </w:r>
      <w:r w:rsidR="001A2958">
        <w:rPr>
          <w:szCs w:val="22"/>
        </w:rPr>
        <w:t xml:space="preserve">transform </w:t>
      </w:r>
      <w:r>
        <w:rPr>
          <w:szCs w:val="22"/>
        </w:rPr>
        <w:t>sub</w:t>
      </w:r>
      <w:r w:rsidRPr="00C44CB2">
        <w:rPr>
          <w:szCs w:val="22"/>
        </w:rPr>
        <w:t>block</w:t>
      </w:r>
      <w:r w:rsidR="008669E7">
        <w:rPr>
          <w:szCs w:val="22"/>
        </w:rPr>
        <w:t xml:space="preserve"> across the edge</w:t>
      </w:r>
      <w:r w:rsidRPr="00C44CB2">
        <w:rPr>
          <w:szCs w:val="22"/>
        </w:rPr>
        <w:t xml:space="preserve">. </w:t>
      </w:r>
    </w:p>
    <w:p w14:paraId="39862EED" w14:textId="1265B7FD" w:rsidR="003A6925" w:rsidRDefault="0032173B" w:rsidP="009C5E4D">
      <w:pPr>
        <w:jc w:val="both"/>
        <w:rPr>
          <w:szCs w:val="22"/>
        </w:rPr>
      </w:pPr>
      <w:r>
        <w:rPr>
          <w:rFonts w:eastAsiaTheme="minorEastAsia" w:hint="eastAsia"/>
          <w:lang w:eastAsia="ko-KR"/>
        </w:rPr>
        <w:t xml:space="preserve">For </w:t>
      </w:r>
      <w:r w:rsidR="005B2C3B">
        <w:rPr>
          <w:rFonts w:eastAsiaTheme="minorEastAsia"/>
          <w:lang w:eastAsia="ko-KR"/>
        </w:rPr>
        <w:t>Sb</w:t>
      </w:r>
      <w:r w:rsidR="005B2C3B">
        <w:rPr>
          <w:rFonts w:eastAsiaTheme="minorEastAsia" w:hint="eastAsia"/>
          <w:lang w:eastAsia="ko-KR"/>
        </w:rPr>
        <w:t xml:space="preserve">TMVP </w:t>
      </w:r>
      <w:r>
        <w:rPr>
          <w:rFonts w:eastAsiaTheme="minorEastAsia" w:hint="eastAsia"/>
          <w:lang w:eastAsia="ko-KR"/>
        </w:rPr>
        <w:t xml:space="preserve">and affine </w:t>
      </w:r>
      <w:r w:rsidR="00CC0ECD">
        <w:rPr>
          <w:rFonts w:eastAsiaTheme="minorEastAsia"/>
          <w:lang w:eastAsia="ko-KR"/>
        </w:rPr>
        <w:t xml:space="preserve">prediction </w:t>
      </w:r>
      <w:r>
        <w:rPr>
          <w:rFonts w:eastAsiaTheme="minorEastAsia" w:hint="eastAsia"/>
          <w:lang w:eastAsia="ko-KR"/>
        </w:rPr>
        <w:t xml:space="preserve">subblocks, </w:t>
      </w:r>
      <w:r w:rsidR="00291185">
        <w:rPr>
          <w:rFonts w:eastAsiaTheme="minorEastAsia"/>
          <w:lang w:eastAsia="ko-KR"/>
        </w:rPr>
        <w:t xml:space="preserve">similar to </w:t>
      </w:r>
      <w:r>
        <w:rPr>
          <w:rFonts w:eastAsiaTheme="minorEastAsia" w:hint="eastAsia"/>
          <w:lang w:eastAsia="ko-KR"/>
        </w:rPr>
        <w:t xml:space="preserve">the </w:t>
      </w:r>
      <w:r w:rsidRPr="00C44CB2">
        <w:rPr>
          <w:rFonts w:eastAsiaTheme="minorEastAsia" w:hint="eastAsia"/>
          <w:szCs w:val="22"/>
          <w:lang w:eastAsia="ko-KR"/>
        </w:rPr>
        <w:t>logic in PU in HEVC</w:t>
      </w:r>
      <w:r w:rsidR="00291185">
        <w:rPr>
          <w:rFonts w:eastAsiaTheme="minorEastAsia"/>
          <w:szCs w:val="22"/>
          <w:lang w:eastAsia="ko-KR"/>
        </w:rPr>
        <w:t>,</w:t>
      </w:r>
      <w:r w:rsidRPr="00C44CB2">
        <w:rPr>
          <w:rFonts w:eastAsiaTheme="minorEastAsia" w:hint="eastAsia"/>
          <w:szCs w:val="22"/>
          <w:lang w:eastAsia="ko-KR"/>
        </w:rPr>
        <w:t xml:space="preserve"> </w:t>
      </w:r>
      <w:r w:rsidR="005B2C3B" w:rsidRPr="00C44CB2">
        <w:rPr>
          <w:szCs w:val="22"/>
        </w:rPr>
        <w:t xml:space="preserve">the </w:t>
      </w:r>
      <w:r w:rsidR="003A6925" w:rsidRPr="00C44CB2">
        <w:rPr>
          <w:szCs w:val="22"/>
        </w:rPr>
        <w:t xml:space="preserve">deblocking </w:t>
      </w:r>
      <w:r w:rsidR="003A6925" w:rsidRPr="00C44CB2">
        <w:rPr>
          <w:rFonts w:eastAsiaTheme="minorEastAsia" w:hint="eastAsia"/>
          <w:szCs w:val="22"/>
          <w:lang w:eastAsia="ko-KR"/>
        </w:rPr>
        <w:t xml:space="preserve">filter is </w:t>
      </w:r>
      <w:r w:rsidR="003A6925" w:rsidRPr="00C44CB2">
        <w:rPr>
          <w:szCs w:val="22"/>
        </w:rPr>
        <w:t>appl</w:t>
      </w:r>
      <w:r w:rsidR="003A6925" w:rsidRPr="00C44CB2">
        <w:rPr>
          <w:rFonts w:eastAsiaTheme="minorEastAsia" w:hint="eastAsia"/>
          <w:szCs w:val="22"/>
          <w:lang w:eastAsia="ko-KR"/>
        </w:rPr>
        <w:t>ied</w:t>
      </w:r>
      <w:r w:rsidR="003A6925" w:rsidRPr="00C44CB2">
        <w:rPr>
          <w:szCs w:val="22"/>
        </w:rPr>
        <w:t xml:space="preserve"> </w:t>
      </w:r>
      <w:r w:rsidR="003A6925" w:rsidRPr="00C44CB2">
        <w:rPr>
          <w:rFonts w:eastAsiaTheme="minorEastAsia" w:hint="eastAsia"/>
          <w:szCs w:val="22"/>
          <w:lang w:eastAsia="ko-KR"/>
        </w:rPr>
        <w:t xml:space="preserve">on 8x8 grid </w:t>
      </w:r>
      <w:r w:rsidR="00414DF9">
        <w:rPr>
          <w:rFonts w:eastAsiaTheme="minorEastAsia"/>
          <w:szCs w:val="22"/>
          <w:lang w:eastAsia="ko-KR"/>
        </w:rPr>
        <w:t xml:space="preserve">with </w:t>
      </w:r>
      <w:r w:rsidR="008669E7">
        <w:rPr>
          <w:rFonts w:eastAsiaTheme="minorEastAsia"/>
          <w:szCs w:val="22"/>
          <w:lang w:eastAsia="ko-KR"/>
        </w:rPr>
        <w:t xml:space="preserve">the </w:t>
      </w:r>
      <w:r w:rsidR="00414DF9">
        <w:rPr>
          <w:rFonts w:eastAsiaTheme="minorEastAsia"/>
          <w:szCs w:val="22"/>
          <w:lang w:eastAsia="ko-KR"/>
        </w:rPr>
        <w:t>consideration of</w:t>
      </w:r>
      <w:r w:rsidR="003A6925" w:rsidRPr="00C44CB2">
        <w:rPr>
          <w:szCs w:val="22"/>
        </w:rPr>
        <w:t xml:space="preserve"> the difference between motion vectors and reference pictures</w:t>
      </w:r>
      <w:r w:rsidR="00414DF9">
        <w:rPr>
          <w:szCs w:val="22"/>
        </w:rPr>
        <w:t xml:space="preserve"> of the neighboring </w:t>
      </w:r>
      <w:r w:rsidR="00CC0ECD">
        <w:rPr>
          <w:szCs w:val="22"/>
        </w:rPr>
        <w:t xml:space="preserve">prediction </w:t>
      </w:r>
      <w:r w:rsidR="00414DF9">
        <w:rPr>
          <w:szCs w:val="22"/>
        </w:rPr>
        <w:t>subblock</w:t>
      </w:r>
      <w:r w:rsidR="003A6925" w:rsidRPr="00C44CB2">
        <w:rPr>
          <w:szCs w:val="22"/>
        </w:rPr>
        <w:t>.</w:t>
      </w:r>
    </w:p>
    <w:p w14:paraId="69AF76FA" w14:textId="63502FD6" w:rsidR="0005722F" w:rsidRPr="00C44CB2" w:rsidRDefault="00A56FCA" w:rsidP="00AF3FCF">
      <w:pPr>
        <w:jc w:val="both"/>
        <w:rPr>
          <w:szCs w:val="22"/>
        </w:rPr>
      </w:pPr>
      <w:r>
        <w:rPr>
          <w:rFonts w:eastAsiaTheme="minorEastAsia"/>
          <w:lang w:eastAsia="ko-KR"/>
        </w:rPr>
        <w:t>Transform block boundaries can at most be deblocked with 5 samples on a side of transform boundary which also is part of a coding block where S</w:t>
      </w:r>
      <w:r w:rsidR="006F0361">
        <w:rPr>
          <w:rFonts w:eastAsiaTheme="minorEastAsia"/>
          <w:lang w:eastAsia="ko-KR"/>
        </w:rPr>
        <w:t>b</w:t>
      </w:r>
      <w:r>
        <w:rPr>
          <w:rFonts w:eastAsiaTheme="minorEastAsia"/>
          <w:lang w:eastAsia="ko-KR"/>
        </w:rPr>
        <w:t xml:space="preserve">TMVP or affine is used to enable parallel friendly deblocking. </w:t>
      </w:r>
      <w:r w:rsidR="00555506">
        <w:rPr>
          <w:rFonts w:eastAsiaTheme="minorEastAsia"/>
          <w:lang w:eastAsia="ko-KR"/>
        </w:rPr>
        <w:t>Internal prediction subblock boundaries 4 samples from a transform block boundary are at most deblocked by 1 sample on each side</w:t>
      </w:r>
      <w:r w:rsidR="00235ACC">
        <w:rPr>
          <w:rFonts w:eastAsiaTheme="minorEastAsia"/>
          <w:lang w:eastAsia="ko-KR"/>
        </w:rPr>
        <w:t>,</w:t>
      </w:r>
      <w:r w:rsidR="00104EE9">
        <w:rPr>
          <w:rFonts w:eastAsiaTheme="minorEastAsia"/>
          <w:lang w:eastAsia="ko-KR"/>
        </w:rPr>
        <w:t xml:space="preserve"> internal prediction </w:t>
      </w:r>
      <w:r w:rsidR="00EF7DD2">
        <w:rPr>
          <w:rFonts w:eastAsiaTheme="minorEastAsia"/>
          <w:lang w:eastAsia="ko-KR"/>
        </w:rPr>
        <w:t>sub</w:t>
      </w:r>
      <w:r w:rsidR="00104EE9">
        <w:rPr>
          <w:rFonts w:eastAsiaTheme="minorEastAsia"/>
          <w:lang w:eastAsia="ko-KR"/>
        </w:rPr>
        <w:t>block boundaries 8 samples away from a transform block boundary are at most deblocked by 2 samples on each side of the boundary and other internal prediction subblock boundaries are at most deblocked with 3 samples on each side of the boundary.</w:t>
      </w:r>
    </w:p>
    <w:p w14:paraId="0A94F2A8" w14:textId="77777777" w:rsidR="00253978" w:rsidRPr="00253978" w:rsidRDefault="00253978" w:rsidP="00CD45EA">
      <w:pPr>
        <w:pStyle w:val="Heading4"/>
        <w:tabs>
          <w:tab w:val="clear" w:pos="360"/>
          <w:tab w:val="clear" w:pos="720"/>
          <w:tab w:val="clear" w:pos="1080"/>
          <w:tab w:val="clear" w:pos="1440"/>
        </w:tabs>
        <w:overflowPunct/>
        <w:autoSpaceDE/>
        <w:autoSpaceDN/>
        <w:adjustRightInd/>
        <w:spacing w:before="136"/>
        <w:ind w:right="0"/>
        <w:textAlignment w:val="auto"/>
        <w:rPr>
          <w:lang w:val="en-CA"/>
        </w:rPr>
      </w:pPr>
      <w:bookmarkStart w:id="360" w:name="_Toc9287789"/>
      <w:bookmarkStart w:id="361" w:name="_Toc9289110"/>
      <w:bookmarkStart w:id="362" w:name="_Ref8584095"/>
      <w:bookmarkEnd w:id="360"/>
      <w:bookmarkEnd w:id="361"/>
      <w:r w:rsidRPr="00253978">
        <w:rPr>
          <w:lang w:val="en-CA"/>
        </w:rPr>
        <w:t>Deblocking decision adapted to smaller difference in motion</w:t>
      </w:r>
    </w:p>
    <w:p w14:paraId="7F5C2127" w14:textId="2C647E95" w:rsidR="00253978" w:rsidRDefault="003E33DD" w:rsidP="00CA7357">
      <w:pPr>
        <w:rPr>
          <w:lang w:val="en-CA"/>
        </w:rPr>
      </w:pPr>
      <w:r w:rsidRPr="003B7379">
        <w:rPr>
          <w:lang w:val="en-CA"/>
        </w:rPr>
        <w:t>HEVC enable</w:t>
      </w:r>
      <w:r w:rsidR="000C28CA">
        <w:rPr>
          <w:lang w:val="en-CA"/>
        </w:rPr>
        <w:t>s</w:t>
      </w:r>
      <w:r w:rsidRPr="003B7379">
        <w:rPr>
          <w:lang w:val="en-CA"/>
        </w:rPr>
        <w:t xml:space="preserve"> deblocking of </w:t>
      </w:r>
      <w:r w:rsidR="00AC4AAF">
        <w:rPr>
          <w:lang w:val="en-CA"/>
        </w:rPr>
        <w:t xml:space="preserve">a </w:t>
      </w:r>
      <w:r w:rsidRPr="003B7379">
        <w:rPr>
          <w:lang w:val="en-CA"/>
        </w:rPr>
        <w:t xml:space="preserve">prediction unit boundary when the difference in at least one motion vector component between </w:t>
      </w:r>
      <w:r w:rsidR="000A2D83">
        <w:rPr>
          <w:lang w:val="en-CA"/>
        </w:rPr>
        <w:t xml:space="preserve">blocks on </w:t>
      </w:r>
      <w:r w:rsidRPr="003B7379">
        <w:rPr>
          <w:lang w:val="en-CA"/>
        </w:rPr>
        <w:t xml:space="preserve">respective side of </w:t>
      </w:r>
      <w:r w:rsidR="00AC4AAF">
        <w:rPr>
          <w:lang w:val="en-CA"/>
        </w:rPr>
        <w:t>the</w:t>
      </w:r>
      <w:r w:rsidRPr="003B7379">
        <w:rPr>
          <w:lang w:val="en-CA"/>
        </w:rPr>
        <w:t xml:space="preserve"> boundary </w:t>
      </w:r>
      <w:r w:rsidR="000A2D83">
        <w:rPr>
          <w:lang w:val="en-CA"/>
        </w:rPr>
        <w:t>is</w:t>
      </w:r>
      <w:r w:rsidRPr="003B7379">
        <w:rPr>
          <w:lang w:val="en-CA"/>
        </w:rPr>
        <w:t xml:space="preserve"> equal to or larger than a threshold of 1 sample. In VTM, a threshold of </w:t>
      </w:r>
      <w:r w:rsidR="00B32B06">
        <w:rPr>
          <w:lang w:val="en-CA"/>
        </w:rPr>
        <w:t xml:space="preserve">a </w:t>
      </w:r>
      <w:r w:rsidRPr="003B7379">
        <w:rPr>
          <w:lang w:val="en-CA"/>
        </w:rPr>
        <w:t>half</w:t>
      </w:r>
      <w:r w:rsidR="00B32B06">
        <w:rPr>
          <w:lang w:val="en-CA"/>
        </w:rPr>
        <w:t xml:space="preserve"> luma </w:t>
      </w:r>
      <w:r w:rsidRPr="003B7379">
        <w:rPr>
          <w:lang w:val="en-CA"/>
        </w:rPr>
        <w:t xml:space="preserve">sample is introduced to </w:t>
      </w:r>
      <w:r w:rsidR="00540B15">
        <w:rPr>
          <w:lang w:val="en-CA"/>
        </w:rPr>
        <w:t xml:space="preserve">also </w:t>
      </w:r>
      <w:r w:rsidR="00BF0296">
        <w:rPr>
          <w:lang w:val="en-CA"/>
        </w:rPr>
        <w:t>enable re</w:t>
      </w:r>
      <w:r w:rsidR="00E5110E">
        <w:rPr>
          <w:lang w:val="en-CA"/>
        </w:rPr>
        <w:t>moval of</w:t>
      </w:r>
      <w:r w:rsidRPr="003B7379">
        <w:rPr>
          <w:lang w:val="en-CA"/>
        </w:rPr>
        <w:t xml:space="preserve"> blocking artifacts originating from boundaries between inter prediction units that have a small difference in motion vectors.</w:t>
      </w:r>
    </w:p>
    <w:p w14:paraId="50AFE631" w14:textId="58536E48" w:rsidR="000829B1" w:rsidRDefault="000829B1" w:rsidP="00CD45EA">
      <w:pPr>
        <w:pStyle w:val="Heading3"/>
        <w:spacing w:before="136"/>
        <w:rPr>
          <w:lang w:val="en-CA"/>
        </w:rPr>
      </w:pPr>
      <w:bookmarkStart w:id="363" w:name="_Toc58175145"/>
      <w:r>
        <w:rPr>
          <w:lang w:val="en-CA" w:eastAsia="zh-CN"/>
        </w:rPr>
        <w:t>L</w:t>
      </w:r>
      <w:r>
        <w:rPr>
          <w:rFonts w:hint="eastAsia"/>
          <w:lang w:val="en-CA" w:eastAsia="zh-CN"/>
        </w:rPr>
        <w:t>u</w:t>
      </w:r>
      <w:r>
        <w:rPr>
          <w:lang w:val="en-CA" w:eastAsia="zh-CN"/>
        </w:rPr>
        <w:t xml:space="preserve">ma </w:t>
      </w:r>
      <w:r>
        <w:rPr>
          <w:lang w:eastAsia="zh-CN"/>
        </w:rPr>
        <w:t xml:space="preserve">mapping </w:t>
      </w:r>
      <w:r>
        <w:rPr>
          <w:rFonts w:hint="eastAsia"/>
          <w:lang w:eastAsia="zh-CN"/>
        </w:rPr>
        <w:t>with</w:t>
      </w:r>
      <w:r>
        <w:rPr>
          <w:lang w:eastAsia="zh-CN"/>
        </w:rPr>
        <w:t xml:space="preserve"> chroma scaling </w:t>
      </w:r>
      <w:r>
        <w:rPr>
          <w:lang w:val="en-CA"/>
        </w:rPr>
        <w:t>(LMCS)</w:t>
      </w:r>
      <w:bookmarkEnd w:id="362"/>
      <w:bookmarkEnd w:id="363"/>
    </w:p>
    <w:p w14:paraId="071ECC9B" w14:textId="141F4F06" w:rsidR="000829B1" w:rsidRPr="00E95ECD" w:rsidRDefault="000829B1" w:rsidP="00CA7357">
      <w:pPr>
        <w:jc w:val="both"/>
        <w:rPr>
          <w:lang w:eastAsia="ko-KR"/>
        </w:rPr>
      </w:pPr>
      <w:r>
        <w:rPr>
          <w:lang w:val="en-CA"/>
        </w:rPr>
        <w:t xml:space="preserve">In </w:t>
      </w:r>
      <w:r w:rsidR="00CB7C35">
        <w:rPr>
          <w:lang w:val="en-CA"/>
        </w:rPr>
        <w:t>VVC</w:t>
      </w:r>
      <w:r>
        <w:rPr>
          <w:lang w:val="en-CA"/>
        </w:rPr>
        <w:t>, a coding tool called the luma mapping with chroma scaling (LMCS) is added as a new processing block before the loop filters</w:t>
      </w:r>
      <w:r w:rsidRPr="00673B95">
        <w:rPr>
          <w:szCs w:val="22"/>
          <w:lang w:val="en-CA"/>
        </w:rPr>
        <w:t xml:space="preserve">. </w:t>
      </w:r>
      <w:bookmarkStart w:id="364" w:name="_Hlk32940754"/>
      <w:r>
        <w:rPr>
          <w:szCs w:val="22"/>
          <w:lang w:val="en-CA"/>
        </w:rPr>
        <w:t>LMCS</w:t>
      </w:r>
      <w:r w:rsidRPr="00C51C30">
        <w:rPr>
          <w:szCs w:val="22"/>
          <w:lang w:val="en-CA"/>
        </w:rPr>
        <w:t xml:space="preserve"> has two main </w:t>
      </w:r>
      <w:r w:rsidRPr="006A5E9C">
        <w:rPr>
          <w:rFonts w:eastAsiaTheme="minorEastAsia"/>
          <w:lang w:eastAsia="ko-KR"/>
        </w:rPr>
        <w:t>components</w:t>
      </w:r>
      <w:r>
        <w:rPr>
          <w:szCs w:val="22"/>
          <w:lang w:val="en-CA"/>
        </w:rPr>
        <w:t xml:space="preserve">: 1) </w:t>
      </w:r>
      <w:r w:rsidRPr="00C51C30">
        <w:rPr>
          <w:szCs w:val="22"/>
          <w:lang w:val="en-CA"/>
        </w:rPr>
        <w:t xml:space="preserve">in-loop </w:t>
      </w:r>
      <w:r>
        <w:rPr>
          <w:szCs w:val="22"/>
          <w:lang w:val="en-CA"/>
        </w:rPr>
        <w:t>mapping</w:t>
      </w:r>
      <w:r w:rsidRPr="00C51C30">
        <w:rPr>
          <w:szCs w:val="22"/>
          <w:lang w:val="en-CA"/>
        </w:rPr>
        <w:t xml:space="preserve"> </w:t>
      </w:r>
      <w:r>
        <w:rPr>
          <w:szCs w:val="22"/>
          <w:lang w:val="en-CA"/>
        </w:rPr>
        <w:t>of the luma component based on adaptive piecewise linear models</w:t>
      </w:r>
      <w:r w:rsidRPr="00C51C30">
        <w:rPr>
          <w:szCs w:val="22"/>
          <w:lang w:val="en-CA"/>
        </w:rPr>
        <w:t xml:space="preserve">; 2) </w:t>
      </w:r>
      <w:r>
        <w:rPr>
          <w:szCs w:val="22"/>
          <w:lang w:val="en-CA"/>
        </w:rPr>
        <w:t>for the chroma components, luma-</w:t>
      </w:r>
      <w:r w:rsidRPr="00C51C30">
        <w:rPr>
          <w:szCs w:val="22"/>
          <w:lang w:val="en-CA"/>
        </w:rPr>
        <w:t xml:space="preserve">dependent </w:t>
      </w:r>
      <w:r>
        <w:rPr>
          <w:szCs w:val="22"/>
          <w:lang w:val="en-CA"/>
        </w:rPr>
        <w:t>chroma residual</w:t>
      </w:r>
      <w:r w:rsidRPr="00C51C30">
        <w:rPr>
          <w:szCs w:val="22"/>
          <w:lang w:val="en-CA"/>
        </w:rPr>
        <w:t xml:space="preserve"> scaling</w:t>
      </w:r>
      <w:r>
        <w:rPr>
          <w:szCs w:val="22"/>
          <w:lang w:val="en-CA"/>
        </w:rPr>
        <w:t xml:space="preserve"> is applied</w:t>
      </w:r>
      <w:r w:rsidRPr="00C51C30">
        <w:rPr>
          <w:szCs w:val="22"/>
          <w:lang w:val="en-CA"/>
        </w:rPr>
        <w:t>.</w:t>
      </w:r>
      <w:bookmarkEnd w:id="364"/>
      <w:r>
        <w:rPr>
          <w:szCs w:val="22"/>
          <w:lang w:val="en-CA"/>
        </w:rPr>
        <w:t xml:space="preserve"> </w:t>
      </w:r>
      <w:r w:rsidRPr="00673B95">
        <w:rPr>
          <w:szCs w:val="22"/>
          <w:lang w:val="en-CA"/>
        </w:rPr>
        <w:fldChar w:fldCharType="begin"/>
      </w:r>
      <w:r w:rsidRPr="00673B95">
        <w:rPr>
          <w:szCs w:val="22"/>
          <w:lang w:val="en-CA"/>
        </w:rPr>
        <w:instrText xml:space="preserve"> REF _Ref787843 \h </w:instrText>
      </w:r>
      <w:r w:rsidRPr="006A5E9C">
        <w:rPr>
          <w:szCs w:val="22"/>
          <w:lang w:val="en-CA"/>
        </w:rPr>
        <w:instrText xml:space="preserve"> \* MERGEFORMAT </w:instrText>
      </w:r>
      <w:r w:rsidRPr="00673B95">
        <w:rPr>
          <w:szCs w:val="22"/>
          <w:lang w:val="en-CA"/>
        </w:rPr>
      </w:r>
      <w:r w:rsidRPr="00673B95">
        <w:rPr>
          <w:szCs w:val="22"/>
          <w:lang w:val="en-CA"/>
        </w:rPr>
        <w:fldChar w:fldCharType="separate"/>
      </w:r>
      <w:r w:rsidR="003A61E2" w:rsidRPr="003A61E2">
        <w:rPr>
          <w:szCs w:val="22"/>
          <w:lang w:val="en-GB"/>
          <w:rPrChange w:id="365" w:author="v1-jc1" w:date="2020-12-06T19:24:00Z">
            <w:rPr>
              <w:b/>
              <w:sz w:val="20"/>
              <w:lang w:val="en-GB"/>
            </w:rPr>
          </w:rPrChange>
        </w:rPr>
        <w:t xml:space="preserve">Figure </w:t>
      </w:r>
      <w:r w:rsidR="003A61E2" w:rsidRPr="003A61E2">
        <w:rPr>
          <w:noProof/>
          <w:szCs w:val="22"/>
          <w:lang w:val="en-GB"/>
          <w:rPrChange w:id="366" w:author="v1-jc1" w:date="2020-12-06T19:24:00Z">
            <w:rPr>
              <w:b/>
              <w:noProof/>
              <w:sz w:val="20"/>
              <w:lang w:val="en-GB"/>
            </w:rPr>
          </w:rPrChange>
        </w:rPr>
        <w:t>54</w:t>
      </w:r>
      <w:r w:rsidRPr="00673B95">
        <w:rPr>
          <w:szCs w:val="22"/>
          <w:lang w:val="en-CA"/>
        </w:rPr>
        <w:fldChar w:fldCharType="end"/>
      </w:r>
      <w:r w:rsidRPr="00673B95">
        <w:rPr>
          <w:szCs w:val="22"/>
          <w:lang w:val="en-CA"/>
        </w:rPr>
        <w:t xml:space="preserve"> shows </w:t>
      </w:r>
      <w:r>
        <w:rPr>
          <w:szCs w:val="22"/>
          <w:lang w:val="en-CA"/>
        </w:rPr>
        <w:t xml:space="preserve">the </w:t>
      </w:r>
      <w:r>
        <w:rPr>
          <w:lang w:val="en-CA"/>
        </w:rPr>
        <w:t>LMCS architecture from decoder’s perspective.</w:t>
      </w:r>
      <w:r w:rsidRPr="00D62E7F">
        <w:rPr>
          <w:rFonts w:eastAsiaTheme="minorEastAsia"/>
          <w:lang w:eastAsia="ko-KR"/>
        </w:rPr>
        <w:t xml:space="preserve"> </w:t>
      </w:r>
      <w:r>
        <w:rPr>
          <w:rFonts w:eastAsiaTheme="minorEastAsia"/>
          <w:lang w:eastAsia="ko-KR"/>
        </w:rPr>
        <w:t>T</w:t>
      </w:r>
      <w:r>
        <w:rPr>
          <w:szCs w:val="22"/>
          <w:lang w:val="en-CA"/>
        </w:rPr>
        <w:t xml:space="preserve">he light-blue shaded blocks </w:t>
      </w:r>
      <w:r>
        <w:rPr>
          <w:rFonts w:eastAsiaTheme="minorEastAsia"/>
          <w:lang w:eastAsia="ko-KR"/>
        </w:rPr>
        <w:t xml:space="preserve">in </w:t>
      </w:r>
      <w:r w:rsidRPr="00E95ECD">
        <w:rPr>
          <w:szCs w:val="22"/>
          <w:lang w:val="en-CA"/>
        </w:rPr>
        <w:fldChar w:fldCharType="begin"/>
      </w:r>
      <w:r w:rsidRPr="00E95ECD">
        <w:rPr>
          <w:szCs w:val="22"/>
          <w:lang w:val="en-CA"/>
        </w:rPr>
        <w:instrText xml:space="preserve"> REF _Ref787843 \h  \* MERGEFORMAT </w:instrText>
      </w:r>
      <w:r w:rsidRPr="00E95ECD">
        <w:rPr>
          <w:szCs w:val="22"/>
          <w:lang w:val="en-CA"/>
        </w:rPr>
      </w:r>
      <w:r w:rsidRPr="00E95ECD">
        <w:rPr>
          <w:szCs w:val="22"/>
          <w:lang w:val="en-CA"/>
        </w:rPr>
        <w:fldChar w:fldCharType="separate"/>
      </w:r>
      <w:r w:rsidR="003A61E2" w:rsidRPr="003A61E2">
        <w:rPr>
          <w:szCs w:val="22"/>
          <w:lang w:val="en-GB"/>
          <w:rPrChange w:id="367" w:author="v1-jc1" w:date="2020-12-06T19:24:00Z">
            <w:rPr>
              <w:b/>
              <w:sz w:val="20"/>
              <w:lang w:val="en-GB"/>
            </w:rPr>
          </w:rPrChange>
        </w:rPr>
        <w:t xml:space="preserve">Figure </w:t>
      </w:r>
      <w:r w:rsidR="003A61E2" w:rsidRPr="003A61E2">
        <w:rPr>
          <w:noProof/>
          <w:szCs w:val="22"/>
          <w:lang w:val="en-GB"/>
          <w:rPrChange w:id="368" w:author="v1-jc1" w:date="2020-12-06T19:24:00Z">
            <w:rPr>
              <w:b/>
              <w:noProof/>
              <w:sz w:val="20"/>
              <w:lang w:val="en-GB"/>
            </w:rPr>
          </w:rPrChange>
        </w:rPr>
        <w:t>54</w:t>
      </w:r>
      <w:r w:rsidRPr="00E95ECD">
        <w:rPr>
          <w:szCs w:val="22"/>
          <w:lang w:val="en-CA"/>
        </w:rPr>
        <w:fldChar w:fldCharType="end"/>
      </w:r>
      <w:r>
        <w:rPr>
          <w:szCs w:val="22"/>
          <w:lang w:val="en-CA"/>
        </w:rPr>
        <w:t xml:space="preserve"> indicate where the processing is applied in the mapped domain; and these include the inverse quantization, inverse transform, luma intra prediction and adding of the luma prediction </w:t>
      </w:r>
      <w:r>
        <w:rPr>
          <w:szCs w:val="22"/>
          <w:lang w:val="en-CA"/>
        </w:rPr>
        <w:lastRenderedPageBreak/>
        <w:t>together with the luma residual. The u</w:t>
      </w:r>
      <w:r w:rsidRPr="00C51C30">
        <w:rPr>
          <w:rFonts w:eastAsiaTheme="minorEastAsia"/>
          <w:lang w:eastAsia="ko-KR"/>
        </w:rPr>
        <w:t xml:space="preserve">nshaded blocks </w:t>
      </w:r>
      <w:r>
        <w:rPr>
          <w:rFonts w:eastAsiaTheme="minorEastAsia"/>
          <w:lang w:eastAsia="ko-KR"/>
        </w:rPr>
        <w:t xml:space="preserve">in </w:t>
      </w:r>
      <w:r w:rsidRPr="00E95ECD">
        <w:rPr>
          <w:szCs w:val="22"/>
          <w:lang w:val="en-CA"/>
        </w:rPr>
        <w:fldChar w:fldCharType="begin"/>
      </w:r>
      <w:r w:rsidRPr="00E95ECD">
        <w:rPr>
          <w:szCs w:val="22"/>
          <w:lang w:val="en-CA"/>
        </w:rPr>
        <w:instrText xml:space="preserve"> REF _Ref787843 \h  \* MERGEFORMAT </w:instrText>
      </w:r>
      <w:r w:rsidRPr="00E95ECD">
        <w:rPr>
          <w:szCs w:val="22"/>
          <w:lang w:val="en-CA"/>
        </w:rPr>
      </w:r>
      <w:r w:rsidRPr="00E95ECD">
        <w:rPr>
          <w:szCs w:val="22"/>
          <w:lang w:val="en-CA"/>
        </w:rPr>
        <w:fldChar w:fldCharType="separate"/>
      </w:r>
      <w:r w:rsidR="003A61E2" w:rsidRPr="003A61E2">
        <w:rPr>
          <w:szCs w:val="22"/>
          <w:lang w:val="en-GB"/>
          <w:rPrChange w:id="369" w:author="v1-jc1" w:date="2020-12-06T19:24:00Z">
            <w:rPr>
              <w:b/>
              <w:sz w:val="20"/>
              <w:lang w:val="en-GB"/>
            </w:rPr>
          </w:rPrChange>
        </w:rPr>
        <w:t xml:space="preserve">Figure </w:t>
      </w:r>
      <w:r w:rsidR="003A61E2" w:rsidRPr="003A61E2">
        <w:rPr>
          <w:noProof/>
          <w:szCs w:val="22"/>
          <w:lang w:val="en-GB"/>
          <w:rPrChange w:id="370" w:author="v1-jc1" w:date="2020-12-06T19:24:00Z">
            <w:rPr>
              <w:b/>
              <w:noProof/>
              <w:sz w:val="20"/>
              <w:lang w:val="en-GB"/>
            </w:rPr>
          </w:rPrChange>
        </w:rPr>
        <w:t>54</w:t>
      </w:r>
      <w:r w:rsidRPr="00E95ECD">
        <w:rPr>
          <w:szCs w:val="22"/>
          <w:lang w:val="en-CA"/>
        </w:rPr>
        <w:fldChar w:fldCharType="end"/>
      </w:r>
      <w:r>
        <w:rPr>
          <w:szCs w:val="22"/>
          <w:lang w:val="en-CA"/>
        </w:rPr>
        <w:t xml:space="preserve"> </w:t>
      </w:r>
      <w:r w:rsidRPr="00C51C30">
        <w:rPr>
          <w:rFonts w:eastAsiaTheme="minorEastAsia"/>
          <w:lang w:eastAsia="ko-KR"/>
        </w:rPr>
        <w:t xml:space="preserve">indicate </w:t>
      </w:r>
      <w:r>
        <w:rPr>
          <w:rFonts w:eastAsiaTheme="minorEastAsia"/>
          <w:lang w:eastAsia="ko-KR"/>
        </w:rPr>
        <w:t xml:space="preserve">where the processing is applied </w:t>
      </w:r>
      <w:r w:rsidRPr="00C51C30">
        <w:rPr>
          <w:rFonts w:eastAsiaTheme="minorEastAsia"/>
          <w:lang w:eastAsia="ko-KR"/>
        </w:rPr>
        <w:t>in the original</w:t>
      </w:r>
      <w:r>
        <w:rPr>
          <w:rFonts w:eastAsiaTheme="minorEastAsia"/>
          <w:lang w:eastAsia="ko-KR"/>
        </w:rPr>
        <w:t xml:space="preserve"> (i.e., non-mapped)</w:t>
      </w:r>
      <w:r w:rsidRPr="00C51C30">
        <w:rPr>
          <w:rFonts w:eastAsiaTheme="minorEastAsia"/>
          <w:lang w:eastAsia="ko-KR"/>
        </w:rPr>
        <w:t xml:space="preserve"> domain</w:t>
      </w:r>
      <w:r>
        <w:rPr>
          <w:rFonts w:eastAsiaTheme="minorEastAsia"/>
          <w:lang w:eastAsia="ko-KR"/>
        </w:rPr>
        <w:t>; and these include loop filters such as deblocking, ALF, and SAO, motion compensated prediction, chroma intra prediction, adding of the chroma prediction together with the chroma residual, and storage of decoded pictures as reference pictures. The l</w:t>
      </w:r>
      <w:r w:rsidRPr="00C51C30">
        <w:rPr>
          <w:rFonts w:eastAsiaTheme="minorEastAsia"/>
          <w:lang w:eastAsia="ko-KR"/>
        </w:rPr>
        <w:t xml:space="preserve">ight-yellow shaded blocks </w:t>
      </w:r>
      <w:r>
        <w:rPr>
          <w:rFonts w:eastAsiaTheme="minorEastAsia"/>
          <w:lang w:eastAsia="ko-KR"/>
        </w:rPr>
        <w:t xml:space="preserve">in </w:t>
      </w:r>
      <w:r w:rsidRPr="00E95ECD">
        <w:rPr>
          <w:szCs w:val="22"/>
          <w:lang w:val="en-CA"/>
        </w:rPr>
        <w:fldChar w:fldCharType="begin"/>
      </w:r>
      <w:r w:rsidRPr="00E95ECD">
        <w:rPr>
          <w:szCs w:val="22"/>
          <w:lang w:val="en-CA"/>
        </w:rPr>
        <w:instrText xml:space="preserve"> REF _Ref787843 \h  \* MERGEFORMAT </w:instrText>
      </w:r>
      <w:r w:rsidRPr="00E95ECD">
        <w:rPr>
          <w:szCs w:val="22"/>
          <w:lang w:val="en-CA"/>
        </w:rPr>
      </w:r>
      <w:r w:rsidRPr="00E95ECD">
        <w:rPr>
          <w:szCs w:val="22"/>
          <w:lang w:val="en-CA"/>
        </w:rPr>
        <w:fldChar w:fldCharType="separate"/>
      </w:r>
      <w:r w:rsidR="003A61E2" w:rsidRPr="003A61E2">
        <w:rPr>
          <w:szCs w:val="22"/>
          <w:lang w:val="en-GB"/>
          <w:rPrChange w:id="371" w:author="v1-jc1" w:date="2020-12-06T19:24:00Z">
            <w:rPr>
              <w:b/>
              <w:sz w:val="20"/>
              <w:lang w:val="en-GB"/>
            </w:rPr>
          </w:rPrChange>
        </w:rPr>
        <w:t xml:space="preserve">Figure </w:t>
      </w:r>
      <w:r w:rsidR="003A61E2" w:rsidRPr="003A61E2">
        <w:rPr>
          <w:noProof/>
          <w:szCs w:val="22"/>
          <w:lang w:val="en-GB"/>
          <w:rPrChange w:id="372" w:author="v1-jc1" w:date="2020-12-06T19:24:00Z">
            <w:rPr>
              <w:b/>
              <w:noProof/>
              <w:sz w:val="20"/>
              <w:lang w:val="en-GB"/>
            </w:rPr>
          </w:rPrChange>
        </w:rPr>
        <w:t>54</w:t>
      </w:r>
      <w:r w:rsidRPr="00E95ECD">
        <w:rPr>
          <w:szCs w:val="22"/>
          <w:lang w:val="en-CA"/>
        </w:rPr>
        <w:fldChar w:fldCharType="end"/>
      </w:r>
      <w:r>
        <w:rPr>
          <w:szCs w:val="22"/>
          <w:lang w:val="en-CA"/>
        </w:rPr>
        <w:t xml:space="preserve"> </w:t>
      </w:r>
      <w:r>
        <w:rPr>
          <w:rFonts w:eastAsiaTheme="minorEastAsia"/>
          <w:lang w:eastAsia="ko-KR"/>
        </w:rPr>
        <w:t xml:space="preserve">are the new LMCS functional blocks, including forward and inverse mapping of the luma signal and a luma-dependent chroma scaling process. </w:t>
      </w:r>
      <w:r>
        <w:rPr>
          <w:lang w:eastAsia="ko-KR"/>
        </w:rPr>
        <w:t xml:space="preserve">Like most other tools in VVC, LMCS can be enabled/disabled at the sequence level using an SPS flag. </w:t>
      </w:r>
    </w:p>
    <w:p w14:paraId="439C11E0" w14:textId="6B3AC2A8" w:rsidR="000829B1" w:rsidRDefault="000829B1" w:rsidP="00CA7357">
      <w:pPr>
        <w:jc w:val="both"/>
        <w:rPr>
          <w:rFonts w:eastAsiaTheme="minorEastAsia"/>
          <w:lang w:eastAsia="ko-KR"/>
        </w:rPr>
      </w:pPr>
    </w:p>
    <w:p w14:paraId="3076A1F6" w14:textId="73FDBEB4" w:rsidR="00CB7C35" w:rsidRDefault="00CB7C35" w:rsidP="00CA7357">
      <w:pPr>
        <w:jc w:val="both"/>
        <w:rPr>
          <w:rFonts w:eastAsiaTheme="minorEastAsia"/>
          <w:lang w:eastAsia="ko-KR"/>
        </w:rPr>
      </w:pPr>
      <w:r>
        <w:rPr>
          <w:b/>
          <w:noProof/>
          <w:sz w:val="20"/>
          <w:lang w:eastAsia="zh-CN"/>
        </w:rPr>
        <w:drawing>
          <wp:inline distT="0" distB="0" distL="0" distR="0" wp14:anchorId="6889E2D1" wp14:editId="0CCF6DA1">
            <wp:extent cx="5577840" cy="3200400"/>
            <wp:effectExtent l="0" t="0" r="381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7840" cy="3200400"/>
                    </a:xfrm>
                    <a:prstGeom prst="rect">
                      <a:avLst/>
                    </a:prstGeom>
                    <a:noFill/>
                  </pic:spPr>
                </pic:pic>
              </a:graphicData>
            </a:graphic>
          </wp:inline>
        </w:drawing>
      </w:r>
    </w:p>
    <w:p w14:paraId="5566A7B9" w14:textId="4C556ADB" w:rsidR="000829B1" w:rsidRDefault="000829B1" w:rsidP="00D5520A">
      <w:pPr>
        <w:jc w:val="center"/>
        <w:rPr>
          <w:b/>
        </w:rPr>
      </w:pPr>
      <w:bookmarkStart w:id="373" w:name="_Ref787843"/>
      <w:r w:rsidRPr="00D113C4">
        <w:rPr>
          <w:b/>
          <w:sz w:val="20"/>
          <w:lang w:val="en-GB"/>
        </w:rPr>
        <w:t xml:space="preserve">Figure </w:t>
      </w:r>
      <w:r w:rsidR="00795046">
        <w:rPr>
          <w:b/>
          <w:sz w:val="20"/>
          <w:lang w:val="en-GB"/>
        </w:rPr>
        <w:fldChar w:fldCharType="begin"/>
      </w:r>
      <w:r w:rsidR="00795046">
        <w:rPr>
          <w:b/>
          <w:sz w:val="20"/>
          <w:lang w:val="en-GB"/>
        </w:rPr>
        <w:instrText xml:space="preserve"> SEQ Figure \* ARABIC </w:instrText>
      </w:r>
      <w:r w:rsidR="00795046">
        <w:rPr>
          <w:b/>
          <w:sz w:val="20"/>
          <w:lang w:val="en-GB"/>
        </w:rPr>
        <w:fldChar w:fldCharType="separate"/>
      </w:r>
      <w:r w:rsidR="003A61E2">
        <w:rPr>
          <w:b/>
          <w:noProof/>
          <w:sz w:val="20"/>
          <w:lang w:val="en-GB"/>
        </w:rPr>
        <w:t>54</w:t>
      </w:r>
      <w:r w:rsidR="00795046">
        <w:rPr>
          <w:b/>
          <w:sz w:val="20"/>
          <w:lang w:val="en-GB"/>
        </w:rPr>
        <w:fldChar w:fldCharType="end"/>
      </w:r>
      <w:bookmarkEnd w:id="373"/>
      <w:r w:rsidRPr="00D113C4">
        <w:rPr>
          <w:b/>
          <w:sz w:val="20"/>
          <w:lang w:val="en-CA"/>
        </w:rPr>
        <w:t xml:space="preserve"> </w:t>
      </w:r>
      <w:r w:rsidRPr="00D113C4">
        <w:rPr>
          <w:b/>
          <w:sz w:val="20"/>
        </w:rPr>
        <w:t>–</w:t>
      </w:r>
      <w:r w:rsidRPr="00D113C4">
        <w:rPr>
          <w:b/>
          <w:sz w:val="20"/>
          <w:lang w:val="en-CA"/>
        </w:rPr>
        <w:t xml:space="preserve"> </w:t>
      </w:r>
      <w:r w:rsidRPr="00777DB7">
        <w:rPr>
          <w:b/>
        </w:rPr>
        <w:t xml:space="preserve">Luma mapping with chroma scaling </w:t>
      </w:r>
      <w:r>
        <w:rPr>
          <w:b/>
        </w:rPr>
        <w:t xml:space="preserve">architecture </w:t>
      </w:r>
    </w:p>
    <w:p w14:paraId="5E3D4CE1" w14:textId="77777777" w:rsidR="000829B1" w:rsidRDefault="000829B1" w:rsidP="00CD45EA">
      <w:pPr>
        <w:pStyle w:val="Heading4"/>
        <w:spacing w:before="136"/>
        <w:rPr>
          <w:lang w:eastAsia="ko-KR"/>
        </w:rPr>
      </w:pPr>
      <w:r>
        <w:rPr>
          <w:lang w:val="en-CA" w:eastAsia="ko-KR"/>
        </w:rPr>
        <w:t xml:space="preserve">Luma mapping with piecewise linear model </w:t>
      </w:r>
    </w:p>
    <w:p w14:paraId="70BB4A6C" w14:textId="7E5935F4" w:rsidR="000829B1" w:rsidRPr="006A5E9C" w:rsidRDefault="000829B1" w:rsidP="00CA7357">
      <w:pPr>
        <w:jc w:val="both"/>
        <w:rPr>
          <w:lang w:eastAsia="zh-CN"/>
        </w:rPr>
      </w:pPr>
      <w:bookmarkStart w:id="374" w:name="_Hlk32937880"/>
      <w:r>
        <w:rPr>
          <w:szCs w:val="22"/>
        </w:rPr>
        <w:t xml:space="preserve">The in-loop mapping of the </w:t>
      </w:r>
      <w:r w:rsidRPr="00C51C30">
        <w:rPr>
          <w:szCs w:val="22"/>
          <w:lang w:val="en-CA"/>
        </w:rPr>
        <w:t>luma component</w:t>
      </w:r>
      <w:r>
        <w:rPr>
          <w:szCs w:val="22"/>
          <w:lang w:val="en-CA"/>
        </w:rPr>
        <w:t xml:space="preserve"> adjusts the dynamic range</w:t>
      </w:r>
      <w:r>
        <w:rPr>
          <w:rFonts w:eastAsiaTheme="minorEastAsia"/>
          <w:lang w:eastAsia="ko-KR"/>
        </w:rPr>
        <w:t xml:space="preserve"> of the input signal by redistributing the codewords across the dynamic range to improve compression efficiency. Luma mapping makes use of a forward mapping function, </w:t>
      </w:r>
      <w:r w:rsidRPr="005B734C">
        <w:rPr>
          <w:rFonts w:eastAsiaTheme="minorEastAsia"/>
          <w:i/>
          <w:lang w:eastAsia="ko-KR"/>
        </w:rPr>
        <w:t>FwdMap</w:t>
      </w:r>
      <w:r>
        <w:rPr>
          <w:rFonts w:eastAsiaTheme="minorEastAsia"/>
          <w:lang w:eastAsia="ko-KR"/>
        </w:rPr>
        <w:t xml:space="preserve">, and a corresponding inverse mapping function, </w:t>
      </w:r>
      <w:r w:rsidRPr="005B734C">
        <w:rPr>
          <w:rFonts w:eastAsiaTheme="minorEastAsia"/>
          <w:i/>
          <w:lang w:eastAsia="ko-KR"/>
        </w:rPr>
        <w:t>InvMap</w:t>
      </w:r>
      <w:r>
        <w:rPr>
          <w:rFonts w:eastAsiaTheme="minorEastAsia"/>
          <w:lang w:eastAsia="ko-KR"/>
        </w:rPr>
        <w:t xml:space="preserve">. The </w:t>
      </w:r>
      <w:r w:rsidRPr="005B734C">
        <w:rPr>
          <w:rFonts w:eastAsiaTheme="minorEastAsia"/>
          <w:i/>
          <w:lang w:eastAsia="ko-KR"/>
        </w:rPr>
        <w:t>FwdMap</w:t>
      </w:r>
      <w:r>
        <w:rPr>
          <w:rFonts w:eastAsiaTheme="minorEastAsia"/>
          <w:lang w:eastAsia="ko-KR"/>
        </w:rPr>
        <w:t xml:space="preserve"> function is </w:t>
      </w:r>
      <w:r w:rsidR="00510FA5">
        <w:rPr>
          <w:rFonts w:eastAsiaTheme="minorEastAsia"/>
          <w:lang w:eastAsia="ko-KR"/>
        </w:rPr>
        <w:t>signalled</w:t>
      </w:r>
      <w:r>
        <w:rPr>
          <w:rFonts w:eastAsiaTheme="minorEastAsia"/>
          <w:lang w:eastAsia="ko-KR"/>
        </w:rPr>
        <w:t xml:space="preserve"> using a piecewise linear model with 16 equal pieces. </w:t>
      </w:r>
      <w:r w:rsidRPr="005B734C">
        <w:rPr>
          <w:rFonts w:eastAsiaTheme="minorEastAsia"/>
          <w:i/>
          <w:lang w:eastAsia="ko-KR"/>
        </w:rPr>
        <w:t>InvMap</w:t>
      </w:r>
      <w:r>
        <w:rPr>
          <w:rFonts w:eastAsiaTheme="minorEastAsia"/>
          <w:lang w:eastAsia="ko-KR"/>
        </w:rPr>
        <w:t xml:space="preserve"> function does not need to be </w:t>
      </w:r>
      <w:r w:rsidR="00510FA5">
        <w:rPr>
          <w:rFonts w:eastAsiaTheme="minorEastAsia"/>
          <w:lang w:eastAsia="ko-KR"/>
        </w:rPr>
        <w:t>signalled</w:t>
      </w:r>
      <w:r>
        <w:rPr>
          <w:rFonts w:eastAsiaTheme="minorEastAsia"/>
          <w:lang w:eastAsia="ko-KR"/>
        </w:rPr>
        <w:t xml:space="preserve"> and is instead derived from the </w:t>
      </w:r>
      <w:r w:rsidRPr="005B734C">
        <w:rPr>
          <w:rFonts w:eastAsiaTheme="minorEastAsia"/>
          <w:i/>
          <w:lang w:eastAsia="ko-KR"/>
        </w:rPr>
        <w:t>FwdMap</w:t>
      </w:r>
      <w:r>
        <w:rPr>
          <w:rFonts w:eastAsiaTheme="minorEastAsia"/>
          <w:lang w:eastAsia="ko-KR"/>
        </w:rPr>
        <w:t xml:space="preserve"> function. </w:t>
      </w:r>
    </w:p>
    <w:p w14:paraId="5C2306A5" w14:textId="501BEA89" w:rsidR="000829B1" w:rsidRDefault="00391FAA" w:rsidP="00D5520A">
      <w:pPr>
        <w:jc w:val="both"/>
      </w:pPr>
      <w:r>
        <w:t>The l</w:t>
      </w:r>
      <w:r w:rsidR="000829B1">
        <w:t xml:space="preserve">uma mapping model </w:t>
      </w:r>
      <w:r w:rsidR="00315F83">
        <w:t xml:space="preserve">is </w:t>
      </w:r>
      <w:r>
        <w:t>signal</w:t>
      </w:r>
      <w:r w:rsidR="0094632F">
        <w:t>l</w:t>
      </w:r>
      <w:r>
        <w:t xml:space="preserve">ed </w:t>
      </w:r>
      <w:r w:rsidR="00CB7C35">
        <w:t xml:space="preserve">in the adaptation parameter set (APS) syntax structure with aps_params_type set </w:t>
      </w:r>
      <w:r w:rsidR="00CB7C35" w:rsidRPr="00612916">
        <w:t>equal to 1 (LMCS_APS)</w:t>
      </w:r>
      <w:r w:rsidR="00CB7C35">
        <w:t>. Up to 4 LMCS APS’s can be used in a coded video sequence. Only 1 LMCS APS can be used for a picture.</w:t>
      </w:r>
      <w:r w:rsidR="000829B1">
        <w:t xml:space="preserve"> </w:t>
      </w:r>
      <w:r w:rsidR="00CB7C35">
        <w:t>The</w:t>
      </w:r>
      <w:r w:rsidR="000829B1">
        <w:t xml:space="preserve"> luma mapping model is </w:t>
      </w:r>
      <w:r w:rsidR="00CB7C35">
        <w:t xml:space="preserve">signalled using </w:t>
      </w:r>
      <w:r w:rsidR="000829B1">
        <w:t xml:space="preserve">piecewise linear model. The piecewise linear model partitions the input signal’s dynamic range into 16 equal pieces, and for each piece, its linear mapping parameters are expressed using the number of codewords assigned to that piece. Take 10-bit input as an example. Each of the 16 pieces will have 64 codewords assigned to it by default. The </w:t>
      </w:r>
      <w:r w:rsidR="00510FA5">
        <w:t>signalled</w:t>
      </w:r>
      <w:r w:rsidR="000829B1">
        <w:t xml:space="preserve"> number of codewords is used to calculate the scaling factor and adjust the mapping function accordingly for that piece. </w:t>
      </w:r>
      <w:r>
        <w:t xml:space="preserve">At the </w:t>
      </w:r>
      <w:r w:rsidR="00CB7C35">
        <w:t xml:space="preserve">slice </w:t>
      </w:r>
      <w:r>
        <w:t>level, an</w:t>
      </w:r>
      <w:r w:rsidR="0094632F">
        <w:t xml:space="preserve"> LMCS enable flag is </w:t>
      </w:r>
      <w:r>
        <w:t>signal</w:t>
      </w:r>
      <w:r w:rsidR="0094632F">
        <w:rPr>
          <w:rFonts w:hint="eastAsia"/>
          <w:lang w:eastAsia="zh-CN"/>
        </w:rPr>
        <w:t>l</w:t>
      </w:r>
      <w:r>
        <w:t xml:space="preserve">ed to indicate if the LMCS process as depicted in </w:t>
      </w:r>
      <w:r w:rsidRPr="00E95ECD">
        <w:rPr>
          <w:szCs w:val="22"/>
          <w:lang w:val="en-CA"/>
        </w:rPr>
        <w:fldChar w:fldCharType="begin"/>
      </w:r>
      <w:r w:rsidRPr="00E95ECD">
        <w:rPr>
          <w:szCs w:val="22"/>
          <w:lang w:val="en-CA"/>
        </w:rPr>
        <w:instrText xml:space="preserve"> REF _Ref787843 \h  \* MERGEFORMAT </w:instrText>
      </w:r>
      <w:r w:rsidRPr="00E95ECD">
        <w:rPr>
          <w:szCs w:val="22"/>
          <w:lang w:val="en-CA"/>
        </w:rPr>
      </w:r>
      <w:r w:rsidRPr="00E95ECD">
        <w:rPr>
          <w:szCs w:val="22"/>
          <w:lang w:val="en-CA"/>
        </w:rPr>
        <w:fldChar w:fldCharType="separate"/>
      </w:r>
      <w:r w:rsidR="003A61E2" w:rsidRPr="003A61E2">
        <w:rPr>
          <w:szCs w:val="22"/>
          <w:lang w:val="en-GB"/>
          <w:rPrChange w:id="375" w:author="v1-jc1" w:date="2020-12-06T19:24:00Z">
            <w:rPr>
              <w:b/>
              <w:sz w:val="20"/>
              <w:lang w:val="en-GB"/>
            </w:rPr>
          </w:rPrChange>
        </w:rPr>
        <w:t xml:space="preserve">Figure </w:t>
      </w:r>
      <w:r w:rsidR="003A61E2" w:rsidRPr="003A61E2">
        <w:rPr>
          <w:noProof/>
          <w:szCs w:val="22"/>
          <w:lang w:val="en-GB"/>
          <w:rPrChange w:id="376" w:author="v1-jc1" w:date="2020-12-06T19:24:00Z">
            <w:rPr>
              <w:b/>
              <w:noProof/>
              <w:sz w:val="20"/>
              <w:lang w:val="en-GB"/>
            </w:rPr>
          </w:rPrChange>
        </w:rPr>
        <w:t>54</w:t>
      </w:r>
      <w:r w:rsidRPr="00E95ECD">
        <w:rPr>
          <w:szCs w:val="22"/>
          <w:lang w:val="en-CA"/>
        </w:rPr>
        <w:fldChar w:fldCharType="end"/>
      </w:r>
      <w:r>
        <w:t xml:space="preserve"> is applied to the current </w:t>
      </w:r>
      <w:r w:rsidR="00CB7C35">
        <w:t>slice</w:t>
      </w:r>
      <w:r>
        <w:t xml:space="preserve">. </w:t>
      </w:r>
      <w:r w:rsidR="00CB7C35">
        <w:t>If LMCS is enabled for the current slice, an aps_id is sig</w:t>
      </w:r>
      <w:r w:rsidR="00153069">
        <w:t>n</w:t>
      </w:r>
      <w:r w:rsidR="00CB7C35">
        <w:t>alled in the slice header to identify the APS that carries the luma mapping parameters.</w:t>
      </w:r>
    </w:p>
    <w:p w14:paraId="46C2DA0F" w14:textId="77777777" w:rsidR="000829B1" w:rsidRPr="007A3DC3" w:rsidRDefault="000829B1" w:rsidP="009C5E4D">
      <w:pPr>
        <w:jc w:val="both"/>
        <w:rPr>
          <w:szCs w:val="22"/>
        </w:rPr>
      </w:pPr>
      <w:r>
        <w:rPr>
          <w:szCs w:val="22"/>
        </w:rPr>
        <w:t xml:space="preserve">Each </w:t>
      </w:r>
      <w:r w:rsidRPr="006A5E9C">
        <w:rPr>
          <w:szCs w:val="22"/>
        </w:rPr>
        <w:t>i-th piece, i = 0 …</w:t>
      </w:r>
      <w:r w:rsidRPr="00371E14">
        <w:rPr>
          <w:szCs w:val="22"/>
        </w:rPr>
        <w:t xml:space="preserve"> 1</w:t>
      </w:r>
      <w:r>
        <w:rPr>
          <w:szCs w:val="22"/>
        </w:rPr>
        <w:t>5</w:t>
      </w:r>
      <w:r w:rsidRPr="006A5E9C">
        <w:rPr>
          <w:szCs w:val="22"/>
        </w:rPr>
        <w:t xml:space="preserve">, of the </w:t>
      </w:r>
      <w:r w:rsidRPr="006A5E9C">
        <w:rPr>
          <w:rFonts w:eastAsiaTheme="minorEastAsia"/>
          <w:i/>
          <w:szCs w:val="22"/>
          <w:lang w:eastAsia="ko-KR"/>
        </w:rPr>
        <w:t>FwdMap</w:t>
      </w:r>
      <w:r w:rsidRPr="006A5E9C">
        <w:rPr>
          <w:rFonts w:eastAsiaTheme="minorEastAsia"/>
          <w:szCs w:val="22"/>
          <w:lang w:eastAsia="ko-KR"/>
        </w:rPr>
        <w:t xml:space="preserve"> </w:t>
      </w:r>
      <w:r w:rsidRPr="006A5E9C">
        <w:rPr>
          <w:szCs w:val="22"/>
        </w:rPr>
        <w:t>piecewise linear mode</w:t>
      </w:r>
      <w:r>
        <w:rPr>
          <w:szCs w:val="22"/>
        </w:rPr>
        <w:t>l is</w:t>
      </w:r>
      <w:r w:rsidRPr="006A5E9C">
        <w:rPr>
          <w:szCs w:val="22"/>
        </w:rPr>
        <w:t xml:space="preserve"> defined by two input pivot points </w:t>
      </w:r>
      <w:r>
        <w:rPr>
          <w:szCs w:val="22"/>
        </w:rPr>
        <w:t xml:space="preserve">InputPivot[] </w:t>
      </w:r>
      <w:r w:rsidRPr="006A5E9C">
        <w:rPr>
          <w:szCs w:val="22"/>
        </w:rPr>
        <w:t>and two output (mapped) pivot points</w:t>
      </w:r>
      <w:r>
        <w:rPr>
          <w:szCs w:val="22"/>
        </w:rPr>
        <w:t xml:space="preserve"> MappedPivot[]</w:t>
      </w:r>
      <w:r w:rsidRPr="006A5E9C">
        <w:rPr>
          <w:szCs w:val="22"/>
        </w:rPr>
        <w:t xml:space="preserve">. </w:t>
      </w:r>
    </w:p>
    <w:p w14:paraId="3C343D6D" w14:textId="77777777" w:rsidR="000829B1" w:rsidRPr="006A5E9C" w:rsidRDefault="000829B1" w:rsidP="00AF3FCF">
      <w:pPr>
        <w:jc w:val="both"/>
        <w:rPr>
          <w:rFonts w:eastAsiaTheme="minorEastAsia"/>
          <w:szCs w:val="22"/>
          <w:lang w:eastAsia="ko-KR"/>
        </w:rPr>
      </w:pPr>
      <w:bookmarkStart w:id="377" w:name="OLE_LINK290"/>
      <w:bookmarkStart w:id="378" w:name="OLE_LINK303"/>
      <w:bookmarkStart w:id="379" w:name="OLE_LINK304"/>
      <w:bookmarkEnd w:id="374"/>
      <w:r w:rsidRPr="006A5E9C">
        <w:rPr>
          <w:rFonts w:eastAsiaTheme="minorEastAsia"/>
          <w:szCs w:val="22"/>
          <w:lang w:eastAsia="ko-KR"/>
        </w:rPr>
        <w:t>The InputPivot[] and Map</w:t>
      </w:r>
      <w:r>
        <w:rPr>
          <w:rFonts w:eastAsiaTheme="minorEastAsia"/>
          <w:szCs w:val="22"/>
          <w:lang w:eastAsia="ko-KR"/>
        </w:rPr>
        <w:t>p</w:t>
      </w:r>
      <w:r w:rsidRPr="006A5E9C">
        <w:rPr>
          <w:rFonts w:eastAsiaTheme="minorEastAsia"/>
          <w:szCs w:val="22"/>
          <w:lang w:eastAsia="ko-KR"/>
        </w:rPr>
        <w:t>edPivot[] are computed as follow</w:t>
      </w:r>
      <w:r>
        <w:rPr>
          <w:rFonts w:eastAsiaTheme="minorEastAsia"/>
          <w:szCs w:val="22"/>
          <w:lang w:eastAsia="ko-KR"/>
        </w:rPr>
        <w:t xml:space="preserve">s (assuming </w:t>
      </w:r>
      <w:r w:rsidRPr="00371E14">
        <w:rPr>
          <w:rFonts w:eastAsiaTheme="minorEastAsia"/>
          <w:szCs w:val="22"/>
          <w:lang w:eastAsia="ko-KR"/>
        </w:rPr>
        <w:t>10</w:t>
      </w:r>
      <w:r>
        <w:rPr>
          <w:rFonts w:eastAsiaTheme="minorEastAsia"/>
          <w:szCs w:val="22"/>
          <w:lang w:eastAsia="ko-KR"/>
        </w:rPr>
        <w:t>-bit video):</w:t>
      </w:r>
    </w:p>
    <w:p w14:paraId="3B255F7B" w14:textId="77777777" w:rsidR="000829B1" w:rsidRPr="006A5E9C" w:rsidRDefault="000829B1" w:rsidP="000613EB">
      <w:pPr>
        <w:pStyle w:val="ListParagraph"/>
        <w:numPr>
          <w:ilvl w:val="0"/>
          <w:numId w:val="25"/>
        </w:numPr>
        <w:tabs>
          <w:tab w:val="left" w:pos="284"/>
          <w:tab w:val="left" w:pos="794"/>
          <w:tab w:val="left" w:pos="1170"/>
          <w:tab w:val="left" w:pos="1588"/>
          <w:tab w:val="left" w:pos="1985"/>
        </w:tabs>
        <w:spacing w:before="136"/>
        <w:rPr>
          <w:noProof/>
          <w:sz w:val="22"/>
          <w:szCs w:val="22"/>
        </w:rPr>
      </w:pPr>
      <w:bookmarkStart w:id="380" w:name="OLE_LINK49"/>
      <w:bookmarkStart w:id="381" w:name="OLE_LINK50"/>
      <w:bookmarkStart w:id="382" w:name="OLE_LINK42"/>
      <w:bookmarkStart w:id="383" w:name="OLE_LINK43"/>
      <w:bookmarkStart w:id="384" w:name="OLE_LINK40"/>
      <w:bookmarkStart w:id="385" w:name="OLE_LINK41"/>
      <w:r w:rsidRPr="006A5E9C">
        <w:rPr>
          <w:noProof/>
          <w:sz w:val="22"/>
          <w:szCs w:val="22"/>
        </w:rPr>
        <w:t>OrgCW</w:t>
      </w:r>
      <w:r w:rsidRPr="00371E14">
        <w:rPr>
          <w:noProof/>
          <w:sz w:val="22"/>
          <w:szCs w:val="22"/>
        </w:rPr>
        <w:t xml:space="preserve"> = </w:t>
      </w:r>
      <w:r w:rsidRPr="006A5E9C">
        <w:rPr>
          <w:noProof/>
          <w:sz w:val="22"/>
          <w:szCs w:val="22"/>
        </w:rPr>
        <w:t>64</w:t>
      </w:r>
    </w:p>
    <w:p w14:paraId="23CCC634" w14:textId="77777777" w:rsidR="000829B1" w:rsidRPr="006A5E9C" w:rsidRDefault="000829B1" w:rsidP="000613EB">
      <w:pPr>
        <w:pStyle w:val="ListParagraph"/>
        <w:numPr>
          <w:ilvl w:val="0"/>
          <w:numId w:val="25"/>
        </w:numPr>
        <w:tabs>
          <w:tab w:val="left" w:pos="284"/>
          <w:tab w:val="left" w:pos="794"/>
          <w:tab w:val="left" w:pos="1170"/>
          <w:tab w:val="left" w:pos="1588"/>
          <w:tab w:val="left" w:pos="1985"/>
        </w:tabs>
        <w:spacing w:before="136"/>
        <w:rPr>
          <w:noProof/>
          <w:sz w:val="22"/>
          <w:szCs w:val="22"/>
        </w:rPr>
      </w:pPr>
      <w:r>
        <w:rPr>
          <w:noProof/>
          <w:sz w:val="22"/>
          <w:szCs w:val="22"/>
        </w:rPr>
        <w:t>F</w:t>
      </w:r>
      <w:r w:rsidRPr="00371E14">
        <w:rPr>
          <w:noProof/>
          <w:sz w:val="22"/>
          <w:szCs w:val="22"/>
        </w:rPr>
        <w:t xml:space="preserve">or </w:t>
      </w:r>
      <w:r>
        <w:rPr>
          <w:noProof/>
          <w:sz w:val="22"/>
          <w:szCs w:val="22"/>
        </w:rPr>
        <w:t xml:space="preserve">i </w:t>
      </w:r>
      <w:r w:rsidRPr="00371E14">
        <w:rPr>
          <w:noProof/>
          <w:sz w:val="22"/>
          <w:szCs w:val="22"/>
        </w:rPr>
        <w:t>=</w:t>
      </w:r>
      <w:r>
        <w:rPr>
          <w:noProof/>
          <w:sz w:val="22"/>
          <w:szCs w:val="22"/>
        </w:rPr>
        <w:t xml:space="preserve"> </w:t>
      </w:r>
      <w:r w:rsidRPr="00371E14">
        <w:rPr>
          <w:noProof/>
          <w:sz w:val="22"/>
          <w:szCs w:val="22"/>
        </w:rPr>
        <w:t>0:1</w:t>
      </w:r>
      <w:r>
        <w:rPr>
          <w:noProof/>
          <w:sz w:val="22"/>
          <w:szCs w:val="22"/>
        </w:rPr>
        <w:t>6</w:t>
      </w:r>
      <w:r w:rsidRPr="006A5E9C">
        <w:rPr>
          <w:noProof/>
          <w:sz w:val="22"/>
          <w:szCs w:val="22"/>
        </w:rPr>
        <w:t>, InputPivot[ i ]</w:t>
      </w:r>
      <w:bookmarkEnd w:id="380"/>
      <w:bookmarkEnd w:id="381"/>
      <w:r w:rsidRPr="006A5E9C">
        <w:rPr>
          <w:noProof/>
          <w:sz w:val="22"/>
          <w:szCs w:val="22"/>
        </w:rPr>
        <w:t xml:space="preserve"> = i * </w:t>
      </w:r>
      <w:bookmarkStart w:id="386" w:name="OLE_LINK76"/>
      <w:bookmarkStart w:id="387" w:name="OLE_LINK77"/>
      <w:r w:rsidRPr="006A5E9C">
        <w:rPr>
          <w:noProof/>
          <w:sz w:val="22"/>
          <w:szCs w:val="22"/>
        </w:rPr>
        <w:t>OrgCW</w:t>
      </w:r>
      <w:bookmarkEnd w:id="382"/>
      <w:bookmarkEnd w:id="383"/>
      <w:bookmarkEnd w:id="384"/>
      <w:bookmarkEnd w:id="385"/>
      <w:bookmarkEnd w:id="386"/>
      <w:bookmarkEnd w:id="387"/>
    </w:p>
    <w:p w14:paraId="01DC8E8A" w14:textId="357BE6FD" w:rsidR="000829B1" w:rsidRPr="006A5E9C" w:rsidRDefault="000829B1" w:rsidP="000613EB">
      <w:pPr>
        <w:pStyle w:val="ListParagraph"/>
        <w:numPr>
          <w:ilvl w:val="0"/>
          <w:numId w:val="25"/>
        </w:numPr>
        <w:tabs>
          <w:tab w:val="left" w:pos="284"/>
          <w:tab w:val="left" w:pos="794"/>
          <w:tab w:val="left" w:pos="1170"/>
          <w:tab w:val="left" w:pos="1588"/>
          <w:tab w:val="left" w:pos="1985"/>
        </w:tabs>
        <w:spacing w:before="136"/>
        <w:rPr>
          <w:noProof/>
          <w:sz w:val="22"/>
          <w:szCs w:val="22"/>
        </w:rPr>
      </w:pPr>
      <w:r>
        <w:rPr>
          <w:rFonts w:eastAsiaTheme="minorEastAsia"/>
          <w:sz w:val="22"/>
          <w:szCs w:val="22"/>
          <w:lang w:eastAsia="ko-KR"/>
        </w:rPr>
        <w:lastRenderedPageBreak/>
        <w:t xml:space="preserve">For </w:t>
      </w:r>
      <w:r w:rsidRPr="00E95ECD">
        <w:rPr>
          <w:rFonts w:eastAsiaTheme="minorEastAsia"/>
          <w:sz w:val="22"/>
          <w:szCs w:val="22"/>
          <w:lang w:eastAsia="ko-KR"/>
        </w:rPr>
        <w:t>i=0:16</w:t>
      </w:r>
      <w:r>
        <w:rPr>
          <w:rFonts w:eastAsiaTheme="minorEastAsia"/>
          <w:sz w:val="22"/>
          <w:szCs w:val="22"/>
          <w:lang w:eastAsia="ko-KR"/>
        </w:rPr>
        <w:t>, Mapped</w:t>
      </w:r>
      <w:r w:rsidRPr="006A5E9C">
        <w:rPr>
          <w:rFonts w:eastAsiaTheme="minorEastAsia"/>
          <w:sz w:val="22"/>
          <w:szCs w:val="22"/>
          <w:lang w:eastAsia="ko-KR"/>
        </w:rPr>
        <w:t xml:space="preserve">Pivot[i] </w:t>
      </w:r>
      <w:r>
        <w:rPr>
          <w:rFonts w:eastAsiaTheme="minorEastAsia"/>
          <w:sz w:val="22"/>
          <w:szCs w:val="22"/>
          <w:lang w:eastAsia="ko-KR"/>
        </w:rPr>
        <w:t xml:space="preserve">is calculated as follows: </w:t>
      </w:r>
      <w:r w:rsidRPr="006A5E9C">
        <w:rPr>
          <w:rFonts w:eastAsiaTheme="minorEastAsia"/>
          <w:sz w:val="22"/>
          <w:szCs w:val="22"/>
          <w:lang w:eastAsia="ko-KR"/>
        </w:rPr>
        <w:t xml:space="preserve"> </w:t>
      </w:r>
      <w:r w:rsidRPr="00371E14">
        <w:rPr>
          <w:noProof/>
          <w:sz w:val="22"/>
          <w:szCs w:val="22"/>
        </w:rPr>
        <w:br/>
      </w:r>
      <w:r>
        <w:rPr>
          <w:noProof/>
          <w:sz w:val="22"/>
          <w:szCs w:val="22"/>
        </w:rPr>
        <w:t>Mapped</w:t>
      </w:r>
      <w:r w:rsidRPr="006A5E9C">
        <w:rPr>
          <w:noProof/>
          <w:sz w:val="22"/>
          <w:szCs w:val="22"/>
        </w:rPr>
        <w:t>Pivot[ 0 ] = 0;</w:t>
      </w:r>
      <w:r w:rsidRPr="006A5E9C">
        <w:rPr>
          <w:noProof/>
          <w:sz w:val="22"/>
          <w:szCs w:val="22"/>
        </w:rPr>
        <w:br/>
        <w:t>for( i = 0; i &lt;16</w:t>
      </w:r>
      <w:r w:rsidRPr="006A5E9C">
        <w:rPr>
          <w:bCs/>
          <w:kern w:val="2"/>
          <w:sz w:val="22"/>
          <w:szCs w:val="22"/>
          <w:lang w:eastAsia="zh-CN"/>
        </w:rPr>
        <w:t> </w:t>
      </w:r>
      <w:r w:rsidRPr="006A5E9C">
        <w:rPr>
          <w:noProof/>
          <w:sz w:val="22"/>
          <w:szCs w:val="22"/>
        </w:rPr>
        <w:t>; i++)</w:t>
      </w:r>
      <w:bookmarkStart w:id="388" w:name="OLE_LINK73"/>
      <w:r w:rsidRPr="00371E14">
        <w:rPr>
          <w:sz w:val="22"/>
        </w:rPr>
        <w:br/>
      </w:r>
      <w:r w:rsidR="004F1F53">
        <w:rPr>
          <w:sz w:val="22"/>
        </w:rPr>
        <w:tab/>
      </w:r>
      <w:r w:rsidR="004F1F53">
        <w:rPr>
          <w:sz w:val="22"/>
        </w:rPr>
        <w:tab/>
      </w:r>
      <w:r>
        <w:rPr>
          <w:sz w:val="22"/>
        </w:rPr>
        <w:t>Mapped</w:t>
      </w:r>
      <w:r w:rsidRPr="006A5E9C">
        <w:rPr>
          <w:sz w:val="22"/>
        </w:rPr>
        <w:t xml:space="preserve">Pivot[ i + 1 ] </w:t>
      </w:r>
      <w:bookmarkEnd w:id="388"/>
      <w:r>
        <w:rPr>
          <w:sz w:val="22"/>
        </w:rPr>
        <w:t>= Mapped</w:t>
      </w:r>
      <w:r w:rsidRPr="006A5E9C">
        <w:rPr>
          <w:sz w:val="22"/>
        </w:rPr>
        <w:t>Pivot[ i ] + </w:t>
      </w:r>
      <w:bookmarkStart w:id="389" w:name="OLE_LINK74"/>
      <w:bookmarkStart w:id="390" w:name="OLE_LINK75"/>
      <w:r>
        <w:rPr>
          <w:sz w:val="22"/>
        </w:rPr>
        <w:t>Signalled</w:t>
      </w:r>
      <w:r w:rsidRPr="006A5E9C">
        <w:rPr>
          <w:sz w:val="22"/>
        </w:rPr>
        <w:t>CW[ i ]</w:t>
      </w:r>
      <w:bookmarkEnd w:id="389"/>
      <w:bookmarkEnd w:id="390"/>
    </w:p>
    <w:bookmarkEnd w:id="377"/>
    <w:bookmarkEnd w:id="378"/>
    <w:bookmarkEnd w:id="379"/>
    <w:p w14:paraId="0554E8DA" w14:textId="63A05173" w:rsidR="000829B1" w:rsidRPr="00371E14" w:rsidRDefault="000829B1" w:rsidP="00CA7357">
      <w:pPr>
        <w:jc w:val="both"/>
      </w:pPr>
      <w:r w:rsidRPr="006A5E9C">
        <w:rPr>
          <w:rFonts w:eastAsiaTheme="minorEastAsia"/>
          <w:szCs w:val="22"/>
          <w:lang w:eastAsia="ko-KR"/>
        </w:rPr>
        <w:t xml:space="preserve">where </w:t>
      </w:r>
      <w:r w:rsidRPr="00371E14">
        <w:t>SignalledCW[ i ] is the signal</w:t>
      </w:r>
      <w:r w:rsidR="00510FA5">
        <w:t>l</w:t>
      </w:r>
      <w:r w:rsidRPr="00371E14">
        <w:t xml:space="preserve">ed number of codewords for the i-th piece. </w:t>
      </w:r>
    </w:p>
    <w:p w14:paraId="2575A6D3" w14:textId="0590243B" w:rsidR="000829B1" w:rsidRDefault="000829B1" w:rsidP="00CA7357">
      <w:pPr>
        <w:jc w:val="both"/>
        <w:rPr>
          <w:szCs w:val="22"/>
        </w:rPr>
      </w:pPr>
      <w:r>
        <w:rPr>
          <w:rFonts w:eastAsiaTheme="minorEastAsia"/>
          <w:lang w:eastAsia="ko-KR"/>
        </w:rPr>
        <w:t xml:space="preserve">As shown in </w:t>
      </w:r>
      <w:r w:rsidRPr="00E95ECD">
        <w:rPr>
          <w:szCs w:val="22"/>
          <w:lang w:val="en-CA"/>
        </w:rPr>
        <w:fldChar w:fldCharType="begin"/>
      </w:r>
      <w:r w:rsidRPr="00E95ECD">
        <w:rPr>
          <w:szCs w:val="22"/>
          <w:lang w:val="en-CA"/>
        </w:rPr>
        <w:instrText xml:space="preserve"> REF _Ref787843 \h  \* MERGEFORMAT </w:instrText>
      </w:r>
      <w:r w:rsidRPr="00E95ECD">
        <w:rPr>
          <w:szCs w:val="22"/>
          <w:lang w:val="en-CA"/>
        </w:rPr>
      </w:r>
      <w:r w:rsidRPr="00E95ECD">
        <w:rPr>
          <w:szCs w:val="22"/>
          <w:lang w:val="en-CA"/>
        </w:rPr>
        <w:fldChar w:fldCharType="separate"/>
      </w:r>
      <w:r w:rsidR="003A61E2" w:rsidRPr="003A61E2">
        <w:rPr>
          <w:szCs w:val="22"/>
          <w:lang w:val="en-GB"/>
          <w:rPrChange w:id="391" w:author="v1-jc1" w:date="2020-12-06T19:24:00Z">
            <w:rPr>
              <w:b/>
              <w:sz w:val="20"/>
              <w:lang w:val="en-GB"/>
            </w:rPr>
          </w:rPrChange>
        </w:rPr>
        <w:t xml:space="preserve">Figure </w:t>
      </w:r>
      <w:r w:rsidR="003A61E2" w:rsidRPr="003A61E2">
        <w:rPr>
          <w:noProof/>
          <w:szCs w:val="22"/>
          <w:lang w:val="en-GB"/>
          <w:rPrChange w:id="392" w:author="v1-jc1" w:date="2020-12-06T19:24:00Z">
            <w:rPr>
              <w:b/>
              <w:noProof/>
              <w:sz w:val="20"/>
              <w:lang w:val="en-GB"/>
            </w:rPr>
          </w:rPrChange>
        </w:rPr>
        <w:t>54</w:t>
      </w:r>
      <w:r w:rsidRPr="00E95ECD">
        <w:rPr>
          <w:szCs w:val="22"/>
          <w:lang w:val="en-CA"/>
        </w:rPr>
        <w:fldChar w:fldCharType="end"/>
      </w:r>
      <w:r>
        <w:rPr>
          <w:szCs w:val="22"/>
          <w:lang w:val="en-CA"/>
        </w:rPr>
        <w:t xml:space="preserve">, for </w:t>
      </w:r>
      <w:bookmarkStart w:id="393" w:name="_Hlk32939912"/>
      <w:r>
        <w:rPr>
          <w:szCs w:val="22"/>
          <w:lang w:val="en-CA"/>
        </w:rPr>
        <w:t xml:space="preserve">an </w:t>
      </w:r>
      <w:r>
        <w:rPr>
          <w:rFonts w:eastAsiaTheme="minorEastAsia"/>
          <w:lang w:eastAsia="ko-KR"/>
        </w:rPr>
        <w:t xml:space="preserve">inter-coded block, motion compensated prediction is performed in the mapped domain. In other words, after the </w:t>
      </w:r>
      <w:r>
        <w:rPr>
          <w:szCs w:val="22"/>
        </w:rPr>
        <w:t xml:space="preserve">motion-compensated </w:t>
      </w:r>
      <w:r>
        <w:rPr>
          <w:rFonts w:eastAsiaTheme="minorEastAsia"/>
          <w:lang w:eastAsia="ko-KR"/>
        </w:rPr>
        <w:t xml:space="preserve">prediction block </w:t>
      </w:r>
      <m:oMath>
        <m:sSub>
          <m:sSubPr>
            <m:ctrlPr>
              <w:rPr>
                <w:rFonts w:ascii="Cambria Math" w:hAnsi="Cambria Math"/>
                <w:i/>
                <w:szCs w:val="22"/>
              </w:rPr>
            </m:ctrlPr>
          </m:sSubPr>
          <m:e>
            <m:r>
              <w:rPr>
                <w:rFonts w:ascii="Cambria Math" w:hAnsi="Cambria Math"/>
                <w:szCs w:val="22"/>
              </w:rPr>
              <m:t>Y</m:t>
            </m:r>
          </m:e>
          <m:sub>
            <m:r>
              <w:rPr>
                <w:rFonts w:ascii="Cambria Math" w:hAnsi="Cambria Math"/>
                <w:szCs w:val="22"/>
              </w:rPr>
              <m:t>pred</m:t>
            </m:r>
          </m:sub>
        </m:sSub>
      </m:oMath>
      <w:r>
        <w:rPr>
          <w:rFonts w:eastAsiaTheme="minorEastAsia"/>
          <w:szCs w:val="22"/>
        </w:rPr>
        <w:t xml:space="preserve"> </w:t>
      </w:r>
      <w:r>
        <w:rPr>
          <w:rFonts w:eastAsiaTheme="minorEastAsia"/>
          <w:lang w:eastAsia="ko-KR"/>
        </w:rPr>
        <w:t xml:space="preserve">is calculated based on the reference signals in the DPB, the </w:t>
      </w:r>
      <w:r>
        <w:rPr>
          <w:i/>
          <w:szCs w:val="22"/>
        </w:rPr>
        <w:t>FwdMap</w:t>
      </w:r>
      <w:r>
        <w:rPr>
          <w:szCs w:val="22"/>
        </w:rPr>
        <w:t xml:space="preserve"> function is applied to map the luma prediction block in the original domain to the mapped domain, </w:t>
      </w:r>
      <m:oMath>
        <m:sSub>
          <m:sSubPr>
            <m:ctrlPr>
              <w:rPr>
                <w:rFonts w:ascii="Cambria Math" w:hAnsi="Cambria Math"/>
                <w:i/>
                <w:szCs w:val="22"/>
              </w:rPr>
            </m:ctrlPr>
          </m:sSubPr>
          <m:e>
            <m:r>
              <w:rPr>
                <w:rFonts w:ascii="Cambria Math" w:hAnsi="Cambria Math"/>
                <w:szCs w:val="22"/>
              </w:rPr>
              <m:t>Y'</m:t>
            </m:r>
          </m:e>
          <m:sub>
            <m:r>
              <w:rPr>
                <w:rFonts w:ascii="Cambria Math" w:hAnsi="Cambria Math"/>
                <w:szCs w:val="22"/>
              </w:rPr>
              <m:t>pred</m:t>
            </m:r>
          </m:sub>
        </m:sSub>
        <m:r>
          <w:rPr>
            <w:rFonts w:ascii="Cambria Math" w:hAnsi="Cambria Math"/>
            <w:szCs w:val="22"/>
          </w:rPr>
          <m:t>=FwdMap(</m:t>
        </m:r>
        <m:sSub>
          <m:sSubPr>
            <m:ctrlPr>
              <w:rPr>
                <w:rFonts w:ascii="Cambria Math" w:hAnsi="Cambria Math"/>
                <w:i/>
                <w:szCs w:val="22"/>
              </w:rPr>
            </m:ctrlPr>
          </m:sSubPr>
          <m:e>
            <m:r>
              <w:rPr>
                <w:rFonts w:ascii="Cambria Math" w:hAnsi="Cambria Math"/>
                <w:szCs w:val="22"/>
              </w:rPr>
              <m:t>Y</m:t>
            </m:r>
          </m:e>
          <m:sub>
            <m:r>
              <w:rPr>
                <w:rFonts w:ascii="Cambria Math" w:hAnsi="Cambria Math"/>
                <w:szCs w:val="22"/>
              </w:rPr>
              <m:t>pred</m:t>
            </m:r>
          </m:sub>
        </m:sSub>
        <m:r>
          <w:rPr>
            <w:rFonts w:ascii="Cambria Math" w:hAnsi="Cambria Math"/>
            <w:szCs w:val="22"/>
          </w:rPr>
          <m:t>)</m:t>
        </m:r>
      </m:oMath>
      <w:r>
        <w:rPr>
          <w:szCs w:val="22"/>
        </w:rPr>
        <w:t xml:space="preserve">. </w:t>
      </w:r>
      <w:r>
        <w:rPr>
          <w:rFonts w:eastAsiaTheme="minorEastAsia"/>
          <w:lang w:eastAsia="ko-KR"/>
        </w:rPr>
        <w:t xml:space="preserve">For an intra-coded block, the </w:t>
      </w:r>
      <w:r>
        <w:rPr>
          <w:i/>
          <w:szCs w:val="22"/>
        </w:rPr>
        <w:t>FwdMap</w:t>
      </w:r>
      <w:r>
        <w:rPr>
          <w:szCs w:val="22"/>
        </w:rPr>
        <w:t xml:space="preserve"> function is not applied</w:t>
      </w:r>
      <w:r>
        <w:rPr>
          <w:rFonts w:eastAsiaTheme="minorEastAsia"/>
          <w:lang w:eastAsia="ko-KR"/>
        </w:rPr>
        <w:t xml:space="preserve"> because intra prediction is performed in the mapped domain. After reconstructed block </w:t>
      </w:r>
      <m:oMath>
        <m:sSub>
          <m:sSubPr>
            <m:ctrlPr>
              <w:rPr>
                <w:rFonts w:ascii="Cambria Math" w:eastAsiaTheme="minorEastAsia" w:hAnsi="Cambria Math"/>
                <w:i/>
                <w:lang w:eastAsia="ko-KR"/>
              </w:rPr>
            </m:ctrlPr>
          </m:sSubPr>
          <m:e>
            <m:r>
              <w:rPr>
                <w:rFonts w:ascii="Cambria Math" w:eastAsiaTheme="minorEastAsia" w:hAnsi="Cambria Math"/>
                <w:lang w:eastAsia="ko-KR"/>
              </w:rPr>
              <m:t>Y</m:t>
            </m:r>
          </m:e>
          <m:sub>
            <m:r>
              <w:rPr>
                <w:rFonts w:ascii="Cambria Math" w:eastAsiaTheme="minorEastAsia" w:hAnsi="Cambria Math"/>
                <w:lang w:eastAsia="ko-KR"/>
              </w:rPr>
              <m:t>r</m:t>
            </m:r>
          </m:sub>
        </m:sSub>
      </m:oMath>
      <w:r>
        <w:rPr>
          <w:rFonts w:eastAsiaTheme="minorEastAsia"/>
          <w:lang w:eastAsia="ko-KR"/>
        </w:rPr>
        <w:t xml:space="preserve"> is calculated, the </w:t>
      </w:r>
      <w:r w:rsidRPr="00AB53DB">
        <w:rPr>
          <w:i/>
          <w:szCs w:val="22"/>
        </w:rPr>
        <w:t>Inv</w:t>
      </w:r>
      <w:r>
        <w:rPr>
          <w:i/>
          <w:szCs w:val="22"/>
        </w:rPr>
        <w:t>Map</w:t>
      </w:r>
      <w:r w:rsidRPr="007D1D36">
        <w:rPr>
          <w:szCs w:val="22"/>
        </w:rPr>
        <w:t xml:space="preserve"> </w:t>
      </w:r>
      <w:r>
        <w:rPr>
          <w:szCs w:val="22"/>
        </w:rPr>
        <w:t xml:space="preserve">function is applied to </w:t>
      </w:r>
      <w:r>
        <w:rPr>
          <w:rFonts w:hint="eastAsia"/>
          <w:szCs w:val="22"/>
          <w:lang w:eastAsia="zh-CN"/>
        </w:rPr>
        <w:t>co</w:t>
      </w:r>
      <w:r>
        <w:rPr>
          <w:szCs w:val="22"/>
          <w:lang w:eastAsia="zh-CN"/>
        </w:rPr>
        <w:t xml:space="preserve">nvert </w:t>
      </w:r>
      <w:r>
        <w:rPr>
          <w:szCs w:val="22"/>
        </w:rPr>
        <w:t xml:space="preserve">the reconstructed luma values in the mapped domain back to the reconstructed luma values in the original domain </w:t>
      </w:r>
      <w:r w:rsidRPr="009D1794">
        <w:rPr>
          <w:rFonts w:eastAsiaTheme="minorEastAsia"/>
          <w:lang w:eastAsia="ko-KR"/>
        </w:rPr>
        <w:t>(</w:t>
      </w:r>
      <m:oMath>
        <m:sSub>
          <m:sSubPr>
            <m:ctrlPr>
              <w:rPr>
                <w:rFonts w:ascii="Cambria Math" w:eastAsiaTheme="minorEastAsia" w:hAnsi="Cambria Math"/>
                <w:i/>
                <w:lang w:eastAsia="ko-KR"/>
              </w:rPr>
            </m:ctrlPr>
          </m:sSubPr>
          <m:e>
            <m:acc>
              <m:accPr>
                <m:ctrlPr>
                  <w:rPr>
                    <w:rFonts w:ascii="Cambria Math" w:eastAsiaTheme="minorEastAsia" w:hAnsi="Cambria Math"/>
                    <w:i/>
                    <w:lang w:eastAsia="ko-KR"/>
                  </w:rPr>
                </m:ctrlPr>
              </m:accPr>
              <m:e>
                <m:r>
                  <w:rPr>
                    <w:rFonts w:ascii="Cambria Math" w:eastAsiaTheme="minorEastAsia" w:hAnsi="Cambria Math"/>
                    <w:lang w:eastAsia="ko-KR"/>
                  </w:rPr>
                  <m:t>Y</m:t>
                </m:r>
              </m:e>
            </m:acc>
          </m:e>
          <m:sub>
            <m:r>
              <w:rPr>
                <w:rFonts w:ascii="Cambria Math" w:eastAsiaTheme="minorEastAsia" w:hAnsi="Cambria Math"/>
                <w:lang w:eastAsia="ko-KR"/>
              </w:rPr>
              <m:t>i</m:t>
            </m:r>
          </m:sub>
        </m:sSub>
        <m:r>
          <w:rPr>
            <w:rFonts w:ascii="Cambria Math" w:eastAsiaTheme="minorEastAsia" w:hAnsi="Cambria Math"/>
            <w:lang w:eastAsia="ko-KR"/>
          </w:rPr>
          <m:t>=InvMap(</m:t>
        </m:r>
        <m:sSub>
          <m:sSubPr>
            <m:ctrlPr>
              <w:rPr>
                <w:rFonts w:ascii="Cambria Math" w:eastAsiaTheme="minorEastAsia" w:hAnsi="Cambria Math"/>
                <w:i/>
                <w:lang w:eastAsia="ko-KR"/>
              </w:rPr>
            </m:ctrlPr>
          </m:sSubPr>
          <m:e>
            <m:r>
              <w:rPr>
                <w:rFonts w:ascii="Cambria Math" w:eastAsiaTheme="minorEastAsia" w:hAnsi="Cambria Math"/>
                <w:lang w:eastAsia="ko-KR"/>
              </w:rPr>
              <m:t>Y</m:t>
            </m:r>
          </m:e>
          <m:sub>
            <m:r>
              <w:rPr>
                <w:rFonts w:ascii="Cambria Math" w:eastAsiaTheme="minorEastAsia" w:hAnsi="Cambria Math"/>
                <w:lang w:eastAsia="ko-KR"/>
              </w:rPr>
              <m:t>r</m:t>
            </m:r>
          </m:sub>
        </m:sSub>
        <m:r>
          <w:rPr>
            <w:rFonts w:ascii="Cambria Math" w:eastAsiaTheme="minorEastAsia" w:hAnsi="Cambria Math"/>
            <w:lang w:eastAsia="ko-KR"/>
          </w:rPr>
          <m:t>)</m:t>
        </m:r>
      </m:oMath>
      <w:r w:rsidRPr="009D1794">
        <w:rPr>
          <w:rFonts w:eastAsiaTheme="minorEastAsia"/>
          <w:lang w:eastAsia="ko-KR"/>
        </w:rPr>
        <w:t>)</w:t>
      </w:r>
      <w:r>
        <w:rPr>
          <w:szCs w:val="22"/>
        </w:rPr>
        <w:t>.</w:t>
      </w:r>
      <w:r w:rsidRPr="00193211">
        <w:rPr>
          <w:rFonts w:eastAsiaTheme="minorEastAsia"/>
          <w:lang w:eastAsia="ko-KR"/>
        </w:rPr>
        <w:t xml:space="preserve"> </w:t>
      </w:r>
      <w:r>
        <w:rPr>
          <w:rFonts w:eastAsiaTheme="minorEastAsia"/>
          <w:lang w:eastAsia="ko-KR"/>
        </w:rPr>
        <w:t xml:space="preserve">The </w:t>
      </w:r>
      <w:r w:rsidRPr="00AB53DB">
        <w:rPr>
          <w:i/>
          <w:szCs w:val="22"/>
        </w:rPr>
        <w:t>Inv</w:t>
      </w:r>
      <w:r>
        <w:rPr>
          <w:i/>
          <w:szCs w:val="22"/>
        </w:rPr>
        <w:t>Map</w:t>
      </w:r>
      <w:r w:rsidRPr="007D1D36">
        <w:rPr>
          <w:szCs w:val="22"/>
        </w:rPr>
        <w:t xml:space="preserve"> </w:t>
      </w:r>
      <w:r>
        <w:rPr>
          <w:szCs w:val="22"/>
        </w:rPr>
        <w:t xml:space="preserve">function </w:t>
      </w:r>
      <w:r>
        <w:rPr>
          <w:rFonts w:eastAsiaTheme="minorEastAsia"/>
          <w:lang w:eastAsia="ko-KR"/>
        </w:rPr>
        <w:t xml:space="preserve">is applied to </w:t>
      </w:r>
      <w:r>
        <w:rPr>
          <w:szCs w:val="22"/>
        </w:rPr>
        <w:t>both intra- and inter-coded luma blocks.</w:t>
      </w:r>
      <w:bookmarkEnd w:id="393"/>
    </w:p>
    <w:p w14:paraId="2D8DBCE5" w14:textId="77777777" w:rsidR="000829B1" w:rsidRPr="006A5E9C" w:rsidRDefault="000829B1" w:rsidP="00D5520A">
      <w:pPr>
        <w:jc w:val="both"/>
        <w:rPr>
          <w:lang w:eastAsia="zh-CN"/>
        </w:rPr>
      </w:pPr>
      <w:bookmarkStart w:id="394" w:name="_Hlk32939307"/>
      <w:r>
        <w:rPr>
          <w:rFonts w:eastAsiaTheme="minorEastAsia"/>
          <w:lang w:eastAsia="ko-KR"/>
        </w:rPr>
        <w:t xml:space="preserve">The luma </w:t>
      </w:r>
      <w:r w:rsidRPr="00193211">
        <w:rPr>
          <w:rFonts w:eastAsiaTheme="minorEastAsia"/>
          <w:lang w:eastAsia="ko-KR"/>
        </w:rPr>
        <w:t xml:space="preserve">mapping process </w:t>
      </w:r>
      <w:r>
        <w:rPr>
          <w:rFonts w:eastAsiaTheme="minorEastAsia"/>
          <w:lang w:eastAsia="ko-KR"/>
        </w:rPr>
        <w:t xml:space="preserve">(forward and/or inverse mapping) </w:t>
      </w:r>
      <w:r w:rsidRPr="00193211">
        <w:rPr>
          <w:rFonts w:eastAsiaTheme="minorEastAsia"/>
          <w:lang w:eastAsia="ko-KR"/>
        </w:rPr>
        <w:t>can be implemented using either look-up-tables (LUT) or using on-the-fly computation.</w:t>
      </w:r>
      <w:r>
        <w:rPr>
          <w:rFonts w:eastAsiaTheme="minorEastAsia"/>
          <w:lang w:eastAsia="ko-KR"/>
        </w:rPr>
        <w:t xml:space="preserve"> </w:t>
      </w:r>
      <w:bookmarkEnd w:id="394"/>
      <w:r>
        <w:rPr>
          <w:rFonts w:eastAsiaTheme="minorEastAsia"/>
          <w:lang w:eastAsia="ko-KR"/>
        </w:rPr>
        <w:t xml:space="preserve">If LUT is used, then </w:t>
      </w:r>
      <m:oMath>
        <m:r>
          <w:rPr>
            <w:rFonts w:ascii="Cambria Math" w:hAnsi="Cambria Math"/>
            <w:szCs w:val="22"/>
          </w:rPr>
          <m:t>FwdMapLUT</m:t>
        </m:r>
      </m:oMath>
      <w:r>
        <w:rPr>
          <w:rFonts w:eastAsiaTheme="minorEastAsia"/>
          <w:lang w:eastAsia="ko-KR"/>
        </w:rPr>
        <w:t xml:space="preserve"> and </w:t>
      </w:r>
      <m:oMath>
        <m:r>
          <w:rPr>
            <w:rFonts w:ascii="Cambria Math" w:hAnsi="Cambria Math"/>
            <w:szCs w:val="22"/>
          </w:rPr>
          <m:t>InvMapLUT</m:t>
        </m:r>
      </m:oMath>
      <w:r>
        <w:rPr>
          <w:rFonts w:eastAsiaTheme="minorEastAsia"/>
          <w:lang w:eastAsia="ko-KR"/>
        </w:rPr>
        <w:t xml:space="preserve"> can be pre-calculated and pre-stored</w:t>
      </w:r>
      <w:r w:rsidRPr="00FB0053">
        <w:rPr>
          <w:rFonts w:eastAsiaTheme="minorEastAsia"/>
          <w:lang w:eastAsia="ko-KR"/>
        </w:rPr>
        <w:t xml:space="preserve"> </w:t>
      </w:r>
      <w:r>
        <w:rPr>
          <w:rFonts w:eastAsiaTheme="minorEastAsia"/>
          <w:lang w:eastAsia="ko-KR"/>
        </w:rPr>
        <w:t xml:space="preserve">for use at the tile group level, and forward and inverse mapping can be simply implemented as </w:t>
      </w:r>
      <m:oMath>
        <m:r>
          <w:rPr>
            <w:rFonts w:ascii="Cambria Math" w:hAnsi="Cambria Math"/>
            <w:szCs w:val="22"/>
          </w:rPr>
          <m:t>FwdMap</m:t>
        </m:r>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Y</m:t>
                </m:r>
              </m:e>
              <m:sub>
                <m:r>
                  <w:rPr>
                    <w:rFonts w:ascii="Cambria Math" w:hAnsi="Cambria Math"/>
                    <w:szCs w:val="22"/>
                  </w:rPr>
                  <m:t>pred</m:t>
                </m:r>
              </m:sub>
            </m:sSub>
          </m:e>
        </m:d>
        <m:r>
          <m:rPr>
            <m:sty m:val="p"/>
          </m:rPr>
          <w:rPr>
            <w:rFonts w:ascii="Cambria Math" w:eastAsiaTheme="minorEastAsia" w:hAnsi="Cambria Math"/>
            <w:szCs w:val="22"/>
          </w:rPr>
          <m:t>=</m:t>
        </m:r>
        <m:r>
          <w:rPr>
            <w:rFonts w:ascii="Cambria Math" w:hAnsi="Cambria Math"/>
            <w:szCs w:val="22"/>
          </w:rPr>
          <m:t>FwdMapLUT</m:t>
        </m:r>
        <m:r>
          <m:rPr>
            <m:sty m:val="p"/>
          </m:rPr>
          <w:rPr>
            <w:rFonts w:ascii="Cambria Math" w:eastAsiaTheme="minorEastAsia" w:hAnsi="Cambria Math"/>
            <w:szCs w:val="22"/>
          </w:rPr>
          <m:t>[</m:t>
        </m:r>
        <m:sSub>
          <m:sSubPr>
            <m:ctrlPr>
              <w:rPr>
                <w:rFonts w:ascii="Cambria Math" w:eastAsiaTheme="minorEastAsia" w:hAnsi="Cambria Math"/>
                <w:i/>
                <w:szCs w:val="22"/>
              </w:rPr>
            </m:ctrlPr>
          </m:sSubPr>
          <m:e>
            <m:r>
              <w:rPr>
                <w:rFonts w:ascii="Cambria Math" w:eastAsiaTheme="minorEastAsia" w:hAnsi="Cambria Math"/>
                <w:szCs w:val="22"/>
              </w:rPr>
              <m:t>Y</m:t>
            </m:r>
          </m:e>
          <m:sub>
            <m:r>
              <w:rPr>
                <w:rFonts w:ascii="Cambria Math" w:eastAsiaTheme="minorEastAsia" w:hAnsi="Cambria Math"/>
                <w:szCs w:val="22"/>
              </w:rPr>
              <m:t>pred</m:t>
            </m:r>
          </m:sub>
        </m:sSub>
        <m:r>
          <w:rPr>
            <w:rFonts w:ascii="Cambria Math" w:eastAsiaTheme="minorEastAsia" w:hAnsi="Cambria Math"/>
            <w:szCs w:val="22"/>
          </w:rPr>
          <m:t>]</m:t>
        </m:r>
      </m:oMath>
      <w:r>
        <w:rPr>
          <w:rFonts w:eastAsiaTheme="minorEastAsia"/>
          <w:lang w:eastAsia="ko-KR"/>
        </w:rPr>
        <w:t xml:space="preserve"> and </w:t>
      </w:r>
      <m:oMath>
        <m:r>
          <w:rPr>
            <w:rFonts w:ascii="Cambria Math" w:hAnsi="Cambria Math"/>
            <w:szCs w:val="22"/>
          </w:rPr>
          <m:t>InvMap</m:t>
        </m:r>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Y</m:t>
                </m:r>
              </m:e>
              <m:sub>
                <m:r>
                  <w:rPr>
                    <w:rFonts w:ascii="Cambria Math" w:hAnsi="Cambria Math"/>
                    <w:szCs w:val="22"/>
                  </w:rPr>
                  <m:t>r</m:t>
                </m:r>
              </m:sub>
            </m:sSub>
          </m:e>
        </m:d>
        <m:r>
          <m:rPr>
            <m:sty m:val="p"/>
          </m:rPr>
          <w:rPr>
            <w:rFonts w:ascii="Cambria Math" w:eastAsiaTheme="minorEastAsia" w:hAnsi="Cambria Math"/>
            <w:szCs w:val="22"/>
          </w:rPr>
          <m:t>=</m:t>
        </m:r>
        <m:r>
          <w:rPr>
            <w:rFonts w:ascii="Cambria Math" w:hAnsi="Cambria Math"/>
            <w:szCs w:val="22"/>
          </w:rPr>
          <m:t>InvMapLUT</m:t>
        </m:r>
        <m:r>
          <m:rPr>
            <m:sty m:val="p"/>
          </m:rPr>
          <w:rPr>
            <w:rFonts w:ascii="Cambria Math" w:eastAsiaTheme="minorEastAsia" w:hAnsi="Cambria Math"/>
            <w:szCs w:val="22"/>
          </w:rPr>
          <m:t>[</m:t>
        </m:r>
        <m:sSub>
          <m:sSubPr>
            <m:ctrlPr>
              <w:rPr>
                <w:rFonts w:ascii="Cambria Math" w:eastAsiaTheme="minorEastAsia" w:hAnsi="Cambria Math"/>
                <w:i/>
                <w:szCs w:val="22"/>
              </w:rPr>
            </m:ctrlPr>
          </m:sSubPr>
          <m:e>
            <m:r>
              <w:rPr>
                <w:rFonts w:ascii="Cambria Math" w:eastAsiaTheme="minorEastAsia" w:hAnsi="Cambria Math"/>
                <w:szCs w:val="22"/>
              </w:rPr>
              <m:t>Y</m:t>
            </m:r>
          </m:e>
          <m:sub>
            <m:r>
              <w:rPr>
                <w:rFonts w:ascii="Cambria Math" w:eastAsiaTheme="minorEastAsia" w:hAnsi="Cambria Math"/>
                <w:szCs w:val="22"/>
              </w:rPr>
              <m:t>r</m:t>
            </m:r>
          </m:sub>
        </m:sSub>
        <m:r>
          <w:rPr>
            <w:rFonts w:ascii="Cambria Math" w:eastAsiaTheme="minorEastAsia" w:hAnsi="Cambria Math"/>
            <w:szCs w:val="22"/>
          </w:rPr>
          <m:t>]</m:t>
        </m:r>
      </m:oMath>
      <w:r>
        <w:rPr>
          <w:rFonts w:eastAsiaTheme="minorEastAsia"/>
          <w:szCs w:val="22"/>
        </w:rPr>
        <w:t>, respectively</w:t>
      </w:r>
      <w:r>
        <w:rPr>
          <w:rFonts w:eastAsiaTheme="minorEastAsia"/>
          <w:lang w:eastAsia="ko-KR"/>
        </w:rPr>
        <w:t xml:space="preserve">. Alternatively, on-the-fly computation may be used. Take </w:t>
      </w:r>
      <w:r>
        <w:rPr>
          <w:lang w:eastAsia="zh-CN"/>
        </w:rPr>
        <w:t xml:space="preserve">forward mapping function </w:t>
      </w:r>
      <w:r w:rsidRPr="00825FF9">
        <w:rPr>
          <w:i/>
          <w:lang w:eastAsia="zh-CN"/>
        </w:rPr>
        <w:t>FwdMap</w:t>
      </w:r>
      <w:r>
        <w:rPr>
          <w:i/>
          <w:lang w:eastAsia="zh-CN"/>
        </w:rPr>
        <w:t xml:space="preserve"> </w:t>
      </w:r>
      <w:r>
        <w:rPr>
          <w:lang w:eastAsia="zh-CN"/>
        </w:rPr>
        <w:t xml:space="preserve">as an example. In order to figure out the piece to which a luma sample belongs, the sample value is right shifted by 6 bits (which corresponds to 16 equal pieces). Then, the linear model parameters for that piece are retrieved and applied on-the-fly to compute the mapped luma value. </w:t>
      </w:r>
      <w:r>
        <w:t xml:space="preserve">Let i be the piece index, a1, a2 be InputPivot[i] and InputPivot[i+1], respectively, and </w:t>
      </w:r>
      <w:r w:rsidRPr="00C94A3F">
        <w:t>b1, b</w:t>
      </w:r>
      <w:r w:rsidRPr="006A5E9C">
        <w:t xml:space="preserve">2 be </w:t>
      </w:r>
      <w:r>
        <w:t xml:space="preserve">MappedPivot[i] and MappedPivot[i+1], respectively. The FwdMap function is evaluated as </w:t>
      </w:r>
      <w:r w:rsidRPr="006A5E9C">
        <w:t>follow</w:t>
      </w:r>
      <w:r>
        <w:t xml:space="preserve">s: </w:t>
      </w:r>
    </w:p>
    <w:p w14:paraId="31945607" w14:textId="70BD5EED" w:rsidR="000829B1" w:rsidRPr="00F10961" w:rsidRDefault="000829B1" w:rsidP="009C5E4D">
      <w:pPr>
        <w:jc w:val="right"/>
      </w:pPr>
      <m:oMath>
        <m:r>
          <w:rPr>
            <w:rFonts w:ascii="Cambria Math" w:hAnsi="Cambria Math"/>
            <w:szCs w:val="22"/>
          </w:rPr>
          <m:t>FwdMap</m:t>
        </m:r>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Y</m:t>
                </m:r>
              </m:e>
              <m:sub>
                <m:r>
                  <w:rPr>
                    <w:rFonts w:ascii="Cambria Math" w:hAnsi="Cambria Math"/>
                    <w:szCs w:val="22"/>
                  </w:rPr>
                  <m:t>pred</m:t>
                </m:r>
              </m:sub>
            </m:sSub>
          </m:e>
        </m:d>
        <m:r>
          <m:rPr>
            <m:sty m:val="p"/>
          </m:rPr>
          <w:rPr>
            <w:rFonts w:ascii="Cambria Math" w:eastAsiaTheme="minorEastAsia" w:hAnsi="Cambria Math"/>
            <w:szCs w:val="22"/>
          </w:rPr>
          <m:t>=</m:t>
        </m:r>
        <m:r>
          <m:rPr>
            <m:sty m:val="p"/>
          </m:rPr>
          <w:rPr>
            <w:rFonts w:ascii="Cambria Math" w:hAnsi="Cambria Math"/>
          </w:rPr>
          <m:t>((b2-b1)/(a2-a1)) * (</m:t>
        </m:r>
        <m:sSub>
          <m:sSubPr>
            <m:ctrlPr>
              <w:rPr>
                <w:rFonts w:ascii="Cambria Math" w:hAnsi="Cambria Math"/>
                <w:i/>
                <w:szCs w:val="22"/>
              </w:rPr>
            </m:ctrlPr>
          </m:sSubPr>
          <m:e>
            <m:r>
              <w:rPr>
                <w:rFonts w:ascii="Cambria Math" w:hAnsi="Cambria Math"/>
                <w:szCs w:val="22"/>
              </w:rPr>
              <m:t>Y</m:t>
            </m:r>
          </m:e>
          <m:sub>
            <m:r>
              <w:rPr>
                <w:rFonts w:ascii="Cambria Math" w:hAnsi="Cambria Math"/>
                <w:szCs w:val="22"/>
              </w:rPr>
              <m:t>pred</m:t>
            </m:r>
          </m:sub>
        </m:sSub>
        <m:r>
          <m:rPr>
            <m:sty m:val="p"/>
          </m:rPr>
          <w:rPr>
            <w:rFonts w:ascii="Cambria Math" w:hAnsi="Cambria Math"/>
          </w:rPr>
          <m:t>-a1) + b1</m:t>
        </m:r>
      </m:oMath>
      <w:r w:rsidR="005F7114">
        <w:tab/>
      </w:r>
      <w:r w:rsidR="005F7114">
        <w:tab/>
      </w:r>
      <w:r w:rsidR="005F7114" w:rsidRPr="00E51F9A">
        <w:rPr>
          <w:szCs w:val="22"/>
          <w:lang w:val="en-CA"/>
        </w:rPr>
        <w:t>(</w:t>
      </w:r>
      <w:r w:rsidR="005F7114" w:rsidRPr="00E51F9A">
        <w:rPr>
          <w:rFonts w:eastAsia="Malgun Gothic" w:hint="eastAsia"/>
          <w:szCs w:val="22"/>
          <w:lang w:val="en-CA" w:eastAsia="ko-KR"/>
        </w:rPr>
        <w:t>3</w:t>
      </w:r>
      <w:r w:rsidR="005F7114" w:rsidRPr="00E51F9A">
        <w:rPr>
          <w:rFonts w:eastAsia="Malgun Gothic"/>
          <w:szCs w:val="22"/>
          <w:lang w:val="en-CA" w:eastAsia="ko-KR"/>
        </w:rPr>
        <w:t>-</w:t>
      </w:r>
      <w:r w:rsidR="005F7114" w:rsidRPr="00E51F9A">
        <w:rPr>
          <w:noProof/>
          <w:szCs w:val="22"/>
          <w:lang w:val="en-CA"/>
        </w:rPr>
        <w:fldChar w:fldCharType="begin"/>
      </w:r>
      <w:r w:rsidR="005F7114" w:rsidRPr="00E51F9A">
        <w:rPr>
          <w:noProof/>
          <w:szCs w:val="22"/>
          <w:lang w:val="en-CA"/>
        </w:rPr>
        <w:instrText xml:space="preserve"> SEQ Eq \* MERGEFORMAT </w:instrText>
      </w:r>
      <w:r w:rsidR="005F7114" w:rsidRPr="00E51F9A">
        <w:rPr>
          <w:noProof/>
          <w:szCs w:val="22"/>
          <w:lang w:val="en-CA"/>
        </w:rPr>
        <w:fldChar w:fldCharType="separate"/>
      </w:r>
      <w:r w:rsidR="003A61E2">
        <w:rPr>
          <w:noProof/>
          <w:szCs w:val="22"/>
          <w:lang w:val="en-CA"/>
        </w:rPr>
        <w:t>77</w:t>
      </w:r>
      <w:r w:rsidR="005F7114" w:rsidRPr="00E51F9A">
        <w:rPr>
          <w:noProof/>
          <w:szCs w:val="22"/>
          <w:lang w:val="en-CA"/>
        </w:rPr>
        <w:fldChar w:fldCharType="end"/>
      </w:r>
      <w:r w:rsidR="005F7114" w:rsidRPr="00E51F9A">
        <w:rPr>
          <w:szCs w:val="22"/>
          <w:lang w:val="en-CA"/>
        </w:rPr>
        <w:t>)</w:t>
      </w:r>
    </w:p>
    <w:p w14:paraId="22B5088C" w14:textId="3C0350B1" w:rsidR="000829B1" w:rsidRPr="00DD616F" w:rsidRDefault="000829B1" w:rsidP="00AF3FCF">
      <w:pPr>
        <w:jc w:val="both"/>
      </w:pPr>
      <w:r>
        <w:t>The InvMap function can be computed on-the-fly in a similar manner</w:t>
      </w:r>
      <w:r w:rsidR="004703DB">
        <w:t>. Generally, the pieces in the mapped domain are not equal sized, therefore the most straightforward inverse mapping process would require comparisons in order to figure out to which piece the current sample value belongs. Such comparisons increase decoder complexity. For this reason, VVC imposes a</w:t>
      </w:r>
      <w:r w:rsidR="00153069" w:rsidRPr="00153069">
        <w:t xml:space="preserve"> bistream </w:t>
      </w:r>
      <w:r w:rsidR="004703DB">
        <w:t xml:space="preserve">constraint </w:t>
      </w:r>
      <w:r w:rsidR="00153069" w:rsidRPr="00153069">
        <w:t>on the</w:t>
      </w:r>
      <w:r w:rsidR="004703DB">
        <w:t xml:space="preserve"> values of the output pivot points</w:t>
      </w:r>
      <w:r w:rsidR="00153069" w:rsidRPr="00153069">
        <w:t xml:space="preserve"> </w:t>
      </w:r>
      <w:r w:rsidR="004703DB">
        <w:t>MappedPivot[ i</w:t>
      </w:r>
      <w:r w:rsidR="004703DB" w:rsidRPr="006A5E9C">
        <w:t> ]</w:t>
      </w:r>
      <w:r w:rsidR="004703DB">
        <w:t xml:space="preserve"> as follows. Assume the range of the mapped domain (for 10-bit video, this range is [0, 1023]) is divided into 32 equal pieces. If Mapped</w:t>
      </w:r>
      <w:r w:rsidR="003E284A">
        <w:t>Pivot[ i ]</w:t>
      </w:r>
      <w:r w:rsidR="004703DB" w:rsidRPr="006A5E9C">
        <w:t xml:space="preserve"> </w:t>
      </w:r>
      <w:r w:rsidR="004703DB">
        <w:t>is not a multiple of 32, then Mapped</w:t>
      </w:r>
      <w:r w:rsidR="004703DB" w:rsidRPr="006A5E9C">
        <w:t xml:space="preserve">Pivot[ i + 1 ] </w:t>
      </w:r>
      <w:r w:rsidR="003E284A">
        <w:t>and</w:t>
      </w:r>
      <w:r w:rsidR="004703DB">
        <w:t xml:space="preserve"> Mapped</w:t>
      </w:r>
      <w:r w:rsidR="004703DB" w:rsidRPr="006A5E9C">
        <w:t>Pivot[ i ] </w:t>
      </w:r>
      <w:r w:rsidR="003E284A">
        <w:t>cannot belong to the same piece of the 32 equal-sized pieces</w:t>
      </w:r>
      <w:r w:rsidR="007C1F25">
        <w:t>, i.e. Mapped</w:t>
      </w:r>
      <w:r w:rsidR="007C1F25" w:rsidRPr="006A5E9C">
        <w:t>Pivot[ i + 1 ]</w:t>
      </w:r>
      <w:r w:rsidR="007C1F25">
        <w:rPr>
          <w:noProof/>
          <w:lang w:val="en-CA"/>
        </w:rPr>
        <w:t>  </w:t>
      </w:r>
      <w:r w:rsidR="007C1F25" w:rsidRPr="00084198">
        <w:rPr>
          <w:noProof/>
          <w:lang w:val="en-CA"/>
        </w:rPr>
        <w:t>&gt;&gt;</w:t>
      </w:r>
      <w:r w:rsidR="007C1F25">
        <w:rPr>
          <w:noProof/>
          <w:lang w:val="en-CA"/>
        </w:rPr>
        <w:t>  </w:t>
      </w:r>
      <w:r w:rsidR="007C1F25">
        <w:rPr>
          <w:rFonts w:eastAsia="Yu Mincho" w:hint="eastAsia"/>
          <w:noProof/>
          <w:lang w:val="en-CA" w:eastAsia="ja-JP"/>
        </w:rPr>
        <w:t>(</w:t>
      </w:r>
      <w:r w:rsidR="007C1F25">
        <w:rPr>
          <w:rFonts w:eastAsia="Yu Mincho"/>
          <w:noProof/>
          <w:lang w:val="en-CA" w:eastAsia="ja-JP"/>
        </w:rPr>
        <w:t> </w:t>
      </w:r>
      <w:r w:rsidR="007C1F25" w:rsidRPr="00084198">
        <w:rPr>
          <w:noProof/>
          <w:lang w:val="en-CA"/>
        </w:rPr>
        <w:t>BitDepth</w:t>
      </w:r>
      <w:r w:rsidR="007C1F25" w:rsidRPr="00084198">
        <w:rPr>
          <w:noProof/>
          <w:vertAlign w:val="subscript"/>
          <w:lang w:val="en-CA"/>
        </w:rPr>
        <w:t>Y</w:t>
      </w:r>
      <w:r w:rsidR="007C1F25">
        <w:rPr>
          <w:noProof/>
          <w:vertAlign w:val="subscript"/>
          <w:lang w:val="en-CA"/>
        </w:rPr>
        <w:t> </w:t>
      </w:r>
      <w:r w:rsidR="001303C4">
        <w:rPr>
          <w:noProof/>
          <w:lang w:val="en-CA" w:eastAsia="ko-KR"/>
        </w:rPr>
        <w:t>−</w:t>
      </w:r>
      <w:r w:rsidR="007C1F25">
        <w:rPr>
          <w:noProof/>
          <w:vertAlign w:val="subscript"/>
          <w:lang w:val="en-CA"/>
        </w:rPr>
        <w:t> </w:t>
      </w:r>
      <w:r w:rsidR="007C1F25" w:rsidRPr="00084198">
        <w:rPr>
          <w:noProof/>
          <w:lang w:val="en-CA"/>
        </w:rPr>
        <w:t>5</w:t>
      </w:r>
      <w:r w:rsidR="007C1F25">
        <w:rPr>
          <w:noProof/>
          <w:lang w:val="en-CA"/>
        </w:rPr>
        <w:t>)</w:t>
      </w:r>
      <w:r w:rsidR="007C1F25" w:rsidRPr="006A5E9C">
        <w:t xml:space="preserve"> </w:t>
      </w:r>
      <w:r w:rsidR="007C1F25">
        <w:t>shall not be equal to Mapped</w:t>
      </w:r>
      <w:r w:rsidR="007C1F25" w:rsidRPr="006A5E9C">
        <w:t>Pivot[ i </w:t>
      </w:r>
      <w:r w:rsidR="007C1F25">
        <w:t>]</w:t>
      </w:r>
      <w:r w:rsidR="007C1F25">
        <w:rPr>
          <w:noProof/>
          <w:lang w:val="en-CA"/>
        </w:rPr>
        <w:t>  </w:t>
      </w:r>
      <w:r w:rsidR="007C1F25" w:rsidRPr="00084198">
        <w:rPr>
          <w:noProof/>
          <w:lang w:val="en-CA"/>
        </w:rPr>
        <w:t>&gt;&gt;</w:t>
      </w:r>
      <w:r w:rsidR="007C1F25">
        <w:rPr>
          <w:noProof/>
          <w:lang w:val="en-CA"/>
        </w:rPr>
        <w:t>  </w:t>
      </w:r>
      <w:r w:rsidR="007C1F25">
        <w:rPr>
          <w:rFonts w:eastAsia="Yu Mincho" w:hint="eastAsia"/>
          <w:noProof/>
          <w:lang w:val="en-CA" w:eastAsia="ja-JP"/>
        </w:rPr>
        <w:t>(</w:t>
      </w:r>
      <w:r w:rsidR="007C1F25">
        <w:rPr>
          <w:rFonts w:eastAsia="Yu Mincho"/>
          <w:noProof/>
          <w:lang w:val="en-CA" w:eastAsia="ja-JP"/>
        </w:rPr>
        <w:t> </w:t>
      </w:r>
      <w:r w:rsidR="007C1F25" w:rsidRPr="00084198">
        <w:rPr>
          <w:noProof/>
          <w:lang w:val="en-CA"/>
        </w:rPr>
        <w:t>BitDepth</w:t>
      </w:r>
      <w:r w:rsidR="007C1F25" w:rsidRPr="00084198">
        <w:rPr>
          <w:noProof/>
          <w:vertAlign w:val="subscript"/>
          <w:lang w:val="en-CA"/>
        </w:rPr>
        <w:t>Y</w:t>
      </w:r>
      <w:r w:rsidR="007C1F25">
        <w:rPr>
          <w:noProof/>
          <w:vertAlign w:val="subscript"/>
          <w:lang w:val="en-CA"/>
        </w:rPr>
        <w:t> </w:t>
      </w:r>
      <w:r w:rsidR="001303C4">
        <w:rPr>
          <w:noProof/>
          <w:lang w:val="en-CA" w:eastAsia="ko-KR"/>
        </w:rPr>
        <w:t>−</w:t>
      </w:r>
      <w:r w:rsidR="007C1F25">
        <w:rPr>
          <w:noProof/>
          <w:vertAlign w:val="subscript"/>
          <w:lang w:val="en-CA"/>
        </w:rPr>
        <w:t> </w:t>
      </w:r>
      <w:r w:rsidR="007C1F25" w:rsidRPr="00084198">
        <w:rPr>
          <w:noProof/>
          <w:lang w:val="en-CA"/>
        </w:rPr>
        <w:t>5</w:t>
      </w:r>
      <w:r w:rsidR="007C1F25">
        <w:rPr>
          <w:noProof/>
          <w:lang w:val="en-CA"/>
        </w:rPr>
        <w:t>)</w:t>
      </w:r>
      <w:r w:rsidR="004703DB">
        <w:t xml:space="preserve">. Thanks to such bitstream constraint, the </w:t>
      </w:r>
      <w:r w:rsidR="00153069" w:rsidRPr="00153069">
        <w:t>InvMap function can also be carried out using a simple right bit-shift by 5 bits (which corresponds 32 equal</w:t>
      </w:r>
      <w:r w:rsidR="003E284A">
        <w:t>-sized</w:t>
      </w:r>
      <w:r w:rsidR="00153069" w:rsidRPr="00153069">
        <w:t xml:space="preserve"> pieces) in order to figure out the piece to which the sample value belongs</w:t>
      </w:r>
      <w:r w:rsidR="00153069">
        <w:t>.</w:t>
      </w:r>
      <w:r>
        <w:t xml:space="preserve"> </w:t>
      </w:r>
    </w:p>
    <w:p w14:paraId="1615B552" w14:textId="77777777" w:rsidR="000829B1" w:rsidRDefault="000829B1" w:rsidP="00CD45EA">
      <w:pPr>
        <w:pStyle w:val="Heading4"/>
        <w:spacing w:before="136"/>
        <w:rPr>
          <w:lang w:eastAsia="ko-KR"/>
        </w:rPr>
      </w:pPr>
      <w:r>
        <w:rPr>
          <w:lang w:val="en-CA" w:eastAsia="ko-KR"/>
        </w:rPr>
        <w:t xml:space="preserve">Luma-dependent chroma residual scaling </w:t>
      </w:r>
    </w:p>
    <w:p w14:paraId="59D9CD70" w14:textId="2D5E455C" w:rsidR="000829B1" w:rsidRDefault="000829B1" w:rsidP="00CA7357">
      <w:pPr>
        <w:jc w:val="both"/>
      </w:pPr>
      <w:bookmarkStart w:id="395" w:name="_Hlk32941028"/>
      <w:r w:rsidRPr="0003080F">
        <w:t xml:space="preserve">Chroma </w:t>
      </w:r>
      <w:r>
        <w:rPr>
          <w:lang w:val="en-CA" w:eastAsia="ko-KR"/>
        </w:rPr>
        <w:t xml:space="preserve">residual </w:t>
      </w:r>
      <w:r w:rsidRPr="0003080F">
        <w:t xml:space="preserve">scaling </w:t>
      </w:r>
      <w:r>
        <w:t>is designed to compensate</w:t>
      </w:r>
      <w:r w:rsidRPr="0003080F">
        <w:t xml:space="preserve"> for </w:t>
      </w:r>
      <w:r>
        <w:t xml:space="preserve">the </w:t>
      </w:r>
      <w:r w:rsidRPr="0003080F">
        <w:t xml:space="preserve">interaction </w:t>
      </w:r>
      <w:r>
        <w:t xml:space="preserve">between the </w:t>
      </w:r>
      <w:r w:rsidRPr="0003080F">
        <w:t xml:space="preserve">luma signal </w:t>
      </w:r>
      <w:r>
        <w:t>and its corresponding c</w:t>
      </w:r>
      <w:r w:rsidRPr="0003080F">
        <w:t>hroma signal</w:t>
      </w:r>
      <w:r>
        <w:t>s</w:t>
      </w:r>
      <w:r w:rsidRPr="0003080F">
        <w:t xml:space="preserve">. </w:t>
      </w:r>
      <w:r>
        <w:t xml:space="preserve">Whether chroma residual scaling is enabled or not is also </w:t>
      </w:r>
      <w:r w:rsidR="00510FA5">
        <w:t>signalled</w:t>
      </w:r>
      <w:r>
        <w:t xml:space="preserve"> at the </w:t>
      </w:r>
      <w:r w:rsidR="00153069">
        <w:t>slice</w:t>
      </w:r>
      <w:r>
        <w:t xml:space="preserve"> level. If luma mapping is enabled, an additional flag is </w:t>
      </w:r>
      <w:r w:rsidR="00510FA5">
        <w:t>signalled</w:t>
      </w:r>
      <w:r>
        <w:t xml:space="preserve"> to indicate if luma-dependent chroma residual scaling is enabled or not. When luma mapping is not used, luma-dependent chroma residual scaling is disabled. Further, luma-dependent chroma residual scaling is always disabled </w:t>
      </w:r>
      <w:r>
        <w:rPr>
          <w:lang w:val="en-CA"/>
        </w:rPr>
        <w:t>for the chroma blocks whose area is less than or equal to 4.</w:t>
      </w:r>
    </w:p>
    <w:p w14:paraId="13AB1E31" w14:textId="4A27F7D7" w:rsidR="000829B1" w:rsidRDefault="000829B1" w:rsidP="00D5520A">
      <w:pPr>
        <w:spacing w:after="120"/>
        <w:jc w:val="both"/>
      </w:pPr>
      <w:r>
        <w:rPr>
          <w:lang w:val="en-CA"/>
        </w:rPr>
        <w:t xml:space="preserve">Chroma residual scaling depends on the average value of </w:t>
      </w:r>
      <w:r w:rsidR="00304D97" w:rsidRPr="00304D97">
        <w:rPr>
          <w:lang w:val="en-CA"/>
        </w:rPr>
        <w:t>top and/or left reconstructed neighbo</w:t>
      </w:r>
      <w:r w:rsidR="00304D97">
        <w:rPr>
          <w:lang w:val="en-CA"/>
        </w:rPr>
        <w:t>u</w:t>
      </w:r>
      <w:r w:rsidR="00304D97" w:rsidRPr="00304D97">
        <w:rPr>
          <w:lang w:val="en-CA"/>
        </w:rPr>
        <w:t xml:space="preserve">ring luma samples of the current VPDU. If the </w:t>
      </w:r>
      <w:r w:rsidR="00304D97">
        <w:rPr>
          <w:lang w:val="en-CA"/>
        </w:rPr>
        <w:t>current CU</w:t>
      </w:r>
      <w:r w:rsidR="00304D97" w:rsidRPr="00304D97">
        <w:rPr>
          <w:lang w:val="en-CA"/>
        </w:rPr>
        <w:t xml:space="preserve"> is inter 128x128, inter 128x64 and inter 64x128, then the </w:t>
      </w:r>
      <w:r w:rsidR="004703DB">
        <w:rPr>
          <w:lang w:val="en-CA"/>
        </w:rPr>
        <w:t>chroma residual scaling</w:t>
      </w:r>
      <w:r w:rsidR="00304D97" w:rsidRPr="00304D97">
        <w:rPr>
          <w:lang w:val="en-CA"/>
        </w:rPr>
        <w:t xml:space="preserve"> factor derived for the CU associated with the first VPDU is used for all chroma </w:t>
      </w:r>
      <w:r w:rsidR="00304D97">
        <w:rPr>
          <w:lang w:val="en-CA"/>
        </w:rPr>
        <w:t>transform blocks</w:t>
      </w:r>
      <w:r w:rsidR="00304D97" w:rsidRPr="00304D97">
        <w:rPr>
          <w:lang w:val="en-CA"/>
        </w:rPr>
        <w:t xml:space="preserve"> in that CU</w:t>
      </w:r>
      <w:r>
        <w:rPr>
          <w:lang w:val="en-CA"/>
        </w:rPr>
        <w:t xml:space="preserve">. Denote </w:t>
      </w:r>
      <m:oMath>
        <m:r>
          <w:rPr>
            <w:rFonts w:ascii="Cambria Math" w:hAnsi="Cambria Math"/>
          </w:rPr>
          <m:t>avgYr</m:t>
        </m:r>
      </m:oMath>
      <w:r>
        <w:t xml:space="preserve"> as the average of the </w:t>
      </w:r>
      <w:r w:rsidR="00304D97">
        <w:t xml:space="preserve">reconstructed neighbouring </w:t>
      </w:r>
      <w:r>
        <w:t xml:space="preserve">luma </w:t>
      </w:r>
      <w:r w:rsidR="00304D97">
        <w:t>samples</w:t>
      </w:r>
      <w:r w:rsidR="00C839BF">
        <w:t xml:space="preserve"> </w:t>
      </w:r>
      <w:r w:rsidR="00C839BF" w:rsidRPr="00025645">
        <w:rPr>
          <w:szCs w:val="22"/>
        </w:rPr>
        <w:t xml:space="preserve">(see </w:t>
      </w:r>
      <w:r w:rsidR="00C839BF" w:rsidRPr="00025645">
        <w:rPr>
          <w:szCs w:val="22"/>
        </w:rPr>
        <w:fldChar w:fldCharType="begin"/>
      </w:r>
      <w:r w:rsidR="00C839BF" w:rsidRPr="009C08AD">
        <w:rPr>
          <w:szCs w:val="22"/>
        </w:rPr>
        <w:instrText xml:space="preserve"> REF _Ref787843 \h  \* MERGEFORMAT </w:instrText>
      </w:r>
      <w:r w:rsidR="00C839BF" w:rsidRPr="00025645">
        <w:rPr>
          <w:szCs w:val="22"/>
        </w:rPr>
      </w:r>
      <w:r w:rsidR="00C839BF" w:rsidRPr="00025645">
        <w:rPr>
          <w:szCs w:val="22"/>
        </w:rPr>
        <w:fldChar w:fldCharType="separate"/>
      </w:r>
      <w:r w:rsidR="003A61E2" w:rsidRPr="003A61E2">
        <w:rPr>
          <w:szCs w:val="22"/>
          <w:lang w:val="en-GB"/>
          <w:rPrChange w:id="396" w:author="v1-jc1" w:date="2020-12-06T19:24:00Z">
            <w:rPr>
              <w:b/>
              <w:sz w:val="20"/>
              <w:lang w:val="en-GB"/>
            </w:rPr>
          </w:rPrChange>
        </w:rPr>
        <w:t xml:space="preserve">Figure </w:t>
      </w:r>
      <w:r w:rsidR="003A61E2" w:rsidRPr="003A61E2">
        <w:rPr>
          <w:noProof/>
          <w:szCs w:val="22"/>
          <w:lang w:val="en-GB"/>
          <w:rPrChange w:id="397" w:author="v1-jc1" w:date="2020-12-06T19:24:00Z">
            <w:rPr>
              <w:b/>
              <w:noProof/>
              <w:sz w:val="20"/>
              <w:lang w:val="en-GB"/>
            </w:rPr>
          </w:rPrChange>
        </w:rPr>
        <w:t>54</w:t>
      </w:r>
      <w:r w:rsidR="00C839BF" w:rsidRPr="00025645">
        <w:rPr>
          <w:szCs w:val="22"/>
        </w:rPr>
        <w:fldChar w:fldCharType="end"/>
      </w:r>
      <w:r w:rsidR="00C839BF" w:rsidRPr="00025645">
        <w:rPr>
          <w:szCs w:val="22"/>
        </w:rPr>
        <w:t>)</w:t>
      </w:r>
      <w:r w:rsidRPr="00025645">
        <w:rPr>
          <w:szCs w:val="22"/>
        </w:rPr>
        <w:t>.</w:t>
      </w:r>
      <w:r>
        <w:t xml:space="preserve"> The value of </w:t>
      </w:r>
      <m:oMath>
        <m:sSub>
          <m:sSubPr>
            <m:ctrlPr>
              <w:rPr>
                <w:rFonts w:ascii="Cambria Math" w:hAnsi="Cambria Math"/>
                <w:i/>
                <w:iCs/>
              </w:rPr>
            </m:ctrlPr>
          </m:sSubPr>
          <m:e>
            <m:r>
              <w:rPr>
                <w:rFonts w:ascii="Cambria Math" w:hAnsi="Cambria Math"/>
              </w:rPr>
              <m:t>C</m:t>
            </m:r>
          </m:e>
          <m:sub>
            <m:r>
              <m:rPr>
                <m:sty m:val="p"/>
              </m:rPr>
              <w:rPr>
                <w:rFonts w:ascii="Cambria Math" w:hAnsi="Cambria Math"/>
              </w:rPr>
              <m:t>S</m:t>
            </m:r>
            <m:r>
              <w:rPr>
                <w:rFonts w:ascii="Cambria Math" w:hAnsi="Cambria Math"/>
              </w:rPr>
              <m:t>caleInv</m:t>
            </m:r>
          </m:sub>
        </m:sSub>
      </m:oMath>
      <w:r w:rsidR="00BF1A00">
        <w:t xml:space="preserve"> </w:t>
      </w:r>
      <w:r>
        <w:t>is computed in the following steps:</w:t>
      </w:r>
    </w:p>
    <w:p w14:paraId="26B1E72A" w14:textId="624F4621" w:rsidR="000829B1" w:rsidRPr="005B734C" w:rsidRDefault="000829B1" w:rsidP="000613EB">
      <w:pPr>
        <w:pStyle w:val="ListParagraph"/>
        <w:numPr>
          <w:ilvl w:val="0"/>
          <w:numId w:val="24"/>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overflowPunct w:val="0"/>
        <w:autoSpaceDE w:val="0"/>
        <w:autoSpaceDN w:val="0"/>
        <w:adjustRightInd w:val="0"/>
        <w:spacing w:before="136"/>
        <w:textAlignment w:val="baseline"/>
        <w:rPr>
          <w:sz w:val="22"/>
        </w:rPr>
      </w:pPr>
      <w:r w:rsidRPr="005B734C">
        <w:rPr>
          <w:sz w:val="22"/>
        </w:rPr>
        <w:t xml:space="preserve">Find </w:t>
      </w:r>
      <w:r>
        <w:rPr>
          <w:sz w:val="22"/>
        </w:rPr>
        <w:t xml:space="preserve">the </w:t>
      </w:r>
      <w:r w:rsidRPr="005B734C">
        <w:rPr>
          <w:sz w:val="22"/>
        </w:rPr>
        <w:t xml:space="preserve">index </w:t>
      </w:r>
      <m:oMath>
        <m:sSub>
          <m:sSubPr>
            <m:ctrlPr>
              <w:rPr>
                <w:rFonts w:ascii="Cambria Math" w:hAnsi="Cambria Math"/>
                <w:i/>
                <w:iCs/>
              </w:rPr>
            </m:ctrlPr>
          </m:sSubPr>
          <m:e>
            <m:r>
              <w:rPr>
                <w:rFonts w:ascii="Cambria Math" w:hAnsi="Cambria Math"/>
              </w:rPr>
              <m:t>Y</m:t>
            </m:r>
          </m:e>
          <m:sub>
            <m:r>
              <w:rPr>
                <w:rFonts w:ascii="Cambria Math" w:hAnsi="Cambria Math"/>
              </w:rPr>
              <m:t>Idx</m:t>
            </m:r>
          </m:sub>
        </m:sSub>
      </m:oMath>
      <w:r>
        <w:rPr>
          <w:sz w:val="22"/>
        </w:rPr>
        <w:t xml:space="preserve"> of the piecewise linear model to which </w:t>
      </w:r>
      <m:oMath>
        <m:r>
          <w:rPr>
            <w:rFonts w:ascii="Cambria Math" w:hAnsi="Cambria Math"/>
            <w:sz w:val="22"/>
          </w:rPr>
          <m:t>avgYr</m:t>
        </m:r>
      </m:oMath>
      <w:r>
        <w:t xml:space="preserve"> </w:t>
      </w:r>
      <w:r w:rsidRPr="005B734C">
        <w:rPr>
          <w:iCs/>
          <w:sz w:val="22"/>
        </w:rPr>
        <w:t xml:space="preserve">belongs </w:t>
      </w:r>
      <w:r>
        <w:rPr>
          <w:iCs/>
          <w:sz w:val="22"/>
        </w:rPr>
        <w:t>based on the</w:t>
      </w:r>
      <w:r w:rsidRPr="005B734C">
        <w:rPr>
          <w:iCs/>
          <w:sz w:val="22"/>
        </w:rPr>
        <w:t xml:space="preserve"> </w:t>
      </w:r>
      <w:r w:rsidRPr="00600D1F">
        <w:rPr>
          <w:i/>
          <w:iCs/>
          <w:sz w:val="22"/>
        </w:rPr>
        <w:t>InvMap</w:t>
      </w:r>
      <w:r w:rsidRPr="005B734C">
        <w:rPr>
          <w:iCs/>
          <w:sz w:val="22"/>
        </w:rPr>
        <w:t xml:space="preserve"> </w:t>
      </w:r>
      <w:r>
        <w:rPr>
          <w:iCs/>
          <w:sz w:val="22"/>
        </w:rPr>
        <w:t>function</w:t>
      </w:r>
      <w:r w:rsidRPr="005B734C">
        <w:rPr>
          <w:iCs/>
          <w:sz w:val="22"/>
        </w:rPr>
        <w:t>.</w:t>
      </w:r>
    </w:p>
    <w:bookmarkStart w:id="398" w:name="OLE_LINK51"/>
    <w:bookmarkStart w:id="399" w:name="OLE_LINK84"/>
    <w:bookmarkStart w:id="400" w:name="OLE_LINK94"/>
    <w:p w14:paraId="11FDF3ED" w14:textId="7F0F0D86" w:rsidR="000829B1" w:rsidRPr="005B734C" w:rsidRDefault="00F25D20" w:rsidP="000613EB">
      <w:pPr>
        <w:pStyle w:val="ListParagraph"/>
        <w:numPr>
          <w:ilvl w:val="0"/>
          <w:numId w:val="24"/>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overflowPunct w:val="0"/>
        <w:autoSpaceDE w:val="0"/>
        <w:autoSpaceDN w:val="0"/>
        <w:adjustRightInd w:val="0"/>
        <w:spacing w:before="136"/>
        <w:textAlignment w:val="baseline"/>
        <w:rPr>
          <w:sz w:val="22"/>
        </w:rPr>
      </w:pPr>
      <m:oMath>
        <m:sSub>
          <m:sSubPr>
            <m:ctrlPr>
              <w:rPr>
                <w:rFonts w:ascii="Cambria Math" w:hAnsi="Cambria Math"/>
                <w:i/>
                <w:iCs/>
                <w:sz w:val="22"/>
              </w:rPr>
            </m:ctrlPr>
          </m:sSubPr>
          <m:e>
            <m:r>
              <w:rPr>
                <w:rFonts w:ascii="Cambria Math" w:hAnsi="Cambria Math"/>
                <w:sz w:val="22"/>
              </w:rPr>
              <m:t>C</m:t>
            </m:r>
          </m:e>
          <m:sub>
            <m:r>
              <m:rPr>
                <m:sty m:val="p"/>
              </m:rPr>
              <w:rPr>
                <w:rFonts w:ascii="Cambria Math" w:hAnsi="Cambria Math"/>
                <w:sz w:val="22"/>
              </w:rPr>
              <m:t>S</m:t>
            </m:r>
            <m:r>
              <w:rPr>
                <w:rFonts w:ascii="Cambria Math" w:hAnsi="Cambria Math"/>
                <w:sz w:val="22"/>
              </w:rPr>
              <m:t>caleInv</m:t>
            </m:r>
          </m:sub>
        </m:sSub>
      </m:oMath>
      <w:r w:rsidR="000829B1" w:rsidRPr="005B734C">
        <w:rPr>
          <w:iCs/>
          <w:sz w:val="22"/>
        </w:rPr>
        <w:t xml:space="preserve"> </w:t>
      </w:r>
      <w:bookmarkEnd w:id="398"/>
      <w:bookmarkEnd w:id="399"/>
      <w:bookmarkEnd w:id="400"/>
      <w:r w:rsidR="000829B1" w:rsidRPr="005B734C">
        <w:rPr>
          <w:iCs/>
          <w:sz w:val="22"/>
        </w:rPr>
        <w:t xml:space="preserve">= </w:t>
      </w:r>
      <w:bookmarkStart w:id="401" w:name="OLE_LINK269"/>
      <w:r w:rsidR="000829B1" w:rsidRPr="005B734C">
        <w:rPr>
          <w:iCs/>
          <w:sz w:val="22"/>
        </w:rPr>
        <w:t>cScaleInv</w:t>
      </w:r>
      <w:bookmarkEnd w:id="401"/>
      <w:r w:rsidR="000829B1" w:rsidRPr="005B734C">
        <w:rPr>
          <w:iCs/>
          <w:sz w:val="22"/>
        </w:rPr>
        <w:t>[</w:t>
      </w:r>
      <m:oMath>
        <m:sSub>
          <m:sSubPr>
            <m:ctrlPr>
              <w:rPr>
                <w:rFonts w:ascii="Cambria Math" w:hAnsi="Cambria Math"/>
                <w:i/>
                <w:iCs/>
              </w:rPr>
            </m:ctrlPr>
          </m:sSubPr>
          <m:e>
            <m:r>
              <w:rPr>
                <w:rFonts w:ascii="Cambria Math" w:hAnsi="Cambria Math"/>
              </w:rPr>
              <m:t>Y</m:t>
            </m:r>
          </m:e>
          <m:sub>
            <m:r>
              <w:rPr>
                <w:rFonts w:ascii="Cambria Math" w:hAnsi="Cambria Math"/>
              </w:rPr>
              <m:t>Idx</m:t>
            </m:r>
          </m:sub>
        </m:sSub>
      </m:oMath>
      <w:r w:rsidR="000829B1" w:rsidRPr="005B734C">
        <w:rPr>
          <w:iCs/>
          <w:sz w:val="22"/>
        </w:rPr>
        <w:t>]</w:t>
      </w:r>
      <w:r w:rsidR="000829B1">
        <w:rPr>
          <w:iCs/>
          <w:sz w:val="22"/>
        </w:rPr>
        <w:t xml:space="preserve">, where </w:t>
      </w:r>
      <w:r w:rsidR="000829B1" w:rsidRPr="005B734C">
        <w:rPr>
          <w:iCs/>
          <w:sz w:val="22"/>
        </w:rPr>
        <w:t>cScaleInv</w:t>
      </w:r>
      <w:r w:rsidR="000829B1">
        <w:rPr>
          <w:iCs/>
          <w:sz w:val="22"/>
        </w:rPr>
        <w:t>[] is a 16-piece LUT</w:t>
      </w:r>
      <w:r w:rsidR="00DF6F35">
        <w:rPr>
          <w:iCs/>
          <w:sz w:val="22"/>
        </w:rPr>
        <w:t xml:space="preserve"> </w:t>
      </w:r>
      <w:r w:rsidR="00D01835">
        <w:rPr>
          <w:iCs/>
          <w:sz w:val="22"/>
        </w:rPr>
        <w:t xml:space="preserve">pre-computed </w:t>
      </w:r>
      <w:r w:rsidR="00DF6F35">
        <w:rPr>
          <w:iCs/>
          <w:sz w:val="22"/>
        </w:rPr>
        <w:t xml:space="preserve">based </w:t>
      </w:r>
      <w:r w:rsidR="00D01835">
        <w:rPr>
          <w:iCs/>
          <w:sz w:val="22"/>
        </w:rPr>
        <w:t xml:space="preserve">on the value of </w:t>
      </w:r>
      <w:r w:rsidR="00D01835">
        <w:rPr>
          <w:sz w:val="22"/>
        </w:rPr>
        <w:t>Signalled</w:t>
      </w:r>
      <w:r w:rsidR="00D01835" w:rsidRPr="006A5E9C">
        <w:rPr>
          <w:sz w:val="22"/>
        </w:rPr>
        <w:t>CW[ i ]</w:t>
      </w:r>
      <w:r w:rsidR="00D01835">
        <w:rPr>
          <w:sz w:val="22"/>
        </w:rPr>
        <w:t xml:space="preserve"> and a offset value sginalled in APS for chroma residual scaling process</w:t>
      </w:r>
      <w:r w:rsidR="000829B1">
        <w:rPr>
          <w:iCs/>
          <w:sz w:val="22"/>
        </w:rPr>
        <w:t>.</w:t>
      </w:r>
    </w:p>
    <w:p w14:paraId="56839161" w14:textId="4E67BAE9" w:rsidR="000829B1" w:rsidRPr="0003080F" w:rsidRDefault="000829B1" w:rsidP="00AF3FCF">
      <w:pPr>
        <w:tabs>
          <w:tab w:val="left" w:pos="1800"/>
          <w:tab w:val="left" w:pos="2160"/>
          <w:tab w:val="left" w:pos="2520"/>
          <w:tab w:val="left" w:pos="2880"/>
          <w:tab w:val="left" w:pos="3240"/>
          <w:tab w:val="left" w:pos="3600"/>
          <w:tab w:val="left" w:pos="3960"/>
          <w:tab w:val="left" w:pos="4320"/>
        </w:tabs>
        <w:jc w:val="both"/>
        <w:rPr>
          <w:i/>
          <w:iCs/>
        </w:rPr>
      </w:pPr>
      <w:r>
        <w:t xml:space="preserve">Unlike luma mapping, which is performed on the sample basis, </w:t>
      </w:r>
      <m:oMath>
        <m:sSub>
          <m:sSubPr>
            <m:ctrlPr>
              <w:rPr>
                <w:rFonts w:ascii="Cambria Math" w:hAnsi="Cambria Math"/>
                <w:i/>
                <w:iCs/>
              </w:rPr>
            </m:ctrlPr>
          </m:sSubPr>
          <m:e>
            <m:r>
              <w:rPr>
                <w:rFonts w:ascii="Cambria Math" w:hAnsi="Cambria Math"/>
              </w:rPr>
              <m:t>C</m:t>
            </m:r>
          </m:e>
          <m:sub>
            <m:r>
              <m:rPr>
                <m:sty m:val="p"/>
              </m:rPr>
              <w:rPr>
                <w:rFonts w:ascii="Cambria Math" w:hAnsi="Cambria Math"/>
              </w:rPr>
              <m:t>S</m:t>
            </m:r>
            <m:r>
              <w:rPr>
                <w:rFonts w:ascii="Cambria Math" w:hAnsi="Cambria Math"/>
              </w:rPr>
              <m:t>caleInv</m:t>
            </m:r>
          </m:sub>
        </m:sSub>
      </m:oMath>
      <w:r w:rsidR="00BF1A00">
        <w:t xml:space="preserve"> </w:t>
      </w:r>
      <w:r>
        <w:t xml:space="preserve">is a constant value for the entire chroma block. With </w:t>
      </w:r>
      <m:oMath>
        <m:sSub>
          <m:sSubPr>
            <m:ctrlPr>
              <w:rPr>
                <w:rFonts w:ascii="Cambria Math" w:hAnsi="Cambria Math"/>
                <w:i/>
                <w:iCs/>
              </w:rPr>
            </m:ctrlPr>
          </m:sSubPr>
          <m:e>
            <m:r>
              <w:rPr>
                <w:rFonts w:ascii="Cambria Math" w:hAnsi="Cambria Math"/>
              </w:rPr>
              <m:t>C</m:t>
            </m:r>
          </m:e>
          <m:sub>
            <m:r>
              <m:rPr>
                <m:sty m:val="p"/>
              </m:rPr>
              <w:rPr>
                <w:rFonts w:ascii="Cambria Math" w:hAnsi="Cambria Math"/>
              </w:rPr>
              <m:t>S</m:t>
            </m:r>
            <m:r>
              <w:rPr>
                <w:rFonts w:ascii="Cambria Math" w:hAnsi="Cambria Math"/>
              </w:rPr>
              <m:t>caleInv</m:t>
            </m:r>
          </m:sub>
        </m:sSub>
        <m:r>
          <w:rPr>
            <w:rFonts w:ascii="Cambria Math" w:hAnsi="Cambria Math"/>
          </w:rPr>
          <m:t> </m:t>
        </m:r>
      </m:oMath>
      <w:r>
        <w:rPr>
          <w:iCs/>
        </w:rPr>
        <w:t>,</w:t>
      </w:r>
      <w:r>
        <w:t xml:space="preserve"> c</w:t>
      </w:r>
      <w:r w:rsidRPr="0003080F">
        <w:t xml:space="preserve">hroma </w:t>
      </w:r>
      <w:r>
        <w:rPr>
          <w:lang w:val="en-CA" w:eastAsia="ko-KR"/>
        </w:rPr>
        <w:t xml:space="preserve">residual </w:t>
      </w:r>
      <w:r w:rsidRPr="0003080F">
        <w:t xml:space="preserve">scaling is applied </w:t>
      </w:r>
      <w:r>
        <w:t xml:space="preserve">as follows: </w:t>
      </w:r>
    </w:p>
    <w:p w14:paraId="106D1E9E" w14:textId="77777777" w:rsidR="000829B1" w:rsidRPr="0003080F" w:rsidRDefault="000829B1" w:rsidP="00AF3FCF">
      <w:pPr>
        <w:ind w:left="360"/>
        <w:rPr>
          <w:i/>
          <w:iCs/>
        </w:rPr>
      </w:pPr>
      <w:r w:rsidRPr="0003080F">
        <w:rPr>
          <w:i/>
          <w:iCs/>
        </w:rPr>
        <w:t xml:space="preserve">Encoder side: </w:t>
      </w:r>
      <m:oMath>
        <m:sSub>
          <m:sSubPr>
            <m:ctrlPr>
              <w:rPr>
                <w:rFonts w:ascii="Cambria Math" w:hAnsi="Cambria Math"/>
                <w:i/>
                <w:iCs/>
              </w:rPr>
            </m:ctrlPr>
          </m:sSubPr>
          <m:e>
            <m:r>
              <w:rPr>
                <w:rFonts w:ascii="Cambria Math" w:hAnsi="Cambria Math"/>
              </w:rPr>
              <m:t>C</m:t>
            </m:r>
          </m:e>
          <m:sub>
            <m:r>
              <w:rPr>
                <w:rFonts w:ascii="Cambria Math" w:hAnsi="Cambria Math"/>
              </w:rPr>
              <m:t>ResScale</m:t>
            </m:r>
          </m:sub>
        </m:sSub>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Res</m:t>
            </m:r>
          </m:sub>
        </m:sSub>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Scale</m:t>
            </m:r>
          </m:sub>
        </m:sSub>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Res</m:t>
            </m:r>
          </m:sub>
        </m:sSub>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ScaleInv</m:t>
            </m:r>
          </m:sub>
        </m:sSub>
      </m:oMath>
    </w:p>
    <w:p w14:paraId="453C47D9" w14:textId="77777777" w:rsidR="000829B1" w:rsidRPr="0003080F" w:rsidRDefault="000829B1" w:rsidP="00AF3FCF">
      <w:pPr>
        <w:ind w:left="360"/>
        <w:rPr>
          <w:i/>
          <w:iCs/>
        </w:rPr>
      </w:pPr>
      <w:r w:rsidRPr="0003080F">
        <w:rPr>
          <w:i/>
          <w:iCs/>
        </w:rPr>
        <w:t xml:space="preserve">Decoder side: </w:t>
      </w:r>
      <m:oMath>
        <m:sSub>
          <m:sSubPr>
            <m:ctrlPr>
              <w:rPr>
                <w:rFonts w:ascii="Cambria Math" w:hAnsi="Cambria Math"/>
                <w:i/>
                <w:iCs/>
              </w:rPr>
            </m:ctrlPr>
          </m:sSubPr>
          <m:e>
            <m:r>
              <w:rPr>
                <w:rFonts w:ascii="Cambria Math" w:hAnsi="Cambria Math"/>
              </w:rPr>
              <m:t>C</m:t>
            </m:r>
          </m:e>
          <m:sub>
            <m:r>
              <w:rPr>
                <w:rFonts w:ascii="Cambria Math" w:hAnsi="Cambria Math"/>
              </w:rPr>
              <m:t>Res</m:t>
            </m:r>
          </m:sub>
        </m:sSub>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ResScale</m:t>
            </m:r>
          </m:sub>
        </m:sSub>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Scale</m:t>
            </m:r>
          </m:sub>
        </m:sSub>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ResScale</m:t>
            </m:r>
          </m:sub>
        </m:sSub>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ScaleInv</m:t>
            </m:r>
          </m:sub>
        </m:sSub>
      </m:oMath>
    </w:p>
    <w:p w14:paraId="6C03A33E" w14:textId="77777777" w:rsidR="00315F83" w:rsidRDefault="00315F83" w:rsidP="00CD45EA">
      <w:pPr>
        <w:pStyle w:val="Heading4"/>
        <w:spacing w:before="136"/>
        <w:rPr>
          <w:lang w:val="en-CA" w:eastAsia="ko-KR"/>
        </w:rPr>
      </w:pPr>
      <w:bookmarkStart w:id="402" w:name="OLE_LINK273"/>
      <w:bookmarkStart w:id="403" w:name="OLE_LINK293"/>
      <w:bookmarkStart w:id="404" w:name="OLE_LINK294"/>
      <w:bookmarkStart w:id="405" w:name="OLE_LINK295"/>
      <w:bookmarkEnd w:id="395"/>
      <w:r>
        <w:rPr>
          <w:lang w:val="en-CA" w:eastAsia="ko-KR"/>
        </w:rPr>
        <w:t>Encoder-side LMCS parameter estimation</w:t>
      </w:r>
      <w:bookmarkEnd w:id="402"/>
    </w:p>
    <w:bookmarkEnd w:id="403"/>
    <w:bookmarkEnd w:id="404"/>
    <w:bookmarkEnd w:id="405"/>
    <w:p w14:paraId="4E238DDB" w14:textId="11DBC3CA" w:rsidR="00074A6B" w:rsidRDefault="00074A6B" w:rsidP="00CA7357">
      <w:pPr>
        <w:jc w:val="both"/>
      </w:pPr>
      <w:r>
        <w:t xml:space="preserve">A non-normative reference implementation is provided in the </w:t>
      </w:r>
      <w:r w:rsidR="007B4927">
        <w:t>VTM</w:t>
      </w:r>
      <w:r>
        <w:t xml:space="preserve"> encoder to estimate the LMCS model parameters. Because VTM anchors handle SDR</w:t>
      </w:r>
      <w:r w:rsidR="000B4028">
        <w:t>, HDR PQ</w:t>
      </w:r>
      <w:r>
        <w:t xml:space="preserve"> and HDR </w:t>
      </w:r>
      <w:r w:rsidR="000B4028">
        <w:t xml:space="preserve">HLG </w:t>
      </w:r>
      <w:r>
        <w:t>differently, t</w:t>
      </w:r>
      <w:r>
        <w:rPr>
          <w:szCs w:val="22"/>
        </w:rPr>
        <w:t xml:space="preserve">he reference algorithm in </w:t>
      </w:r>
      <w:r w:rsidR="00AB5B94">
        <w:rPr>
          <w:szCs w:val="22"/>
        </w:rPr>
        <w:t>VTM</w:t>
      </w:r>
      <w:r w:rsidR="003E417A">
        <w:rPr>
          <w:szCs w:val="22"/>
        </w:rPr>
        <w:t>11</w:t>
      </w:r>
      <w:r>
        <w:rPr>
          <w:szCs w:val="22"/>
        </w:rPr>
        <w:t xml:space="preserve"> is designed differently for SDR</w:t>
      </w:r>
      <w:r w:rsidR="000B4028">
        <w:rPr>
          <w:szCs w:val="22"/>
        </w:rPr>
        <w:t>, HDR PQ</w:t>
      </w:r>
      <w:r>
        <w:rPr>
          <w:szCs w:val="22"/>
        </w:rPr>
        <w:t xml:space="preserve"> and HDR </w:t>
      </w:r>
      <w:r w:rsidR="000B4028">
        <w:rPr>
          <w:szCs w:val="22"/>
        </w:rPr>
        <w:t xml:space="preserve">HLG </w:t>
      </w:r>
      <w:r>
        <w:rPr>
          <w:szCs w:val="22"/>
        </w:rPr>
        <w:t xml:space="preserve">sequences. </w:t>
      </w:r>
      <w:r>
        <w:t>For SDR</w:t>
      </w:r>
      <w:r w:rsidR="000B4028">
        <w:t xml:space="preserve"> and HDR HLG sequences</w:t>
      </w:r>
      <w:r>
        <w:t>, the encoder algorithm is based on local luma variance and optimized for PSNR metrics. For HDR PQ sequences, the encoder algorithm is based on luma values and optimized for wPSNR (weighted PSNR) metrics.</w:t>
      </w:r>
      <w:r w:rsidDel="001701C1">
        <w:rPr>
          <w:szCs w:val="22"/>
        </w:rPr>
        <w:t xml:space="preserve"> </w:t>
      </w:r>
    </w:p>
    <w:p w14:paraId="4505E453" w14:textId="4CC32541" w:rsidR="00074A6B" w:rsidRDefault="00074A6B" w:rsidP="00CD45EA">
      <w:pPr>
        <w:pStyle w:val="Heading5"/>
        <w:spacing w:before="136"/>
      </w:pPr>
      <w:r w:rsidRPr="0019576B">
        <w:t>LMCS parameter estimation</w:t>
      </w:r>
      <w:r>
        <w:t xml:space="preserve"> for SDR</w:t>
      </w:r>
    </w:p>
    <w:p w14:paraId="0E150EDC" w14:textId="15E42FCE" w:rsidR="00074A6B" w:rsidRDefault="00074A6B" w:rsidP="00CA7357">
      <w:pPr>
        <w:jc w:val="both"/>
      </w:pPr>
      <w:r>
        <w:t xml:space="preserve">The basic idea of the </w:t>
      </w:r>
      <w:r w:rsidR="00AB5B94">
        <w:t>VTM</w:t>
      </w:r>
      <w:r w:rsidR="003E417A">
        <w:t>11</w:t>
      </w:r>
      <w:r>
        <w:t xml:space="preserve"> reference implementation for SDR is to assign pieces with more codewords to those dynamic range </w:t>
      </w:r>
      <w:r w:rsidRPr="009709C0">
        <w:rPr>
          <w:rFonts w:eastAsiaTheme="minorEastAsia"/>
          <w:szCs w:val="22"/>
          <w:lang w:eastAsia="ko-KR"/>
        </w:rPr>
        <w:t>segments</w:t>
      </w:r>
      <w:r>
        <w:t xml:space="preserve"> that have lower than average variance, and to assign fewer codewords to those dynamic range segments that have higher than average variance. </w:t>
      </w:r>
      <w:r w:rsidRPr="00290D74">
        <w:rPr>
          <w:szCs w:val="22"/>
        </w:rPr>
        <w:t xml:space="preserve">In this way, smooth areas of the picture </w:t>
      </w:r>
      <w:r>
        <w:rPr>
          <w:szCs w:val="22"/>
        </w:rPr>
        <w:t xml:space="preserve">will be </w:t>
      </w:r>
      <w:r w:rsidRPr="00290D74">
        <w:rPr>
          <w:szCs w:val="22"/>
        </w:rPr>
        <w:t>coded wi</w:t>
      </w:r>
      <w:r>
        <w:rPr>
          <w:szCs w:val="22"/>
        </w:rPr>
        <w:t xml:space="preserve">th more codewords than average, and vice versa. </w:t>
      </w:r>
      <w:r w:rsidR="000B4028">
        <w:rPr>
          <w:szCs w:val="22"/>
        </w:rPr>
        <w:t>For SDR, VTM</w:t>
      </w:r>
      <w:r w:rsidR="003E417A">
        <w:rPr>
          <w:szCs w:val="22"/>
        </w:rPr>
        <w:t>11</w:t>
      </w:r>
      <w:r w:rsidR="000B4028">
        <w:rPr>
          <w:szCs w:val="22"/>
        </w:rPr>
        <w:t xml:space="preserve"> provides a reference algorithm and also configurable LMCS parameters for user tuning.</w:t>
      </w:r>
    </w:p>
    <w:p w14:paraId="58E7C511" w14:textId="77777777" w:rsidR="00074A6B" w:rsidRPr="001A3243" w:rsidRDefault="00074A6B" w:rsidP="00D5520A">
      <w:pPr>
        <w:jc w:val="both"/>
        <w:rPr>
          <w:szCs w:val="22"/>
        </w:rPr>
      </w:pPr>
      <w:r>
        <w:rPr>
          <w:szCs w:val="22"/>
        </w:rPr>
        <w:t>For</w:t>
      </w:r>
      <w:r w:rsidRPr="001A3243">
        <w:rPr>
          <w:szCs w:val="22"/>
        </w:rPr>
        <w:t xml:space="preserve"> </w:t>
      </w:r>
      <w:r w:rsidRPr="009709C0">
        <w:rPr>
          <w:rFonts w:eastAsiaTheme="minorEastAsia"/>
          <w:szCs w:val="22"/>
          <w:lang w:eastAsia="ko-KR"/>
        </w:rPr>
        <w:t>SDR</w:t>
      </w:r>
      <w:r w:rsidRPr="001A3243">
        <w:rPr>
          <w:szCs w:val="22"/>
        </w:rPr>
        <w:t xml:space="preserve"> </w:t>
      </w:r>
      <w:r w:rsidRPr="009709C0">
        <w:rPr>
          <w:rFonts w:eastAsiaTheme="minorEastAsia"/>
          <w:szCs w:val="22"/>
          <w:lang w:eastAsia="ko-KR"/>
        </w:rPr>
        <w:t>test</w:t>
      </w:r>
      <w:r w:rsidRPr="001A3243">
        <w:rPr>
          <w:szCs w:val="22"/>
        </w:rPr>
        <w:t xml:space="preserve"> sequences</w:t>
      </w:r>
      <w:r>
        <w:rPr>
          <w:szCs w:val="22"/>
        </w:rPr>
        <w:t>, the reference algorithm performs the following signal analysis</w:t>
      </w:r>
      <w:r w:rsidRPr="001A3243">
        <w:rPr>
          <w:szCs w:val="22"/>
        </w:rPr>
        <w:t>:</w:t>
      </w:r>
    </w:p>
    <w:p w14:paraId="4E801164" w14:textId="77777777" w:rsidR="00074A6B" w:rsidRPr="006A5E9C" w:rsidRDefault="00074A6B" w:rsidP="000613EB">
      <w:pPr>
        <w:pStyle w:val="ListParagraph"/>
        <w:numPr>
          <w:ilvl w:val="0"/>
          <w:numId w:val="26"/>
        </w:numPr>
        <w:spacing w:before="136"/>
        <w:rPr>
          <w:sz w:val="22"/>
          <w:szCs w:val="22"/>
        </w:rPr>
      </w:pPr>
      <w:r>
        <w:rPr>
          <w:sz w:val="22"/>
          <w:szCs w:val="22"/>
        </w:rPr>
        <w:t xml:space="preserve">Statistics of the input video are collected and analyzed </w:t>
      </w:r>
      <w:r w:rsidRPr="000A328E">
        <w:rPr>
          <w:sz w:val="22"/>
          <w:szCs w:val="22"/>
        </w:rPr>
        <w:t>assuming 10</w:t>
      </w:r>
      <w:r>
        <w:rPr>
          <w:sz w:val="22"/>
          <w:szCs w:val="22"/>
        </w:rPr>
        <w:t>-</w:t>
      </w:r>
      <w:r w:rsidRPr="006A5E9C">
        <w:rPr>
          <w:sz w:val="22"/>
          <w:szCs w:val="22"/>
        </w:rPr>
        <w:t>bi</w:t>
      </w:r>
      <w:r>
        <w:rPr>
          <w:sz w:val="22"/>
          <w:szCs w:val="22"/>
        </w:rPr>
        <w:t xml:space="preserve">t internal coding bit-depth is used. If the internal coding </w:t>
      </w:r>
      <w:r w:rsidRPr="006A5E9C">
        <w:rPr>
          <w:sz w:val="22"/>
          <w:szCs w:val="22"/>
        </w:rPr>
        <w:t>bit</w:t>
      </w:r>
      <w:r>
        <w:rPr>
          <w:sz w:val="22"/>
          <w:szCs w:val="22"/>
        </w:rPr>
        <w:t>-</w:t>
      </w:r>
      <w:r w:rsidRPr="006A5E9C">
        <w:rPr>
          <w:sz w:val="22"/>
          <w:szCs w:val="22"/>
        </w:rPr>
        <w:t xml:space="preserve">depth is not 10-bit, </w:t>
      </w:r>
      <w:r>
        <w:rPr>
          <w:sz w:val="22"/>
          <w:szCs w:val="22"/>
        </w:rPr>
        <w:t xml:space="preserve">then bit-depth is first </w:t>
      </w:r>
      <w:r w:rsidRPr="006A5E9C">
        <w:rPr>
          <w:sz w:val="22"/>
          <w:szCs w:val="22"/>
        </w:rPr>
        <w:t>normalize</w:t>
      </w:r>
      <w:r>
        <w:rPr>
          <w:sz w:val="22"/>
          <w:szCs w:val="22"/>
        </w:rPr>
        <w:t xml:space="preserve">d </w:t>
      </w:r>
      <w:r w:rsidRPr="006A5E9C">
        <w:rPr>
          <w:sz w:val="22"/>
          <w:szCs w:val="22"/>
        </w:rPr>
        <w:t>to 10-bit.</w:t>
      </w:r>
    </w:p>
    <w:p w14:paraId="2227F89B" w14:textId="6BE9A7A8" w:rsidR="00074A6B" w:rsidRPr="006A5E9C" w:rsidRDefault="00074A6B" w:rsidP="000613EB">
      <w:pPr>
        <w:pStyle w:val="ListParagraph"/>
        <w:numPr>
          <w:ilvl w:val="0"/>
          <w:numId w:val="26"/>
        </w:numPr>
        <w:spacing w:before="136"/>
        <w:rPr>
          <w:sz w:val="22"/>
          <w:szCs w:val="22"/>
        </w:rPr>
      </w:pPr>
      <w:r w:rsidRPr="006A5E9C">
        <w:rPr>
          <w:sz w:val="22"/>
          <w:szCs w:val="22"/>
        </w:rPr>
        <w:t xml:space="preserve">Divide the </w:t>
      </w:r>
      <w:r>
        <w:rPr>
          <w:sz w:val="22"/>
          <w:szCs w:val="22"/>
        </w:rPr>
        <w:t xml:space="preserve">dynamic </w:t>
      </w:r>
      <w:r w:rsidRPr="00B52DE8">
        <w:rPr>
          <w:sz w:val="22"/>
          <w:szCs w:val="22"/>
        </w:rPr>
        <w:t xml:space="preserve">range </w:t>
      </w:r>
      <w:r>
        <w:rPr>
          <w:sz w:val="22"/>
          <w:szCs w:val="22"/>
        </w:rPr>
        <w:t xml:space="preserve">of [0, 1023] </w:t>
      </w:r>
      <w:r w:rsidRPr="006A5E9C">
        <w:rPr>
          <w:sz w:val="22"/>
          <w:szCs w:val="22"/>
        </w:rPr>
        <w:t xml:space="preserve">into </w:t>
      </w:r>
      <w:r w:rsidR="000B4028">
        <w:rPr>
          <w:sz w:val="22"/>
          <w:szCs w:val="22"/>
        </w:rPr>
        <w:t>16</w:t>
      </w:r>
      <w:r w:rsidR="000B4028" w:rsidRPr="006A5E9C">
        <w:rPr>
          <w:sz w:val="22"/>
          <w:szCs w:val="22"/>
        </w:rPr>
        <w:t xml:space="preserve"> </w:t>
      </w:r>
      <w:r>
        <w:rPr>
          <w:sz w:val="22"/>
          <w:szCs w:val="22"/>
        </w:rPr>
        <w:t xml:space="preserve">equal </w:t>
      </w:r>
      <w:r w:rsidRPr="006A5E9C">
        <w:rPr>
          <w:sz w:val="22"/>
          <w:szCs w:val="22"/>
        </w:rPr>
        <w:t>pi</w:t>
      </w:r>
      <w:r w:rsidRPr="000A328E">
        <w:rPr>
          <w:sz w:val="22"/>
          <w:szCs w:val="22"/>
        </w:rPr>
        <w:t>eces</w:t>
      </w:r>
      <w:r>
        <w:rPr>
          <w:sz w:val="22"/>
          <w:szCs w:val="22"/>
        </w:rPr>
        <w:t>.</w:t>
      </w:r>
    </w:p>
    <w:p w14:paraId="72790C86" w14:textId="7DD1D143" w:rsidR="00074A6B" w:rsidRPr="006A5E9C" w:rsidRDefault="00074A6B" w:rsidP="00227BD1">
      <w:pPr>
        <w:pStyle w:val="ListParagraph"/>
        <w:numPr>
          <w:ilvl w:val="0"/>
          <w:numId w:val="26"/>
        </w:numPr>
        <w:spacing w:before="136"/>
        <w:rPr>
          <w:sz w:val="22"/>
          <w:szCs w:val="22"/>
        </w:rPr>
      </w:pPr>
      <w:r w:rsidRPr="006A5E9C">
        <w:rPr>
          <w:sz w:val="22"/>
          <w:szCs w:val="22"/>
        </w:rPr>
        <w:t xml:space="preserve">For each </w:t>
      </w:r>
      <w:r>
        <w:rPr>
          <w:sz w:val="22"/>
          <w:szCs w:val="22"/>
        </w:rPr>
        <w:t>luma sample location in the picture</w:t>
      </w:r>
      <w:r w:rsidRPr="006A5E9C">
        <w:rPr>
          <w:sz w:val="22"/>
          <w:szCs w:val="22"/>
        </w:rPr>
        <w:t xml:space="preserve">, </w:t>
      </w:r>
      <w:r>
        <w:rPr>
          <w:sz w:val="22"/>
          <w:szCs w:val="22"/>
        </w:rPr>
        <w:t xml:space="preserve">the </w:t>
      </w:r>
      <w:r w:rsidRPr="006A5E9C">
        <w:rPr>
          <w:sz w:val="22"/>
          <w:szCs w:val="22"/>
        </w:rPr>
        <w:t xml:space="preserve">local spatial variance of luma </w:t>
      </w:r>
      <w:r>
        <w:rPr>
          <w:sz w:val="22"/>
          <w:szCs w:val="22"/>
        </w:rPr>
        <w:t xml:space="preserve">sample </w:t>
      </w:r>
      <w:r w:rsidRPr="006A5E9C">
        <w:rPr>
          <w:sz w:val="22"/>
          <w:szCs w:val="22"/>
        </w:rPr>
        <w:t xml:space="preserve">values </w:t>
      </w:r>
      <w:r>
        <w:rPr>
          <w:sz w:val="22"/>
          <w:szCs w:val="22"/>
        </w:rPr>
        <w:t>is calculated using a</w:t>
      </w:r>
      <w:r w:rsidRPr="006A5E9C">
        <w:rPr>
          <w:sz w:val="22"/>
          <w:szCs w:val="22"/>
        </w:rPr>
        <w:t xml:space="preserve"> </w:t>
      </w:r>
      <w:r w:rsidR="000B4028">
        <w:rPr>
          <w:sz w:val="22"/>
          <w:szCs w:val="22"/>
        </w:rPr>
        <w:t>winSize x winSize (</w:t>
      </w:r>
      <m:oMath>
        <m:r>
          <w:rPr>
            <w:rFonts w:ascii="Cambria Math" w:hAnsi="Cambria Math"/>
            <w:sz w:val="22"/>
            <w:szCs w:val="22"/>
            <w:lang w:val="en-CA"/>
          </w:rPr>
          <m:t>winSize=</m:t>
        </m:r>
        <m:d>
          <m:dPr>
            <m:begChr m:val="⌊"/>
            <m:endChr m:val="⌋"/>
            <m:ctrlPr>
              <w:rPr>
                <w:rFonts w:ascii="Cambria Math" w:hAnsi="Cambria Math"/>
                <w:i/>
                <w:sz w:val="22"/>
                <w:szCs w:val="22"/>
                <w:lang w:val="en-CA"/>
              </w:rPr>
            </m:ctrlPr>
          </m:dPr>
          <m:e>
            <m:f>
              <m:fPr>
                <m:type m:val="lin"/>
                <m:ctrlPr>
                  <w:rPr>
                    <w:rFonts w:ascii="Cambria Math" w:hAnsi="Cambria Math"/>
                    <w:i/>
                    <w:sz w:val="22"/>
                    <w:szCs w:val="22"/>
                    <w:lang w:val="en-CA"/>
                  </w:rPr>
                </m:ctrlPr>
              </m:fPr>
              <m:num>
                <m:r>
                  <w:rPr>
                    <w:rFonts w:ascii="Cambria Math" w:hAnsi="Cambria Math"/>
                    <w:sz w:val="22"/>
                    <w:szCs w:val="22"/>
                    <w:lang w:val="en-CA"/>
                  </w:rPr>
                  <m:t>min(width,height)</m:t>
                </m:r>
              </m:num>
              <m:den>
                <m:r>
                  <w:rPr>
                    <w:rFonts w:ascii="Cambria Math" w:hAnsi="Cambria Math"/>
                    <w:sz w:val="22"/>
                    <w:szCs w:val="22"/>
                    <w:lang w:val="en-CA"/>
                  </w:rPr>
                  <m:t>240</m:t>
                </m:r>
              </m:den>
            </m:f>
          </m:e>
        </m:d>
        <m:r>
          <w:rPr>
            <w:rFonts w:ascii="Cambria Math" w:hAnsi="Cambria Math"/>
            <w:sz w:val="22"/>
            <w:szCs w:val="22"/>
            <w:lang w:val="en-CA"/>
          </w:rPr>
          <m:t>*2+1</m:t>
        </m:r>
      </m:oMath>
      <w:r w:rsidR="000B4028">
        <w:rPr>
          <w:sz w:val="22"/>
          <w:szCs w:val="22"/>
          <w:lang w:val="en-CA"/>
        </w:rPr>
        <w:t>)</w:t>
      </w:r>
      <w:r w:rsidR="000B4028" w:rsidRPr="00CB5D46">
        <w:rPr>
          <w:sz w:val="22"/>
          <w:szCs w:val="22"/>
        </w:rPr>
        <w:t xml:space="preserve"> </w:t>
      </w:r>
      <w:r w:rsidRPr="00CB5D46">
        <w:rPr>
          <w:sz w:val="22"/>
          <w:szCs w:val="22"/>
        </w:rPr>
        <w:t>neighbo</w:t>
      </w:r>
      <w:r w:rsidR="000B4028">
        <w:rPr>
          <w:sz w:val="22"/>
          <w:szCs w:val="22"/>
        </w:rPr>
        <w:t>u</w:t>
      </w:r>
      <w:r w:rsidRPr="00CB5D46">
        <w:rPr>
          <w:sz w:val="22"/>
          <w:szCs w:val="22"/>
        </w:rPr>
        <w:t>rhood centered on th</w:t>
      </w:r>
      <w:r>
        <w:rPr>
          <w:sz w:val="22"/>
          <w:szCs w:val="22"/>
        </w:rPr>
        <w:t xml:space="preserve">e current position. Denote the specific piece (out of the 32 pieces) to which the current luma sample value belongs as </w:t>
      </w:r>
      <w:r w:rsidRPr="006A5E9C">
        <w:rPr>
          <w:i/>
          <w:sz w:val="22"/>
          <w:szCs w:val="22"/>
        </w:rPr>
        <w:t>p</w:t>
      </w:r>
      <w:r>
        <w:rPr>
          <w:sz w:val="22"/>
          <w:szCs w:val="22"/>
        </w:rPr>
        <w:t xml:space="preserve">. This </w:t>
      </w:r>
      <w:r w:rsidRPr="006A5E9C">
        <w:rPr>
          <w:sz w:val="22"/>
          <w:szCs w:val="22"/>
        </w:rPr>
        <w:t xml:space="preserve">local variance is </w:t>
      </w:r>
      <w:r>
        <w:rPr>
          <w:sz w:val="22"/>
          <w:szCs w:val="22"/>
        </w:rPr>
        <w:t xml:space="preserve">thus </w:t>
      </w:r>
      <w:r w:rsidRPr="006A5E9C">
        <w:rPr>
          <w:sz w:val="22"/>
          <w:szCs w:val="22"/>
        </w:rPr>
        <w:t xml:space="preserve">associated with </w:t>
      </w:r>
      <w:r>
        <w:rPr>
          <w:sz w:val="22"/>
          <w:szCs w:val="22"/>
        </w:rPr>
        <w:t xml:space="preserve">the </w:t>
      </w:r>
      <w:r w:rsidRPr="006A5E9C">
        <w:rPr>
          <w:i/>
          <w:sz w:val="22"/>
          <w:szCs w:val="22"/>
        </w:rPr>
        <w:t>p</w:t>
      </w:r>
      <w:r>
        <w:rPr>
          <w:sz w:val="22"/>
          <w:szCs w:val="22"/>
        </w:rPr>
        <w:t xml:space="preserve">-th </w:t>
      </w:r>
      <w:r w:rsidRPr="006A5E9C">
        <w:rPr>
          <w:sz w:val="22"/>
          <w:szCs w:val="22"/>
        </w:rPr>
        <w:t>piece</w:t>
      </w:r>
      <w:r>
        <w:rPr>
          <w:sz w:val="22"/>
          <w:szCs w:val="22"/>
        </w:rPr>
        <w:t xml:space="preserve">. </w:t>
      </w:r>
    </w:p>
    <w:p w14:paraId="28E2760E" w14:textId="7555F3A5" w:rsidR="00074A6B" w:rsidRPr="006A5E9C" w:rsidRDefault="00074A6B" w:rsidP="00227BD1">
      <w:pPr>
        <w:pStyle w:val="ListParagraph"/>
        <w:numPr>
          <w:ilvl w:val="0"/>
          <w:numId w:val="26"/>
        </w:numPr>
        <w:spacing w:before="136"/>
        <w:rPr>
          <w:sz w:val="22"/>
          <w:szCs w:val="22"/>
        </w:rPr>
      </w:pPr>
      <w:r>
        <w:rPr>
          <w:sz w:val="22"/>
          <w:szCs w:val="22"/>
        </w:rPr>
        <w:t xml:space="preserve">For each of the </w:t>
      </w:r>
      <w:r w:rsidR="000B4028">
        <w:rPr>
          <w:sz w:val="22"/>
          <w:szCs w:val="22"/>
        </w:rPr>
        <w:t xml:space="preserve">16 </w:t>
      </w:r>
      <w:r>
        <w:rPr>
          <w:sz w:val="22"/>
          <w:szCs w:val="22"/>
        </w:rPr>
        <w:t>pieces, c</w:t>
      </w:r>
      <w:r w:rsidRPr="006A5E9C">
        <w:rPr>
          <w:sz w:val="22"/>
          <w:szCs w:val="22"/>
        </w:rPr>
        <w:t>alculate the average local spatial variance (bin_var)</w:t>
      </w:r>
    </w:p>
    <w:p w14:paraId="04DAF113" w14:textId="424DB37E" w:rsidR="000B4028" w:rsidRPr="00FF5909" w:rsidRDefault="00792CEF" w:rsidP="00227BD1">
      <w:pPr>
        <w:pStyle w:val="ListParagraph"/>
        <w:numPr>
          <w:ilvl w:val="0"/>
          <w:numId w:val="26"/>
        </w:numPr>
        <w:tabs>
          <w:tab w:val="left" w:pos="1800"/>
          <w:tab w:val="left" w:pos="2160"/>
          <w:tab w:val="left" w:pos="2520"/>
          <w:tab w:val="left" w:pos="2880"/>
          <w:tab w:val="left" w:pos="3240"/>
          <w:tab w:val="left" w:pos="3600"/>
          <w:tab w:val="left" w:pos="3960"/>
          <w:tab w:val="left" w:pos="4320"/>
        </w:tabs>
        <w:spacing w:before="136" w:after="20"/>
        <w:rPr>
          <w:sz w:val="22"/>
          <w:szCs w:val="22"/>
          <w:lang w:val="en-CA"/>
        </w:rPr>
      </w:pPr>
      <w:r>
        <w:rPr>
          <w:sz w:val="22"/>
          <w:szCs w:val="22"/>
        </w:rPr>
        <w:t>For all valid pieces, a</w:t>
      </w:r>
      <w:r w:rsidR="000B4028" w:rsidRPr="002F7CAF">
        <w:rPr>
          <w:sz w:val="22"/>
          <w:szCs w:val="22"/>
        </w:rPr>
        <w:t xml:space="preserve">n equal number of codewords per </w:t>
      </w:r>
      <w:r>
        <w:rPr>
          <w:sz w:val="22"/>
          <w:szCs w:val="22"/>
        </w:rPr>
        <w:t>piece</w:t>
      </w:r>
      <w:r w:rsidR="000B4028" w:rsidRPr="002F7CAF">
        <w:rPr>
          <w:sz w:val="22"/>
          <w:szCs w:val="22"/>
        </w:rPr>
        <w:t xml:space="preserve"> </w:t>
      </w:r>
      <w:r>
        <w:rPr>
          <w:sz w:val="22"/>
          <w:szCs w:val="22"/>
        </w:rPr>
        <w:t>is allocated</w:t>
      </w:r>
      <w:r w:rsidR="000B4028">
        <w:rPr>
          <w:sz w:val="22"/>
          <w:szCs w:val="22"/>
        </w:rPr>
        <w:t>;</w:t>
      </w:r>
    </w:p>
    <w:p w14:paraId="5E5F0A2B" w14:textId="251B3712" w:rsidR="000B4028" w:rsidRPr="00FF5909" w:rsidRDefault="000B4028" w:rsidP="00CD45EA">
      <w:pPr>
        <w:tabs>
          <w:tab w:val="left" w:pos="1800"/>
          <w:tab w:val="left" w:pos="2160"/>
          <w:tab w:val="left" w:pos="2520"/>
          <w:tab w:val="left" w:pos="2880"/>
          <w:tab w:val="left" w:pos="3240"/>
          <w:tab w:val="left" w:pos="3600"/>
          <w:tab w:val="left" w:pos="3960"/>
          <w:tab w:val="left" w:pos="4320"/>
        </w:tabs>
        <w:spacing w:after="20"/>
        <w:ind w:left="720"/>
        <w:jc w:val="both"/>
        <w:rPr>
          <w:szCs w:val="22"/>
          <w:lang w:val="en-CA"/>
        </w:rPr>
      </w:pPr>
      <m:oMath>
        <m:r>
          <w:rPr>
            <w:rFonts w:ascii="Cambria Math" w:hAnsi="Cambria Math"/>
            <w:szCs w:val="22"/>
            <w:lang w:val="en-CA"/>
          </w:rPr>
          <m:t>binCW[i]=round</m:t>
        </m:r>
        <m:d>
          <m:dPr>
            <m:ctrlPr>
              <w:rPr>
                <w:rFonts w:ascii="Cambria Math" w:hAnsi="Cambria Math"/>
                <w:i/>
                <w:szCs w:val="22"/>
                <w:lang w:val="en-CA"/>
              </w:rPr>
            </m:ctrlPr>
          </m:dPr>
          <m:e>
            <m:f>
              <m:fPr>
                <m:ctrlPr>
                  <w:rPr>
                    <w:rFonts w:ascii="Cambria Math" w:hAnsi="Cambria Math"/>
                    <w:i/>
                    <w:szCs w:val="22"/>
                    <w:lang w:val="en-CA"/>
                  </w:rPr>
                </m:ctrlPr>
              </m:fPr>
              <m:num>
                <m:r>
                  <w:rPr>
                    <w:rFonts w:ascii="Cambria Math" w:hAnsi="Cambria Math"/>
                    <w:szCs w:val="22"/>
                    <w:lang w:val="en-CA"/>
                  </w:rPr>
                  <m:t>totalCW</m:t>
                </m:r>
              </m:num>
              <m:den>
                <m:r>
                  <w:rPr>
                    <w:rFonts w:ascii="Cambria Math" w:hAnsi="Cambria Math"/>
                    <w:szCs w:val="22"/>
                    <w:lang w:val="en-CA"/>
                  </w:rPr>
                  <m:t>endIdx-startIdx+1</m:t>
                </m:r>
              </m:den>
            </m:f>
          </m:e>
        </m:d>
      </m:oMath>
      <w:r w:rsidRPr="00153BB3">
        <w:rPr>
          <w:szCs w:val="22"/>
          <w:lang w:val="en-CA"/>
        </w:rPr>
        <w:t xml:space="preserve">, </w:t>
      </w:r>
      <w:r w:rsidR="00792CEF">
        <w:rPr>
          <w:rFonts w:eastAsia="MS Mincho"/>
          <w:szCs w:val="22"/>
          <w:lang w:val="en-CA"/>
        </w:rPr>
        <w:t>w</w:t>
      </w:r>
      <w:r w:rsidRPr="00C37FFC">
        <w:rPr>
          <w:rFonts w:eastAsia="MS Mincho"/>
          <w:szCs w:val="22"/>
          <w:lang w:val="en-CA"/>
        </w:rPr>
        <w:t xml:space="preserve">here </w:t>
      </w:r>
      <m:oMath>
        <m:r>
          <w:rPr>
            <w:rFonts w:ascii="Cambria Math" w:hAnsi="Cambria Math"/>
            <w:szCs w:val="22"/>
            <w:lang w:val="en-CA"/>
          </w:rPr>
          <m:t>binCW[i]</m:t>
        </m:r>
      </m:oMath>
      <w:r w:rsidRPr="00C37FFC">
        <w:rPr>
          <w:rFonts w:eastAsia="MS Mincho"/>
          <w:szCs w:val="22"/>
          <w:lang w:val="en-CA"/>
        </w:rPr>
        <w:t xml:space="preserve"> is the number of codewords allocated to the </w:t>
      </w:r>
      <w:r w:rsidRPr="00C37FFC">
        <w:rPr>
          <w:rFonts w:eastAsia="MS Mincho"/>
          <w:i/>
          <w:szCs w:val="22"/>
          <w:lang w:val="en-CA"/>
        </w:rPr>
        <w:t>i</w:t>
      </w:r>
      <w:r w:rsidR="00792CEF">
        <w:rPr>
          <w:rFonts w:eastAsia="MS Mincho"/>
          <w:i/>
          <w:szCs w:val="22"/>
          <w:lang w:val="en-CA"/>
        </w:rPr>
        <w:t>-</w:t>
      </w:r>
      <w:r w:rsidRPr="00C37FFC">
        <w:rPr>
          <w:rFonts w:eastAsia="MS Mincho"/>
          <w:szCs w:val="22"/>
          <w:lang w:val="en-CA"/>
        </w:rPr>
        <w:t xml:space="preserve">th </w:t>
      </w:r>
      <w:r w:rsidR="00792CEF">
        <w:rPr>
          <w:rFonts w:eastAsia="MS Mincho"/>
          <w:szCs w:val="22"/>
          <w:lang w:val="en-CA"/>
        </w:rPr>
        <w:t>piece</w:t>
      </w:r>
      <w:r w:rsidRPr="00C37FFC">
        <w:rPr>
          <w:rFonts w:eastAsia="MS Mincho"/>
          <w:szCs w:val="22"/>
          <w:lang w:val="en-CA"/>
        </w:rPr>
        <w:t xml:space="preserve">, </w:t>
      </w:r>
      <m:oMath>
        <m:r>
          <w:rPr>
            <w:rFonts w:ascii="Cambria Math" w:hAnsi="Cambria Math"/>
            <w:szCs w:val="22"/>
            <w:lang w:val="en-CA"/>
          </w:rPr>
          <m:t>totalCW</m:t>
        </m:r>
      </m:oMath>
      <w:r w:rsidRPr="00C37FFC">
        <w:rPr>
          <w:rFonts w:eastAsia="MS Mincho"/>
          <w:szCs w:val="22"/>
          <w:lang w:val="en-CA"/>
        </w:rPr>
        <w:t xml:space="preserve"> is the total number of codewords allowed, and </w:t>
      </w:r>
      <m:oMath>
        <m:r>
          <w:rPr>
            <w:rFonts w:ascii="Cambria Math" w:hAnsi="Cambria Math"/>
            <w:szCs w:val="22"/>
            <w:lang w:val="en-CA"/>
          </w:rPr>
          <m:t>startIdx</m:t>
        </m:r>
      </m:oMath>
      <w:r w:rsidRPr="00C37FFC">
        <w:rPr>
          <w:rFonts w:eastAsia="MS Mincho"/>
          <w:szCs w:val="22"/>
          <w:lang w:val="en-CA"/>
        </w:rPr>
        <w:t xml:space="preserve"> and </w:t>
      </w:r>
      <m:oMath>
        <m:r>
          <w:rPr>
            <w:rFonts w:ascii="Cambria Math" w:hAnsi="Cambria Math"/>
            <w:szCs w:val="22"/>
            <w:lang w:val="en-CA"/>
          </w:rPr>
          <m:t>endIdx</m:t>
        </m:r>
      </m:oMath>
      <w:r w:rsidRPr="00C37FFC">
        <w:rPr>
          <w:rFonts w:eastAsia="MS Mincho"/>
          <w:szCs w:val="22"/>
          <w:lang w:val="en-CA"/>
        </w:rPr>
        <w:t xml:space="preserve"> are the index values f</w:t>
      </w:r>
      <w:r w:rsidR="00792CEF">
        <w:rPr>
          <w:rFonts w:eastAsia="MS Mincho"/>
          <w:szCs w:val="22"/>
          <w:lang w:val="en-CA"/>
        </w:rPr>
        <w:t>or the first and last valid piece, respectively</w:t>
      </w:r>
      <w:r w:rsidRPr="00C37FFC">
        <w:rPr>
          <w:rFonts w:eastAsia="MS Mincho"/>
          <w:szCs w:val="22"/>
          <w:lang w:val="en-CA"/>
        </w:rPr>
        <w:t>.</w:t>
      </w:r>
    </w:p>
    <w:p w14:paraId="7F15EA29" w14:textId="66001C5C" w:rsidR="000B4028" w:rsidRDefault="00792CEF" w:rsidP="000613EB">
      <w:pPr>
        <w:pStyle w:val="ListParagraph"/>
        <w:numPr>
          <w:ilvl w:val="0"/>
          <w:numId w:val="26"/>
        </w:numPr>
        <w:tabs>
          <w:tab w:val="left" w:pos="1800"/>
          <w:tab w:val="left" w:pos="2160"/>
          <w:tab w:val="left" w:pos="2520"/>
          <w:tab w:val="left" w:pos="2880"/>
          <w:tab w:val="left" w:pos="3240"/>
          <w:tab w:val="left" w:pos="3600"/>
          <w:tab w:val="left" w:pos="3960"/>
          <w:tab w:val="left" w:pos="4320"/>
        </w:tabs>
        <w:spacing w:before="136" w:after="20"/>
        <w:rPr>
          <w:sz w:val="22"/>
          <w:szCs w:val="22"/>
        </w:rPr>
      </w:pPr>
      <w:r>
        <w:rPr>
          <w:sz w:val="22"/>
          <w:szCs w:val="22"/>
          <w:lang w:val="en-CA"/>
        </w:rPr>
        <w:t>The</w:t>
      </w:r>
      <w:r w:rsidR="000B4028" w:rsidRPr="002F7CAF">
        <w:rPr>
          <w:sz w:val="22"/>
          <w:szCs w:val="22"/>
        </w:rPr>
        <w:t xml:space="preserve"> </w:t>
      </w:r>
      <w:r>
        <w:rPr>
          <w:sz w:val="22"/>
          <w:szCs w:val="22"/>
        </w:rPr>
        <w:t xml:space="preserve">allocation of </w:t>
      </w:r>
      <w:r w:rsidR="000B4028" w:rsidRPr="002F7CAF">
        <w:rPr>
          <w:sz w:val="22"/>
          <w:szCs w:val="22"/>
        </w:rPr>
        <w:t>codeword</w:t>
      </w:r>
      <w:r>
        <w:rPr>
          <w:sz w:val="22"/>
          <w:szCs w:val="22"/>
        </w:rPr>
        <w:t xml:space="preserve">s is adjusted such that </w:t>
      </w:r>
      <w:r w:rsidR="000B4028" w:rsidRPr="002F7CAF">
        <w:rPr>
          <w:sz w:val="22"/>
          <w:szCs w:val="22"/>
        </w:rPr>
        <w:t xml:space="preserve">more codewords are allocated to </w:t>
      </w:r>
      <w:r>
        <w:rPr>
          <w:sz w:val="22"/>
          <w:szCs w:val="22"/>
        </w:rPr>
        <w:t>pieces</w:t>
      </w:r>
      <w:r w:rsidR="000B4028" w:rsidRPr="002F7CAF">
        <w:rPr>
          <w:sz w:val="22"/>
          <w:szCs w:val="22"/>
        </w:rPr>
        <w:t xml:space="preserve"> with lower average local spatial variance and fewer codewords are allocated to </w:t>
      </w:r>
      <w:r>
        <w:rPr>
          <w:sz w:val="22"/>
          <w:szCs w:val="22"/>
        </w:rPr>
        <w:t>pieces</w:t>
      </w:r>
      <w:r w:rsidR="000B4028" w:rsidRPr="002F7CAF">
        <w:rPr>
          <w:sz w:val="22"/>
          <w:szCs w:val="22"/>
        </w:rPr>
        <w:t xml:space="preserve"> with higher average local variance; </w:t>
      </w:r>
    </w:p>
    <w:p w14:paraId="06C51F3C" w14:textId="77777777" w:rsidR="000B4028" w:rsidRDefault="000B4028" w:rsidP="00CA7357">
      <w:pPr>
        <w:ind w:left="720"/>
        <w:rPr>
          <w:lang w:val="en-CA"/>
        </w:rPr>
      </w:pPr>
      <w:r>
        <w:rPr>
          <w:lang w:val="en-CA"/>
        </w:rPr>
        <w:t xml:space="preserve">if </w:t>
      </w:r>
      <m:oMath>
        <m:r>
          <w:rPr>
            <w:rFonts w:ascii="Cambria Math" w:hAnsi="Cambria Math"/>
            <w:lang w:val="en-CA"/>
          </w:rPr>
          <m:t>normVar&lt;1.0,</m:t>
        </m:r>
      </m:oMath>
    </w:p>
    <w:p w14:paraId="534BE97B" w14:textId="433DEE20" w:rsidR="000B4028" w:rsidRPr="00F12686" w:rsidRDefault="000B4028" w:rsidP="00D5520A">
      <w:pPr>
        <w:ind w:left="720"/>
        <w:jc w:val="right"/>
        <w:rPr>
          <w:lang w:val="en-CA"/>
        </w:rPr>
      </w:pPr>
      <m:oMath>
        <m:r>
          <w:rPr>
            <w:rFonts w:ascii="Cambria Math" w:hAnsi="Cambria Math"/>
            <w:lang w:val="en-CA"/>
          </w:rPr>
          <m:t>binCW[i]=</m:t>
        </m:r>
        <m:d>
          <m:dPr>
            <m:begChr m:val="{"/>
            <m:endChr m:val=""/>
            <m:ctrlPr>
              <w:rPr>
                <w:rFonts w:ascii="Cambria Math" w:hAnsi="Cambria Math"/>
                <w:i/>
                <w:lang w:val="en-CA"/>
              </w:rPr>
            </m:ctrlPr>
          </m:dPr>
          <m:e>
            <m:m>
              <m:mPr>
                <m:mcs>
                  <m:mc>
                    <m:mcPr>
                      <m:count m:val="2"/>
                      <m:mcJc m:val="center"/>
                    </m:mcPr>
                  </m:mc>
                </m:mcs>
                <m:ctrlPr>
                  <w:rPr>
                    <w:rFonts w:ascii="Cambria Math" w:hAnsi="Cambria Math"/>
                    <w:i/>
                    <w:lang w:val="en-CA"/>
                  </w:rPr>
                </m:ctrlPr>
              </m:mPr>
              <m:mr>
                <m:e>
                  <m:r>
                    <w:rPr>
                      <w:rFonts w:ascii="Cambria Math" w:hAnsi="Cambria Math"/>
                      <w:lang w:val="en-CA"/>
                    </w:rPr>
                    <m:t>binCW</m:t>
                  </m:r>
                  <m:d>
                    <m:dPr>
                      <m:begChr m:val="["/>
                      <m:endChr m:val="]"/>
                      <m:ctrlPr>
                        <w:rPr>
                          <w:rFonts w:ascii="Cambria Math" w:hAnsi="Cambria Math"/>
                          <w:i/>
                          <w:lang w:val="en-CA"/>
                        </w:rPr>
                      </m:ctrlPr>
                    </m:dPr>
                    <m:e>
                      <m:r>
                        <w:rPr>
                          <w:rFonts w:ascii="Cambria Math" w:hAnsi="Cambria Math"/>
                          <w:lang w:val="en-CA"/>
                        </w:rPr>
                        <m:t>i</m:t>
                      </m:r>
                    </m:e>
                  </m:d>
                  <m:r>
                    <w:rPr>
                      <w:rFonts w:ascii="Cambria Math" w:hAnsi="Cambria Math"/>
                      <w:lang w:val="en-CA"/>
                    </w:rPr>
                    <m:t>+delta1,</m:t>
                  </m:r>
                </m:e>
                <m:e>
                  <m:r>
                    <w:rPr>
                      <w:rFonts w:ascii="Cambria Math" w:hAnsi="Cambria Math"/>
                      <w:lang w:val="en-CA"/>
                    </w:rPr>
                    <m:t>0.8≤normVar&lt;0.9</m:t>
                  </m:r>
                </m:e>
              </m:mr>
              <m:mr>
                <m:e>
                  <m:r>
                    <w:rPr>
                      <w:rFonts w:ascii="Cambria Math" w:hAnsi="Cambria Math"/>
                      <w:lang w:val="en-CA"/>
                    </w:rPr>
                    <m:t>binCW</m:t>
                  </m:r>
                  <m:d>
                    <m:dPr>
                      <m:begChr m:val="["/>
                      <m:endChr m:val="]"/>
                      <m:ctrlPr>
                        <w:rPr>
                          <w:rFonts w:ascii="Cambria Math" w:hAnsi="Cambria Math"/>
                          <w:i/>
                          <w:lang w:val="en-CA"/>
                        </w:rPr>
                      </m:ctrlPr>
                    </m:dPr>
                    <m:e>
                      <m:r>
                        <w:rPr>
                          <w:rFonts w:ascii="Cambria Math" w:hAnsi="Cambria Math"/>
                          <w:lang w:val="en-CA"/>
                        </w:rPr>
                        <m:t>i</m:t>
                      </m:r>
                    </m:e>
                  </m:d>
                  <m:r>
                    <w:rPr>
                      <w:rFonts w:ascii="Cambria Math" w:hAnsi="Cambria Math"/>
                      <w:lang w:val="en-CA"/>
                    </w:rPr>
                    <m:t>+delta2,</m:t>
                  </m:r>
                </m:e>
                <m:e>
                  <m:r>
                    <w:rPr>
                      <w:rFonts w:ascii="Cambria Math" w:hAnsi="Cambria Math"/>
                      <w:lang w:val="en-CA"/>
                    </w:rPr>
                    <m:t>normVar&lt;0.8</m:t>
                  </m:r>
                </m:e>
              </m:mr>
            </m:m>
          </m:e>
        </m:d>
      </m:oMath>
      <w:r>
        <w:rPr>
          <w:lang w:val="en-CA"/>
        </w:rPr>
        <w:tab/>
      </w:r>
      <w:r w:rsidR="00615BF1">
        <w:rPr>
          <w:lang w:val="en-CA"/>
        </w:rPr>
        <w:tab/>
      </w:r>
      <w:r w:rsidR="00615BF1" w:rsidRPr="00E51F9A">
        <w:rPr>
          <w:szCs w:val="22"/>
          <w:lang w:val="en-CA"/>
        </w:rPr>
        <w:t>(</w:t>
      </w:r>
      <w:r w:rsidR="00615BF1" w:rsidRPr="00E51F9A">
        <w:rPr>
          <w:rFonts w:eastAsia="Malgun Gothic" w:hint="eastAsia"/>
          <w:szCs w:val="22"/>
          <w:lang w:val="en-CA" w:eastAsia="ko-KR"/>
        </w:rPr>
        <w:t>3</w:t>
      </w:r>
      <w:r w:rsidR="00615BF1" w:rsidRPr="00E51F9A">
        <w:rPr>
          <w:rFonts w:eastAsia="Malgun Gothic"/>
          <w:szCs w:val="22"/>
          <w:lang w:val="en-CA" w:eastAsia="ko-KR"/>
        </w:rPr>
        <w:t>-</w:t>
      </w:r>
      <w:r w:rsidR="00615BF1" w:rsidRPr="00E51F9A">
        <w:rPr>
          <w:noProof/>
          <w:szCs w:val="22"/>
          <w:lang w:val="en-CA"/>
        </w:rPr>
        <w:fldChar w:fldCharType="begin"/>
      </w:r>
      <w:r w:rsidR="00615BF1" w:rsidRPr="00E51F9A">
        <w:rPr>
          <w:noProof/>
          <w:szCs w:val="22"/>
          <w:lang w:val="en-CA"/>
        </w:rPr>
        <w:instrText xml:space="preserve"> SEQ Eq \* MERGEFORMAT </w:instrText>
      </w:r>
      <w:r w:rsidR="00615BF1" w:rsidRPr="00E51F9A">
        <w:rPr>
          <w:noProof/>
          <w:szCs w:val="22"/>
          <w:lang w:val="en-CA"/>
        </w:rPr>
        <w:fldChar w:fldCharType="separate"/>
      </w:r>
      <w:r w:rsidR="003A61E2">
        <w:rPr>
          <w:noProof/>
          <w:szCs w:val="22"/>
          <w:lang w:val="en-CA"/>
        </w:rPr>
        <w:t>78</w:t>
      </w:r>
      <w:r w:rsidR="00615BF1" w:rsidRPr="00E51F9A">
        <w:rPr>
          <w:noProof/>
          <w:szCs w:val="22"/>
          <w:lang w:val="en-CA"/>
        </w:rPr>
        <w:fldChar w:fldCharType="end"/>
      </w:r>
      <w:r w:rsidR="00615BF1" w:rsidRPr="00E51F9A">
        <w:rPr>
          <w:szCs w:val="22"/>
          <w:lang w:val="en-CA"/>
        </w:rPr>
        <w:t>)</w:t>
      </w:r>
    </w:p>
    <w:p w14:paraId="224905BA" w14:textId="77777777" w:rsidR="000B4028" w:rsidRPr="0022439A" w:rsidRDefault="000B4028" w:rsidP="009C5E4D">
      <w:pPr>
        <w:ind w:left="720"/>
        <w:rPr>
          <w:lang w:val="en-CA"/>
        </w:rPr>
      </w:pPr>
      <w:r>
        <w:rPr>
          <w:lang w:val="en-CA"/>
        </w:rPr>
        <w:t xml:space="preserve">else if </w:t>
      </w:r>
      <m:oMath>
        <m:r>
          <w:rPr>
            <w:rFonts w:ascii="Cambria Math" w:hAnsi="Cambria Math"/>
            <w:lang w:val="en-CA"/>
          </w:rPr>
          <m:t>normVar&gt;1.0</m:t>
        </m:r>
      </m:oMath>
      <w:r>
        <w:rPr>
          <w:lang w:val="en-CA"/>
        </w:rPr>
        <w:t>,</w:t>
      </w:r>
    </w:p>
    <w:p w14:paraId="666D7594" w14:textId="245E8149" w:rsidR="000B4028" w:rsidRPr="00F12686" w:rsidRDefault="000B4028" w:rsidP="00AF3FCF">
      <w:pPr>
        <w:ind w:left="720"/>
        <w:jc w:val="right"/>
        <w:rPr>
          <w:lang w:val="en-CA"/>
        </w:rPr>
      </w:pPr>
      <m:oMath>
        <m:r>
          <w:rPr>
            <w:rFonts w:ascii="Cambria Math" w:hAnsi="Cambria Math"/>
            <w:lang w:val="en-CA"/>
          </w:rPr>
          <m:t>binCW[i]=</m:t>
        </m:r>
        <m:d>
          <m:dPr>
            <m:begChr m:val="{"/>
            <m:endChr m:val=""/>
            <m:ctrlPr>
              <w:rPr>
                <w:rFonts w:ascii="Cambria Math" w:hAnsi="Cambria Math"/>
                <w:i/>
                <w:lang w:val="en-CA"/>
              </w:rPr>
            </m:ctrlPr>
          </m:dPr>
          <m:e>
            <m:m>
              <m:mPr>
                <m:mcs>
                  <m:mc>
                    <m:mcPr>
                      <m:count m:val="2"/>
                      <m:mcJc m:val="center"/>
                    </m:mcPr>
                  </m:mc>
                </m:mcs>
                <m:ctrlPr>
                  <w:rPr>
                    <w:rFonts w:ascii="Cambria Math" w:hAnsi="Cambria Math"/>
                    <w:i/>
                    <w:lang w:val="en-CA"/>
                  </w:rPr>
                </m:ctrlPr>
              </m:mPr>
              <m:mr>
                <m:e>
                  <m:r>
                    <w:rPr>
                      <w:rFonts w:ascii="Cambria Math" w:hAnsi="Cambria Math"/>
                      <w:lang w:val="en-CA"/>
                    </w:rPr>
                    <m:t>binCW</m:t>
                  </m:r>
                  <m:d>
                    <m:dPr>
                      <m:begChr m:val="["/>
                      <m:endChr m:val="]"/>
                      <m:ctrlPr>
                        <w:rPr>
                          <w:rFonts w:ascii="Cambria Math" w:hAnsi="Cambria Math"/>
                          <w:i/>
                          <w:lang w:val="en-CA"/>
                        </w:rPr>
                      </m:ctrlPr>
                    </m:dPr>
                    <m:e>
                      <m:r>
                        <w:rPr>
                          <w:rFonts w:ascii="Cambria Math" w:hAnsi="Cambria Math"/>
                          <w:lang w:val="en-CA"/>
                        </w:rPr>
                        <m:t>i</m:t>
                      </m:r>
                    </m:e>
                  </m:d>
                  <m:r>
                    <w:rPr>
                      <w:rFonts w:ascii="Cambria Math" w:hAnsi="Cambria Math"/>
                      <w:lang w:val="en-CA"/>
                    </w:rPr>
                    <m:t>-delta1,</m:t>
                  </m:r>
                </m:e>
                <m:e>
                  <m:r>
                    <w:rPr>
                      <w:rFonts w:ascii="Cambria Math" w:hAnsi="Cambria Math"/>
                      <w:lang w:val="en-CA"/>
                    </w:rPr>
                    <m:t>1.1&lt;normVar≤1.2</m:t>
                  </m:r>
                </m:e>
              </m:mr>
              <m:mr>
                <m:e>
                  <m:r>
                    <w:rPr>
                      <w:rFonts w:ascii="Cambria Math" w:hAnsi="Cambria Math"/>
                      <w:lang w:val="en-CA"/>
                    </w:rPr>
                    <m:t>binCW</m:t>
                  </m:r>
                  <m:d>
                    <m:dPr>
                      <m:begChr m:val="["/>
                      <m:endChr m:val="]"/>
                      <m:ctrlPr>
                        <w:rPr>
                          <w:rFonts w:ascii="Cambria Math" w:hAnsi="Cambria Math"/>
                          <w:i/>
                          <w:lang w:val="en-CA"/>
                        </w:rPr>
                      </m:ctrlPr>
                    </m:dPr>
                    <m:e>
                      <m:r>
                        <w:rPr>
                          <w:rFonts w:ascii="Cambria Math" w:hAnsi="Cambria Math"/>
                          <w:lang w:val="en-CA"/>
                        </w:rPr>
                        <m:t>i</m:t>
                      </m:r>
                    </m:e>
                  </m:d>
                  <m:r>
                    <w:rPr>
                      <w:rFonts w:ascii="Cambria Math" w:hAnsi="Cambria Math"/>
                      <w:lang w:val="en-CA"/>
                    </w:rPr>
                    <m:t>-delta2,</m:t>
                  </m:r>
                </m:e>
                <m:e>
                  <m:r>
                    <w:rPr>
                      <w:rFonts w:ascii="Cambria Math" w:hAnsi="Cambria Math"/>
                      <w:lang w:val="en-CA"/>
                    </w:rPr>
                    <m:t>normVar&gt;1.2</m:t>
                  </m:r>
                </m:e>
              </m:mr>
            </m:m>
          </m:e>
        </m:d>
      </m:oMath>
      <w:r w:rsidR="00615BF1">
        <w:rPr>
          <w:lang w:val="en-CA"/>
        </w:rPr>
        <w:tab/>
      </w:r>
      <w:r w:rsidR="00615BF1">
        <w:rPr>
          <w:lang w:val="en-CA"/>
        </w:rPr>
        <w:tab/>
      </w:r>
      <w:r w:rsidR="00615BF1" w:rsidRPr="00E51F9A">
        <w:rPr>
          <w:szCs w:val="22"/>
          <w:lang w:val="en-CA"/>
        </w:rPr>
        <w:t>(</w:t>
      </w:r>
      <w:r w:rsidR="00615BF1" w:rsidRPr="00E51F9A">
        <w:rPr>
          <w:rFonts w:eastAsia="Malgun Gothic" w:hint="eastAsia"/>
          <w:szCs w:val="22"/>
          <w:lang w:val="en-CA" w:eastAsia="ko-KR"/>
        </w:rPr>
        <w:t>3</w:t>
      </w:r>
      <w:r w:rsidR="00615BF1" w:rsidRPr="00E51F9A">
        <w:rPr>
          <w:rFonts w:eastAsia="Malgun Gothic"/>
          <w:szCs w:val="22"/>
          <w:lang w:val="en-CA" w:eastAsia="ko-KR"/>
        </w:rPr>
        <w:t>-</w:t>
      </w:r>
      <w:r w:rsidR="00615BF1" w:rsidRPr="00E51F9A">
        <w:rPr>
          <w:noProof/>
          <w:szCs w:val="22"/>
          <w:lang w:val="en-CA"/>
        </w:rPr>
        <w:fldChar w:fldCharType="begin"/>
      </w:r>
      <w:r w:rsidR="00615BF1" w:rsidRPr="00E51F9A">
        <w:rPr>
          <w:noProof/>
          <w:szCs w:val="22"/>
          <w:lang w:val="en-CA"/>
        </w:rPr>
        <w:instrText xml:space="preserve"> SEQ Eq \* MERGEFORMAT </w:instrText>
      </w:r>
      <w:r w:rsidR="00615BF1" w:rsidRPr="00E51F9A">
        <w:rPr>
          <w:noProof/>
          <w:szCs w:val="22"/>
          <w:lang w:val="en-CA"/>
        </w:rPr>
        <w:fldChar w:fldCharType="separate"/>
      </w:r>
      <w:r w:rsidR="003A61E2">
        <w:rPr>
          <w:noProof/>
          <w:szCs w:val="22"/>
          <w:lang w:val="en-CA"/>
        </w:rPr>
        <w:t>79</w:t>
      </w:r>
      <w:r w:rsidR="00615BF1" w:rsidRPr="00E51F9A">
        <w:rPr>
          <w:noProof/>
          <w:szCs w:val="22"/>
          <w:lang w:val="en-CA"/>
        </w:rPr>
        <w:fldChar w:fldCharType="end"/>
      </w:r>
      <w:r w:rsidR="00615BF1" w:rsidRPr="00E51F9A">
        <w:rPr>
          <w:szCs w:val="22"/>
          <w:lang w:val="en-CA"/>
        </w:rPr>
        <w:t>)</w:t>
      </w:r>
    </w:p>
    <w:p w14:paraId="104493C6" w14:textId="64F84112" w:rsidR="000B4028" w:rsidRPr="00FF5909" w:rsidRDefault="000B4028" w:rsidP="00AF3FCF">
      <w:pPr>
        <w:ind w:left="720"/>
        <w:jc w:val="both"/>
        <w:rPr>
          <w:lang w:val="en-CA"/>
        </w:rPr>
      </w:pPr>
      <w:r>
        <w:rPr>
          <w:lang w:val="en-CA"/>
        </w:rPr>
        <w:t xml:space="preserve">where </w:t>
      </w:r>
      <m:oMath>
        <m:r>
          <w:rPr>
            <w:rFonts w:ascii="Cambria Math" w:hAnsi="Cambria Math"/>
            <w:lang w:val="en-CA"/>
          </w:rPr>
          <m:t>normVar=binVar[i]/meanVar</m:t>
        </m:r>
      </m:oMath>
      <w:r>
        <w:rPr>
          <w:lang w:val="en-CA"/>
        </w:rPr>
        <w:t xml:space="preserve">, </w:t>
      </w:r>
      <m:oMath>
        <m:r>
          <w:rPr>
            <w:rFonts w:ascii="Cambria Math" w:hAnsi="Cambria Math"/>
            <w:lang w:val="en-CA"/>
          </w:rPr>
          <m:t>delta1=round</m:t>
        </m:r>
        <m:d>
          <m:dPr>
            <m:ctrlPr>
              <w:rPr>
                <w:rFonts w:ascii="Cambria Math" w:hAnsi="Cambria Math"/>
                <w:i/>
                <w:lang w:val="en-CA"/>
              </w:rPr>
            </m:ctrlPr>
          </m:dPr>
          <m:e>
            <m:r>
              <w:rPr>
                <w:rFonts w:ascii="Cambria Math" w:hAnsi="Cambria Math"/>
                <w:lang w:val="en-CA"/>
              </w:rPr>
              <m:t>10*</m:t>
            </m:r>
            <m:r>
              <w:rPr>
                <w:rFonts w:ascii="Cambria Math" w:hAnsi="Cambria Math"/>
                <w:lang w:val="en-CA"/>
              </w:rPr>
              <m:t>hist</m:t>
            </m:r>
          </m:e>
        </m:d>
        <m:r>
          <w:rPr>
            <w:rFonts w:ascii="Cambria Math" w:hAnsi="Cambria Math"/>
            <w:lang w:val="en-CA"/>
          </w:rPr>
          <m:t>, delta2=round</m:t>
        </m:r>
        <m:d>
          <m:dPr>
            <m:ctrlPr>
              <w:rPr>
                <w:rFonts w:ascii="Cambria Math" w:hAnsi="Cambria Math"/>
                <w:i/>
                <w:lang w:val="en-CA"/>
              </w:rPr>
            </m:ctrlPr>
          </m:dPr>
          <m:e>
            <m:r>
              <w:rPr>
                <w:rFonts w:ascii="Cambria Math" w:hAnsi="Cambria Math"/>
                <w:lang w:val="en-CA"/>
              </w:rPr>
              <m:t>20*</m:t>
            </m:r>
            <m:r>
              <w:rPr>
                <w:rFonts w:ascii="Cambria Math" w:hAnsi="Cambria Math"/>
                <w:lang w:val="en-CA"/>
              </w:rPr>
              <m:t>hist</m:t>
            </m:r>
          </m:e>
        </m:d>
      </m:oMath>
      <w:r>
        <w:rPr>
          <w:lang w:val="en-CA"/>
        </w:rPr>
        <w:t xml:space="preserve">, where </w:t>
      </w:r>
      <m:oMath>
        <m:r>
          <w:rPr>
            <w:rFonts w:ascii="Cambria Math" w:hAnsi="Cambria Math"/>
            <w:lang w:val="en-CA"/>
          </w:rPr>
          <m:t>binVar[i]</m:t>
        </m:r>
      </m:oMath>
      <w:r>
        <w:rPr>
          <w:lang w:val="en-CA"/>
        </w:rPr>
        <w:t xml:space="preserve"> is the average local spatial variance for the luma values in the </w:t>
      </w:r>
      <w:r w:rsidRPr="00E416BF">
        <w:rPr>
          <w:i/>
          <w:lang w:val="en-CA"/>
        </w:rPr>
        <w:t>i</w:t>
      </w:r>
      <w:r w:rsidR="00792CEF">
        <w:rPr>
          <w:i/>
          <w:lang w:val="en-CA"/>
        </w:rPr>
        <w:t>-</w:t>
      </w:r>
      <w:r>
        <w:rPr>
          <w:lang w:val="en-CA"/>
        </w:rPr>
        <w:t xml:space="preserve">th </w:t>
      </w:r>
      <w:r w:rsidR="00792CEF">
        <w:rPr>
          <w:lang w:val="en-CA"/>
        </w:rPr>
        <w:t>piece</w:t>
      </w:r>
      <w:r>
        <w:rPr>
          <w:lang w:val="en-CA"/>
        </w:rPr>
        <w:t xml:space="preserve">; </w:t>
      </w:r>
      <m:oMath>
        <m:r>
          <w:rPr>
            <w:rFonts w:ascii="Cambria Math" w:hAnsi="Cambria Math"/>
            <w:lang w:val="en-CA"/>
          </w:rPr>
          <m:t>meanVar</m:t>
        </m:r>
      </m:oMath>
      <w:r>
        <w:rPr>
          <w:lang w:val="en-CA"/>
        </w:rPr>
        <w:t xml:space="preserve"> is the mean of the average local spatial variances across all valid </w:t>
      </w:r>
      <w:r w:rsidR="00792CEF">
        <w:rPr>
          <w:lang w:val="en-CA"/>
        </w:rPr>
        <w:t>pieces</w:t>
      </w:r>
      <w:r>
        <w:rPr>
          <w:lang w:val="en-CA"/>
        </w:rPr>
        <w:t xml:space="preserve">; and </w:t>
      </w:r>
      <m:oMath>
        <m:r>
          <w:rPr>
            <w:rFonts w:ascii="Cambria Math" w:hAnsi="Cambria Math"/>
            <w:lang w:val="en-CA"/>
          </w:rPr>
          <m:t>hist</m:t>
        </m:r>
      </m:oMath>
      <w:r>
        <w:rPr>
          <w:lang w:val="en-CA"/>
        </w:rPr>
        <w:t xml:space="preserve"> is </w:t>
      </w:r>
      <w:r>
        <w:rPr>
          <w:lang w:val="en-CA"/>
        </w:rPr>
        <w:lastRenderedPageBreak/>
        <w:t xml:space="preserve">the percentage of </w:t>
      </w:r>
      <w:r w:rsidR="00792CEF">
        <w:rPr>
          <w:lang w:val="en-CA"/>
        </w:rPr>
        <w:t xml:space="preserve">samples </w:t>
      </w:r>
      <w:r w:rsidRPr="008B4F53">
        <w:rPr>
          <w:lang w:val="en-CA"/>
        </w:rPr>
        <w:t xml:space="preserve">in the </w:t>
      </w:r>
      <w:r w:rsidRPr="002C1693">
        <w:rPr>
          <w:i/>
          <w:lang w:val="en-CA"/>
        </w:rPr>
        <w:t>i</w:t>
      </w:r>
      <w:r w:rsidR="00792CEF">
        <w:rPr>
          <w:i/>
          <w:lang w:val="en-CA"/>
        </w:rPr>
        <w:t>-</w:t>
      </w:r>
      <w:r w:rsidR="00792CEF">
        <w:rPr>
          <w:lang w:val="en-CA"/>
        </w:rPr>
        <w:t>th piece</w:t>
      </w:r>
      <w:r>
        <w:rPr>
          <w:lang w:val="en-CA"/>
        </w:rPr>
        <w:t xml:space="preserve"> over the total number of </w:t>
      </w:r>
      <w:r w:rsidR="00792CEF">
        <w:rPr>
          <w:lang w:val="en-CA"/>
        </w:rPr>
        <w:t>samples</w:t>
      </w:r>
      <w:r>
        <w:rPr>
          <w:lang w:val="en-CA"/>
        </w:rPr>
        <w:t>, clipped to the range of [0, 0.4]</w:t>
      </w:r>
      <w:r w:rsidRPr="002F6A2E">
        <w:rPr>
          <w:lang w:val="en-CA"/>
        </w:rPr>
        <w:t xml:space="preserve"> to avoid aggressive codeword assignment</w:t>
      </w:r>
      <w:r>
        <w:rPr>
          <w:lang w:val="en-CA"/>
        </w:rPr>
        <w:t>.</w:t>
      </w:r>
    </w:p>
    <w:p w14:paraId="31E5C0B6" w14:textId="68E1BDB6" w:rsidR="000B4028" w:rsidRPr="00792CEF" w:rsidRDefault="00792CEF" w:rsidP="000613EB">
      <w:pPr>
        <w:pStyle w:val="ListParagraph"/>
        <w:numPr>
          <w:ilvl w:val="0"/>
          <w:numId w:val="26"/>
        </w:numPr>
        <w:tabs>
          <w:tab w:val="left" w:pos="1800"/>
          <w:tab w:val="left" w:pos="2160"/>
          <w:tab w:val="left" w:pos="2520"/>
          <w:tab w:val="left" w:pos="2880"/>
          <w:tab w:val="left" w:pos="3240"/>
          <w:tab w:val="left" w:pos="3600"/>
          <w:tab w:val="left" w:pos="3960"/>
          <w:tab w:val="left" w:pos="4320"/>
        </w:tabs>
        <w:spacing w:before="136" w:after="20"/>
        <w:rPr>
          <w:sz w:val="22"/>
          <w:szCs w:val="22"/>
        </w:rPr>
      </w:pPr>
      <w:r>
        <w:rPr>
          <w:sz w:val="22"/>
          <w:szCs w:val="22"/>
        </w:rPr>
        <w:t>If</w:t>
      </w:r>
      <w:r w:rsidR="000B4028" w:rsidRPr="002F7CAF">
        <w:rPr>
          <w:sz w:val="22"/>
          <w:szCs w:val="22"/>
        </w:rPr>
        <w:t xml:space="preserve"> the total number of codewords allocated exceeds the maximum number of allowed codewords. </w:t>
      </w:r>
      <w:r w:rsidR="000B4028" w:rsidRPr="00792CEF">
        <w:rPr>
          <w:sz w:val="22"/>
          <w:szCs w:val="22"/>
        </w:rPr>
        <w:t xml:space="preserve">the total number of codewords </w:t>
      </w:r>
      <w:r w:rsidRPr="00792CEF">
        <w:rPr>
          <w:sz w:val="22"/>
          <w:szCs w:val="22"/>
        </w:rPr>
        <w:t xml:space="preserve">is reduced </w:t>
      </w:r>
      <w:r w:rsidR="000B4028" w:rsidRPr="00792CEF">
        <w:rPr>
          <w:sz w:val="22"/>
          <w:szCs w:val="22"/>
        </w:rPr>
        <w:t xml:space="preserve">by equal amount starting from the first </w:t>
      </w:r>
      <w:r w:rsidRPr="00792CEF">
        <w:rPr>
          <w:sz w:val="22"/>
          <w:szCs w:val="22"/>
        </w:rPr>
        <w:t>piece</w:t>
      </w:r>
      <w:r w:rsidR="000B4028" w:rsidRPr="00792CEF">
        <w:rPr>
          <w:sz w:val="22"/>
          <w:szCs w:val="22"/>
        </w:rPr>
        <w:t>.</w:t>
      </w:r>
    </w:p>
    <w:p w14:paraId="561EDF48" w14:textId="6FD4B79A" w:rsidR="000B4028" w:rsidRPr="002F7CAF" w:rsidRDefault="0005453A" w:rsidP="000613EB">
      <w:pPr>
        <w:pStyle w:val="ListParagraph"/>
        <w:numPr>
          <w:ilvl w:val="0"/>
          <w:numId w:val="26"/>
        </w:numPr>
        <w:tabs>
          <w:tab w:val="left" w:pos="1800"/>
          <w:tab w:val="left" w:pos="2160"/>
          <w:tab w:val="left" w:pos="2520"/>
          <w:tab w:val="left" w:pos="2880"/>
          <w:tab w:val="left" w:pos="3240"/>
          <w:tab w:val="left" w:pos="3600"/>
          <w:tab w:val="left" w:pos="3960"/>
          <w:tab w:val="left" w:pos="4320"/>
        </w:tabs>
        <w:spacing w:before="136" w:after="20"/>
        <w:rPr>
          <w:sz w:val="22"/>
          <w:szCs w:val="22"/>
        </w:rPr>
      </w:pPr>
      <w:r>
        <w:rPr>
          <w:sz w:val="22"/>
          <w:szCs w:val="22"/>
        </w:rPr>
        <w:t xml:space="preserve">Adaptation decisions are made to </w:t>
      </w:r>
      <w:r w:rsidR="000B4028" w:rsidRPr="0005453A">
        <w:rPr>
          <w:sz w:val="22"/>
          <w:szCs w:val="22"/>
        </w:rPr>
        <w:t xml:space="preserve">set LMCS slice type, high bit rate, and chroma adjust adaptation parameters based on the relative histogram and average local spatial variances of </w:t>
      </w:r>
      <w:r>
        <w:rPr>
          <w:sz w:val="22"/>
          <w:szCs w:val="22"/>
        </w:rPr>
        <w:t xml:space="preserve">the </w:t>
      </w:r>
      <w:r w:rsidR="000B4028" w:rsidRPr="0005453A">
        <w:rPr>
          <w:sz w:val="22"/>
          <w:szCs w:val="22"/>
        </w:rPr>
        <w:t xml:space="preserve">luma </w:t>
      </w:r>
      <w:r>
        <w:rPr>
          <w:sz w:val="22"/>
          <w:szCs w:val="22"/>
        </w:rPr>
        <w:t xml:space="preserve">signal </w:t>
      </w:r>
      <w:r w:rsidR="000B4028" w:rsidRPr="0005453A">
        <w:rPr>
          <w:sz w:val="22"/>
          <w:szCs w:val="22"/>
        </w:rPr>
        <w:t xml:space="preserve">before and after reshaping. </w:t>
      </w:r>
      <w:r w:rsidR="000B4028" w:rsidRPr="0005453A">
        <w:rPr>
          <w:sz w:val="22"/>
          <w:szCs w:val="22"/>
          <w:lang w:val="en-CA"/>
        </w:rPr>
        <w:t>Slice type adap</w:t>
      </w:r>
      <w:r>
        <w:rPr>
          <w:sz w:val="22"/>
          <w:szCs w:val="22"/>
          <w:lang w:val="en-CA"/>
        </w:rPr>
        <w:t>ta</w:t>
      </w:r>
      <w:r w:rsidR="000B4028" w:rsidRPr="0005453A">
        <w:rPr>
          <w:sz w:val="22"/>
          <w:szCs w:val="22"/>
          <w:lang w:val="en-CA"/>
        </w:rPr>
        <w:t xml:space="preserve">tion refers to enabling LMCS for the follow slice type combinations: intra and inter; </w:t>
      </w:r>
      <w:r>
        <w:rPr>
          <w:sz w:val="22"/>
          <w:szCs w:val="22"/>
          <w:lang w:val="en-CA"/>
        </w:rPr>
        <w:t>pictures with temporal-ID 0</w:t>
      </w:r>
      <w:r w:rsidR="000B4028" w:rsidRPr="0005453A">
        <w:rPr>
          <w:sz w:val="22"/>
          <w:szCs w:val="22"/>
          <w:lang w:val="en-CA"/>
        </w:rPr>
        <w:t xml:space="preserve"> only;</w:t>
      </w:r>
      <w:r w:rsidR="000B4028" w:rsidRPr="0005145D">
        <w:rPr>
          <w:sz w:val="22"/>
          <w:szCs w:val="22"/>
          <w:lang w:val="en-CA"/>
        </w:rPr>
        <w:t xml:space="preserve"> or inter only. High bit rate adap</w:t>
      </w:r>
      <w:r>
        <w:rPr>
          <w:sz w:val="22"/>
          <w:szCs w:val="22"/>
          <w:lang w:val="en-CA"/>
        </w:rPr>
        <w:t>ta</w:t>
      </w:r>
      <w:r w:rsidR="000B4028" w:rsidRPr="0005145D">
        <w:rPr>
          <w:sz w:val="22"/>
          <w:szCs w:val="22"/>
          <w:lang w:val="en-CA"/>
        </w:rPr>
        <w:t xml:space="preserve">tion refers </w:t>
      </w:r>
      <w:r>
        <w:rPr>
          <w:sz w:val="22"/>
          <w:szCs w:val="22"/>
          <w:lang w:val="en-CA"/>
        </w:rPr>
        <w:t>to adjusting the number of code</w:t>
      </w:r>
      <w:r w:rsidR="000B4028" w:rsidRPr="0005145D">
        <w:rPr>
          <w:sz w:val="22"/>
          <w:szCs w:val="22"/>
          <w:lang w:val="en-CA"/>
        </w:rPr>
        <w:t xml:space="preserve">words allocated to </w:t>
      </w:r>
      <w:r>
        <w:rPr>
          <w:sz w:val="22"/>
          <w:szCs w:val="22"/>
          <w:lang w:val="en-CA"/>
        </w:rPr>
        <w:t>pieces</w:t>
      </w:r>
      <w:r w:rsidR="000B4028" w:rsidRPr="0005145D">
        <w:rPr>
          <w:sz w:val="22"/>
          <w:szCs w:val="22"/>
          <w:lang w:val="en-CA"/>
        </w:rPr>
        <w:t xml:space="preserve"> for QP values less than or equal to 22. Chroma adjust</w:t>
      </w:r>
      <w:r>
        <w:rPr>
          <w:sz w:val="22"/>
          <w:szCs w:val="22"/>
          <w:lang w:val="en-CA"/>
        </w:rPr>
        <w:t>ment</w:t>
      </w:r>
      <w:r w:rsidR="000B4028" w:rsidRPr="0005145D">
        <w:rPr>
          <w:sz w:val="22"/>
          <w:szCs w:val="22"/>
          <w:lang w:val="en-CA"/>
        </w:rPr>
        <w:t xml:space="preserve"> adaptation refers to disabling or enabling chroma residue scaling. </w:t>
      </w:r>
      <w:r>
        <w:rPr>
          <w:sz w:val="22"/>
          <w:szCs w:val="22"/>
          <w:lang w:val="en-CA"/>
        </w:rPr>
        <w:t>All these a</w:t>
      </w:r>
      <w:r w:rsidR="000B4028" w:rsidRPr="0005145D">
        <w:rPr>
          <w:sz w:val="22"/>
          <w:szCs w:val="22"/>
          <w:lang w:val="en-CA"/>
        </w:rPr>
        <w:t>daptation decisions are based on a series of threshold comparisons.</w:t>
      </w:r>
    </w:p>
    <w:p w14:paraId="0F558EC4" w14:textId="14CB3409" w:rsidR="00074A6B" w:rsidRDefault="00074A6B" w:rsidP="00227BD1">
      <w:pPr>
        <w:pStyle w:val="ListParagraph"/>
        <w:numPr>
          <w:ilvl w:val="0"/>
          <w:numId w:val="26"/>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overflowPunct w:val="0"/>
        <w:autoSpaceDE w:val="0"/>
        <w:autoSpaceDN w:val="0"/>
        <w:adjustRightInd w:val="0"/>
        <w:spacing w:before="136" w:after="20"/>
        <w:textAlignment w:val="baseline"/>
        <w:rPr>
          <w:rFonts w:eastAsiaTheme="minorEastAsia"/>
          <w:sz w:val="22"/>
          <w:szCs w:val="22"/>
          <w:lang w:eastAsia="ko-KR"/>
        </w:rPr>
      </w:pPr>
      <w:r w:rsidRPr="00325679">
        <w:rPr>
          <w:rFonts w:eastAsiaTheme="minorEastAsia"/>
          <w:sz w:val="22"/>
          <w:szCs w:val="22"/>
          <w:lang w:eastAsia="ko-KR"/>
        </w:rPr>
        <w:t>The</w:t>
      </w:r>
      <w:r w:rsidRPr="006A5E9C">
        <w:rPr>
          <w:rFonts w:eastAsiaTheme="minorEastAsia"/>
          <w:sz w:val="22"/>
          <w:szCs w:val="22"/>
          <w:lang w:eastAsia="ko-KR"/>
        </w:rPr>
        <w:t xml:space="preserve"> </w:t>
      </w:r>
      <w:r>
        <w:rPr>
          <w:rFonts w:eastAsiaTheme="minorEastAsia"/>
          <w:sz w:val="22"/>
          <w:szCs w:val="22"/>
          <w:lang w:eastAsia="ko-KR"/>
        </w:rPr>
        <w:t>SignalledCW</w:t>
      </w:r>
      <w:r w:rsidRPr="00325679">
        <w:rPr>
          <w:rFonts w:eastAsiaTheme="minorEastAsia"/>
          <w:sz w:val="22"/>
          <w:szCs w:val="22"/>
          <w:lang w:eastAsia="ko-KR"/>
        </w:rPr>
        <w:t xml:space="preserve"> </w:t>
      </w:r>
      <w:r w:rsidRPr="006A5E9C">
        <w:rPr>
          <w:rFonts w:eastAsiaTheme="minorEastAsia"/>
          <w:sz w:val="22"/>
          <w:szCs w:val="22"/>
          <w:lang w:eastAsia="ko-KR"/>
        </w:rPr>
        <w:t xml:space="preserve">[i] </w:t>
      </w:r>
      <w:r>
        <w:rPr>
          <w:rFonts w:eastAsiaTheme="minorEastAsia"/>
          <w:sz w:val="22"/>
          <w:szCs w:val="22"/>
          <w:lang w:eastAsia="ko-KR"/>
        </w:rPr>
        <w:t>values are signa</w:t>
      </w:r>
      <w:r w:rsidR="00792CEF">
        <w:rPr>
          <w:rFonts w:eastAsiaTheme="minorEastAsia"/>
          <w:sz w:val="22"/>
          <w:szCs w:val="22"/>
          <w:lang w:eastAsia="ko-KR"/>
        </w:rPr>
        <w:t>l</w:t>
      </w:r>
      <w:r>
        <w:rPr>
          <w:rFonts w:eastAsiaTheme="minorEastAsia"/>
          <w:sz w:val="22"/>
          <w:szCs w:val="22"/>
          <w:lang w:eastAsia="ko-KR"/>
        </w:rPr>
        <w:t xml:space="preserve">led </w:t>
      </w:r>
      <w:r w:rsidR="000B4028">
        <w:rPr>
          <w:rFonts w:eastAsiaTheme="minorEastAsia"/>
          <w:sz w:val="22"/>
          <w:szCs w:val="22"/>
          <w:lang w:eastAsia="ko-KR"/>
        </w:rPr>
        <w:t xml:space="preserve">in </w:t>
      </w:r>
      <w:r w:rsidR="00792CEF">
        <w:rPr>
          <w:rFonts w:eastAsiaTheme="minorEastAsia"/>
          <w:sz w:val="22"/>
          <w:szCs w:val="22"/>
          <w:lang w:eastAsia="ko-KR"/>
        </w:rPr>
        <w:t>an</w:t>
      </w:r>
      <w:r w:rsidR="000B4028">
        <w:rPr>
          <w:rFonts w:eastAsiaTheme="minorEastAsia"/>
          <w:sz w:val="22"/>
          <w:szCs w:val="22"/>
          <w:lang w:eastAsia="ko-KR"/>
        </w:rPr>
        <w:t xml:space="preserve"> LMCS APS</w:t>
      </w:r>
      <w:r w:rsidRPr="006A5E9C">
        <w:rPr>
          <w:rFonts w:eastAsiaTheme="minorEastAsia"/>
          <w:sz w:val="22"/>
          <w:szCs w:val="22"/>
          <w:lang w:eastAsia="ko-KR"/>
        </w:rPr>
        <w:t>.</w:t>
      </w:r>
    </w:p>
    <w:p w14:paraId="6052AC20" w14:textId="77777777" w:rsidR="00074A6B" w:rsidRDefault="00074A6B" w:rsidP="00CD45EA">
      <w:pPr>
        <w:tabs>
          <w:tab w:val="left" w:pos="1800"/>
          <w:tab w:val="left" w:pos="2160"/>
          <w:tab w:val="left" w:pos="2520"/>
          <w:tab w:val="left" w:pos="2880"/>
          <w:tab w:val="left" w:pos="3240"/>
          <w:tab w:val="left" w:pos="3600"/>
          <w:tab w:val="left" w:pos="3960"/>
          <w:tab w:val="left" w:pos="4320"/>
        </w:tabs>
        <w:spacing w:after="20"/>
        <w:ind w:left="360"/>
        <w:rPr>
          <w:rFonts w:eastAsiaTheme="minorEastAsia"/>
          <w:szCs w:val="22"/>
          <w:lang w:eastAsia="ko-KR"/>
        </w:rPr>
      </w:pPr>
    </w:p>
    <w:p w14:paraId="5EA226EF" w14:textId="2B0F94A5" w:rsidR="00074A6B" w:rsidRPr="00014ED8" w:rsidRDefault="00074A6B" w:rsidP="00CA7357">
      <w:pPr>
        <w:jc w:val="both"/>
        <w:rPr>
          <w:rFonts w:eastAsiaTheme="minorEastAsia"/>
          <w:szCs w:val="22"/>
          <w:lang w:eastAsia="ko-KR"/>
        </w:rPr>
      </w:pPr>
      <w:r>
        <w:rPr>
          <w:rFonts w:eastAsiaTheme="minorEastAsia"/>
          <w:szCs w:val="22"/>
          <w:lang w:eastAsia="ko-KR"/>
        </w:rPr>
        <w:t>W</w:t>
      </w:r>
      <w:r w:rsidRPr="00014ED8">
        <w:rPr>
          <w:rFonts w:eastAsiaTheme="minorEastAsia"/>
          <w:szCs w:val="22"/>
          <w:lang w:eastAsia="ko-KR"/>
        </w:rPr>
        <w:t xml:space="preserve">hen LMCS is applied, SSE is used for luma for intra (I) </w:t>
      </w:r>
      <w:r w:rsidR="00153069">
        <w:rPr>
          <w:rFonts w:eastAsiaTheme="minorEastAsia"/>
          <w:szCs w:val="22"/>
          <w:lang w:eastAsia="ko-KR"/>
        </w:rPr>
        <w:t>slice</w:t>
      </w:r>
      <w:r>
        <w:rPr>
          <w:rFonts w:eastAsiaTheme="minorEastAsia"/>
          <w:szCs w:val="22"/>
          <w:lang w:eastAsia="ko-KR"/>
        </w:rPr>
        <w:t>s and weighted SSE is used for luma f</w:t>
      </w:r>
      <w:r w:rsidRPr="00014ED8">
        <w:rPr>
          <w:rFonts w:eastAsiaTheme="minorEastAsia"/>
          <w:szCs w:val="22"/>
          <w:lang w:eastAsia="ko-KR"/>
        </w:rPr>
        <w:t xml:space="preserve">or inter (P or B) </w:t>
      </w:r>
      <w:r w:rsidR="00153069">
        <w:rPr>
          <w:rFonts w:eastAsiaTheme="minorEastAsia"/>
          <w:szCs w:val="22"/>
          <w:lang w:eastAsia="ko-KR"/>
        </w:rPr>
        <w:t>slice</w:t>
      </w:r>
      <w:r>
        <w:rPr>
          <w:rFonts w:eastAsiaTheme="minorEastAsia"/>
          <w:szCs w:val="22"/>
          <w:lang w:eastAsia="ko-KR"/>
        </w:rPr>
        <w:t>s.</w:t>
      </w:r>
      <w:r w:rsidRPr="00014ED8">
        <w:rPr>
          <w:rFonts w:eastAsiaTheme="minorEastAsia"/>
          <w:szCs w:val="22"/>
          <w:lang w:eastAsia="ko-KR"/>
        </w:rPr>
        <w:t xml:space="preserve"> The weight, w_lmcs(k), is derived as follows based on the codeword assignment of the k-th piece in the piecewise linear model. </w:t>
      </w:r>
    </w:p>
    <w:p w14:paraId="0DBC7A77" w14:textId="09F52B16" w:rsidR="00074A6B" w:rsidRPr="00014ED8" w:rsidRDefault="00074A6B" w:rsidP="00CD45EA">
      <w:pPr>
        <w:tabs>
          <w:tab w:val="left" w:pos="1800"/>
          <w:tab w:val="left" w:pos="2160"/>
          <w:tab w:val="left" w:pos="2520"/>
          <w:tab w:val="left" w:pos="2880"/>
          <w:tab w:val="left" w:pos="3240"/>
          <w:tab w:val="left" w:pos="3600"/>
          <w:tab w:val="left" w:pos="3960"/>
          <w:tab w:val="left" w:pos="4320"/>
        </w:tabs>
        <w:spacing w:after="20"/>
        <w:jc w:val="right"/>
        <w:rPr>
          <w:rFonts w:eastAsiaTheme="minorEastAsia"/>
          <w:szCs w:val="22"/>
          <w:lang w:eastAsia="ko-KR"/>
        </w:rPr>
      </w:pPr>
      <w:r w:rsidRPr="00014ED8">
        <w:rPr>
          <w:rFonts w:eastAsiaTheme="minorEastAsia"/>
          <w:szCs w:val="22"/>
          <w:lang w:eastAsia="ko-KR"/>
        </w:rPr>
        <w:t>w_lmcs[k] = (SignalledCW[k]/OrgCW)^2</w:t>
      </w:r>
      <w:r w:rsidR="005F7114">
        <w:tab/>
      </w:r>
      <w:r w:rsidR="005F7114">
        <w:tab/>
      </w:r>
      <w:r w:rsidR="005F7114">
        <w:tab/>
      </w:r>
      <w:r w:rsidR="005F7114">
        <w:tab/>
      </w:r>
      <w:r w:rsidR="005F7114">
        <w:tab/>
      </w:r>
      <w:r w:rsidR="005F7114" w:rsidRPr="00E51F9A">
        <w:rPr>
          <w:szCs w:val="22"/>
          <w:lang w:val="en-CA"/>
        </w:rPr>
        <w:t>(</w:t>
      </w:r>
      <w:r w:rsidR="005F7114" w:rsidRPr="00E51F9A">
        <w:rPr>
          <w:rFonts w:eastAsia="Malgun Gothic" w:hint="eastAsia"/>
          <w:szCs w:val="22"/>
          <w:lang w:val="en-CA" w:eastAsia="ko-KR"/>
        </w:rPr>
        <w:t>3</w:t>
      </w:r>
      <w:r w:rsidR="005F7114" w:rsidRPr="00E51F9A">
        <w:rPr>
          <w:rFonts w:eastAsia="Malgun Gothic"/>
          <w:szCs w:val="22"/>
          <w:lang w:val="en-CA" w:eastAsia="ko-KR"/>
        </w:rPr>
        <w:t>-</w:t>
      </w:r>
      <w:r w:rsidR="005F7114" w:rsidRPr="00E51F9A">
        <w:rPr>
          <w:noProof/>
          <w:szCs w:val="22"/>
          <w:lang w:val="en-CA"/>
        </w:rPr>
        <w:fldChar w:fldCharType="begin"/>
      </w:r>
      <w:r w:rsidR="005F7114" w:rsidRPr="00E51F9A">
        <w:rPr>
          <w:noProof/>
          <w:szCs w:val="22"/>
          <w:lang w:val="en-CA"/>
        </w:rPr>
        <w:instrText xml:space="preserve"> SEQ Eq \* MERGEFORMAT </w:instrText>
      </w:r>
      <w:r w:rsidR="005F7114" w:rsidRPr="00E51F9A">
        <w:rPr>
          <w:noProof/>
          <w:szCs w:val="22"/>
          <w:lang w:val="en-CA"/>
        </w:rPr>
        <w:fldChar w:fldCharType="separate"/>
      </w:r>
      <w:r w:rsidR="003A61E2">
        <w:rPr>
          <w:noProof/>
          <w:szCs w:val="22"/>
          <w:lang w:val="en-CA"/>
        </w:rPr>
        <w:t>80</w:t>
      </w:r>
      <w:r w:rsidR="005F7114" w:rsidRPr="00E51F9A">
        <w:rPr>
          <w:noProof/>
          <w:szCs w:val="22"/>
          <w:lang w:val="en-CA"/>
        </w:rPr>
        <w:fldChar w:fldCharType="end"/>
      </w:r>
      <w:r w:rsidR="005F7114" w:rsidRPr="00E51F9A">
        <w:rPr>
          <w:szCs w:val="22"/>
          <w:lang w:val="en-CA"/>
        </w:rPr>
        <w:t>)</w:t>
      </w:r>
    </w:p>
    <w:p w14:paraId="7354B9B9" w14:textId="50B93B1C" w:rsidR="00074A6B" w:rsidRDefault="00074A6B" w:rsidP="00CA7357">
      <w:pPr>
        <w:jc w:val="both"/>
        <w:rPr>
          <w:rFonts w:eastAsiaTheme="minorEastAsia"/>
          <w:szCs w:val="22"/>
          <w:lang w:eastAsia="ko-KR"/>
        </w:rPr>
      </w:pPr>
      <w:r>
        <w:rPr>
          <w:rFonts w:eastAsiaTheme="minorEastAsia"/>
          <w:szCs w:val="22"/>
          <w:lang w:eastAsia="ko-KR"/>
        </w:rPr>
        <w:t>SSE is always used for chroma mode decision.</w:t>
      </w:r>
    </w:p>
    <w:p w14:paraId="4C5B28AE" w14:textId="2869FF6B" w:rsidR="00EE593F" w:rsidRPr="009709C0" w:rsidRDefault="00F00E87" w:rsidP="00D5520A">
      <w:pPr>
        <w:jc w:val="both"/>
        <w:rPr>
          <w:noProof/>
          <w:szCs w:val="22"/>
        </w:rPr>
      </w:pPr>
      <w:r>
        <w:rPr>
          <w:rFonts w:eastAsiaTheme="minorEastAsia"/>
          <w:szCs w:val="22"/>
          <w:lang w:eastAsia="ko-KR"/>
        </w:rPr>
        <w:t xml:space="preserve">In terms of picture-level decision whether to enable LMCS or not, different considerations are given to the different coding configurations. </w:t>
      </w:r>
      <w:r w:rsidR="00074A6B">
        <w:rPr>
          <w:rFonts w:eastAsiaTheme="minorEastAsia"/>
          <w:szCs w:val="22"/>
          <w:lang w:eastAsia="ko-KR"/>
        </w:rPr>
        <w:t xml:space="preserve">For </w:t>
      </w:r>
      <w:r>
        <w:rPr>
          <w:rFonts w:eastAsiaTheme="minorEastAsia"/>
          <w:szCs w:val="22"/>
          <w:lang w:eastAsia="ko-KR"/>
        </w:rPr>
        <w:t xml:space="preserve">the </w:t>
      </w:r>
      <w:r w:rsidR="00074A6B">
        <w:rPr>
          <w:rFonts w:eastAsiaTheme="minorEastAsia"/>
          <w:szCs w:val="22"/>
          <w:lang w:eastAsia="ko-KR"/>
        </w:rPr>
        <w:t>Random Access (RA) test conditions, picture analysis is performed for each IRAP</w:t>
      </w:r>
      <w:r w:rsidR="00687B63">
        <w:rPr>
          <w:rFonts w:eastAsiaTheme="minorEastAsia"/>
          <w:szCs w:val="22"/>
          <w:lang w:eastAsia="ko-KR"/>
        </w:rPr>
        <w:t xml:space="preserve"> picture</w:t>
      </w:r>
      <w:r>
        <w:rPr>
          <w:rFonts w:eastAsiaTheme="minorEastAsia"/>
          <w:szCs w:val="22"/>
          <w:lang w:eastAsia="ko-KR"/>
        </w:rPr>
        <w:t xml:space="preserve"> as explained above.</w:t>
      </w:r>
      <w:r w:rsidR="00074A6B">
        <w:rPr>
          <w:rFonts w:eastAsiaTheme="minorEastAsia"/>
          <w:szCs w:val="22"/>
          <w:lang w:eastAsia="ko-KR"/>
        </w:rPr>
        <w:t xml:space="preserve"> </w:t>
      </w:r>
      <w:r w:rsidR="00EE593F">
        <w:rPr>
          <w:rFonts w:eastAsiaTheme="minorEastAsia"/>
          <w:szCs w:val="22"/>
          <w:lang w:eastAsia="ko-KR"/>
        </w:rPr>
        <w:t xml:space="preserve">Then, </w:t>
      </w:r>
      <w:r w:rsidR="0005453A" w:rsidRPr="0005145D">
        <w:rPr>
          <w:rFonts w:eastAsiaTheme="minorEastAsia"/>
          <w:szCs w:val="22"/>
          <w:lang w:val="en-CA" w:eastAsia="ko-KR"/>
        </w:rPr>
        <w:t>if the average local spatial variance of the original picture is large, or if the average local variance of the mapped picture is large compared to the original, then LMCS is disabled for intra.</w:t>
      </w:r>
      <w:r w:rsidR="00EE593F">
        <w:rPr>
          <w:rFonts w:eastAsiaTheme="minorEastAsia"/>
          <w:szCs w:val="22"/>
          <w:lang w:eastAsia="ko-KR"/>
        </w:rPr>
        <w:t xml:space="preserve"> For the other inter-coded pictures in the</w:t>
      </w:r>
      <w:r>
        <w:rPr>
          <w:rFonts w:eastAsiaTheme="minorEastAsia"/>
          <w:szCs w:val="22"/>
          <w:lang w:eastAsia="ko-KR"/>
        </w:rPr>
        <w:t xml:space="preserve"> same</w:t>
      </w:r>
      <w:r w:rsidR="00EE593F">
        <w:rPr>
          <w:rFonts w:eastAsiaTheme="minorEastAsia"/>
          <w:szCs w:val="22"/>
          <w:lang w:eastAsia="ko-KR"/>
        </w:rPr>
        <w:t xml:space="preserve"> IRAP period,</w:t>
      </w:r>
      <w:r w:rsidR="00074A6B">
        <w:rPr>
          <w:rFonts w:eastAsiaTheme="minorEastAsia"/>
          <w:szCs w:val="22"/>
          <w:lang w:eastAsia="ko-KR"/>
        </w:rPr>
        <w:t xml:space="preserve"> </w:t>
      </w:r>
      <w:r w:rsidR="0005453A">
        <w:rPr>
          <w:rFonts w:eastAsiaTheme="minorEastAsia"/>
          <w:szCs w:val="22"/>
          <w:lang w:eastAsia="ko-KR"/>
        </w:rPr>
        <w:t>if LMCS is enabled for the IRAP picture,</w:t>
      </w:r>
      <w:r w:rsidR="00074A6B" w:rsidRPr="009709C0">
        <w:rPr>
          <w:noProof/>
          <w:szCs w:val="22"/>
        </w:rPr>
        <w:t xml:space="preserve"> </w:t>
      </w:r>
      <w:r w:rsidRPr="009709C0">
        <w:rPr>
          <w:noProof/>
          <w:szCs w:val="22"/>
        </w:rPr>
        <w:t xml:space="preserve">then </w:t>
      </w:r>
      <w:r w:rsidR="00074A6B" w:rsidRPr="009709C0">
        <w:rPr>
          <w:noProof/>
          <w:szCs w:val="22"/>
        </w:rPr>
        <w:t xml:space="preserve">LMCS is </w:t>
      </w:r>
      <w:r w:rsidRPr="009709C0">
        <w:rPr>
          <w:noProof/>
          <w:szCs w:val="22"/>
        </w:rPr>
        <w:t xml:space="preserve">enabled only for the pictures with </w:t>
      </w:r>
      <w:r w:rsidR="00074A6B" w:rsidRPr="009709C0">
        <w:rPr>
          <w:noProof/>
          <w:szCs w:val="22"/>
        </w:rPr>
        <w:t>temporal</w:t>
      </w:r>
      <w:r w:rsidR="00687B63" w:rsidRPr="009709C0">
        <w:rPr>
          <w:noProof/>
          <w:szCs w:val="22"/>
        </w:rPr>
        <w:t xml:space="preserve"> </w:t>
      </w:r>
      <w:r w:rsidRPr="009709C0">
        <w:rPr>
          <w:noProof/>
          <w:szCs w:val="22"/>
        </w:rPr>
        <w:t xml:space="preserve">layer ID equal to </w:t>
      </w:r>
      <w:r w:rsidR="00687B63" w:rsidRPr="009709C0">
        <w:rPr>
          <w:noProof/>
          <w:szCs w:val="22"/>
        </w:rPr>
        <w:t xml:space="preserve">0. </w:t>
      </w:r>
      <w:r w:rsidR="00EE593F" w:rsidRPr="009709C0">
        <w:rPr>
          <w:noProof/>
          <w:szCs w:val="22"/>
        </w:rPr>
        <w:t>Otherwis</w:t>
      </w:r>
      <w:r w:rsidRPr="009709C0">
        <w:rPr>
          <w:noProof/>
          <w:szCs w:val="22"/>
        </w:rPr>
        <w:t xml:space="preserve">e, if </w:t>
      </w:r>
      <w:r w:rsidR="0005453A">
        <w:rPr>
          <w:noProof/>
          <w:szCs w:val="22"/>
        </w:rPr>
        <w:t>LMCS is disabled for the IRAP picture</w:t>
      </w:r>
      <w:r w:rsidR="00EE593F" w:rsidRPr="009709C0">
        <w:rPr>
          <w:noProof/>
          <w:szCs w:val="22"/>
        </w:rPr>
        <w:t xml:space="preserve">, then LMCS is </w:t>
      </w:r>
      <w:r w:rsidRPr="009709C0">
        <w:rPr>
          <w:noProof/>
          <w:szCs w:val="22"/>
        </w:rPr>
        <w:t xml:space="preserve">enabled for </w:t>
      </w:r>
      <w:r w:rsidR="00EE593F" w:rsidRPr="009709C0">
        <w:rPr>
          <w:noProof/>
          <w:szCs w:val="22"/>
        </w:rPr>
        <w:t xml:space="preserve">all the inter-coded pictures. </w:t>
      </w:r>
    </w:p>
    <w:p w14:paraId="1465EBCA" w14:textId="507C58E4" w:rsidR="00074A6B" w:rsidRPr="00014ED8" w:rsidRDefault="00687B63" w:rsidP="009C5E4D">
      <w:pPr>
        <w:jc w:val="both"/>
        <w:rPr>
          <w:rFonts w:eastAsiaTheme="minorEastAsia"/>
          <w:szCs w:val="22"/>
          <w:lang w:eastAsia="ko-KR"/>
        </w:rPr>
      </w:pPr>
      <w:r w:rsidRPr="009709C0">
        <w:rPr>
          <w:noProof/>
          <w:szCs w:val="22"/>
        </w:rPr>
        <w:t xml:space="preserve">For All Intra (AI) </w:t>
      </w:r>
      <w:r w:rsidR="00074A6B" w:rsidRPr="009709C0">
        <w:rPr>
          <w:noProof/>
          <w:szCs w:val="22"/>
        </w:rPr>
        <w:t xml:space="preserve">and low delay </w:t>
      </w:r>
      <w:r w:rsidR="00F00E87" w:rsidRPr="009709C0">
        <w:rPr>
          <w:noProof/>
          <w:szCs w:val="22"/>
        </w:rPr>
        <w:t xml:space="preserve">(LD) </w:t>
      </w:r>
      <w:r w:rsidR="00074A6B" w:rsidRPr="009709C0">
        <w:rPr>
          <w:noProof/>
          <w:szCs w:val="22"/>
        </w:rPr>
        <w:t xml:space="preserve">test conditions, LMCS is </w:t>
      </w:r>
      <w:r w:rsidR="00F00E87" w:rsidRPr="009709C0">
        <w:rPr>
          <w:noProof/>
          <w:szCs w:val="22"/>
        </w:rPr>
        <w:t xml:space="preserve">enabled for all pictures. </w:t>
      </w:r>
      <w:r w:rsidRPr="009709C0">
        <w:rPr>
          <w:noProof/>
          <w:szCs w:val="22"/>
        </w:rPr>
        <w:t xml:space="preserve">For AI, the </w:t>
      </w:r>
      <w:r w:rsidR="006030E2">
        <w:rPr>
          <w:noProof/>
          <w:szCs w:val="22"/>
        </w:rPr>
        <w:t>LMCS</w:t>
      </w:r>
      <w:r w:rsidR="006030E2" w:rsidRPr="009709C0">
        <w:rPr>
          <w:noProof/>
          <w:szCs w:val="22"/>
        </w:rPr>
        <w:t xml:space="preserve"> </w:t>
      </w:r>
      <w:r w:rsidR="00F00E87" w:rsidRPr="009709C0">
        <w:rPr>
          <w:noProof/>
          <w:szCs w:val="22"/>
        </w:rPr>
        <w:t xml:space="preserve">parameter </w:t>
      </w:r>
      <w:r w:rsidR="00F00E87">
        <w:rPr>
          <w:rFonts w:eastAsiaTheme="minorEastAsia"/>
          <w:szCs w:val="22"/>
          <w:lang w:eastAsia="ko-KR"/>
        </w:rPr>
        <w:t xml:space="preserve">estimation is performed for all </w:t>
      </w:r>
      <w:r w:rsidR="006030E2">
        <w:rPr>
          <w:rFonts w:eastAsiaTheme="minorEastAsia"/>
          <w:szCs w:val="22"/>
          <w:lang w:eastAsia="ko-KR"/>
        </w:rPr>
        <w:t xml:space="preserve">coded </w:t>
      </w:r>
      <w:r w:rsidR="00F00E87">
        <w:rPr>
          <w:rFonts w:eastAsiaTheme="minorEastAsia"/>
          <w:szCs w:val="22"/>
          <w:lang w:eastAsia="ko-KR"/>
        </w:rPr>
        <w:t xml:space="preserve">pictures, and the model parameters are </w:t>
      </w:r>
      <w:r w:rsidR="009D27E5">
        <w:rPr>
          <w:rFonts w:eastAsiaTheme="minorEastAsia"/>
          <w:szCs w:val="22"/>
          <w:lang w:eastAsia="ko-KR"/>
        </w:rPr>
        <w:t>updated</w:t>
      </w:r>
      <w:r w:rsidR="006030E2">
        <w:rPr>
          <w:rFonts w:eastAsiaTheme="minorEastAsia"/>
          <w:szCs w:val="22"/>
          <w:lang w:eastAsia="ko-KR"/>
        </w:rPr>
        <w:t xml:space="preserve"> in LMCS APS </w:t>
      </w:r>
      <w:r>
        <w:rPr>
          <w:rFonts w:eastAsiaTheme="minorEastAsia"/>
          <w:szCs w:val="22"/>
          <w:lang w:eastAsia="ko-KR"/>
        </w:rPr>
        <w:t xml:space="preserve">for all </w:t>
      </w:r>
      <w:r w:rsidR="006030E2">
        <w:rPr>
          <w:rFonts w:eastAsiaTheme="minorEastAsia"/>
          <w:szCs w:val="22"/>
          <w:lang w:eastAsia="ko-KR"/>
        </w:rPr>
        <w:t xml:space="preserve">coded </w:t>
      </w:r>
      <w:r>
        <w:rPr>
          <w:rFonts w:eastAsiaTheme="minorEastAsia"/>
          <w:szCs w:val="22"/>
          <w:lang w:eastAsia="ko-KR"/>
        </w:rPr>
        <w:t xml:space="preserve">pictures. For LD, the </w:t>
      </w:r>
      <w:r w:rsidR="006030E2">
        <w:rPr>
          <w:rFonts w:eastAsiaTheme="minorEastAsia"/>
          <w:szCs w:val="22"/>
          <w:lang w:eastAsia="ko-KR"/>
        </w:rPr>
        <w:t xml:space="preserve">LMCS </w:t>
      </w:r>
      <w:r w:rsidR="00F00E87">
        <w:rPr>
          <w:rFonts w:eastAsiaTheme="minorEastAsia"/>
          <w:szCs w:val="22"/>
          <w:lang w:eastAsia="ko-KR"/>
        </w:rPr>
        <w:t xml:space="preserve">parameters are estimated at every second interval, and the </w:t>
      </w:r>
      <w:r>
        <w:rPr>
          <w:rFonts w:eastAsiaTheme="minorEastAsia"/>
          <w:szCs w:val="22"/>
          <w:lang w:eastAsia="ko-KR"/>
        </w:rPr>
        <w:t>model</w:t>
      </w:r>
      <w:r w:rsidR="00F00E87">
        <w:rPr>
          <w:rFonts w:eastAsiaTheme="minorEastAsia"/>
          <w:szCs w:val="22"/>
          <w:lang w:eastAsia="ko-KR"/>
        </w:rPr>
        <w:t xml:space="preserve"> parameter</w:t>
      </w:r>
      <w:r>
        <w:rPr>
          <w:rFonts w:eastAsiaTheme="minorEastAsia"/>
          <w:szCs w:val="22"/>
          <w:lang w:eastAsia="ko-KR"/>
        </w:rPr>
        <w:t xml:space="preserve">s are </w:t>
      </w:r>
      <w:r w:rsidR="009D27E5">
        <w:rPr>
          <w:rFonts w:eastAsiaTheme="minorEastAsia"/>
          <w:szCs w:val="22"/>
          <w:lang w:eastAsia="ko-KR"/>
        </w:rPr>
        <w:t xml:space="preserve">updated </w:t>
      </w:r>
      <w:r w:rsidR="0004135C">
        <w:rPr>
          <w:rFonts w:eastAsiaTheme="minorEastAsia"/>
          <w:szCs w:val="22"/>
          <w:lang w:eastAsia="ko-KR"/>
        </w:rPr>
        <w:t>in</w:t>
      </w:r>
      <w:r w:rsidR="00F00E87">
        <w:rPr>
          <w:rFonts w:eastAsiaTheme="minorEastAsia"/>
          <w:szCs w:val="22"/>
          <w:lang w:eastAsia="ko-KR"/>
        </w:rPr>
        <w:t xml:space="preserve"> the </w:t>
      </w:r>
      <w:r w:rsidR="006030E2">
        <w:rPr>
          <w:rFonts w:eastAsiaTheme="minorEastAsia"/>
          <w:szCs w:val="22"/>
          <w:lang w:eastAsia="ko-KR"/>
        </w:rPr>
        <w:t>LMCS APS at the instances</w:t>
      </w:r>
      <w:r w:rsidR="00F00E87">
        <w:rPr>
          <w:rFonts w:eastAsiaTheme="minorEastAsia"/>
          <w:szCs w:val="22"/>
          <w:lang w:eastAsia="ko-KR"/>
        </w:rPr>
        <w:t xml:space="preserve"> of those pictures. </w:t>
      </w:r>
    </w:p>
    <w:p w14:paraId="2CFB5E3A" w14:textId="6A48C384" w:rsidR="00C17CE1" w:rsidRDefault="00C17CE1" w:rsidP="00CD45EA">
      <w:pPr>
        <w:pStyle w:val="Heading5"/>
        <w:spacing w:before="136"/>
        <w:ind w:left="1080" w:hanging="1080"/>
        <w:rPr>
          <w:noProof/>
          <w:szCs w:val="22"/>
        </w:rPr>
      </w:pPr>
      <w:r>
        <w:rPr>
          <w:lang w:val="en-CA" w:eastAsia="ko-KR"/>
        </w:rPr>
        <w:t xml:space="preserve">LMCS </w:t>
      </w:r>
      <w:r w:rsidRPr="00C17CE1">
        <w:t>parameter</w:t>
      </w:r>
      <w:r>
        <w:rPr>
          <w:lang w:val="en-CA" w:eastAsia="ko-KR"/>
        </w:rPr>
        <w:t xml:space="preserve"> estimation for HDR</w:t>
      </w:r>
    </w:p>
    <w:p w14:paraId="5B1B7BAC" w14:textId="6E1A1BF1" w:rsidR="00EE593F" w:rsidRPr="005F7114" w:rsidRDefault="00C17CE1" w:rsidP="00CA7357">
      <w:pPr>
        <w:jc w:val="both"/>
        <w:rPr>
          <w:noProof/>
          <w:szCs w:val="22"/>
        </w:rPr>
      </w:pPr>
      <w:r>
        <w:rPr>
          <w:noProof/>
          <w:szCs w:val="22"/>
        </w:rPr>
        <w:t>In</w:t>
      </w:r>
      <w:r w:rsidR="0004135C">
        <w:rPr>
          <w:noProof/>
          <w:szCs w:val="22"/>
        </w:rPr>
        <w:t xml:space="preserve"> the</w:t>
      </w:r>
      <w:r>
        <w:rPr>
          <w:noProof/>
          <w:szCs w:val="22"/>
        </w:rPr>
        <w:t xml:space="preserve"> JVET </w:t>
      </w:r>
      <w:r w:rsidR="00EE593F">
        <w:rPr>
          <w:noProof/>
          <w:szCs w:val="22"/>
        </w:rPr>
        <w:t xml:space="preserve">HDR </w:t>
      </w:r>
      <w:r>
        <w:rPr>
          <w:noProof/>
          <w:szCs w:val="22"/>
        </w:rPr>
        <w:t xml:space="preserve">CTC, two types of HDR </w:t>
      </w:r>
      <w:r w:rsidR="00EE593F">
        <w:rPr>
          <w:noProof/>
          <w:szCs w:val="22"/>
        </w:rPr>
        <w:t>sequences</w:t>
      </w:r>
      <w:r>
        <w:rPr>
          <w:noProof/>
          <w:szCs w:val="22"/>
        </w:rPr>
        <w:t xml:space="preserve"> are included: PQ and HLG </w:t>
      </w:r>
      <w:r>
        <w:rPr>
          <w:noProof/>
          <w:szCs w:val="22"/>
        </w:rPr>
        <w:fldChar w:fldCharType="begin"/>
      </w:r>
      <w:r>
        <w:rPr>
          <w:noProof/>
          <w:szCs w:val="22"/>
        </w:rPr>
        <w:instrText xml:space="preserve"> REF _Ref513637141 \r \h </w:instrText>
      </w:r>
      <w:r>
        <w:rPr>
          <w:noProof/>
          <w:szCs w:val="22"/>
        </w:rPr>
      </w:r>
      <w:r>
        <w:rPr>
          <w:noProof/>
          <w:szCs w:val="22"/>
        </w:rPr>
        <w:fldChar w:fldCharType="separate"/>
      </w:r>
      <w:r w:rsidR="003A61E2">
        <w:rPr>
          <w:noProof/>
          <w:szCs w:val="22"/>
        </w:rPr>
        <w:t>[3]</w:t>
      </w:r>
      <w:r>
        <w:rPr>
          <w:noProof/>
          <w:szCs w:val="22"/>
        </w:rPr>
        <w:fldChar w:fldCharType="end"/>
      </w:r>
      <w:r>
        <w:rPr>
          <w:noProof/>
          <w:szCs w:val="22"/>
        </w:rPr>
        <w:t xml:space="preserve">. </w:t>
      </w:r>
      <w:r w:rsidR="0004135C">
        <w:rPr>
          <w:noProof/>
          <w:szCs w:val="22"/>
        </w:rPr>
        <w:t xml:space="preserve">These two types of sequences </w:t>
      </w:r>
      <w:r w:rsidR="0004135C" w:rsidRPr="005F7114">
        <w:rPr>
          <w:noProof/>
          <w:szCs w:val="22"/>
        </w:rPr>
        <w:t xml:space="preserve">are treated differently in the VTM reference encoder. </w:t>
      </w:r>
      <w:r w:rsidRPr="005F7114">
        <w:rPr>
          <w:noProof/>
          <w:szCs w:val="22"/>
        </w:rPr>
        <w:t xml:space="preserve">For </w:t>
      </w:r>
      <w:r w:rsidR="003C4FC9" w:rsidRPr="005F7114">
        <w:rPr>
          <w:noProof/>
          <w:szCs w:val="22"/>
        </w:rPr>
        <w:t xml:space="preserve">the </w:t>
      </w:r>
      <w:r w:rsidRPr="005F7114">
        <w:rPr>
          <w:noProof/>
          <w:szCs w:val="22"/>
        </w:rPr>
        <w:t xml:space="preserve">PQ sequences, the VTM reference encoder applies </w:t>
      </w:r>
      <w:r w:rsidRPr="005F7114">
        <w:rPr>
          <w:szCs w:val="22"/>
          <w:lang w:val="en-CA"/>
        </w:rPr>
        <w:t>luma-based QP adaptation</w:t>
      </w:r>
      <w:r w:rsidRPr="005F7114">
        <w:rPr>
          <w:noProof/>
          <w:szCs w:val="22"/>
        </w:rPr>
        <w:t xml:space="preserve"> and allows the QP value to vary spatially </w:t>
      </w:r>
      <w:r w:rsidRPr="005F7114">
        <w:rPr>
          <w:noProof/>
          <w:szCs w:val="22"/>
        </w:rPr>
        <w:fldChar w:fldCharType="begin"/>
      </w:r>
      <w:r w:rsidRPr="005F7114">
        <w:rPr>
          <w:noProof/>
          <w:szCs w:val="22"/>
        </w:rPr>
        <w:instrText xml:space="preserve"> REF _Ref513637141 \r \h </w:instrText>
      </w:r>
      <w:r w:rsidR="005F7114" w:rsidRPr="005F7114">
        <w:rPr>
          <w:noProof/>
          <w:szCs w:val="22"/>
        </w:rPr>
        <w:instrText xml:space="preserve"> \* MERGEFORMAT </w:instrText>
      </w:r>
      <w:r w:rsidRPr="005F7114">
        <w:rPr>
          <w:noProof/>
          <w:szCs w:val="22"/>
        </w:rPr>
      </w:r>
      <w:r w:rsidRPr="005F7114">
        <w:rPr>
          <w:noProof/>
          <w:szCs w:val="22"/>
        </w:rPr>
        <w:fldChar w:fldCharType="separate"/>
      </w:r>
      <w:r w:rsidR="003A61E2">
        <w:rPr>
          <w:noProof/>
          <w:szCs w:val="22"/>
        </w:rPr>
        <w:t>[3]</w:t>
      </w:r>
      <w:r w:rsidRPr="005F7114">
        <w:rPr>
          <w:noProof/>
          <w:szCs w:val="22"/>
        </w:rPr>
        <w:fldChar w:fldCharType="end"/>
      </w:r>
      <w:r w:rsidRPr="005F7114">
        <w:rPr>
          <w:noProof/>
          <w:szCs w:val="22"/>
        </w:rPr>
        <w:t xml:space="preserve">. </w:t>
      </w:r>
      <w:r w:rsidR="00EE593F" w:rsidRPr="005F7114">
        <w:rPr>
          <w:noProof/>
          <w:szCs w:val="22"/>
        </w:rPr>
        <w:t xml:space="preserve">For the HLG sequences, static quantization is used </w:t>
      </w:r>
      <w:r w:rsidR="00EE593F" w:rsidRPr="005F7114">
        <w:rPr>
          <w:noProof/>
          <w:szCs w:val="22"/>
        </w:rPr>
        <w:fldChar w:fldCharType="begin"/>
      </w:r>
      <w:r w:rsidR="00EE593F" w:rsidRPr="005F7114">
        <w:rPr>
          <w:noProof/>
          <w:szCs w:val="22"/>
        </w:rPr>
        <w:instrText xml:space="preserve"> REF _Ref513637141 \r \h </w:instrText>
      </w:r>
      <w:r w:rsidR="005F7114" w:rsidRPr="005F7114">
        <w:rPr>
          <w:noProof/>
          <w:szCs w:val="22"/>
        </w:rPr>
        <w:instrText xml:space="preserve"> \* MERGEFORMAT </w:instrText>
      </w:r>
      <w:r w:rsidR="00EE593F" w:rsidRPr="005F7114">
        <w:rPr>
          <w:noProof/>
          <w:szCs w:val="22"/>
        </w:rPr>
      </w:r>
      <w:r w:rsidR="00EE593F" w:rsidRPr="005F7114">
        <w:rPr>
          <w:noProof/>
          <w:szCs w:val="22"/>
        </w:rPr>
        <w:fldChar w:fldCharType="separate"/>
      </w:r>
      <w:r w:rsidR="003A61E2">
        <w:rPr>
          <w:noProof/>
          <w:szCs w:val="22"/>
        </w:rPr>
        <w:t>[3]</w:t>
      </w:r>
      <w:r w:rsidR="00EE593F" w:rsidRPr="005F7114">
        <w:rPr>
          <w:noProof/>
          <w:szCs w:val="22"/>
        </w:rPr>
        <w:fldChar w:fldCharType="end"/>
      </w:r>
      <w:r w:rsidR="00EE593F" w:rsidRPr="005F7114">
        <w:rPr>
          <w:noProof/>
          <w:szCs w:val="22"/>
        </w:rPr>
        <w:t xml:space="preserve">. </w:t>
      </w:r>
      <w:r w:rsidR="0004135C" w:rsidRPr="005F7114">
        <w:rPr>
          <w:noProof/>
          <w:szCs w:val="22"/>
        </w:rPr>
        <w:t>Correspondingly,</w:t>
      </w:r>
      <w:r w:rsidR="00EE593F" w:rsidRPr="005F7114">
        <w:rPr>
          <w:noProof/>
          <w:szCs w:val="22"/>
        </w:rPr>
        <w:t xml:space="preserve"> LMCS is applied differently </w:t>
      </w:r>
      <w:r w:rsidR="0004135C" w:rsidRPr="005F7114">
        <w:rPr>
          <w:noProof/>
          <w:szCs w:val="22"/>
        </w:rPr>
        <w:t>for these two types of sequences as well. For P</w:t>
      </w:r>
      <w:r w:rsidR="00EE593F" w:rsidRPr="005F7114">
        <w:rPr>
          <w:noProof/>
          <w:szCs w:val="22"/>
        </w:rPr>
        <w:t xml:space="preserve">Q, </w:t>
      </w:r>
      <w:r w:rsidR="00C17274" w:rsidRPr="005F7114">
        <w:rPr>
          <w:noProof/>
          <w:szCs w:val="22"/>
        </w:rPr>
        <w:t xml:space="preserve">LMCS is applied using </w:t>
      </w:r>
      <w:r w:rsidR="00EE593F" w:rsidRPr="005F7114">
        <w:rPr>
          <w:noProof/>
          <w:szCs w:val="22"/>
        </w:rPr>
        <w:t xml:space="preserve">a default </w:t>
      </w:r>
      <w:r w:rsidR="0004135C" w:rsidRPr="005F7114">
        <w:rPr>
          <w:noProof/>
          <w:szCs w:val="22"/>
        </w:rPr>
        <w:t xml:space="preserve">LMCS mapping fucntion calculated as explained below. For HLG, LMCS </w:t>
      </w:r>
      <w:r w:rsidR="0005453A">
        <w:rPr>
          <w:noProof/>
          <w:szCs w:val="22"/>
        </w:rPr>
        <w:t xml:space="preserve">parameter estimation algorithm similar to that for SDR </w:t>
      </w:r>
      <w:r w:rsidR="0004135C" w:rsidRPr="005F7114">
        <w:rPr>
          <w:noProof/>
          <w:szCs w:val="22"/>
        </w:rPr>
        <w:t xml:space="preserve">is </w:t>
      </w:r>
      <w:r w:rsidR="0005453A">
        <w:rPr>
          <w:noProof/>
          <w:szCs w:val="22"/>
        </w:rPr>
        <w:t>applied</w:t>
      </w:r>
      <w:r w:rsidR="00EE593F" w:rsidRPr="005F7114">
        <w:rPr>
          <w:noProof/>
          <w:szCs w:val="22"/>
        </w:rPr>
        <w:t xml:space="preserve">. </w:t>
      </w:r>
    </w:p>
    <w:p w14:paraId="20A9D68B" w14:textId="237E3CB5" w:rsidR="00CA38B1" w:rsidRPr="005F7114" w:rsidRDefault="0004135C" w:rsidP="00D5520A">
      <w:pPr>
        <w:jc w:val="both"/>
        <w:rPr>
          <w:szCs w:val="22"/>
          <w:lang w:val="en-CA"/>
        </w:rPr>
      </w:pPr>
      <w:r w:rsidRPr="005F7114">
        <w:rPr>
          <w:noProof/>
          <w:szCs w:val="22"/>
        </w:rPr>
        <w:t xml:space="preserve">The </w:t>
      </w:r>
      <w:r w:rsidR="00EE593F" w:rsidRPr="005F7114">
        <w:rPr>
          <w:szCs w:val="22"/>
          <w:lang w:val="en-CA"/>
        </w:rPr>
        <w:t xml:space="preserve">VTM reference encoder uses wPSNR (weighted PSNR) instead of </w:t>
      </w:r>
      <w:r w:rsidR="00467C71" w:rsidRPr="005F7114">
        <w:rPr>
          <w:szCs w:val="22"/>
          <w:lang w:val="en-CA"/>
        </w:rPr>
        <w:t xml:space="preserve">the conventional </w:t>
      </w:r>
      <w:r w:rsidR="00EE593F" w:rsidRPr="005F7114">
        <w:rPr>
          <w:szCs w:val="22"/>
          <w:lang w:val="en-CA"/>
        </w:rPr>
        <w:t>PSNR as an objective quality metric</w:t>
      </w:r>
      <w:r w:rsidRPr="005F7114">
        <w:rPr>
          <w:szCs w:val="22"/>
          <w:lang w:val="en-CA"/>
        </w:rPr>
        <w:t xml:space="preserve"> in the HDR </w:t>
      </w:r>
      <w:r w:rsidR="0005453A">
        <w:rPr>
          <w:szCs w:val="22"/>
          <w:lang w:val="en-CA"/>
        </w:rPr>
        <w:t xml:space="preserve">PQ </w:t>
      </w:r>
      <w:r w:rsidRPr="005F7114">
        <w:rPr>
          <w:szCs w:val="22"/>
          <w:lang w:val="en-CA"/>
        </w:rPr>
        <w:t>CTC</w:t>
      </w:r>
      <w:r w:rsidR="00EE593F" w:rsidRPr="005F7114">
        <w:rPr>
          <w:szCs w:val="22"/>
          <w:lang w:val="en-CA"/>
        </w:rPr>
        <w:t xml:space="preserve"> </w:t>
      </w:r>
      <w:r w:rsidR="00EE593F" w:rsidRPr="005F7114">
        <w:rPr>
          <w:szCs w:val="22"/>
          <w:lang w:val="en-CA"/>
        </w:rPr>
        <w:fldChar w:fldCharType="begin"/>
      </w:r>
      <w:r w:rsidR="00EE593F" w:rsidRPr="005F7114">
        <w:rPr>
          <w:szCs w:val="22"/>
          <w:lang w:val="en-CA"/>
        </w:rPr>
        <w:instrText xml:space="preserve"> REF _Ref513637141 \r \h </w:instrText>
      </w:r>
      <w:r w:rsidR="005F7114" w:rsidRPr="005F7114">
        <w:rPr>
          <w:szCs w:val="22"/>
          <w:lang w:val="en-CA"/>
        </w:rPr>
        <w:instrText xml:space="preserve"> \* MERGEFORMAT </w:instrText>
      </w:r>
      <w:r w:rsidR="00EE593F" w:rsidRPr="005F7114">
        <w:rPr>
          <w:szCs w:val="22"/>
          <w:lang w:val="en-CA"/>
        </w:rPr>
      </w:r>
      <w:r w:rsidR="00EE593F" w:rsidRPr="005F7114">
        <w:rPr>
          <w:szCs w:val="22"/>
          <w:lang w:val="en-CA"/>
        </w:rPr>
        <w:fldChar w:fldCharType="separate"/>
      </w:r>
      <w:r w:rsidR="003A61E2">
        <w:rPr>
          <w:szCs w:val="22"/>
          <w:lang w:val="en-CA"/>
        </w:rPr>
        <w:t>[3]</w:t>
      </w:r>
      <w:r w:rsidR="00EE593F" w:rsidRPr="005F7114">
        <w:rPr>
          <w:szCs w:val="22"/>
          <w:lang w:val="en-CA"/>
        </w:rPr>
        <w:fldChar w:fldCharType="end"/>
      </w:r>
      <w:r w:rsidR="00EE593F" w:rsidRPr="005F7114">
        <w:rPr>
          <w:szCs w:val="22"/>
          <w:lang w:val="en-CA"/>
        </w:rPr>
        <w:t>.</w:t>
      </w:r>
      <w:r w:rsidR="00F82329" w:rsidRPr="005F7114">
        <w:rPr>
          <w:szCs w:val="22"/>
          <w:lang w:val="en-CA"/>
        </w:rPr>
        <w:t xml:space="preserve"> </w:t>
      </w:r>
      <w:r w:rsidR="00C17274" w:rsidRPr="005F7114">
        <w:rPr>
          <w:szCs w:val="22"/>
          <w:lang w:val="en-CA"/>
        </w:rPr>
        <w:t xml:space="preserve">The default HDR </w:t>
      </w:r>
      <w:r w:rsidR="0005453A">
        <w:rPr>
          <w:szCs w:val="22"/>
          <w:lang w:val="en-CA"/>
        </w:rPr>
        <w:t xml:space="preserve">PQ </w:t>
      </w:r>
      <w:r w:rsidR="00C17274" w:rsidRPr="005F7114">
        <w:rPr>
          <w:szCs w:val="22"/>
          <w:lang w:val="en-CA"/>
        </w:rPr>
        <w:t xml:space="preserve">LMCS curve is calculated to match the dQP function to maximize the wPSNR metric. </w:t>
      </w:r>
    </w:p>
    <w:p w14:paraId="28481A19" w14:textId="02A792E4" w:rsidR="00C17CE1" w:rsidRPr="005F7114" w:rsidRDefault="00C17CE1" w:rsidP="009C5E4D">
      <w:pPr>
        <w:jc w:val="both"/>
        <w:rPr>
          <w:szCs w:val="22"/>
          <w:lang w:val="en-CA"/>
        </w:rPr>
      </w:pPr>
      <w:r w:rsidRPr="005F7114">
        <w:rPr>
          <w:noProof/>
          <w:szCs w:val="22"/>
        </w:rPr>
        <w:t xml:space="preserve">The luma-based QP adaptation </w:t>
      </w:r>
      <w:r w:rsidRPr="005F7114">
        <w:rPr>
          <w:szCs w:val="22"/>
          <w:lang w:val="en-CA"/>
        </w:rPr>
        <w:t>derives a local delta QP (dQP) value per CTU based on the average of luma sample v</w:t>
      </w:r>
      <w:r w:rsidR="00F82329" w:rsidRPr="005F7114">
        <w:rPr>
          <w:szCs w:val="22"/>
          <w:lang w:val="en-CA"/>
        </w:rPr>
        <w:t>alues</w:t>
      </w:r>
      <w:r w:rsidRPr="005F7114">
        <w:rPr>
          <w:szCs w:val="22"/>
          <w:lang w:val="en-CA"/>
        </w:rPr>
        <w:t>:</w:t>
      </w:r>
    </w:p>
    <w:p w14:paraId="711E0B85" w14:textId="395C08AC" w:rsidR="00C17CE1" w:rsidRPr="005F7114" w:rsidRDefault="00C17CE1" w:rsidP="00AF3FCF">
      <w:pPr>
        <w:jc w:val="right"/>
        <w:rPr>
          <w:szCs w:val="22"/>
        </w:rPr>
      </w:pPr>
      <w:r w:rsidRPr="005F7114">
        <w:rPr>
          <w:szCs w:val="22"/>
          <w:lang w:val="en-CA"/>
        </w:rPr>
        <w:t>dQP(Y) = max(</w:t>
      </w:r>
      <w:r w:rsidR="00F26326">
        <w:rPr>
          <w:szCs w:val="22"/>
          <w:lang w:val="en-CA"/>
        </w:rPr>
        <w:t>−</w:t>
      </w:r>
      <w:r w:rsidRPr="005F7114">
        <w:rPr>
          <w:szCs w:val="22"/>
          <w:lang w:val="en-CA"/>
        </w:rPr>
        <w:t xml:space="preserve">3, min(6, 0.015*Y </w:t>
      </w:r>
      <w:r w:rsidR="00F26326">
        <w:rPr>
          <w:szCs w:val="22"/>
          <w:lang w:val="en-CA"/>
        </w:rPr>
        <w:t>−</w:t>
      </w:r>
      <w:r w:rsidRPr="005F7114">
        <w:rPr>
          <w:szCs w:val="22"/>
          <w:lang w:val="en-CA"/>
        </w:rPr>
        <w:t xml:space="preserve"> 1.5 </w:t>
      </w:r>
      <w:r w:rsidR="00F26326">
        <w:rPr>
          <w:szCs w:val="22"/>
          <w:lang w:val="en-CA"/>
        </w:rPr>
        <w:t>−</w:t>
      </w:r>
      <w:r w:rsidRPr="005F7114">
        <w:rPr>
          <w:szCs w:val="22"/>
          <w:lang w:val="en-CA"/>
        </w:rPr>
        <w:t xml:space="preserve"> 6 ) )</w:t>
      </w:r>
      <w:r w:rsidR="005F7114" w:rsidRPr="005F7114">
        <w:t xml:space="preserve"> </w:t>
      </w:r>
      <w:r w:rsidR="005F7114">
        <w:tab/>
      </w:r>
      <w:r w:rsidR="005F7114">
        <w:tab/>
      </w:r>
      <w:r w:rsidR="005F7114">
        <w:tab/>
      </w:r>
      <w:r w:rsidR="005F7114">
        <w:tab/>
      </w:r>
      <w:r w:rsidR="005F7114" w:rsidRPr="00E51F9A">
        <w:rPr>
          <w:szCs w:val="22"/>
          <w:lang w:val="en-CA"/>
        </w:rPr>
        <w:t>(</w:t>
      </w:r>
      <w:r w:rsidR="005F7114" w:rsidRPr="00E51F9A">
        <w:rPr>
          <w:rFonts w:eastAsia="Malgun Gothic" w:hint="eastAsia"/>
          <w:szCs w:val="22"/>
          <w:lang w:val="en-CA" w:eastAsia="ko-KR"/>
        </w:rPr>
        <w:t>3</w:t>
      </w:r>
      <w:r w:rsidR="005F7114" w:rsidRPr="00E51F9A">
        <w:rPr>
          <w:rFonts w:eastAsia="Malgun Gothic"/>
          <w:szCs w:val="22"/>
          <w:lang w:val="en-CA" w:eastAsia="ko-KR"/>
        </w:rPr>
        <w:t>-</w:t>
      </w:r>
      <w:r w:rsidR="005F7114" w:rsidRPr="00E51F9A">
        <w:rPr>
          <w:noProof/>
          <w:szCs w:val="22"/>
          <w:lang w:val="en-CA"/>
        </w:rPr>
        <w:fldChar w:fldCharType="begin"/>
      </w:r>
      <w:r w:rsidR="005F7114" w:rsidRPr="00E51F9A">
        <w:rPr>
          <w:noProof/>
          <w:szCs w:val="22"/>
          <w:lang w:val="en-CA"/>
        </w:rPr>
        <w:instrText xml:space="preserve"> SEQ Eq \* MERGEFORMAT </w:instrText>
      </w:r>
      <w:r w:rsidR="005F7114" w:rsidRPr="00E51F9A">
        <w:rPr>
          <w:noProof/>
          <w:szCs w:val="22"/>
          <w:lang w:val="en-CA"/>
        </w:rPr>
        <w:fldChar w:fldCharType="separate"/>
      </w:r>
      <w:r w:rsidR="003A61E2">
        <w:rPr>
          <w:noProof/>
          <w:szCs w:val="22"/>
          <w:lang w:val="en-CA"/>
        </w:rPr>
        <w:t>81</w:t>
      </w:r>
      <w:r w:rsidR="005F7114" w:rsidRPr="00E51F9A">
        <w:rPr>
          <w:noProof/>
          <w:szCs w:val="22"/>
          <w:lang w:val="en-CA"/>
        </w:rPr>
        <w:fldChar w:fldCharType="end"/>
      </w:r>
      <w:r w:rsidR="005F7114" w:rsidRPr="00E51F9A">
        <w:rPr>
          <w:szCs w:val="22"/>
          <w:lang w:val="en-CA"/>
        </w:rPr>
        <w:t>)</w:t>
      </w:r>
    </w:p>
    <w:p w14:paraId="28ACD060" w14:textId="7A5BD7F5" w:rsidR="00C17CE1" w:rsidRPr="005F7114" w:rsidRDefault="00C17CE1" w:rsidP="00AF3FCF">
      <w:pPr>
        <w:jc w:val="both"/>
        <w:rPr>
          <w:szCs w:val="22"/>
          <w:lang w:val="en-CA"/>
        </w:rPr>
      </w:pPr>
      <w:r w:rsidRPr="005F7114">
        <w:rPr>
          <w:szCs w:val="22"/>
          <w:lang w:val="en-CA"/>
        </w:rPr>
        <w:t xml:space="preserve">where Y is </w:t>
      </w:r>
      <w:r w:rsidR="00CF7F21" w:rsidRPr="005F7114">
        <w:rPr>
          <w:szCs w:val="22"/>
          <w:lang w:val="en-CA"/>
        </w:rPr>
        <w:t xml:space="preserve">the average </w:t>
      </w:r>
      <w:r w:rsidRPr="005F7114">
        <w:rPr>
          <w:szCs w:val="22"/>
          <w:lang w:val="en-CA"/>
        </w:rPr>
        <w:t>luma value</w:t>
      </w:r>
      <w:r w:rsidR="00CF7F21" w:rsidRPr="005F7114">
        <w:rPr>
          <w:szCs w:val="22"/>
          <w:lang w:val="en-CA"/>
        </w:rPr>
        <w:t>,</w:t>
      </w:r>
      <w:r w:rsidRPr="005F7114">
        <w:rPr>
          <w:szCs w:val="22"/>
          <w:lang w:val="en-CA"/>
        </w:rPr>
        <w:t xml:space="preserve"> </w:t>
      </w:r>
      <m:oMath>
        <m:r>
          <m:rPr>
            <m:sty m:val="p"/>
          </m:rPr>
          <w:rPr>
            <w:rFonts w:ascii="Cambria Math" w:hAnsi="Cambria Math"/>
            <w:szCs w:val="22"/>
            <w:lang w:val="en-CA"/>
          </w:rPr>
          <m:t>Y</m:t>
        </m:r>
        <m:r>
          <w:rPr>
            <w:rFonts w:ascii="Cambria Math" w:hAnsi="Cambria Math"/>
            <w:szCs w:val="22"/>
            <w:lang w:val="en-CA"/>
          </w:rPr>
          <m:t xml:space="preserve">∈[0, </m:t>
        </m:r>
        <m:r>
          <m:rPr>
            <m:sty m:val="p"/>
          </m:rPr>
          <w:rPr>
            <w:rFonts w:ascii="Cambria Math" w:hAnsi="Cambria Math"/>
            <w:szCs w:val="22"/>
            <w:lang w:val="en-CA"/>
          </w:rPr>
          <m:t>maxY</m:t>
        </m:r>
        <m:r>
          <w:rPr>
            <w:rFonts w:ascii="Cambria Math" w:hAnsi="Cambria Math"/>
            <w:szCs w:val="22"/>
            <w:lang w:val="en-CA"/>
          </w:rPr>
          <m:t>]</m:t>
        </m:r>
      </m:oMath>
      <w:r w:rsidR="00CF7F21" w:rsidRPr="005F7114">
        <w:rPr>
          <w:szCs w:val="22"/>
          <w:lang w:val="en-CA"/>
        </w:rPr>
        <w:t>, maxY=1023 for 10-</w:t>
      </w:r>
      <w:r w:rsidRPr="005F7114">
        <w:rPr>
          <w:szCs w:val="22"/>
          <w:lang w:val="en-CA"/>
        </w:rPr>
        <w:t>bit</w:t>
      </w:r>
      <w:r w:rsidR="00CF7F21" w:rsidRPr="005F7114">
        <w:rPr>
          <w:szCs w:val="22"/>
          <w:lang w:val="en-CA"/>
        </w:rPr>
        <w:t xml:space="preserve"> video</w:t>
      </w:r>
      <w:r w:rsidRPr="005F7114">
        <w:rPr>
          <w:szCs w:val="22"/>
          <w:lang w:val="en-CA"/>
        </w:rPr>
        <w:t xml:space="preserve"> </w:t>
      </w:r>
      <w:r w:rsidR="00ED3922" w:rsidRPr="005F7114">
        <w:rPr>
          <w:szCs w:val="22"/>
          <w:lang w:val="en-CA"/>
        </w:rPr>
        <w:fldChar w:fldCharType="begin"/>
      </w:r>
      <w:r w:rsidR="00ED3922" w:rsidRPr="005F7114">
        <w:rPr>
          <w:szCs w:val="22"/>
          <w:lang w:val="en-CA"/>
        </w:rPr>
        <w:instrText xml:space="preserve"> REF _Ref1121603 \r \h </w:instrText>
      </w:r>
      <w:r w:rsidR="005F7114" w:rsidRPr="005F7114">
        <w:rPr>
          <w:szCs w:val="22"/>
          <w:lang w:val="en-CA"/>
        </w:rPr>
        <w:instrText xml:space="preserve"> \* MERGEFORMAT </w:instrText>
      </w:r>
      <w:r w:rsidR="00ED3922" w:rsidRPr="005F7114">
        <w:rPr>
          <w:szCs w:val="22"/>
          <w:lang w:val="en-CA"/>
        </w:rPr>
      </w:r>
      <w:r w:rsidR="00ED3922" w:rsidRPr="005F7114">
        <w:rPr>
          <w:szCs w:val="22"/>
          <w:lang w:val="en-CA"/>
        </w:rPr>
        <w:fldChar w:fldCharType="separate"/>
      </w:r>
      <w:r w:rsidR="003A61E2">
        <w:rPr>
          <w:szCs w:val="22"/>
          <w:lang w:val="en-CA"/>
        </w:rPr>
        <w:t>[10]</w:t>
      </w:r>
      <w:r w:rsidR="00ED3922" w:rsidRPr="005F7114">
        <w:rPr>
          <w:szCs w:val="22"/>
          <w:lang w:val="en-CA"/>
        </w:rPr>
        <w:fldChar w:fldCharType="end"/>
      </w:r>
      <w:r w:rsidR="00CF7F21" w:rsidRPr="005F7114">
        <w:rPr>
          <w:szCs w:val="22"/>
          <w:lang w:val="en-CA"/>
        </w:rPr>
        <w:t>.</w:t>
      </w:r>
      <w:r w:rsidRPr="005F7114">
        <w:rPr>
          <w:szCs w:val="22"/>
          <w:lang w:val="en-CA"/>
        </w:rPr>
        <w:t xml:space="preserve"> The weight (W_SSE) </w:t>
      </w:r>
      <w:r w:rsidR="00CF7F21" w:rsidRPr="005F7114">
        <w:rPr>
          <w:szCs w:val="22"/>
          <w:lang w:val="en-CA"/>
        </w:rPr>
        <w:t xml:space="preserve">used in wPSNR calculation </w:t>
      </w:r>
      <w:r w:rsidRPr="005F7114">
        <w:rPr>
          <w:szCs w:val="22"/>
          <w:lang w:val="en-CA"/>
        </w:rPr>
        <w:t xml:space="preserve">is derived based on dQP values: </w:t>
      </w:r>
      <w:bookmarkStart w:id="406" w:name="OLE_LINK300"/>
    </w:p>
    <w:p w14:paraId="08C2AB73" w14:textId="4EC88DF8" w:rsidR="00C17CE1" w:rsidRPr="005F7114" w:rsidRDefault="00C17CE1" w:rsidP="00AF3FCF">
      <w:pPr>
        <w:jc w:val="right"/>
        <w:rPr>
          <w:szCs w:val="22"/>
          <w:lang w:val="en-CA"/>
        </w:rPr>
      </w:pPr>
      <w:r w:rsidRPr="005F7114">
        <w:rPr>
          <w:szCs w:val="22"/>
          <w:lang w:val="en-CA"/>
        </w:rPr>
        <w:t>W_SSE(Y</w:t>
      </w:r>
      <w:bookmarkEnd w:id="406"/>
      <w:r w:rsidRPr="005F7114">
        <w:rPr>
          <w:szCs w:val="22"/>
          <w:lang w:val="en-CA"/>
        </w:rPr>
        <w:t>) = 2^(dQP(Y)/3)</w:t>
      </w:r>
      <w:r w:rsidR="005F7114">
        <w:rPr>
          <w:szCs w:val="22"/>
          <w:lang w:val="en-CA"/>
        </w:rPr>
        <w:tab/>
      </w:r>
      <w:r w:rsidR="005F7114">
        <w:rPr>
          <w:szCs w:val="22"/>
          <w:lang w:val="en-CA"/>
        </w:rPr>
        <w:tab/>
      </w:r>
      <w:r w:rsidR="005F7114">
        <w:rPr>
          <w:szCs w:val="22"/>
          <w:lang w:val="en-CA"/>
        </w:rPr>
        <w:tab/>
      </w:r>
      <w:r w:rsidR="005F7114">
        <w:tab/>
      </w:r>
      <w:r w:rsidR="005F7114">
        <w:tab/>
      </w:r>
      <w:r w:rsidR="005F7114">
        <w:tab/>
      </w:r>
      <w:r w:rsidR="005F7114" w:rsidRPr="00E51F9A">
        <w:rPr>
          <w:szCs w:val="22"/>
          <w:lang w:val="en-CA"/>
        </w:rPr>
        <w:t>(</w:t>
      </w:r>
      <w:r w:rsidR="005F7114" w:rsidRPr="00E51F9A">
        <w:rPr>
          <w:rFonts w:eastAsia="Malgun Gothic" w:hint="eastAsia"/>
          <w:szCs w:val="22"/>
          <w:lang w:val="en-CA" w:eastAsia="ko-KR"/>
        </w:rPr>
        <w:t>3</w:t>
      </w:r>
      <w:r w:rsidR="005F7114" w:rsidRPr="00E51F9A">
        <w:rPr>
          <w:rFonts w:eastAsia="Malgun Gothic"/>
          <w:szCs w:val="22"/>
          <w:lang w:val="en-CA" w:eastAsia="ko-KR"/>
        </w:rPr>
        <w:t>-</w:t>
      </w:r>
      <w:r w:rsidR="005F7114" w:rsidRPr="00E51F9A">
        <w:rPr>
          <w:noProof/>
          <w:szCs w:val="22"/>
          <w:lang w:val="en-CA"/>
        </w:rPr>
        <w:fldChar w:fldCharType="begin"/>
      </w:r>
      <w:r w:rsidR="005F7114" w:rsidRPr="00E51F9A">
        <w:rPr>
          <w:noProof/>
          <w:szCs w:val="22"/>
          <w:lang w:val="en-CA"/>
        </w:rPr>
        <w:instrText xml:space="preserve"> SEQ Eq \* MERGEFORMAT </w:instrText>
      </w:r>
      <w:r w:rsidR="005F7114" w:rsidRPr="00E51F9A">
        <w:rPr>
          <w:noProof/>
          <w:szCs w:val="22"/>
          <w:lang w:val="en-CA"/>
        </w:rPr>
        <w:fldChar w:fldCharType="separate"/>
      </w:r>
      <w:r w:rsidR="003A61E2">
        <w:rPr>
          <w:noProof/>
          <w:szCs w:val="22"/>
          <w:lang w:val="en-CA"/>
        </w:rPr>
        <w:t>82</w:t>
      </w:r>
      <w:r w:rsidR="005F7114" w:rsidRPr="00E51F9A">
        <w:rPr>
          <w:noProof/>
          <w:szCs w:val="22"/>
          <w:lang w:val="en-CA"/>
        </w:rPr>
        <w:fldChar w:fldCharType="end"/>
      </w:r>
      <w:r w:rsidR="005F7114" w:rsidRPr="00E51F9A">
        <w:rPr>
          <w:szCs w:val="22"/>
          <w:lang w:val="en-CA"/>
        </w:rPr>
        <w:t>)</w:t>
      </w:r>
    </w:p>
    <w:p w14:paraId="48641925" w14:textId="047A88C4" w:rsidR="00C17CE1" w:rsidRPr="005F7114" w:rsidRDefault="00C17274" w:rsidP="00AF3FCF">
      <w:pPr>
        <w:rPr>
          <w:noProof/>
          <w:szCs w:val="22"/>
        </w:rPr>
      </w:pPr>
      <w:r w:rsidRPr="005F7114">
        <w:rPr>
          <w:szCs w:val="22"/>
          <w:lang w:val="en-CA"/>
        </w:rPr>
        <w:t>The</w:t>
      </w:r>
      <w:r w:rsidR="00C17CE1" w:rsidRPr="005F7114">
        <w:rPr>
          <w:szCs w:val="22"/>
          <w:lang w:val="en-CA"/>
        </w:rPr>
        <w:t xml:space="preserve"> </w:t>
      </w:r>
      <w:r w:rsidR="00C17CE1" w:rsidRPr="005F7114">
        <w:rPr>
          <w:noProof/>
          <w:szCs w:val="22"/>
        </w:rPr>
        <w:t xml:space="preserve">default </w:t>
      </w:r>
      <w:r w:rsidRPr="005F7114">
        <w:rPr>
          <w:noProof/>
          <w:szCs w:val="22"/>
        </w:rPr>
        <w:t xml:space="preserve">LMCS </w:t>
      </w:r>
      <w:r w:rsidR="00C17CE1" w:rsidRPr="005F7114">
        <w:rPr>
          <w:noProof/>
          <w:szCs w:val="22"/>
        </w:rPr>
        <w:t xml:space="preserve">curve is calculated based on luma </w:t>
      </w:r>
      <w:r w:rsidR="003C2E44" w:rsidRPr="005F7114">
        <w:rPr>
          <w:noProof/>
          <w:szCs w:val="22"/>
        </w:rPr>
        <w:t xml:space="preserve">sample </w:t>
      </w:r>
      <w:r w:rsidR="00C17CE1" w:rsidRPr="005F7114">
        <w:rPr>
          <w:noProof/>
          <w:szCs w:val="22"/>
        </w:rPr>
        <w:t>value as follows:</w:t>
      </w:r>
    </w:p>
    <w:p w14:paraId="43258944" w14:textId="0217FE87" w:rsidR="00C17CE1" w:rsidRPr="005F7114" w:rsidRDefault="00C17CE1" w:rsidP="000613EB">
      <w:pPr>
        <w:pStyle w:val="ListParagraph"/>
        <w:numPr>
          <w:ilvl w:val="0"/>
          <w:numId w:val="27"/>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overflowPunct w:val="0"/>
        <w:autoSpaceDE w:val="0"/>
        <w:autoSpaceDN w:val="0"/>
        <w:adjustRightInd w:val="0"/>
        <w:spacing w:before="136"/>
        <w:textAlignment w:val="baseline"/>
        <w:rPr>
          <w:sz w:val="22"/>
          <w:szCs w:val="22"/>
          <w:lang w:val="en-CA"/>
        </w:rPr>
      </w:pPr>
      <w:r w:rsidRPr="005F7114">
        <w:rPr>
          <w:sz w:val="22"/>
          <w:szCs w:val="22"/>
          <w:lang w:val="en-CA"/>
        </w:rPr>
        <w:t>Compute the slope of the reshaping curve: slope[Y] = sqrt(W_SSE(Y)) = 2^(dQP(Y)/6)</w:t>
      </w:r>
      <w:r w:rsidR="00CA38B1" w:rsidRPr="005F7114">
        <w:rPr>
          <w:sz w:val="22"/>
          <w:szCs w:val="22"/>
          <w:lang w:val="en-CA"/>
        </w:rPr>
        <w:t xml:space="preserve">. </w:t>
      </w:r>
      <w:r w:rsidR="003C2E44" w:rsidRPr="005F7114">
        <w:rPr>
          <w:sz w:val="22"/>
          <w:szCs w:val="22"/>
          <w:lang w:val="en-CA"/>
        </w:rPr>
        <w:t xml:space="preserve"> </w:t>
      </w:r>
    </w:p>
    <w:p w14:paraId="120FD3F7" w14:textId="3078BE94" w:rsidR="00C17CE1" w:rsidRPr="005F7114" w:rsidRDefault="00C17CE1" w:rsidP="000613EB">
      <w:pPr>
        <w:pStyle w:val="ListParagraph"/>
        <w:numPr>
          <w:ilvl w:val="0"/>
          <w:numId w:val="27"/>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overflowPunct w:val="0"/>
        <w:autoSpaceDE w:val="0"/>
        <w:autoSpaceDN w:val="0"/>
        <w:adjustRightInd w:val="0"/>
        <w:spacing w:before="136"/>
        <w:textAlignment w:val="baseline"/>
        <w:rPr>
          <w:sz w:val="22"/>
          <w:szCs w:val="22"/>
          <w:lang w:val="en-CA"/>
        </w:rPr>
      </w:pPr>
      <w:r w:rsidRPr="005F7114">
        <w:rPr>
          <w:sz w:val="22"/>
          <w:szCs w:val="22"/>
          <w:lang w:val="en-CA"/>
        </w:rPr>
        <w:lastRenderedPageBreak/>
        <w:t>If signal is in narrow range</w:t>
      </w:r>
      <w:r w:rsidR="00353BB6" w:rsidRPr="005F7114">
        <w:rPr>
          <w:sz w:val="22"/>
          <w:szCs w:val="22"/>
          <w:lang w:val="en-CA"/>
        </w:rPr>
        <w:t xml:space="preserve"> (also called a standard range) </w:t>
      </w:r>
      <w:r w:rsidR="00ED3922" w:rsidRPr="005F7114">
        <w:rPr>
          <w:sz w:val="22"/>
          <w:szCs w:val="22"/>
          <w:lang w:val="en-CA"/>
        </w:rPr>
        <w:fldChar w:fldCharType="begin"/>
      </w:r>
      <w:r w:rsidR="00ED3922" w:rsidRPr="005F7114">
        <w:rPr>
          <w:sz w:val="22"/>
          <w:szCs w:val="22"/>
          <w:lang w:val="en-CA"/>
        </w:rPr>
        <w:instrText xml:space="preserve"> REF _Ref1121603 \r \h </w:instrText>
      </w:r>
      <w:r w:rsidR="005F7114" w:rsidRPr="005F7114">
        <w:rPr>
          <w:sz w:val="22"/>
          <w:szCs w:val="22"/>
          <w:lang w:val="en-CA"/>
        </w:rPr>
        <w:instrText xml:space="preserve"> \* MERGEFORMAT </w:instrText>
      </w:r>
      <w:r w:rsidR="00ED3922" w:rsidRPr="005F7114">
        <w:rPr>
          <w:sz w:val="22"/>
          <w:szCs w:val="22"/>
          <w:lang w:val="en-CA"/>
        </w:rPr>
      </w:r>
      <w:r w:rsidR="00ED3922" w:rsidRPr="005F7114">
        <w:rPr>
          <w:sz w:val="22"/>
          <w:szCs w:val="22"/>
          <w:lang w:val="en-CA"/>
        </w:rPr>
        <w:fldChar w:fldCharType="separate"/>
      </w:r>
      <w:r w:rsidR="003A61E2">
        <w:rPr>
          <w:sz w:val="22"/>
          <w:szCs w:val="22"/>
          <w:lang w:val="en-CA"/>
        </w:rPr>
        <w:t>[10]</w:t>
      </w:r>
      <w:r w:rsidR="00ED3922" w:rsidRPr="005F7114">
        <w:rPr>
          <w:sz w:val="22"/>
          <w:szCs w:val="22"/>
          <w:lang w:val="en-CA"/>
        </w:rPr>
        <w:fldChar w:fldCharType="end"/>
      </w:r>
      <w:r w:rsidRPr="005F7114">
        <w:rPr>
          <w:sz w:val="22"/>
          <w:szCs w:val="22"/>
          <w:lang w:val="en-CA"/>
        </w:rPr>
        <w:t>, set</w:t>
      </w:r>
      <w:r w:rsidR="00C17274" w:rsidRPr="005F7114">
        <w:rPr>
          <w:sz w:val="22"/>
          <w:szCs w:val="22"/>
          <w:lang w:val="en-CA"/>
        </w:rPr>
        <w:t xml:space="preserve"> slope[</w:t>
      </w:r>
      <w:r w:rsidRPr="005F7114">
        <w:rPr>
          <w:sz w:val="22"/>
          <w:szCs w:val="22"/>
          <w:lang w:val="en-CA"/>
        </w:rPr>
        <w:t>Y</w:t>
      </w:r>
      <w:r w:rsidR="00C17274" w:rsidRPr="005F7114">
        <w:rPr>
          <w:sz w:val="22"/>
          <w:szCs w:val="22"/>
          <w:lang w:val="en-CA"/>
        </w:rPr>
        <w:t>]</w:t>
      </w:r>
      <w:r w:rsidRPr="005F7114">
        <w:rPr>
          <w:sz w:val="22"/>
          <w:szCs w:val="22"/>
          <w:lang w:val="en-CA"/>
        </w:rPr>
        <w:t xml:space="preserve"> = 0 for </w:t>
      </w:r>
      <m:oMath>
        <m:r>
          <m:rPr>
            <m:sty m:val="p"/>
          </m:rPr>
          <w:rPr>
            <w:rFonts w:ascii="Cambria Math" w:hAnsi="Cambria Math"/>
            <w:sz w:val="22"/>
            <w:szCs w:val="22"/>
            <w:lang w:val="en-CA"/>
          </w:rPr>
          <m:t>Y</m:t>
        </m:r>
        <m:r>
          <w:rPr>
            <w:rFonts w:ascii="Cambria Math" w:hAnsi="Cambria Math" w:hint="eastAsia"/>
            <w:sz w:val="22"/>
            <w:szCs w:val="22"/>
            <w:lang w:val="en-CA"/>
          </w:rPr>
          <m:t>∈</m:t>
        </m:r>
        <m:r>
          <w:rPr>
            <w:rFonts w:ascii="Cambria Math" w:hAnsi="Cambria Math"/>
            <w:sz w:val="22"/>
            <w:szCs w:val="22"/>
            <w:lang w:val="en-CA"/>
          </w:rPr>
          <m:t xml:space="preserve">[0, </m:t>
        </m:r>
        <m:r>
          <m:rPr>
            <m:sty m:val="p"/>
          </m:rPr>
          <w:rPr>
            <w:rFonts w:ascii="Cambria Math" w:hAnsi="Cambria Math"/>
            <w:sz w:val="22"/>
            <w:szCs w:val="22"/>
            <w:lang w:val="en-CA"/>
          </w:rPr>
          <m:t>64</m:t>
        </m:r>
        <m:r>
          <w:rPr>
            <w:rFonts w:ascii="Cambria Math" w:hAnsi="Cambria Math"/>
            <w:sz w:val="22"/>
            <w:szCs w:val="22"/>
            <w:lang w:val="en-CA"/>
          </w:rPr>
          <m:t>)</m:t>
        </m:r>
      </m:oMath>
      <w:r w:rsidR="00C17274" w:rsidRPr="005F7114">
        <w:rPr>
          <w:sz w:val="22"/>
          <w:szCs w:val="22"/>
          <w:lang w:val="en-CA"/>
        </w:rPr>
        <w:t xml:space="preserve">, </w:t>
      </w:r>
      <w:r w:rsidR="00C17274" w:rsidRPr="00263A29">
        <w:rPr>
          <w:sz w:val="22"/>
          <w:szCs w:val="22"/>
          <w:lang w:val="en-CA"/>
        </w:rPr>
        <w:t xml:space="preserve">or </w:t>
      </w:r>
      <m:oMath>
        <m:r>
          <m:rPr>
            <m:sty m:val="p"/>
          </m:rPr>
          <w:rPr>
            <w:rFonts w:ascii="Cambria Math" w:hAnsi="Cambria Math"/>
            <w:sz w:val="22"/>
            <w:szCs w:val="22"/>
            <w:lang w:val="en-CA"/>
          </w:rPr>
          <m:t>Y</m:t>
        </m:r>
        <m:r>
          <w:rPr>
            <w:rFonts w:ascii="Cambria Math" w:hAnsi="Cambria Math" w:hint="eastAsia"/>
            <w:sz w:val="22"/>
            <w:szCs w:val="22"/>
            <w:lang w:val="en-CA"/>
          </w:rPr>
          <m:t>∈</m:t>
        </m:r>
        <m:r>
          <w:rPr>
            <w:rFonts w:ascii="Cambria Math" w:hAnsi="Cambria Math"/>
            <w:sz w:val="22"/>
            <w:szCs w:val="22"/>
            <w:lang w:val="en-CA"/>
          </w:rPr>
          <m:t>(940,1023]</m:t>
        </m:r>
      </m:oMath>
      <w:r w:rsidR="00C17274" w:rsidRPr="005F7114">
        <w:rPr>
          <w:sz w:val="22"/>
          <w:szCs w:val="22"/>
          <w:lang w:val="en-CA"/>
        </w:rPr>
        <w:t>.</w:t>
      </w:r>
    </w:p>
    <w:p w14:paraId="0443718B" w14:textId="11965FB7" w:rsidR="00C17CE1" w:rsidRPr="005F7114" w:rsidRDefault="00C17CE1" w:rsidP="000613EB">
      <w:pPr>
        <w:pStyle w:val="ListParagraph"/>
        <w:numPr>
          <w:ilvl w:val="0"/>
          <w:numId w:val="27"/>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overflowPunct w:val="0"/>
        <w:autoSpaceDE w:val="0"/>
        <w:autoSpaceDN w:val="0"/>
        <w:adjustRightInd w:val="0"/>
        <w:spacing w:before="136"/>
        <w:textAlignment w:val="baseline"/>
        <w:rPr>
          <w:sz w:val="22"/>
          <w:szCs w:val="22"/>
          <w:lang w:val="en-CA"/>
        </w:rPr>
      </w:pPr>
      <w:r w:rsidRPr="005F7114">
        <w:rPr>
          <w:sz w:val="22"/>
          <w:szCs w:val="22"/>
          <w:lang w:val="en-CA"/>
        </w:rPr>
        <w:t>Calc</w:t>
      </w:r>
      <w:r w:rsidR="00C17274" w:rsidRPr="005F7114">
        <w:rPr>
          <w:sz w:val="22"/>
          <w:szCs w:val="22"/>
          <w:lang w:val="en-CA"/>
        </w:rPr>
        <w:t>ulate F[</w:t>
      </w:r>
      <w:r w:rsidR="002603BF" w:rsidRPr="005F7114">
        <w:rPr>
          <w:sz w:val="22"/>
          <w:szCs w:val="22"/>
          <w:lang w:val="en-CA"/>
        </w:rPr>
        <w:t>Y</w:t>
      </w:r>
      <w:r w:rsidR="00C17274" w:rsidRPr="005F7114">
        <w:rPr>
          <w:sz w:val="22"/>
          <w:szCs w:val="22"/>
          <w:lang w:val="en-CA"/>
        </w:rPr>
        <w:t>]</w:t>
      </w:r>
      <w:r w:rsidR="002603BF" w:rsidRPr="005F7114">
        <w:rPr>
          <w:sz w:val="22"/>
          <w:szCs w:val="22"/>
          <w:lang w:val="en-CA"/>
        </w:rPr>
        <w:t xml:space="preserve"> by integrating slope[</w:t>
      </w:r>
      <w:r w:rsidRPr="005F7114">
        <w:rPr>
          <w:sz w:val="22"/>
          <w:szCs w:val="22"/>
          <w:lang w:val="en-CA"/>
        </w:rPr>
        <w:t>Y]</w:t>
      </w:r>
      <w:r w:rsidR="002603BF" w:rsidRPr="005F7114">
        <w:rPr>
          <w:sz w:val="22"/>
          <w:szCs w:val="22"/>
          <w:lang w:val="en-CA"/>
        </w:rPr>
        <w:t xml:space="preserve">, </w:t>
      </w:r>
      <w:r w:rsidR="002603BF" w:rsidRPr="005F7114">
        <w:rPr>
          <w:sz w:val="22"/>
          <w:szCs w:val="22"/>
        </w:rPr>
        <w:t>F[Y+1] = F[Y] + slope[Y], Y =0…maxY</w:t>
      </w:r>
      <w:r w:rsidR="00F26326">
        <w:rPr>
          <w:sz w:val="22"/>
          <w:szCs w:val="22"/>
        </w:rPr>
        <w:t>−</w:t>
      </w:r>
      <w:r w:rsidR="002603BF" w:rsidRPr="005F7114">
        <w:rPr>
          <w:sz w:val="22"/>
          <w:szCs w:val="22"/>
        </w:rPr>
        <w:t>1</w:t>
      </w:r>
    </w:p>
    <w:p w14:paraId="0B650A47" w14:textId="734DE0D8" w:rsidR="00C17CE1" w:rsidRPr="005F7114" w:rsidRDefault="003C2E44" w:rsidP="00227BD1">
      <w:pPr>
        <w:pStyle w:val="ListParagraph"/>
        <w:numPr>
          <w:ilvl w:val="0"/>
          <w:numId w:val="27"/>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overflowPunct w:val="0"/>
        <w:autoSpaceDE w:val="0"/>
        <w:autoSpaceDN w:val="0"/>
        <w:adjustRightInd w:val="0"/>
        <w:spacing w:before="136"/>
        <w:textAlignment w:val="baseline"/>
        <w:rPr>
          <w:sz w:val="22"/>
          <w:szCs w:val="22"/>
        </w:rPr>
      </w:pPr>
      <w:r w:rsidRPr="005F7114">
        <w:rPr>
          <w:i/>
          <w:sz w:val="22"/>
          <w:szCs w:val="22"/>
        </w:rPr>
        <w:t>FwdLUT</w:t>
      </w:r>
      <w:r w:rsidRPr="005F7114">
        <w:rPr>
          <w:sz w:val="22"/>
          <w:szCs w:val="22"/>
        </w:rPr>
        <w:t>[Y] is calculated by normalizing</w:t>
      </w:r>
      <w:r w:rsidR="00C17274" w:rsidRPr="005F7114">
        <w:rPr>
          <w:sz w:val="22"/>
          <w:szCs w:val="22"/>
        </w:rPr>
        <w:t xml:space="preserve"> F[Y]</w:t>
      </w:r>
      <w:r w:rsidR="00C17CE1" w:rsidRPr="005F7114">
        <w:rPr>
          <w:sz w:val="22"/>
          <w:szCs w:val="22"/>
        </w:rPr>
        <w:t xml:space="preserve"> to [0 maxY]</w:t>
      </w:r>
      <w:r w:rsidRPr="005F7114">
        <w:rPr>
          <w:sz w:val="22"/>
          <w:szCs w:val="22"/>
        </w:rPr>
        <w:t xml:space="preserve">, </w:t>
      </w:r>
      <w:r w:rsidRPr="005F7114">
        <w:rPr>
          <w:i/>
          <w:sz w:val="22"/>
          <w:szCs w:val="22"/>
        </w:rPr>
        <w:t>FwdLUT</w:t>
      </w:r>
      <w:r w:rsidRPr="005F7114">
        <w:rPr>
          <w:sz w:val="22"/>
          <w:szCs w:val="22"/>
        </w:rPr>
        <w:t xml:space="preserve">[Y] = clip3(0, </w:t>
      </w:r>
      <w:r w:rsidR="00C17274" w:rsidRPr="005F7114">
        <w:rPr>
          <w:sz w:val="22"/>
          <w:szCs w:val="22"/>
        </w:rPr>
        <w:t>maxY</w:t>
      </w:r>
      <w:r w:rsidRPr="005F7114">
        <w:rPr>
          <w:sz w:val="22"/>
          <w:szCs w:val="22"/>
        </w:rPr>
        <w:t>, round(F[Y]*maxY/F[maxY]))</w:t>
      </w:r>
    </w:p>
    <w:p w14:paraId="701DA003" w14:textId="0F33AC1C" w:rsidR="00C17CE1" w:rsidRPr="009C62B2" w:rsidRDefault="00C17CE1" w:rsidP="00227BD1">
      <w:pPr>
        <w:pStyle w:val="ListParagraph"/>
        <w:numPr>
          <w:ilvl w:val="0"/>
          <w:numId w:val="27"/>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overflowPunct w:val="0"/>
        <w:autoSpaceDE w:val="0"/>
        <w:autoSpaceDN w:val="0"/>
        <w:adjustRightInd w:val="0"/>
        <w:spacing w:before="136"/>
        <w:textAlignment w:val="baseline"/>
        <w:rPr>
          <w:rFonts w:eastAsiaTheme="minorEastAsia"/>
          <w:sz w:val="22"/>
          <w:szCs w:val="22"/>
          <w:lang w:eastAsia="ko-KR"/>
        </w:rPr>
      </w:pPr>
      <w:r w:rsidRPr="005F7114">
        <w:rPr>
          <w:sz w:val="22"/>
          <w:szCs w:val="22"/>
        </w:rPr>
        <w:t xml:space="preserve">Calculate the </w:t>
      </w:r>
      <w:r w:rsidRPr="005F7114">
        <w:rPr>
          <w:rFonts w:eastAsiaTheme="minorEastAsia"/>
          <w:sz w:val="22"/>
          <w:szCs w:val="22"/>
          <w:lang w:eastAsia="ko-KR"/>
        </w:rPr>
        <w:t xml:space="preserve">number of codewords for </w:t>
      </w:r>
      <w:r w:rsidR="00C17274" w:rsidRPr="005F7114">
        <w:rPr>
          <w:rFonts w:eastAsiaTheme="minorEastAsia"/>
          <w:sz w:val="22"/>
          <w:szCs w:val="22"/>
          <w:lang w:eastAsia="ko-KR"/>
        </w:rPr>
        <w:t xml:space="preserve">the </w:t>
      </w:r>
      <w:r w:rsidRPr="005F7114">
        <w:rPr>
          <w:rFonts w:eastAsiaTheme="minorEastAsia"/>
          <w:sz w:val="22"/>
          <w:szCs w:val="22"/>
          <w:lang w:eastAsia="ko-KR"/>
        </w:rPr>
        <w:t>16 equal pieces SignalledCW[i], i=0</w:t>
      </w:r>
      <w:r w:rsidR="00C17274" w:rsidRPr="005F7114">
        <w:rPr>
          <w:rFonts w:eastAsiaTheme="minorEastAsia"/>
          <w:sz w:val="22"/>
          <w:szCs w:val="22"/>
          <w:lang w:eastAsia="ko-KR"/>
        </w:rPr>
        <w:t>…</w:t>
      </w:r>
      <w:r w:rsidRPr="005F7114">
        <w:rPr>
          <w:rFonts w:eastAsiaTheme="minorEastAsia"/>
          <w:sz w:val="22"/>
          <w:szCs w:val="22"/>
          <w:lang w:eastAsia="ko-KR"/>
        </w:rPr>
        <w:t>15</w:t>
      </w:r>
      <w:r w:rsidR="00C17274" w:rsidRPr="005F7114">
        <w:rPr>
          <w:rFonts w:eastAsiaTheme="minorEastAsia"/>
          <w:sz w:val="22"/>
          <w:szCs w:val="22"/>
          <w:lang w:eastAsia="ko-KR"/>
        </w:rPr>
        <w:t>, as follows</w:t>
      </w:r>
      <w:r w:rsidRPr="009C62B2">
        <w:rPr>
          <w:rFonts w:eastAsiaTheme="minorEastAsia"/>
          <w:sz w:val="22"/>
          <w:szCs w:val="22"/>
          <w:lang w:eastAsia="ko-KR"/>
        </w:rPr>
        <w:t xml:space="preserve">; </w:t>
      </w:r>
    </w:p>
    <w:p w14:paraId="3B9083DC" w14:textId="50E2B90F" w:rsidR="00C17CE1" w:rsidRPr="005F7114" w:rsidRDefault="00C17CE1" w:rsidP="00CD45EA">
      <w:pPr>
        <w:pStyle w:val="ListParagraph"/>
        <w:spacing w:before="136"/>
        <w:rPr>
          <w:sz w:val="22"/>
          <w:szCs w:val="22"/>
        </w:rPr>
      </w:pPr>
      <w:bookmarkStart w:id="407" w:name="OLE_LINK1"/>
      <w:r w:rsidRPr="007819D5">
        <w:rPr>
          <w:sz w:val="22"/>
          <w:szCs w:val="22"/>
        </w:rPr>
        <w:t xml:space="preserve">SignalledCW[15] = </w:t>
      </w:r>
      <w:r w:rsidRPr="007819D5">
        <w:rPr>
          <w:i/>
          <w:sz w:val="22"/>
          <w:szCs w:val="22"/>
        </w:rPr>
        <w:t>FwdLUT</w:t>
      </w:r>
      <w:r w:rsidRPr="007819D5">
        <w:rPr>
          <w:sz w:val="22"/>
          <w:szCs w:val="22"/>
        </w:rPr>
        <w:t xml:space="preserve">[1023] </w:t>
      </w:r>
      <w:r w:rsidR="001303C4">
        <w:rPr>
          <w:sz w:val="22"/>
          <w:szCs w:val="22"/>
        </w:rPr>
        <w:t>−</w:t>
      </w:r>
      <w:r w:rsidRPr="007819D5">
        <w:rPr>
          <w:sz w:val="22"/>
          <w:szCs w:val="22"/>
        </w:rPr>
        <w:t xml:space="preserve"> </w:t>
      </w:r>
      <w:r w:rsidRPr="005F7114">
        <w:rPr>
          <w:i/>
          <w:sz w:val="22"/>
          <w:szCs w:val="22"/>
        </w:rPr>
        <w:t>FwdLUT</w:t>
      </w:r>
      <w:r w:rsidRPr="005F7114">
        <w:rPr>
          <w:sz w:val="22"/>
          <w:szCs w:val="22"/>
        </w:rPr>
        <w:t>[960];</w:t>
      </w:r>
    </w:p>
    <w:p w14:paraId="321F50A3" w14:textId="1B0465FC" w:rsidR="00C17CE1" w:rsidRPr="005F7114" w:rsidRDefault="00C17274" w:rsidP="00CD45EA">
      <w:pPr>
        <w:pStyle w:val="ListParagraph"/>
        <w:spacing w:before="136"/>
        <w:rPr>
          <w:sz w:val="22"/>
          <w:szCs w:val="22"/>
        </w:rPr>
      </w:pPr>
      <w:r w:rsidRPr="005F7114">
        <w:rPr>
          <w:sz w:val="22"/>
          <w:szCs w:val="22"/>
        </w:rPr>
        <w:t xml:space="preserve">for( i = 14; i &gt;=0 ; </w:t>
      </w:r>
      <w:r w:rsidR="00BB5132" w:rsidRPr="005F7114">
        <w:rPr>
          <w:sz w:val="22"/>
          <w:szCs w:val="22"/>
        </w:rPr>
        <w:t>i </w:t>
      </w:r>
      <w:r w:rsidR="001303C4">
        <w:rPr>
          <w:sz w:val="22"/>
          <w:szCs w:val="22"/>
        </w:rPr>
        <w:t>−</w:t>
      </w:r>
      <w:r w:rsidR="00BB5132" w:rsidRPr="005F7114">
        <w:rPr>
          <w:sz w:val="22"/>
          <w:szCs w:val="22"/>
        </w:rPr>
        <w:t> </w:t>
      </w:r>
      <w:r w:rsidR="001303C4">
        <w:rPr>
          <w:sz w:val="22"/>
          <w:szCs w:val="22"/>
        </w:rPr>
        <w:t>−</w:t>
      </w:r>
      <w:r w:rsidRPr="005F7114">
        <w:rPr>
          <w:sz w:val="22"/>
          <w:szCs w:val="22"/>
        </w:rPr>
        <w:t>)</w:t>
      </w:r>
    </w:p>
    <w:p w14:paraId="24C19430" w14:textId="12C93E34" w:rsidR="00C17CE1" w:rsidRPr="005F7114" w:rsidRDefault="00BB5132" w:rsidP="00CD45EA">
      <w:pPr>
        <w:pStyle w:val="ListParagraph"/>
        <w:spacing w:before="136"/>
        <w:rPr>
          <w:sz w:val="22"/>
          <w:szCs w:val="22"/>
        </w:rPr>
      </w:pPr>
      <w:r w:rsidRPr="005F7114">
        <w:rPr>
          <w:sz w:val="22"/>
          <w:szCs w:val="22"/>
        </w:rPr>
        <w:tab/>
      </w:r>
      <w:r w:rsidR="00C17CE1" w:rsidRPr="005F7114">
        <w:rPr>
          <w:sz w:val="22"/>
          <w:szCs w:val="22"/>
        </w:rPr>
        <w:t xml:space="preserve">SignalledCW[ i  ] = FwdLUT[(i + 1) * OrgCW] </w:t>
      </w:r>
      <w:r w:rsidR="001303C4">
        <w:rPr>
          <w:sz w:val="22"/>
          <w:szCs w:val="22"/>
        </w:rPr>
        <w:t>−</w:t>
      </w:r>
      <w:r w:rsidR="00C17CE1" w:rsidRPr="005F7114">
        <w:rPr>
          <w:sz w:val="22"/>
          <w:szCs w:val="22"/>
        </w:rPr>
        <w:t xml:space="preserve"> FwdLUT[i * OrgCW];</w:t>
      </w:r>
    </w:p>
    <w:bookmarkEnd w:id="407"/>
    <w:p w14:paraId="248BAF55" w14:textId="0689CB9D" w:rsidR="0036063A" w:rsidRPr="009709C0" w:rsidRDefault="00C17CE1" w:rsidP="00CA7357">
      <w:pPr>
        <w:jc w:val="both"/>
      </w:pPr>
      <w:r w:rsidRPr="005F7114">
        <w:rPr>
          <w:rFonts w:eastAsiaTheme="minorEastAsia"/>
          <w:szCs w:val="22"/>
          <w:lang w:eastAsia="ko-KR"/>
        </w:rPr>
        <w:t>In terms of rate distortion optimized mode decision at the</w:t>
      </w:r>
      <w:r>
        <w:rPr>
          <w:rFonts w:eastAsiaTheme="minorEastAsia"/>
          <w:szCs w:val="22"/>
          <w:lang w:eastAsia="ko-KR"/>
        </w:rPr>
        <w:t xml:space="preserve"> encoder, w</w:t>
      </w:r>
      <w:r w:rsidRPr="006A5E9C">
        <w:rPr>
          <w:rFonts w:eastAsiaTheme="minorEastAsia"/>
          <w:szCs w:val="22"/>
          <w:lang w:eastAsia="ko-KR"/>
        </w:rPr>
        <w:t xml:space="preserve">hen LMCS is applied, </w:t>
      </w:r>
      <w:r w:rsidR="003C2E44">
        <w:rPr>
          <w:rFonts w:eastAsiaTheme="minorEastAsia"/>
          <w:szCs w:val="22"/>
          <w:lang w:eastAsia="ko-KR"/>
        </w:rPr>
        <w:t xml:space="preserve">for an intra (I) </w:t>
      </w:r>
      <w:r w:rsidR="00153069">
        <w:rPr>
          <w:rFonts w:eastAsiaTheme="minorEastAsia"/>
          <w:szCs w:val="22"/>
          <w:lang w:eastAsia="ko-KR"/>
        </w:rPr>
        <w:t>slice</w:t>
      </w:r>
      <w:r w:rsidR="003C2E44">
        <w:rPr>
          <w:rFonts w:eastAsiaTheme="minorEastAsia"/>
          <w:szCs w:val="22"/>
          <w:lang w:eastAsia="ko-KR"/>
        </w:rPr>
        <w:t>,</w:t>
      </w:r>
      <w:r w:rsidR="003C2E44" w:rsidRPr="006A5E9C">
        <w:rPr>
          <w:rFonts w:eastAsiaTheme="minorEastAsia"/>
          <w:szCs w:val="22"/>
          <w:lang w:eastAsia="ko-KR"/>
        </w:rPr>
        <w:t xml:space="preserve"> </w:t>
      </w:r>
      <w:r w:rsidRPr="006A5E9C">
        <w:rPr>
          <w:rFonts w:eastAsiaTheme="minorEastAsia"/>
          <w:szCs w:val="22"/>
          <w:lang w:eastAsia="ko-KR"/>
        </w:rPr>
        <w:t xml:space="preserve">SSE is used for luma </w:t>
      </w:r>
      <w:r>
        <w:rPr>
          <w:rFonts w:eastAsiaTheme="minorEastAsia"/>
          <w:szCs w:val="22"/>
          <w:lang w:eastAsia="ko-KR"/>
        </w:rPr>
        <w:t>and weighted SSE is used for chroma</w:t>
      </w:r>
      <w:r w:rsidR="003C2E44">
        <w:rPr>
          <w:rFonts w:eastAsiaTheme="minorEastAsia"/>
          <w:szCs w:val="22"/>
          <w:lang w:eastAsia="ko-KR"/>
        </w:rPr>
        <w:t xml:space="preserve"> as the distortion measure</w:t>
      </w:r>
      <w:r>
        <w:rPr>
          <w:rFonts w:eastAsiaTheme="minorEastAsia"/>
          <w:szCs w:val="22"/>
          <w:lang w:eastAsia="ko-KR"/>
        </w:rPr>
        <w:t>.</w:t>
      </w:r>
      <w:r w:rsidRPr="006A5E9C">
        <w:rPr>
          <w:rFonts w:eastAsiaTheme="minorEastAsia"/>
          <w:szCs w:val="22"/>
          <w:lang w:eastAsia="ko-KR"/>
        </w:rPr>
        <w:t xml:space="preserve"> For </w:t>
      </w:r>
      <w:r>
        <w:rPr>
          <w:rFonts w:eastAsiaTheme="minorEastAsia"/>
          <w:szCs w:val="22"/>
          <w:lang w:eastAsia="ko-KR"/>
        </w:rPr>
        <w:t xml:space="preserve">an </w:t>
      </w:r>
      <w:r w:rsidRPr="006A5E9C">
        <w:rPr>
          <w:rFonts w:eastAsiaTheme="minorEastAsia"/>
          <w:szCs w:val="22"/>
          <w:lang w:eastAsia="ko-KR"/>
        </w:rPr>
        <w:t xml:space="preserve">inter </w:t>
      </w:r>
      <w:r>
        <w:rPr>
          <w:rFonts w:eastAsiaTheme="minorEastAsia"/>
          <w:szCs w:val="22"/>
          <w:lang w:eastAsia="ko-KR"/>
        </w:rPr>
        <w:t xml:space="preserve">(P or B) </w:t>
      </w:r>
      <w:r w:rsidR="00153069">
        <w:rPr>
          <w:rFonts w:eastAsiaTheme="minorEastAsia"/>
          <w:szCs w:val="22"/>
          <w:lang w:eastAsia="ko-KR"/>
        </w:rPr>
        <w:t>slice</w:t>
      </w:r>
      <w:r w:rsidRPr="006A5E9C">
        <w:rPr>
          <w:rFonts w:eastAsiaTheme="minorEastAsia"/>
          <w:szCs w:val="22"/>
          <w:lang w:eastAsia="ko-KR"/>
        </w:rPr>
        <w:t xml:space="preserve">, weighted SSE is used for </w:t>
      </w:r>
      <w:r w:rsidR="003C2E44">
        <w:rPr>
          <w:rFonts w:eastAsiaTheme="minorEastAsia"/>
          <w:szCs w:val="22"/>
          <w:lang w:eastAsia="ko-KR"/>
        </w:rPr>
        <w:t xml:space="preserve">both </w:t>
      </w:r>
      <w:r w:rsidRPr="006A5E9C">
        <w:rPr>
          <w:rFonts w:eastAsiaTheme="minorEastAsia"/>
          <w:szCs w:val="22"/>
          <w:lang w:eastAsia="ko-KR"/>
        </w:rPr>
        <w:t xml:space="preserve">luma </w:t>
      </w:r>
      <w:r>
        <w:rPr>
          <w:rFonts w:eastAsiaTheme="minorEastAsia"/>
          <w:szCs w:val="22"/>
          <w:lang w:eastAsia="ko-KR"/>
        </w:rPr>
        <w:t>and chroma</w:t>
      </w:r>
      <w:r w:rsidRPr="006A5E9C">
        <w:rPr>
          <w:rFonts w:eastAsiaTheme="minorEastAsia"/>
          <w:szCs w:val="22"/>
          <w:lang w:eastAsia="ko-KR"/>
        </w:rPr>
        <w:t xml:space="preserve">. </w:t>
      </w:r>
      <w:bookmarkStart w:id="408" w:name="OLE_LINK564"/>
      <w:bookmarkStart w:id="409" w:name="OLE_LINK565"/>
      <w:r w:rsidR="0005453A">
        <w:t xml:space="preserve">LMCS </w:t>
      </w:r>
      <w:r>
        <w:t xml:space="preserve">is applied to all </w:t>
      </w:r>
      <w:r w:rsidR="00153069">
        <w:t>slice</w:t>
      </w:r>
      <w:r>
        <w:t>s.</w:t>
      </w:r>
      <w:bookmarkEnd w:id="408"/>
      <w:bookmarkEnd w:id="409"/>
    </w:p>
    <w:p w14:paraId="14436ABD" w14:textId="33BD8A39" w:rsidR="00BD5CFA" w:rsidRPr="0009506D" w:rsidRDefault="00BD5CFA" w:rsidP="00CD45EA">
      <w:pPr>
        <w:pStyle w:val="Heading2"/>
        <w:spacing w:before="136"/>
        <w:rPr>
          <w:rFonts w:eastAsia="Malgun Gothic"/>
          <w:sz w:val="28"/>
          <w:lang w:val="en-CA" w:eastAsia="ko-KR"/>
        </w:rPr>
      </w:pPr>
      <w:bookmarkStart w:id="410" w:name="_Toc58175146"/>
      <w:r>
        <w:rPr>
          <w:sz w:val="28"/>
          <w:lang w:val="en-CA"/>
        </w:rPr>
        <w:t>360-degree video coding tools</w:t>
      </w:r>
      <w:bookmarkEnd w:id="410"/>
    </w:p>
    <w:p w14:paraId="796298C4" w14:textId="52AC76F0" w:rsidR="00BD5CFA" w:rsidRPr="000C466C" w:rsidRDefault="00BD5CFA" w:rsidP="00CD45EA">
      <w:pPr>
        <w:pStyle w:val="Heading3"/>
        <w:spacing w:before="136"/>
        <w:rPr>
          <w:lang w:val="en-CA"/>
        </w:rPr>
      </w:pPr>
      <w:bookmarkStart w:id="411" w:name="_Toc58175147"/>
      <w:r>
        <w:rPr>
          <w:lang w:val="en-CA"/>
        </w:rPr>
        <w:t>Horizontal wrap around motion compensation</w:t>
      </w:r>
      <w:bookmarkEnd w:id="411"/>
    </w:p>
    <w:p w14:paraId="568B9BAD" w14:textId="4C8E0533" w:rsidR="00BD5CFA" w:rsidRDefault="00BD5CFA" w:rsidP="00CA7357">
      <w:pPr>
        <w:jc w:val="both"/>
        <w:rPr>
          <w:szCs w:val="22"/>
          <w:lang w:val="en-CA"/>
        </w:rPr>
      </w:pPr>
      <w:r>
        <w:rPr>
          <w:szCs w:val="22"/>
          <w:lang w:val="en-CA"/>
        </w:rPr>
        <w:t xml:space="preserve">The horizontal wrap around motion compensation in the </w:t>
      </w:r>
      <w:r w:rsidR="00AB5B94">
        <w:rPr>
          <w:szCs w:val="22"/>
          <w:lang w:val="en-CA"/>
        </w:rPr>
        <w:t>VTM</w:t>
      </w:r>
      <w:r w:rsidR="00952D05">
        <w:rPr>
          <w:szCs w:val="22"/>
          <w:lang w:val="en-CA"/>
        </w:rPr>
        <w:t>1</w:t>
      </w:r>
      <w:r w:rsidR="000561F4">
        <w:rPr>
          <w:szCs w:val="22"/>
          <w:lang w:val="en-CA"/>
        </w:rPr>
        <w:t>1</w:t>
      </w:r>
      <w:r>
        <w:rPr>
          <w:szCs w:val="22"/>
          <w:lang w:val="en-CA"/>
        </w:rPr>
        <w:t xml:space="preserve"> is a 360-specific coding tool designed to improve the visual quality of reconstructed 360-degree video in the equi-rectangular (ERP) projection format </w:t>
      </w:r>
      <w:r>
        <w:rPr>
          <w:szCs w:val="22"/>
          <w:lang w:val="en-CA"/>
        </w:rPr>
        <w:fldChar w:fldCharType="begin"/>
      </w:r>
      <w:r>
        <w:rPr>
          <w:szCs w:val="22"/>
          <w:lang w:val="en-CA"/>
        </w:rPr>
        <w:instrText xml:space="preserve"> REF _Ref523238768 \r \h </w:instrText>
      </w:r>
      <w:r>
        <w:rPr>
          <w:szCs w:val="22"/>
          <w:lang w:val="en-CA"/>
        </w:rPr>
      </w:r>
      <w:r>
        <w:rPr>
          <w:szCs w:val="22"/>
          <w:lang w:val="en-CA"/>
        </w:rPr>
        <w:fldChar w:fldCharType="separate"/>
      </w:r>
      <w:r w:rsidR="003A61E2">
        <w:rPr>
          <w:szCs w:val="22"/>
          <w:lang w:val="en-CA"/>
        </w:rPr>
        <w:t>[5]</w:t>
      </w:r>
      <w:r>
        <w:rPr>
          <w:szCs w:val="22"/>
          <w:lang w:val="en-CA"/>
        </w:rPr>
        <w:fldChar w:fldCharType="end"/>
      </w:r>
      <w:r>
        <w:rPr>
          <w:szCs w:val="22"/>
          <w:lang w:val="en-CA"/>
        </w:rPr>
        <w:t xml:space="preserve">. In conventional motion compensation, when a motion vector refers to samples beyond the picture boundaries of the reference picture, repetitive padding is applied to derive the values of the out-of-bounds samples by copying from those nearest neighbors on the corresponding picture boundary. For 360-degree video, this method of repetitive padding is not suitable, and could cause visual artefacts called “seam artefacts” in a reconstructed viewport video. Because a 360-degree video is captured on a sphere and inherently has no “boundary,” the reference samples that are out of the boundaries of a reference picture in the projected domain can always be obtained from neighboring samples in the spherical domain. For a general projection format, it may be difficult to derive the corresponding neighboring samples in the spherical domain, because it involves 2D-to-3D and 3D-to-2D coordinate conversion </w:t>
      </w:r>
      <w:r>
        <w:rPr>
          <w:szCs w:val="22"/>
          <w:lang w:val="en-CA"/>
        </w:rPr>
        <w:fldChar w:fldCharType="begin"/>
      </w:r>
      <w:r>
        <w:rPr>
          <w:szCs w:val="22"/>
          <w:lang w:val="en-CA"/>
        </w:rPr>
        <w:instrText xml:space="preserve"> REF _Ref523238768 \r \h </w:instrText>
      </w:r>
      <w:r>
        <w:rPr>
          <w:szCs w:val="22"/>
          <w:lang w:val="en-CA"/>
        </w:rPr>
      </w:r>
      <w:r>
        <w:rPr>
          <w:szCs w:val="22"/>
          <w:lang w:val="en-CA"/>
        </w:rPr>
        <w:fldChar w:fldCharType="separate"/>
      </w:r>
      <w:r w:rsidR="003A61E2">
        <w:rPr>
          <w:szCs w:val="22"/>
          <w:lang w:val="en-CA"/>
        </w:rPr>
        <w:t>[5]</w:t>
      </w:r>
      <w:r>
        <w:rPr>
          <w:szCs w:val="22"/>
          <w:lang w:val="en-CA"/>
        </w:rPr>
        <w:fldChar w:fldCharType="end"/>
      </w:r>
      <w:r>
        <w:rPr>
          <w:szCs w:val="22"/>
          <w:lang w:val="en-CA"/>
        </w:rPr>
        <w:t xml:space="preserve">, as well as sample interpolation for fractional sample positions. This problem is much simpler for the left and right boundaries of the ERP projection format, as the spherical neighbors outside of the left picture boundary can be obtained from samples inside the right picture boundary, and vice versa. Given the wide usage of the ERP projection format, and the relative ease of implementation, the horizontal wrap around motion compensation was adopted in the </w:t>
      </w:r>
      <w:r w:rsidR="00952D05">
        <w:rPr>
          <w:szCs w:val="22"/>
          <w:lang w:val="en-CA"/>
        </w:rPr>
        <w:t>VVC</w:t>
      </w:r>
      <w:r>
        <w:rPr>
          <w:szCs w:val="22"/>
          <w:lang w:val="en-CA"/>
        </w:rPr>
        <w:t xml:space="preserve"> to improve the visual quality of 360-video coded in the ERP projection format. </w:t>
      </w:r>
    </w:p>
    <w:p w14:paraId="44E01B15" w14:textId="1DA3A5D9" w:rsidR="00BD5CFA" w:rsidRDefault="00BD5CFA" w:rsidP="00CA7357">
      <w:pPr>
        <w:jc w:val="center"/>
        <w:rPr>
          <w:szCs w:val="22"/>
          <w:lang w:val="en-CA"/>
        </w:rPr>
      </w:pPr>
      <w:r w:rsidRPr="00744FE5">
        <w:rPr>
          <w:noProof/>
          <w:lang w:eastAsia="zh-CN"/>
        </w:rPr>
        <w:drawing>
          <wp:inline distT="0" distB="0" distL="0" distR="0" wp14:anchorId="49A9F824" wp14:editId="18A14769">
            <wp:extent cx="5362575" cy="213550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62575" cy="2135505"/>
                    </a:xfrm>
                    <a:prstGeom prst="rect">
                      <a:avLst/>
                    </a:prstGeom>
                    <a:noFill/>
                    <a:ln>
                      <a:noFill/>
                    </a:ln>
                  </pic:spPr>
                </pic:pic>
              </a:graphicData>
            </a:graphic>
          </wp:inline>
        </w:drawing>
      </w:r>
    </w:p>
    <w:p w14:paraId="647BC94C" w14:textId="5D5782E7" w:rsidR="00BD5CFA" w:rsidRPr="00887D9F" w:rsidRDefault="00BD5CFA" w:rsidP="00D5520A">
      <w:pPr>
        <w:keepNext/>
        <w:keepLines/>
        <w:jc w:val="center"/>
        <w:rPr>
          <w:szCs w:val="22"/>
        </w:rPr>
      </w:pPr>
      <w:bookmarkStart w:id="412" w:name="_Ref531014879"/>
      <w:r w:rsidRPr="00D113C4">
        <w:rPr>
          <w:b/>
          <w:sz w:val="20"/>
          <w:lang w:val="en-GB"/>
        </w:rPr>
        <w:t xml:space="preserve">Figure </w:t>
      </w:r>
      <w:r w:rsidR="00795046">
        <w:rPr>
          <w:b/>
          <w:sz w:val="20"/>
          <w:lang w:val="en-GB"/>
        </w:rPr>
        <w:fldChar w:fldCharType="begin"/>
      </w:r>
      <w:r w:rsidR="00795046">
        <w:rPr>
          <w:b/>
          <w:sz w:val="20"/>
          <w:lang w:val="en-GB"/>
        </w:rPr>
        <w:instrText xml:space="preserve"> SEQ Figure \* ARABIC </w:instrText>
      </w:r>
      <w:r w:rsidR="00795046">
        <w:rPr>
          <w:b/>
          <w:sz w:val="20"/>
          <w:lang w:val="en-GB"/>
        </w:rPr>
        <w:fldChar w:fldCharType="separate"/>
      </w:r>
      <w:r w:rsidR="003A61E2">
        <w:rPr>
          <w:b/>
          <w:noProof/>
          <w:sz w:val="20"/>
          <w:lang w:val="en-GB"/>
        </w:rPr>
        <w:t>55</w:t>
      </w:r>
      <w:r w:rsidR="00795046">
        <w:rPr>
          <w:b/>
          <w:sz w:val="20"/>
          <w:lang w:val="en-GB"/>
        </w:rPr>
        <w:fldChar w:fldCharType="end"/>
      </w:r>
      <w:bookmarkEnd w:id="412"/>
      <w:r w:rsidRPr="00887D9F">
        <w:rPr>
          <w:b/>
          <w:sz w:val="20"/>
          <w:lang w:val="en-GB"/>
        </w:rPr>
        <w:t xml:space="preserve"> </w:t>
      </w:r>
      <w:r w:rsidRPr="00887D9F">
        <w:rPr>
          <w:b/>
          <w:sz w:val="20"/>
        </w:rPr>
        <w:t>–</w:t>
      </w:r>
      <w:r w:rsidRPr="00887D9F">
        <w:rPr>
          <w:b/>
          <w:iCs/>
          <w:sz w:val="20"/>
        </w:rPr>
        <w:t xml:space="preserve"> Horizontal wrap around motion compensation in VVC </w:t>
      </w:r>
    </w:p>
    <w:p w14:paraId="7BE64C30" w14:textId="635B247E" w:rsidR="00BD5CFA" w:rsidRDefault="00BD5CFA" w:rsidP="009C5E4D">
      <w:pPr>
        <w:jc w:val="both"/>
        <w:rPr>
          <w:color w:val="000000"/>
        </w:rPr>
      </w:pPr>
      <w:r w:rsidRPr="00887D9F">
        <w:rPr>
          <w:szCs w:val="22"/>
          <w:lang w:val="en-CA"/>
        </w:rPr>
        <w:t xml:space="preserve">The horizontal wrap around motion compensation process is as </w:t>
      </w:r>
      <w:r w:rsidRPr="009C62B2">
        <w:rPr>
          <w:szCs w:val="22"/>
          <w:lang w:val="en-CA"/>
        </w:rPr>
        <w:t xml:space="preserve">depicted in </w:t>
      </w:r>
      <w:r w:rsidRPr="009C62B2">
        <w:rPr>
          <w:szCs w:val="22"/>
          <w:lang w:val="en-CA"/>
        </w:rPr>
        <w:fldChar w:fldCharType="begin"/>
      </w:r>
      <w:r w:rsidRPr="009C62B2">
        <w:rPr>
          <w:szCs w:val="22"/>
          <w:lang w:val="en-CA"/>
        </w:rPr>
        <w:instrText xml:space="preserve"> REF _Ref531014879 \h </w:instrText>
      </w:r>
      <w:r w:rsidR="00887D9F" w:rsidRPr="009C62B2">
        <w:rPr>
          <w:szCs w:val="22"/>
          <w:lang w:val="en-CA"/>
        </w:rPr>
        <w:instrText xml:space="preserve"> \* MERGEFORMAT </w:instrText>
      </w:r>
      <w:r w:rsidRPr="009C62B2">
        <w:rPr>
          <w:szCs w:val="22"/>
          <w:lang w:val="en-CA"/>
        </w:rPr>
      </w:r>
      <w:r w:rsidRPr="009C62B2">
        <w:rPr>
          <w:szCs w:val="22"/>
          <w:lang w:val="en-CA"/>
        </w:rPr>
        <w:fldChar w:fldCharType="separate"/>
      </w:r>
      <w:r w:rsidR="003A61E2" w:rsidRPr="003A61E2">
        <w:rPr>
          <w:szCs w:val="22"/>
          <w:lang w:val="en-GB"/>
          <w:rPrChange w:id="413" w:author="v1-jc1" w:date="2020-12-06T19:24:00Z">
            <w:rPr>
              <w:b/>
              <w:sz w:val="20"/>
              <w:lang w:val="en-GB"/>
            </w:rPr>
          </w:rPrChange>
        </w:rPr>
        <w:t xml:space="preserve">Figure </w:t>
      </w:r>
      <w:r w:rsidR="003A61E2" w:rsidRPr="003A61E2">
        <w:rPr>
          <w:noProof/>
          <w:szCs w:val="22"/>
          <w:lang w:val="en-GB"/>
          <w:rPrChange w:id="414" w:author="v1-jc1" w:date="2020-12-06T19:24:00Z">
            <w:rPr>
              <w:b/>
              <w:noProof/>
              <w:sz w:val="20"/>
              <w:lang w:val="en-GB"/>
            </w:rPr>
          </w:rPrChange>
        </w:rPr>
        <w:t>55</w:t>
      </w:r>
      <w:r w:rsidRPr="009C62B2">
        <w:rPr>
          <w:szCs w:val="22"/>
          <w:lang w:val="en-CA"/>
        </w:rPr>
        <w:fldChar w:fldCharType="end"/>
      </w:r>
      <w:r w:rsidRPr="009C62B2">
        <w:rPr>
          <w:szCs w:val="22"/>
          <w:lang w:val="en-CA"/>
        </w:rPr>
        <w:t xml:space="preserve">. When a part of the reference block is outside of the reference picture’s left </w:t>
      </w:r>
      <w:r w:rsidR="00887D9F" w:rsidRPr="007819D5">
        <w:rPr>
          <w:szCs w:val="22"/>
          <w:lang w:val="en-CA"/>
        </w:rPr>
        <w:t xml:space="preserve">(or right) </w:t>
      </w:r>
      <w:r w:rsidRPr="007819D5">
        <w:rPr>
          <w:szCs w:val="22"/>
          <w:lang w:val="en-CA"/>
        </w:rPr>
        <w:t xml:space="preserve">boundary in the projected domain, instead of repetitive padding, the “out-of-boundary” part is taken from the corresponding spherical neighbors that are located within the reference picture toward the right </w:t>
      </w:r>
      <w:r w:rsidR="00887D9F" w:rsidRPr="009C62B2">
        <w:rPr>
          <w:szCs w:val="22"/>
          <w:lang w:val="en-CA"/>
        </w:rPr>
        <w:t xml:space="preserve">(or left) </w:t>
      </w:r>
      <w:r w:rsidRPr="009C62B2">
        <w:rPr>
          <w:szCs w:val="22"/>
          <w:lang w:val="en-CA"/>
        </w:rPr>
        <w:t xml:space="preserve">boundary in the projected domain. </w:t>
      </w:r>
      <w:r w:rsidR="00887D9F" w:rsidRPr="00263A29">
        <w:rPr>
          <w:color w:val="000000"/>
          <w:szCs w:val="22"/>
        </w:rPr>
        <w:t xml:space="preserve">Repetitive padding is only used for the top and bottom picture boundaries. </w:t>
      </w:r>
      <w:r w:rsidRPr="009C62B2">
        <w:rPr>
          <w:szCs w:val="22"/>
          <w:lang w:val="en-CA"/>
        </w:rPr>
        <w:t xml:space="preserve">As depicted in </w:t>
      </w:r>
      <w:r w:rsidRPr="009C62B2">
        <w:rPr>
          <w:szCs w:val="22"/>
          <w:lang w:val="en-CA"/>
        </w:rPr>
        <w:fldChar w:fldCharType="begin"/>
      </w:r>
      <w:r w:rsidRPr="009C62B2">
        <w:rPr>
          <w:szCs w:val="22"/>
          <w:lang w:val="en-CA"/>
        </w:rPr>
        <w:instrText xml:space="preserve"> REF _Ref531014879 \h </w:instrText>
      </w:r>
      <w:r w:rsidR="00887D9F" w:rsidRPr="009C62B2">
        <w:rPr>
          <w:szCs w:val="22"/>
          <w:lang w:val="en-CA"/>
        </w:rPr>
        <w:instrText xml:space="preserve"> \* MERGEFORMAT </w:instrText>
      </w:r>
      <w:r w:rsidRPr="009C62B2">
        <w:rPr>
          <w:szCs w:val="22"/>
          <w:lang w:val="en-CA"/>
        </w:rPr>
      </w:r>
      <w:r w:rsidRPr="009C62B2">
        <w:rPr>
          <w:szCs w:val="22"/>
          <w:lang w:val="en-CA"/>
        </w:rPr>
        <w:fldChar w:fldCharType="separate"/>
      </w:r>
      <w:r w:rsidR="003A61E2" w:rsidRPr="003A61E2">
        <w:rPr>
          <w:szCs w:val="22"/>
          <w:lang w:val="en-GB"/>
          <w:rPrChange w:id="415" w:author="v1-jc1" w:date="2020-12-06T19:24:00Z">
            <w:rPr>
              <w:b/>
              <w:sz w:val="20"/>
              <w:lang w:val="en-GB"/>
            </w:rPr>
          </w:rPrChange>
        </w:rPr>
        <w:t xml:space="preserve">Figure </w:t>
      </w:r>
      <w:r w:rsidR="003A61E2" w:rsidRPr="003A61E2">
        <w:rPr>
          <w:noProof/>
          <w:szCs w:val="22"/>
          <w:lang w:val="en-GB"/>
          <w:rPrChange w:id="416" w:author="v1-jc1" w:date="2020-12-06T19:24:00Z">
            <w:rPr>
              <w:b/>
              <w:noProof/>
              <w:sz w:val="20"/>
              <w:lang w:val="en-GB"/>
            </w:rPr>
          </w:rPrChange>
        </w:rPr>
        <w:t>55</w:t>
      </w:r>
      <w:r w:rsidRPr="009C62B2">
        <w:rPr>
          <w:szCs w:val="22"/>
          <w:lang w:val="en-CA"/>
        </w:rPr>
        <w:fldChar w:fldCharType="end"/>
      </w:r>
      <w:r w:rsidRPr="009C62B2">
        <w:rPr>
          <w:szCs w:val="22"/>
          <w:lang w:val="en-CA"/>
        </w:rPr>
        <w:t xml:space="preserve">, the horizontal wrap around motion compensation can be combined with the non-normative padding method often used in 360-degree video coding (see padded ERP in </w:t>
      </w:r>
      <w:r w:rsidRPr="009C62B2">
        <w:rPr>
          <w:szCs w:val="22"/>
          <w:lang w:val="en-CA"/>
        </w:rPr>
        <w:fldChar w:fldCharType="begin"/>
      </w:r>
      <w:r w:rsidRPr="009C62B2">
        <w:rPr>
          <w:szCs w:val="22"/>
          <w:lang w:val="en-CA"/>
        </w:rPr>
        <w:instrText xml:space="preserve"> REF _Ref523238768 \r \h </w:instrText>
      </w:r>
      <w:r w:rsidR="009C62B2" w:rsidRPr="009C62B2">
        <w:rPr>
          <w:szCs w:val="22"/>
          <w:lang w:val="en-CA"/>
        </w:rPr>
        <w:instrText xml:space="preserve"> \* MERGEFORMAT </w:instrText>
      </w:r>
      <w:r w:rsidRPr="009C62B2">
        <w:rPr>
          <w:szCs w:val="22"/>
          <w:lang w:val="en-CA"/>
        </w:rPr>
      </w:r>
      <w:r w:rsidRPr="009C62B2">
        <w:rPr>
          <w:szCs w:val="22"/>
          <w:lang w:val="en-CA"/>
        </w:rPr>
        <w:fldChar w:fldCharType="separate"/>
      </w:r>
      <w:r w:rsidR="003A61E2">
        <w:rPr>
          <w:szCs w:val="22"/>
          <w:lang w:val="en-CA"/>
        </w:rPr>
        <w:t>[5]</w:t>
      </w:r>
      <w:r w:rsidRPr="009C62B2">
        <w:rPr>
          <w:szCs w:val="22"/>
          <w:lang w:val="en-CA"/>
        </w:rPr>
        <w:fldChar w:fldCharType="end"/>
      </w:r>
      <w:r w:rsidRPr="009C62B2">
        <w:rPr>
          <w:szCs w:val="22"/>
          <w:lang w:val="en-CA"/>
        </w:rPr>
        <w:t xml:space="preserve">). In VVC, this is achieved by signaling a </w:t>
      </w:r>
      <w:r w:rsidRPr="009C62B2">
        <w:rPr>
          <w:szCs w:val="22"/>
          <w:lang w:val="en-CA"/>
        </w:rPr>
        <w:lastRenderedPageBreak/>
        <w:t>high level syntax element to indicate</w:t>
      </w:r>
      <w:r w:rsidR="00887D9F" w:rsidRPr="007819D5">
        <w:rPr>
          <w:szCs w:val="22"/>
          <w:lang w:val="en-CA"/>
        </w:rPr>
        <w:t xml:space="preserve"> the</w:t>
      </w:r>
      <w:r w:rsidRPr="007819D5">
        <w:rPr>
          <w:szCs w:val="22"/>
          <w:lang w:val="en-CA"/>
        </w:rPr>
        <w:t xml:space="preserve"> </w:t>
      </w:r>
      <w:r w:rsidR="00887D9F" w:rsidRPr="007819D5">
        <w:rPr>
          <w:color w:val="000000"/>
          <w:szCs w:val="22"/>
        </w:rPr>
        <w:t>wrap-arou</w:t>
      </w:r>
      <w:r w:rsidR="00887D9F">
        <w:rPr>
          <w:color w:val="000000"/>
        </w:rPr>
        <w:t>nd offset, which should be set to the ERP picture width before padding</w:t>
      </w:r>
      <w:r>
        <w:rPr>
          <w:szCs w:val="22"/>
          <w:lang w:val="en-CA"/>
        </w:rPr>
        <w:t xml:space="preserve">; this syntax is used to adjust the position of horizontal wrap around accordingly. </w:t>
      </w:r>
      <w:r w:rsidR="00887D9F">
        <w:rPr>
          <w:color w:val="000000"/>
        </w:rPr>
        <w:t xml:space="preserve">This syntax is not affected by the specific amount of padding on the left and right picture boundaries, and therefore naturally supports asymmetric padding of the ERP picture, i.e., when left and right padding are different. </w:t>
      </w:r>
      <w:r>
        <w:rPr>
          <w:szCs w:val="22"/>
          <w:lang w:val="en-CA"/>
        </w:rPr>
        <w:t>The horizontal wrap around motion compensation provides more meaningful information for motion compensation when the reference samples are outside of the reference picture’s left and right boundaries.</w:t>
      </w:r>
      <w:r w:rsidRPr="00744FE5">
        <w:rPr>
          <w:szCs w:val="22"/>
          <w:lang w:val="en-CA"/>
        </w:rPr>
        <w:t xml:space="preserve"> </w:t>
      </w:r>
      <w:r>
        <w:rPr>
          <w:szCs w:val="22"/>
          <w:lang w:val="en-CA"/>
        </w:rPr>
        <w:t xml:space="preserve">Under the 360 video CTC </w:t>
      </w:r>
      <w:r>
        <w:rPr>
          <w:szCs w:val="22"/>
          <w:lang w:val="en-CA"/>
        </w:rPr>
        <w:fldChar w:fldCharType="begin"/>
      </w:r>
      <w:r>
        <w:rPr>
          <w:szCs w:val="22"/>
          <w:lang w:val="en-CA"/>
        </w:rPr>
        <w:instrText xml:space="preserve"> REF _Ref513637155 \r \h </w:instrText>
      </w:r>
      <w:r>
        <w:rPr>
          <w:szCs w:val="22"/>
          <w:lang w:val="en-CA"/>
        </w:rPr>
      </w:r>
      <w:r>
        <w:rPr>
          <w:szCs w:val="22"/>
          <w:lang w:val="en-CA"/>
        </w:rPr>
        <w:fldChar w:fldCharType="separate"/>
      </w:r>
      <w:r w:rsidR="003A61E2">
        <w:rPr>
          <w:szCs w:val="22"/>
          <w:lang w:val="en-CA"/>
        </w:rPr>
        <w:t>[4]</w:t>
      </w:r>
      <w:r>
        <w:rPr>
          <w:szCs w:val="22"/>
          <w:lang w:val="en-CA"/>
        </w:rPr>
        <w:fldChar w:fldCharType="end"/>
      </w:r>
      <w:r>
        <w:rPr>
          <w:szCs w:val="22"/>
          <w:lang w:val="en-CA"/>
        </w:rPr>
        <w:t>, this tool improves compression performance not only in terms of rate-distortion performance, but also in terms of reduced seam artefacts and improved subjective quality of the reconstructed 360-degree video.</w:t>
      </w:r>
      <w:r w:rsidR="00887D9F" w:rsidRPr="00887D9F">
        <w:rPr>
          <w:color w:val="000000"/>
        </w:rPr>
        <w:t xml:space="preserve"> </w:t>
      </w:r>
      <w:r w:rsidR="00887D9F">
        <w:rPr>
          <w:color w:val="000000"/>
        </w:rPr>
        <w:t xml:space="preserve">The horizontal wrap around motion compensation can also be used for other </w:t>
      </w:r>
      <w:r w:rsidR="00887D9F" w:rsidRPr="00B62458">
        <w:rPr>
          <w:color w:val="000000"/>
        </w:rPr>
        <w:t xml:space="preserve">single face projection </w:t>
      </w:r>
      <w:r w:rsidR="00887D9F">
        <w:rPr>
          <w:color w:val="000000"/>
        </w:rPr>
        <w:t>formats</w:t>
      </w:r>
      <w:r w:rsidR="00887D9F" w:rsidRPr="00B62458">
        <w:rPr>
          <w:color w:val="000000"/>
        </w:rPr>
        <w:t xml:space="preserve"> with constant sampling</w:t>
      </w:r>
      <w:r w:rsidR="00887D9F" w:rsidRPr="00887D9F">
        <w:rPr>
          <w:color w:val="000000"/>
        </w:rPr>
        <w:t xml:space="preserve"> </w:t>
      </w:r>
      <w:r w:rsidR="00887D9F">
        <w:rPr>
          <w:color w:val="000000"/>
        </w:rPr>
        <w:t xml:space="preserve">density in the </w:t>
      </w:r>
      <w:r w:rsidR="00887D9F" w:rsidRPr="00B62458">
        <w:rPr>
          <w:color w:val="000000"/>
        </w:rPr>
        <w:t>horizontal</w:t>
      </w:r>
      <w:r w:rsidR="00887D9F">
        <w:rPr>
          <w:color w:val="000000"/>
        </w:rPr>
        <w:t xml:space="preserve"> direction</w:t>
      </w:r>
      <w:r w:rsidR="00887D9F" w:rsidRPr="00B62458">
        <w:rPr>
          <w:color w:val="000000"/>
        </w:rPr>
        <w:t xml:space="preserve">, such as </w:t>
      </w:r>
      <w:r w:rsidR="00887D9F">
        <w:rPr>
          <w:color w:val="000000"/>
        </w:rPr>
        <w:t>adjusted equal-area projection in 360Lib [5].</w:t>
      </w:r>
    </w:p>
    <w:p w14:paraId="13A1CB22" w14:textId="5F55EA7F" w:rsidR="00141C41" w:rsidRDefault="00141C41" w:rsidP="00CD45EA">
      <w:pPr>
        <w:pStyle w:val="Heading3"/>
        <w:spacing w:before="136"/>
        <w:rPr>
          <w:lang w:val="en-CA"/>
        </w:rPr>
      </w:pPr>
      <w:bookmarkStart w:id="417" w:name="_Toc26805084"/>
      <w:bookmarkStart w:id="418" w:name="_Toc58175148"/>
      <w:r w:rsidRPr="00683E5D">
        <w:rPr>
          <w:lang w:val="en-CA"/>
        </w:rPr>
        <w:t>Loop filter disabled across virtual boundaries</w:t>
      </w:r>
      <w:bookmarkEnd w:id="417"/>
      <w:bookmarkEnd w:id="418"/>
    </w:p>
    <w:p w14:paraId="418EFED5" w14:textId="5BE7FC45" w:rsidR="00141C41" w:rsidRPr="00441EC4" w:rsidRDefault="00141C41" w:rsidP="00CA7357">
      <w:pPr>
        <w:jc w:val="both"/>
        <w:rPr>
          <w:color w:val="000000"/>
        </w:rPr>
      </w:pPr>
      <w:r w:rsidRPr="00441EC4">
        <w:rPr>
          <w:color w:val="000000"/>
        </w:rPr>
        <w:t>For projection formats composed of a plurality of faces, no matter what kind of compact frame packing arrangement is used, discontinuities appear between two or more adjacent faces in the frame packed picture. For example, considering the 3×2 frame packing configuration depicted in</w:t>
      </w:r>
      <w:r>
        <w:rPr>
          <w:color w:val="000000"/>
        </w:rPr>
        <w:t xml:space="preserve"> </w:t>
      </w:r>
      <w:r w:rsidRPr="00441EC4">
        <w:rPr>
          <w:color w:val="000000"/>
        </w:rPr>
        <w:t>, the top and bottom halves of the frame packed picture are discontinuous in the 3D geometry. If in-loop filtering operations are performed across this discontinuity, face seam artifacts may become visible in the reconstructed video.</w:t>
      </w:r>
    </w:p>
    <w:p w14:paraId="25D2F6C4" w14:textId="42F92748" w:rsidR="00141C41" w:rsidRDefault="00141C41" w:rsidP="00CA7357">
      <w:pPr>
        <w:ind w:firstLine="170"/>
        <w:jc w:val="center"/>
        <w:rPr>
          <w:szCs w:val="22"/>
          <w:lang w:val="en-CA"/>
        </w:rPr>
      </w:pPr>
      <w:r>
        <w:rPr>
          <w:noProof/>
          <w:lang w:eastAsia="zh-CN"/>
        </w:rPr>
        <w:drawing>
          <wp:inline distT="0" distB="0" distL="0" distR="0" wp14:anchorId="4ED6AC57" wp14:editId="1C9E53AF">
            <wp:extent cx="2952750" cy="1937489"/>
            <wp:effectExtent l="0" t="0" r="0" b="5715"/>
            <wp:docPr id="14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1.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964732" cy="1945351"/>
                    </a:xfrm>
                    <a:prstGeom prst="rect">
                      <a:avLst/>
                    </a:prstGeom>
                  </pic:spPr>
                </pic:pic>
              </a:graphicData>
            </a:graphic>
          </wp:inline>
        </w:drawing>
      </w:r>
    </w:p>
    <w:p w14:paraId="29517853" w14:textId="142BFA40" w:rsidR="00141C41" w:rsidRDefault="00141C41" w:rsidP="00CD45EA">
      <w:pPr>
        <w:pStyle w:val="Caption"/>
        <w:spacing w:before="136"/>
        <w:rPr>
          <w:color w:val="FF0000"/>
          <w:sz w:val="22"/>
        </w:rPr>
      </w:pPr>
      <w:bookmarkStart w:id="419" w:name="_Ref26804638"/>
      <w:bookmarkStart w:id="420" w:name="_Ref3362646"/>
      <w:r w:rsidRPr="00D113C4">
        <w:rPr>
          <w:lang w:val="en-GB"/>
        </w:rPr>
        <w:t xml:space="preserve">Figure </w:t>
      </w:r>
      <w:r>
        <w:rPr>
          <w:b w:val="0"/>
          <w:lang w:val="en-GB"/>
        </w:rPr>
        <w:fldChar w:fldCharType="begin"/>
      </w:r>
      <w:r>
        <w:rPr>
          <w:lang w:val="en-GB"/>
        </w:rPr>
        <w:instrText xml:space="preserve"> SEQ Figure \* ARABIC </w:instrText>
      </w:r>
      <w:r>
        <w:rPr>
          <w:b w:val="0"/>
          <w:lang w:val="en-GB"/>
        </w:rPr>
        <w:fldChar w:fldCharType="separate"/>
      </w:r>
      <w:r w:rsidR="003A61E2">
        <w:rPr>
          <w:noProof/>
          <w:lang w:val="en-GB"/>
        </w:rPr>
        <w:t>56</w:t>
      </w:r>
      <w:r>
        <w:rPr>
          <w:b w:val="0"/>
          <w:lang w:val="en-GB"/>
        </w:rPr>
        <w:fldChar w:fldCharType="end"/>
      </w:r>
      <w:r>
        <w:t xml:space="preserve"> </w:t>
      </w:r>
      <w:r w:rsidRPr="00C71358">
        <w:t>–</w:t>
      </w:r>
      <w:r w:rsidRPr="00C71358">
        <w:rPr>
          <w:iCs/>
        </w:rPr>
        <w:t xml:space="preserve"> An example of 3x2 frame packing</w:t>
      </w:r>
      <w:bookmarkEnd w:id="419"/>
    </w:p>
    <w:bookmarkEnd w:id="420"/>
    <w:p w14:paraId="3581C7B1" w14:textId="6BED8421" w:rsidR="00141C41" w:rsidRPr="002064DB" w:rsidRDefault="00141C41" w:rsidP="00CA7357">
      <w:pPr>
        <w:jc w:val="both"/>
        <w:rPr>
          <w:szCs w:val="22"/>
          <w:lang w:val="en-CA"/>
        </w:rPr>
      </w:pPr>
      <w:r>
        <w:rPr>
          <w:lang w:val="en-CA"/>
        </w:rPr>
        <w:t>To alleviate face seam artifacts, in-loop filtering operations cloud be disabled across discontinuities in the frame-packed picture.</w:t>
      </w:r>
      <w:r w:rsidRPr="00441EC4">
        <w:rPr>
          <w:lang w:val="en-CA"/>
        </w:rPr>
        <w:t xml:space="preserve"> </w:t>
      </w:r>
      <w:r>
        <w:rPr>
          <w:rFonts w:ascii="PMingLiU" w:eastAsia="PMingLiU" w:hAnsi="PMingLiU" w:hint="eastAsia"/>
          <w:lang w:val="en-CA" w:eastAsia="zh-TW"/>
        </w:rPr>
        <w:t>T</w:t>
      </w:r>
      <w:r w:rsidRPr="00441EC4">
        <w:rPr>
          <w:lang w:val="en-CA"/>
        </w:rPr>
        <w:t>his technique</w:t>
      </w:r>
      <w:r>
        <w:rPr>
          <w:lang w:val="en-CA"/>
        </w:rPr>
        <w:t xml:space="preserve"> improved the subjective quality of </w:t>
      </w:r>
      <w:r>
        <w:rPr>
          <w:szCs w:val="22"/>
          <w:lang w:val="en-CA"/>
        </w:rPr>
        <w:t>360-degree video.</w:t>
      </w:r>
      <w:r>
        <w:rPr>
          <w:lang w:val="en-CA"/>
        </w:rPr>
        <w:t xml:space="preserve"> In VVC, vertical and/or horizontal virtual boundaries, across which the in-loop filtering operations are disabled, are introduced and the positions of those boundaries are signalled in either SPS or Picture Header. Compared to using two tiles, one for each set of continuous faces, and to disable in-loop filtering operations across tiles, t</w:t>
      </w:r>
      <w:r w:rsidRPr="00727019">
        <w:rPr>
          <w:lang w:val="en-CA"/>
        </w:rPr>
        <w:t>his technique</w:t>
      </w:r>
      <w:r>
        <w:rPr>
          <w:lang w:val="en-CA"/>
        </w:rPr>
        <w:t xml:space="preserve"> is more flexible as it does not require the face size to be a multiple of the CTU size. </w:t>
      </w:r>
      <w:r>
        <w:rPr>
          <w:szCs w:val="22"/>
          <w:lang w:val="en-CA"/>
        </w:rPr>
        <w:t xml:space="preserve">The signaling </w:t>
      </w:r>
      <w:r>
        <w:t xml:space="preserve">is designed </w:t>
      </w:r>
      <w:r>
        <w:rPr>
          <w:szCs w:val="22"/>
          <w:lang w:val="en-CA"/>
        </w:rPr>
        <w:t>to be general purpose, and applicable to other non-360-degree video use cases.</w:t>
      </w:r>
      <w:r>
        <w:rPr>
          <w:lang w:val="en-CA"/>
        </w:rPr>
        <w:t xml:space="preserve"> The maximum number of vertical virtual boundaries is 3 and the maximum number of horizontal virtual boundaries is 3. The </w:t>
      </w:r>
      <w:r w:rsidRPr="00831FB1">
        <w:rPr>
          <w:bCs/>
          <w:szCs w:val="22"/>
          <w:lang w:val="en-CA"/>
        </w:rPr>
        <w:t xml:space="preserve">distance between two </w:t>
      </w:r>
      <w:r w:rsidRPr="00831FB1">
        <w:rPr>
          <w:szCs w:val="22"/>
          <w:lang w:val="en-CA"/>
        </w:rPr>
        <w:t xml:space="preserve">virtual </w:t>
      </w:r>
      <w:r w:rsidRPr="00831FB1">
        <w:rPr>
          <w:szCs w:val="22"/>
        </w:rPr>
        <w:t xml:space="preserve">boundaries </w:t>
      </w:r>
      <w:r>
        <w:rPr>
          <w:szCs w:val="22"/>
        </w:rPr>
        <w:t xml:space="preserve">is </w:t>
      </w:r>
      <w:r w:rsidRPr="00831FB1">
        <w:rPr>
          <w:szCs w:val="22"/>
        </w:rPr>
        <w:t>greater than or equal to</w:t>
      </w:r>
      <w:r w:rsidRPr="00831FB1">
        <w:rPr>
          <w:bCs/>
          <w:szCs w:val="22"/>
          <w:lang w:val="en-CA"/>
        </w:rPr>
        <w:t xml:space="preserve"> </w:t>
      </w:r>
      <w:r>
        <w:rPr>
          <w:bCs/>
          <w:szCs w:val="22"/>
          <w:lang w:val="en-CA"/>
        </w:rPr>
        <w:t>the CTU siz</w:t>
      </w:r>
      <w:r w:rsidRPr="003847C0">
        <w:rPr>
          <w:lang w:val="en-CA"/>
        </w:rPr>
        <w:t>e</w:t>
      </w:r>
      <w:r>
        <w:rPr>
          <w:lang w:val="en-CA"/>
        </w:rPr>
        <w:t xml:space="preserve"> and the</w:t>
      </w:r>
      <w:r w:rsidRPr="003847C0">
        <w:rPr>
          <w:lang w:val="en-CA"/>
        </w:rPr>
        <w:t xml:space="preserve"> virtual boundary granularity is 8 luma samples.</w:t>
      </w:r>
    </w:p>
    <w:p w14:paraId="7DFC5C33" w14:textId="78D34AAA" w:rsidR="00141C41" w:rsidRPr="00141C41" w:rsidRDefault="009970F5" w:rsidP="00D5520A">
      <w:pPr>
        <w:jc w:val="both"/>
        <w:rPr>
          <w:lang w:val="en-CA"/>
        </w:rPr>
      </w:pPr>
      <w:r>
        <w:rPr>
          <w:lang w:val="en-CA"/>
        </w:rPr>
        <w:t xml:space="preserve">The virtual boundary could also be used in </w:t>
      </w:r>
      <w:r w:rsidRPr="009970F5">
        <w:rPr>
          <w:lang w:val="en-CA"/>
        </w:rPr>
        <w:t xml:space="preserve">Gradual Decoding Refresh </w:t>
      </w:r>
      <w:r>
        <w:rPr>
          <w:lang w:val="en-CA"/>
        </w:rPr>
        <w:t xml:space="preserve">(GDR) or Progressive Intra Refresh (PIR) which is a technique </w:t>
      </w:r>
      <w:r w:rsidR="00FD2DB2" w:rsidRPr="00FD2DB2">
        <w:rPr>
          <w:lang w:val="en-CA"/>
        </w:rPr>
        <w:t>to limit the large bitrate variations between I</w:t>
      </w:r>
      <w:r w:rsidR="00FD2DB2">
        <w:rPr>
          <w:lang w:val="en-CA"/>
        </w:rPr>
        <w:t xml:space="preserve">ntra </w:t>
      </w:r>
      <w:r w:rsidR="00FD2DB2">
        <w:rPr>
          <w:rFonts w:hint="eastAsia"/>
          <w:lang w:val="en-CA" w:eastAsia="zh-CN"/>
        </w:rPr>
        <w:t>(</w:t>
      </w:r>
      <w:r w:rsidR="00FD2DB2">
        <w:rPr>
          <w:lang w:val="en-CA" w:eastAsia="zh-CN"/>
        </w:rPr>
        <w:t>I)</w:t>
      </w:r>
      <w:r w:rsidR="00FD2DB2" w:rsidRPr="00FD2DB2">
        <w:rPr>
          <w:lang w:val="en-CA"/>
        </w:rPr>
        <w:t xml:space="preserve"> frames and </w:t>
      </w:r>
      <w:r w:rsidR="00FD2DB2">
        <w:rPr>
          <w:lang w:val="en-CA"/>
        </w:rPr>
        <w:t xml:space="preserve">Inter (P or </w:t>
      </w:r>
      <w:r w:rsidR="00FD2DB2" w:rsidRPr="00FD2DB2">
        <w:rPr>
          <w:lang w:val="en-CA"/>
        </w:rPr>
        <w:t>B</w:t>
      </w:r>
      <w:r w:rsidR="00FD2DB2">
        <w:rPr>
          <w:lang w:val="en-CA"/>
        </w:rPr>
        <w:t>)</w:t>
      </w:r>
      <w:r w:rsidR="00FD2DB2" w:rsidRPr="00FD2DB2">
        <w:rPr>
          <w:lang w:val="en-CA"/>
        </w:rPr>
        <w:t xml:space="preserve"> frames while maintaining the same random access period</w:t>
      </w:r>
      <w:r>
        <w:rPr>
          <w:lang w:val="en-CA"/>
        </w:rPr>
        <w:t>.</w:t>
      </w:r>
      <w:r w:rsidR="009127F7">
        <w:rPr>
          <w:lang w:val="en-CA"/>
        </w:rPr>
        <w:t xml:space="preserve"> For this </w:t>
      </w:r>
      <w:r w:rsidR="009F2876">
        <w:rPr>
          <w:lang w:val="en-CA"/>
        </w:rPr>
        <w:t>application,</w:t>
      </w:r>
      <w:r w:rsidR="009127F7">
        <w:rPr>
          <w:lang w:val="en-CA"/>
        </w:rPr>
        <w:t xml:space="preserve"> the locations of virtual boundaries are signalled in Picture Header since the positions are changed frame by frame. </w:t>
      </w:r>
    </w:p>
    <w:p w14:paraId="4D05B6A3" w14:textId="5DA68F19" w:rsidR="00BD5CFA" w:rsidRPr="0009506D" w:rsidRDefault="00BD5CFA" w:rsidP="00CD45EA">
      <w:pPr>
        <w:pStyle w:val="Heading2"/>
        <w:spacing w:before="136"/>
        <w:rPr>
          <w:rFonts w:eastAsia="Malgun Gothic"/>
          <w:sz w:val="28"/>
          <w:lang w:val="en-CA" w:eastAsia="ko-KR"/>
        </w:rPr>
      </w:pPr>
      <w:bookmarkStart w:id="421" w:name="_Ref18588438"/>
      <w:bookmarkStart w:id="422" w:name="_Toc58175149"/>
      <w:r>
        <w:rPr>
          <w:sz w:val="28"/>
          <w:lang w:val="en-CA"/>
        </w:rPr>
        <w:t>Screen content coding tools</w:t>
      </w:r>
      <w:bookmarkEnd w:id="421"/>
      <w:bookmarkEnd w:id="422"/>
    </w:p>
    <w:p w14:paraId="6F3C65F3" w14:textId="4EF2AB83" w:rsidR="00BD5CFA" w:rsidRPr="000C466C" w:rsidRDefault="006F4DB2" w:rsidP="00CD45EA">
      <w:pPr>
        <w:pStyle w:val="Heading3"/>
        <w:spacing w:before="136"/>
        <w:rPr>
          <w:lang w:val="en-CA"/>
        </w:rPr>
      </w:pPr>
      <w:bookmarkStart w:id="423" w:name="_Toc58175150"/>
      <w:r>
        <w:t>Intra block copy (IBC)</w:t>
      </w:r>
      <w:bookmarkEnd w:id="423"/>
    </w:p>
    <w:p w14:paraId="78C51575" w14:textId="26B79C39" w:rsidR="006F4DB2" w:rsidRDefault="006F4DB2" w:rsidP="00CA7357">
      <w:pPr>
        <w:jc w:val="both"/>
        <w:rPr>
          <w:szCs w:val="22"/>
          <w:lang w:val="en-CA"/>
        </w:rPr>
      </w:pPr>
      <w:r>
        <w:t>Intra block copy (IBC) is a tool adopted in HEVC extensions on SCC. It is well known that it significantly improves the coding efficiency of screen content materials. Since IBC mode is implemented as a block level coding mode</w:t>
      </w:r>
      <w:r>
        <w:rPr>
          <w:lang w:val="en-CA"/>
        </w:rPr>
        <w:t>,</w:t>
      </w:r>
      <w:r w:rsidRPr="00946B5A">
        <w:rPr>
          <w:lang w:val="en-CA"/>
        </w:rPr>
        <w:t xml:space="preserve"> </w:t>
      </w:r>
      <w:r>
        <w:rPr>
          <w:lang w:val="en-CA"/>
        </w:rPr>
        <w:t>block matching (BM)</w:t>
      </w:r>
      <w:r w:rsidRPr="00946B5A">
        <w:rPr>
          <w:lang w:val="en-CA"/>
        </w:rPr>
        <w:t xml:space="preserve"> i</w:t>
      </w:r>
      <w:r>
        <w:rPr>
          <w:lang w:val="en-CA"/>
        </w:rPr>
        <w:t xml:space="preserve">s performed at the encoder to find the optimal block vector (or </w:t>
      </w:r>
      <w:r>
        <w:rPr>
          <w:lang w:val="en-CA"/>
        </w:rPr>
        <w:lastRenderedPageBreak/>
        <w:t xml:space="preserve">motion vector) for each CU. Here, </w:t>
      </w:r>
      <w:r>
        <w:t xml:space="preserve">a </w:t>
      </w:r>
      <w:r w:rsidR="00AF0F0B">
        <w:t xml:space="preserve">block </w:t>
      </w:r>
      <w:r>
        <w:t xml:space="preserve">vector is used to indicate the displacement from the current block to a reference block, which is already reconstructed inside the current picture. </w:t>
      </w:r>
      <w:r>
        <w:rPr>
          <w:szCs w:val="22"/>
          <w:lang w:val="en-CA"/>
        </w:rPr>
        <w:t xml:space="preserve">The luma </w:t>
      </w:r>
      <w:r w:rsidR="00476B51">
        <w:rPr>
          <w:szCs w:val="22"/>
          <w:lang w:val="en-CA"/>
        </w:rPr>
        <w:t xml:space="preserve">block </w:t>
      </w:r>
      <w:r>
        <w:rPr>
          <w:szCs w:val="22"/>
          <w:lang w:val="en-CA"/>
        </w:rPr>
        <w:t xml:space="preserve">vector of an IBC-coded CU is in integer precision. The chroma </w:t>
      </w:r>
      <w:r w:rsidR="00BD5763">
        <w:rPr>
          <w:szCs w:val="22"/>
          <w:lang w:val="en-CA"/>
        </w:rPr>
        <w:t xml:space="preserve">block </w:t>
      </w:r>
      <w:r>
        <w:rPr>
          <w:szCs w:val="22"/>
          <w:lang w:val="en-CA"/>
        </w:rPr>
        <w:t xml:space="preserve">vector </w:t>
      </w:r>
      <w:r w:rsidR="00476B51">
        <w:rPr>
          <w:szCs w:val="22"/>
          <w:lang w:val="en-CA"/>
        </w:rPr>
        <w:t xml:space="preserve">rounds </w:t>
      </w:r>
      <w:r>
        <w:rPr>
          <w:szCs w:val="22"/>
          <w:lang w:val="en-CA"/>
        </w:rPr>
        <w:t>to integer precision as well. When combined with AMVR, the IBC mode can switch between 1-pel and 4-pel motion vector precisions. An IBC-coded CU is</w:t>
      </w:r>
      <w:r>
        <w:rPr>
          <w:lang w:val="en-CA"/>
        </w:rPr>
        <w:t xml:space="preserve"> treated as the third prediction mode other than intra or inter prediction modes</w:t>
      </w:r>
      <w:r>
        <w:rPr>
          <w:szCs w:val="22"/>
          <w:lang w:val="en-CA"/>
        </w:rPr>
        <w:t xml:space="preserve">. </w:t>
      </w:r>
      <w:r w:rsidR="006307F5">
        <w:rPr>
          <w:szCs w:val="22"/>
          <w:lang w:val="en-CA"/>
        </w:rPr>
        <w:t xml:space="preserve">The IBC mode is applicable to </w:t>
      </w:r>
      <w:r w:rsidR="00AD29FA">
        <w:rPr>
          <w:szCs w:val="22"/>
          <w:lang w:val="en-CA"/>
        </w:rPr>
        <w:t>th</w:t>
      </w:r>
      <w:r w:rsidR="009500F7">
        <w:rPr>
          <w:szCs w:val="22"/>
          <w:lang w:val="en-CA"/>
        </w:rPr>
        <w:t>e</w:t>
      </w:r>
      <w:r w:rsidR="00AD29FA">
        <w:rPr>
          <w:szCs w:val="22"/>
          <w:lang w:val="en-CA"/>
        </w:rPr>
        <w:t xml:space="preserve"> </w:t>
      </w:r>
      <w:r w:rsidR="006307F5">
        <w:rPr>
          <w:szCs w:val="22"/>
          <w:lang w:val="en-CA"/>
        </w:rPr>
        <w:t>CU</w:t>
      </w:r>
      <w:r w:rsidR="00AD29FA">
        <w:rPr>
          <w:szCs w:val="22"/>
          <w:lang w:val="en-CA"/>
        </w:rPr>
        <w:t>s</w:t>
      </w:r>
      <w:r w:rsidR="006307F5">
        <w:rPr>
          <w:szCs w:val="22"/>
          <w:lang w:val="en-CA"/>
        </w:rPr>
        <w:t xml:space="preserve"> with both width and height smaller than or equal to 64 luma samples.</w:t>
      </w:r>
    </w:p>
    <w:p w14:paraId="7D0F66AA" w14:textId="77777777" w:rsidR="006F4DB2" w:rsidRPr="00925A2B" w:rsidRDefault="006F4DB2" w:rsidP="00CA7357">
      <w:pPr>
        <w:jc w:val="both"/>
        <w:rPr>
          <w:szCs w:val="22"/>
          <w:lang w:val="en-CA"/>
        </w:rPr>
      </w:pPr>
      <w:r>
        <w:rPr>
          <w:szCs w:val="22"/>
          <w:lang w:val="en-CA"/>
        </w:rPr>
        <w:t xml:space="preserve">At the encoder side, hash-based motion estimation is performed for IBC. </w:t>
      </w:r>
      <w:r w:rsidRPr="001D562F">
        <w:rPr>
          <w:szCs w:val="22"/>
          <w:lang w:val="en-CA"/>
        </w:rPr>
        <w:t xml:space="preserve">The encoder performs RD check for blocks with </w:t>
      </w:r>
      <w:r w:rsidRPr="000F3D41">
        <w:rPr>
          <w:szCs w:val="22"/>
          <w:lang w:val="en-CA"/>
        </w:rPr>
        <w:t>either width or height no larger than 16 luma samples</w:t>
      </w:r>
      <w:r w:rsidRPr="001D562F">
        <w:rPr>
          <w:szCs w:val="22"/>
          <w:lang w:val="en-CA"/>
        </w:rPr>
        <w:t xml:space="preserve">. For non-merge mode, the block vector search is performed using hash-based search first. If </w:t>
      </w:r>
      <w:r>
        <w:rPr>
          <w:szCs w:val="22"/>
          <w:lang w:val="en-CA"/>
        </w:rPr>
        <w:t>hash search does not return</w:t>
      </w:r>
      <w:r w:rsidRPr="001D562F">
        <w:rPr>
          <w:szCs w:val="22"/>
          <w:lang w:val="en-CA"/>
        </w:rPr>
        <w:t xml:space="preserve"> valid </w:t>
      </w:r>
      <w:r>
        <w:rPr>
          <w:szCs w:val="22"/>
          <w:lang w:val="en-CA"/>
        </w:rPr>
        <w:t>candidate</w:t>
      </w:r>
      <w:r w:rsidRPr="001D562F">
        <w:rPr>
          <w:szCs w:val="22"/>
          <w:lang w:val="en-CA"/>
        </w:rPr>
        <w:t xml:space="preserve">, block matching based local search will be performed. </w:t>
      </w:r>
    </w:p>
    <w:p w14:paraId="52E28D47" w14:textId="3C832305" w:rsidR="006F4DB2" w:rsidRPr="00925A2B" w:rsidRDefault="006F4DB2" w:rsidP="00D5520A">
      <w:pPr>
        <w:jc w:val="both"/>
        <w:rPr>
          <w:szCs w:val="22"/>
          <w:lang w:val="en-CA"/>
        </w:rPr>
      </w:pPr>
      <w:r w:rsidRPr="00925A2B">
        <w:rPr>
          <w:szCs w:val="22"/>
          <w:lang w:val="en-CA"/>
        </w:rPr>
        <w:t xml:space="preserve">In the hash-based search, hash key matching (32-bit CRC) between the current block and a reference block is extended to all allowed block sizes. The hash key calculation for every position in </w:t>
      </w:r>
      <w:r>
        <w:rPr>
          <w:szCs w:val="22"/>
          <w:lang w:val="en-CA"/>
        </w:rPr>
        <w:t xml:space="preserve">the </w:t>
      </w:r>
      <w:r w:rsidRPr="00925A2B">
        <w:rPr>
          <w:szCs w:val="22"/>
          <w:lang w:val="en-CA"/>
        </w:rPr>
        <w:t xml:space="preserve">current picture is based on 4x4 </w:t>
      </w:r>
      <w:r w:rsidR="00591324">
        <w:rPr>
          <w:szCs w:val="22"/>
          <w:lang w:val="en-CA"/>
        </w:rPr>
        <w:t>subblock</w:t>
      </w:r>
      <w:r w:rsidRPr="00925A2B">
        <w:rPr>
          <w:szCs w:val="22"/>
          <w:lang w:val="en-CA"/>
        </w:rPr>
        <w:t xml:space="preserve">s. For the current block of a larger </w:t>
      </w:r>
      <w:r w:rsidRPr="000C5C89">
        <w:rPr>
          <w:szCs w:val="22"/>
          <w:lang w:val="en-CA"/>
        </w:rPr>
        <w:t xml:space="preserve">size, </w:t>
      </w:r>
      <w:r>
        <w:rPr>
          <w:szCs w:val="22"/>
          <w:lang w:val="en-CA"/>
        </w:rPr>
        <w:t xml:space="preserve">a </w:t>
      </w:r>
      <w:r w:rsidRPr="00925A2B">
        <w:rPr>
          <w:szCs w:val="22"/>
          <w:lang w:val="en-CA"/>
        </w:rPr>
        <w:t xml:space="preserve">hash key </w:t>
      </w:r>
      <w:r>
        <w:rPr>
          <w:szCs w:val="22"/>
          <w:lang w:val="en-CA"/>
        </w:rPr>
        <w:t>is determined to match that of the</w:t>
      </w:r>
      <w:r w:rsidRPr="00925A2B">
        <w:rPr>
          <w:szCs w:val="22"/>
          <w:lang w:val="en-CA"/>
        </w:rPr>
        <w:t xml:space="preserve"> reference block </w:t>
      </w:r>
      <w:r w:rsidRPr="000F3D41">
        <w:rPr>
          <w:szCs w:val="22"/>
          <w:lang w:val="en-CA"/>
        </w:rPr>
        <w:t>when all the hash keys of all</w:t>
      </w:r>
      <w:r w:rsidRPr="00925A2B">
        <w:rPr>
          <w:szCs w:val="22"/>
          <w:lang w:val="en-CA"/>
        </w:rPr>
        <w:t xml:space="preserve"> 4×4 </w:t>
      </w:r>
      <w:r w:rsidR="00591324">
        <w:rPr>
          <w:szCs w:val="22"/>
          <w:lang w:val="en-CA"/>
        </w:rPr>
        <w:t>subblock</w:t>
      </w:r>
      <w:r w:rsidRPr="00925A2B">
        <w:rPr>
          <w:szCs w:val="22"/>
          <w:lang w:val="en-CA"/>
        </w:rPr>
        <w:t xml:space="preserve">s match the hash keys in the corresponding reference locations. If </w:t>
      </w:r>
      <w:r>
        <w:rPr>
          <w:szCs w:val="22"/>
          <w:lang w:val="en-CA"/>
        </w:rPr>
        <w:t xml:space="preserve">hash keys of </w:t>
      </w:r>
      <w:r w:rsidRPr="00925A2B">
        <w:rPr>
          <w:szCs w:val="22"/>
          <w:lang w:val="en-CA"/>
        </w:rPr>
        <w:t xml:space="preserve">multiple reference blocks are found to match </w:t>
      </w:r>
      <w:r>
        <w:rPr>
          <w:szCs w:val="22"/>
          <w:lang w:val="en-CA"/>
        </w:rPr>
        <w:t xml:space="preserve">that of </w:t>
      </w:r>
      <w:r w:rsidRPr="00925A2B">
        <w:rPr>
          <w:szCs w:val="22"/>
          <w:lang w:val="en-CA"/>
        </w:rPr>
        <w:t xml:space="preserve">the current block, the block vector costs of each </w:t>
      </w:r>
      <w:r>
        <w:rPr>
          <w:szCs w:val="22"/>
          <w:lang w:val="en-CA"/>
        </w:rPr>
        <w:t>matched reference</w:t>
      </w:r>
      <w:r w:rsidRPr="00925A2B">
        <w:rPr>
          <w:szCs w:val="22"/>
          <w:lang w:val="en-CA"/>
        </w:rPr>
        <w:t xml:space="preserve"> are calculated and the one with </w:t>
      </w:r>
      <w:r>
        <w:rPr>
          <w:szCs w:val="22"/>
          <w:lang w:val="en-CA"/>
        </w:rPr>
        <w:t xml:space="preserve">the </w:t>
      </w:r>
      <w:r w:rsidRPr="00925A2B">
        <w:rPr>
          <w:szCs w:val="22"/>
          <w:lang w:val="en-CA"/>
        </w:rPr>
        <w:t>minimum cost is selected.</w:t>
      </w:r>
    </w:p>
    <w:p w14:paraId="5852D101" w14:textId="2254BCE0" w:rsidR="006F4DB2" w:rsidRPr="00BD5CFA" w:rsidRDefault="006F4DB2" w:rsidP="009C5E4D">
      <w:pPr>
        <w:jc w:val="both"/>
        <w:rPr>
          <w:szCs w:val="22"/>
          <w:lang w:val="en-CA"/>
        </w:rPr>
      </w:pPr>
      <w:r w:rsidRPr="00925A2B">
        <w:rPr>
          <w:szCs w:val="22"/>
          <w:lang w:val="en-CA"/>
        </w:rPr>
        <w:t xml:space="preserve">In block matching search, </w:t>
      </w:r>
      <w:r w:rsidRPr="00850A9B">
        <w:rPr>
          <w:szCs w:val="22"/>
          <w:lang w:val="en-CA"/>
        </w:rPr>
        <w:t xml:space="preserve">the search range is set to </w:t>
      </w:r>
      <w:r w:rsidR="00E42933">
        <w:rPr>
          <w:szCs w:val="22"/>
          <w:lang w:val="en-CA"/>
        </w:rPr>
        <w:t>cover both the previous and current CTUs</w:t>
      </w:r>
      <w:r>
        <w:rPr>
          <w:szCs w:val="22"/>
          <w:lang w:val="en-CA"/>
        </w:rPr>
        <w:t xml:space="preserve">. </w:t>
      </w:r>
    </w:p>
    <w:p w14:paraId="7C2908FF" w14:textId="77777777" w:rsidR="006F4DB2" w:rsidRPr="00562F9B" w:rsidRDefault="006F4DB2" w:rsidP="00AF3FCF">
      <w:pPr>
        <w:jc w:val="both"/>
        <w:rPr>
          <w:szCs w:val="22"/>
        </w:rPr>
      </w:pPr>
      <w:r>
        <w:t xml:space="preserve">At CU level, </w:t>
      </w:r>
      <w:r>
        <w:rPr>
          <w:lang w:val="en-CA"/>
        </w:rPr>
        <w:t>IBC mode is signalled with a flag and it can be signaled as IBC AMVP mode or IBC skip/merge mode as follows:</w:t>
      </w:r>
    </w:p>
    <w:p w14:paraId="0204FF6D" w14:textId="236EA743" w:rsidR="003E6CAD" w:rsidRPr="006E5911" w:rsidRDefault="006F4DB2" w:rsidP="000613EB">
      <w:pPr>
        <w:pStyle w:val="ListParagraph"/>
        <w:numPr>
          <w:ilvl w:val="0"/>
          <w:numId w:val="47"/>
        </w:numPr>
        <w:spacing w:before="136" w:after="200"/>
        <w:rPr>
          <w:sz w:val="22"/>
          <w:lang w:eastAsia="zh-CN"/>
        </w:rPr>
      </w:pPr>
      <w:r w:rsidRPr="006E5911">
        <w:rPr>
          <w:sz w:val="22"/>
          <w:lang w:eastAsia="zh-CN"/>
        </w:rPr>
        <w:t>IBC skip/merge mode: a merge candidate index is used to indicate which of the block vectors in the list from neighboring candidate IBC coded blocks is used to predict the current block. The merge list consists of spatial, HMVP, and pairwise candidates.</w:t>
      </w:r>
    </w:p>
    <w:p w14:paraId="4E067249" w14:textId="67137481" w:rsidR="00562F9B" w:rsidRPr="006E5911" w:rsidRDefault="003E6CAD" w:rsidP="000613EB">
      <w:pPr>
        <w:pStyle w:val="ListParagraph"/>
        <w:numPr>
          <w:ilvl w:val="0"/>
          <w:numId w:val="47"/>
        </w:numPr>
        <w:spacing w:before="136" w:after="200"/>
        <w:rPr>
          <w:sz w:val="22"/>
          <w:lang w:eastAsia="zh-CN"/>
        </w:rPr>
      </w:pPr>
      <w:r w:rsidRPr="006E5911">
        <w:rPr>
          <w:sz w:val="22"/>
          <w:lang w:eastAsia="zh-CN"/>
        </w:rPr>
        <w:t>IBC AMVP mode: block vector difference is coded in the same way as a motion vector difference. The block vector prediction method uses two candidates as predictors, one from left neighbor and one from above neighbor (if IBC coded). When either neighbor is not available, a default block vector will be used as a predictor. A flag is signaled to indicate the block vector predictor index.</w:t>
      </w:r>
    </w:p>
    <w:p w14:paraId="33890C66" w14:textId="5801B097" w:rsidR="006D0E00" w:rsidRDefault="006D0E00" w:rsidP="00CD45EA">
      <w:pPr>
        <w:pStyle w:val="Heading4"/>
        <w:spacing w:before="136"/>
        <w:rPr>
          <w:lang w:val="en-CA"/>
        </w:rPr>
      </w:pPr>
      <w:r>
        <w:rPr>
          <w:rFonts w:hint="eastAsia"/>
          <w:lang w:val="en-CA"/>
        </w:rPr>
        <w:t xml:space="preserve">IBC </w:t>
      </w:r>
      <w:r>
        <w:rPr>
          <w:lang w:val="en-CA"/>
        </w:rPr>
        <w:t>reference region</w:t>
      </w:r>
    </w:p>
    <w:p w14:paraId="29D9AF29" w14:textId="5522F99A" w:rsidR="00A75E36" w:rsidRDefault="00A75E36" w:rsidP="00CA7357">
      <w:pPr>
        <w:jc w:val="both"/>
        <w:rPr>
          <w:szCs w:val="22"/>
          <w:lang w:val="en-CA"/>
        </w:rPr>
      </w:pPr>
      <w:r>
        <w:rPr>
          <w:szCs w:val="22"/>
          <w:lang w:val="en-CA"/>
        </w:rPr>
        <w:t xml:space="preserve">To reduce memory consumption and decoder complexity, the IBC in </w:t>
      </w:r>
      <w:r w:rsidR="00952D05">
        <w:rPr>
          <w:szCs w:val="22"/>
          <w:lang w:val="en-CA"/>
        </w:rPr>
        <w:t>VVC</w:t>
      </w:r>
      <w:r>
        <w:rPr>
          <w:szCs w:val="22"/>
          <w:lang w:val="en-CA"/>
        </w:rPr>
        <w:t xml:space="preserve"> allows only the reconstructed portion of the predefined area including the region of current CTU and some region of the left CTU. </w:t>
      </w:r>
      <w:r w:rsidRPr="00A75E36">
        <w:rPr>
          <w:szCs w:val="22"/>
          <w:lang w:val="en-CA"/>
        </w:rPr>
        <w:fldChar w:fldCharType="begin"/>
      </w:r>
      <w:r w:rsidRPr="00A75E36">
        <w:rPr>
          <w:szCs w:val="22"/>
          <w:lang w:val="en-CA"/>
        </w:rPr>
        <w:instrText xml:space="preserve"> REF _Ref3815923 \h </w:instrText>
      </w:r>
      <w:r w:rsidRPr="00EA7ADA">
        <w:rPr>
          <w:szCs w:val="22"/>
          <w:lang w:val="en-CA"/>
        </w:rPr>
        <w:instrText xml:space="preserve"> \* MERGEFORMAT </w:instrText>
      </w:r>
      <w:r w:rsidRPr="00A75E36">
        <w:rPr>
          <w:szCs w:val="22"/>
          <w:lang w:val="en-CA"/>
        </w:rPr>
      </w:r>
      <w:r w:rsidRPr="00A75E36">
        <w:rPr>
          <w:szCs w:val="22"/>
          <w:lang w:val="en-CA"/>
        </w:rPr>
        <w:fldChar w:fldCharType="separate"/>
      </w:r>
      <w:r w:rsidR="003A61E2" w:rsidRPr="003A61E2">
        <w:rPr>
          <w:szCs w:val="22"/>
          <w:lang w:val="en-GB"/>
          <w:rPrChange w:id="424" w:author="v1-jc1" w:date="2020-12-06T19:24:00Z">
            <w:rPr>
              <w:b/>
              <w:sz w:val="20"/>
              <w:lang w:val="en-GB"/>
            </w:rPr>
          </w:rPrChange>
        </w:rPr>
        <w:t xml:space="preserve">Figure </w:t>
      </w:r>
      <w:r w:rsidR="003A61E2" w:rsidRPr="003A61E2">
        <w:rPr>
          <w:noProof/>
          <w:szCs w:val="22"/>
          <w:lang w:val="en-GB"/>
          <w:rPrChange w:id="425" w:author="v1-jc1" w:date="2020-12-06T19:24:00Z">
            <w:rPr>
              <w:b/>
              <w:noProof/>
              <w:sz w:val="20"/>
              <w:lang w:val="en-GB"/>
            </w:rPr>
          </w:rPrChange>
        </w:rPr>
        <w:t>57</w:t>
      </w:r>
      <w:r w:rsidRPr="00A75E36">
        <w:rPr>
          <w:szCs w:val="22"/>
          <w:lang w:val="en-CA"/>
        </w:rPr>
        <w:fldChar w:fldCharType="end"/>
      </w:r>
      <w:r w:rsidRPr="00A75E36">
        <w:rPr>
          <w:szCs w:val="22"/>
          <w:lang w:val="en-CA"/>
        </w:rPr>
        <w:t xml:space="preserve"> </w:t>
      </w:r>
      <w:r>
        <w:rPr>
          <w:szCs w:val="22"/>
          <w:lang w:val="en-CA"/>
        </w:rPr>
        <w:t>illustrate</w:t>
      </w:r>
      <w:r w:rsidR="0061111D">
        <w:rPr>
          <w:szCs w:val="22"/>
          <w:lang w:val="en-CA"/>
        </w:rPr>
        <w:t>s the reference region of IBC Mode</w:t>
      </w:r>
      <w:r w:rsidR="006433A0">
        <w:rPr>
          <w:szCs w:val="22"/>
          <w:lang w:val="en-CA"/>
        </w:rPr>
        <w:t xml:space="preserve">, where each block represents </w:t>
      </w:r>
      <w:r w:rsidR="006433A0" w:rsidRPr="006433A0">
        <w:rPr>
          <w:szCs w:val="22"/>
          <w:lang w:val="en-CA"/>
        </w:rPr>
        <w:t xml:space="preserve">64x64 </w:t>
      </w:r>
      <w:r w:rsidR="006433A0">
        <w:rPr>
          <w:szCs w:val="22"/>
          <w:lang w:val="en-CA"/>
        </w:rPr>
        <w:t xml:space="preserve">luma </w:t>
      </w:r>
      <w:r w:rsidR="006433A0" w:rsidRPr="006433A0">
        <w:rPr>
          <w:szCs w:val="22"/>
          <w:lang w:val="en-CA"/>
        </w:rPr>
        <w:t>sample</w:t>
      </w:r>
      <w:r w:rsidR="008B277D" w:rsidRPr="008B277D">
        <w:rPr>
          <w:szCs w:val="22"/>
          <w:lang w:val="en-CA"/>
        </w:rPr>
        <w:t xml:space="preserve"> </w:t>
      </w:r>
      <w:r w:rsidR="008B277D" w:rsidRPr="006433A0">
        <w:rPr>
          <w:szCs w:val="22"/>
          <w:lang w:val="en-CA"/>
        </w:rPr>
        <w:t>unit</w:t>
      </w:r>
      <w:r w:rsidR="006433A0">
        <w:rPr>
          <w:szCs w:val="22"/>
          <w:lang w:val="en-CA"/>
        </w:rPr>
        <w:t>.</w:t>
      </w:r>
    </w:p>
    <w:p w14:paraId="0E168772" w14:textId="1C59705D" w:rsidR="00A75E36" w:rsidRDefault="00A75E36" w:rsidP="00CA7357">
      <w:pPr>
        <w:jc w:val="center"/>
        <w:rPr>
          <w:szCs w:val="22"/>
          <w:lang w:val="en-CA"/>
        </w:rPr>
      </w:pPr>
      <w:r>
        <w:rPr>
          <w:noProof/>
          <w:lang w:eastAsia="zh-CN"/>
        </w:rPr>
        <mc:AlternateContent>
          <mc:Choice Requires="wpg">
            <w:drawing>
              <wp:inline distT="0" distB="0" distL="0" distR="0" wp14:anchorId="2E386878" wp14:editId="005CC5D5">
                <wp:extent cx="4068369" cy="2121408"/>
                <wp:effectExtent l="0" t="0" r="27940" b="12700"/>
                <wp:docPr id="66" name="Group 1"/>
                <wp:cNvGraphicFramePr/>
                <a:graphic xmlns:a="http://schemas.openxmlformats.org/drawingml/2006/main">
                  <a:graphicData uri="http://schemas.microsoft.com/office/word/2010/wordprocessingGroup">
                    <wpg:wgp>
                      <wpg:cNvGrpSpPr/>
                      <wpg:grpSpPr>
                        <a:xfrm>
                          <a:off x="0" y="0"/>
                          <a:ext cx="4068369" cy="2121408"/>
                          <a:chOff x="0" y="0"/>
                          <a:chExt cx="5991540" cy="3211708"/>
                        </a:xfrm>
                      </wpg:grpSpPr>
                      <wps:wsp>
                        <wps:cNvPr id="67" name="矩形 73"/>
                        <wps:cNvSpPr/>
                        <wps:spPr>
                          <a:xfrm>
                            <a:off x="8626" y="653981"/>
                            <a:ext cx="640715" cy="650875"/>
                          </a:xfrm>
                          <a:prstGeom prst="rect">
                            <a:avLst/>
                          </a:prstGeom>
                          <a:solidFill>
                            <a:schemeClr val="bg2">
                              <a:lumMod val="7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8" name="矩形 73"/>
                        <wps:cNvSpPr/>
                        <wps:spPr>
                          <a:xfrm>
                            <a:off x="650600" y="657087"/>
                            <a:ext cx="640715" cy="650875"/>
                          </a:xfrm>
                          <a:prstGeom prst="rect">
                            <a:avLst/>
                          </a:prstGeom>
                          <a:solidFill>
                            <a:schemeClr val="bg2">
                              <a:lumMod val="7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9" name="矩形 73"/>
                        <wps:cNvSpPr/>
                        <wps:spPr>
                          <a:xfrm>
                            <a:off x="11618" y="6574"/>
                            <a:ext cx="640715" cy="650875"/>
                          </a:xfrm>
                          <a:prstGeom prst="rect">
                            <a:avLst/>
                          </a:prstGeom>
                          <a:solidFill>
                            <a:schemeClr val="bg2">
                              <a:lumMod val="7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0B2AAD" w14:textId="77777777" w:rsidR="000561F4" w:rsidRPr="0063119B" w:rsidRDefault="000561F4" w:rsidP="00A75E36">
                              <w:pPr>
                                <w:pStyle w:val="NormalWeb"/>
                                <w:spacing w:before="0" w:beforeAutospacing="0" w:after="0" w:afterAutospacing="0"/>
                                <w:jc w:val="center"/>
                                <w:rPr>
                                  <w:sz w:val="18"/>
                                </w:rPr>
                              </w:pPr>
                              <w:r w:rsidRPr="0063119B">
                                <w:rPr>
                                  <w:rFonts w:asciiTheme="minorHAnsi" w:hAnsi="Calibri" w:cstheme="minorBidi"/>
                                  <w:color w:val="FFFFFF" w:themeColor="light1"/>
                                  <w:kern w:val="24"/>
                                  <w:sz w:val="44"/>
                                  <w:szCs w:val="72"/>
                                </w:rPr>
                                <w:t>X</w:t>
                              </w:r>
                            </w:p>
                          </w:txbxContent>
                        </wps:txbx>
                        <wps:bodyPr rtlCol="0" anchor="ctr"/>
                      </wps:wsp>
                      <wps:wsp>
                        <wps:cNvPr id="70" name="矩形 73"/>
                        <wps:cNvSpPr/>
                        <wps:spPr>
                          <a:xfrm>
                            <a:off x="1938131" y="652167"/>
                            <a:ext cx="640715" cy="65087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 name="矩形 73"/>
                        <wps:cNvSpPr/>
                        <wps:spPr>
                          <a:xfrm>
                            <a:off x="1291210" y="657093"/>
                            <a:ext cx="649335" cy="65087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2" name="矩形 73"/>
                        <wps:cNvSpPr/>
                        <wps:spPr>
                          <a:xfrm>
                            <a:off x="1938130" y="4960"/>
                            <a:ext cx="640715" cy="65087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7" name="矩形 73"/>
                        <wps:cNvSpPr/>
                        <wps:spPr>
                          <a:xfrm>
                            <a:off x="1293034" y="8628"/>
                            <a:ext cx="649335" cy="650875"/>
                          </a:xfrm>
                          <a:prstGeom prst="rect">
                            <a:avLst/>
                          </a:prstGeom>
                          <a:pattFill prst="ltVert">
                            <a:fgClr>
                              <a:schemeClr val="bg2">
                                <a:lumMod val="75000"/>
                              </a:schemeClr>
                            </a:fgClr>
                            <a:bgClr>
                              <a:schemeClr val="bg1"/>
                            </a:bgClr>
                          </a:patt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D1A057" w14:textId="77777777" w:rsidR="000561F4" w:rsidRPr="0063119B" w:rsidRDefault="000561F4" w:rsidP="00A75E36">
                              <w:pPr>
                                <w:pStyle w:val="NormalWeb"/>
                                <w:spacing w:before="0" w:beforeAutospacing="0" w:after="0" w:afterAutospacing="0"/>
                                <w:jc w:val="center"/>
                                <w:rPr>
                                  <w:sz w:val="16"/>
                                </w:rPr>
                              </w:pPr>
                              <w:r w:rsidRPr="0063119B">
                                <w:rPr>
                                  <w:rFonts w:asciiTheme="minorHAnsi" w:hAnsi="Calibri" w:cstheme="minorBidi"/>
                                  <w:color w:val="000000" w:themeColor="text1"/>
                                  <w:kern w:val="24"/>
                                  <w:sz w:val="22"/>
                                  <w:szCs w:val="36"/>
                                </w:rPr>
                                <w:t>Curr</w:t>
                              </w:r>
                            </w:p>
                          </w:txbxContent>
                        </wps:txbx>
                        <wps:bodyPr rtlCol="0" anchor="ctr"/>
                      </wps:wsp>
                      <wps:wsp>
                        <wps:cNvPr id="78" name="矩形 73"/>
                        <wps:cNvSpPr/>
                        <wps:spPr>
                          <a:xfrm>
                            <a:off x="657177" y="7865"/>
                            <a:ext cx="640715" cy="650875"/>
                          </a:xfrm>
                          <a:prstGeom prst="rect">
                            <a:avLst/>
                          </a:prstGeom>
                          <a:solidFill>
                            <a:schemeClr val="bg2">
                              <a:lumMod val="7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0" name="矩形 73"/>
                        <wps:cNvSpPr/>
                        <wps:spPr>
                          <a:xfrm>
                            <a:off x="1370" y="0"/>
                            <a:ext cx="1298460" cy="1303042"/>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1" name="矩形 73"/>
                        <wps:cNvSpPr/>
                        <wps:spPr>
                          <a:xfrm>
                            <a:off x="1290476" y="2946"/>
                            <a:ext cx="1298460" cy="1303042"/>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2" name="矩形 73"/>
                        <wps:cNvSpPr/>
                        <wps:spPr>
                          <a:xfrm>
                            <a:off x="7256" y="2551147"/>
                            <a:ext cx="640715" cy="650875"/>
                          </a:xfrm>
                          <a:prstGeom prst="rect">
                            <a:avLst/>
                          </a:prstGeom>
                          <a:solidFill>
                            <a:schemeClr val="bg2">
                              <a:lumMod val="7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BB9C7F" w14:textId="77777777" w:rsidR="000561F4" w:rsidRPr="0063119B" w:rsidRDefault="000561F4" w:rsidP="00A75E36">
                              <w:pPr>
                                <w:pStyle w:val="NormalWeb"/>
                                <w:spacing w:before="0" w:beforeAutospacing="0" w:after="0" w:afterAutospacing="0"/>
                                <w:jc w:val="center"/>
                                <w:rPr>
                                  <w:sz w:val="44"/>
                                  <w:szCs w:val="44"/>
                                </w:rPr>
                              </w:pPr>
                              <w:r w:rsidRPr="0063119B">
                                <w:rPr>
                                  <w:rFonts w:asciiTheme="minorHAnsi" w:hAnsi="Calibri" w:cstheme="minorBidi"/>
                                  <w:color w:val="FFFFFF" w:themeColor="light1"/>
                                  <w:kern w:val="24"/>
                                  <w:sz w:val="44"/>
                                  <w:szCs w:val="44"/>
                                </w:rPr>
                                <w:t>X</w:t>
                              </w:r>
                            </w:p>
                          </w:txbxContent>
                        </wps:txbx>
                        <wps:bodyPr rtlCol="0" anchor="ctr"/>
                      </wps:wsp>
                      <wps:wsp>
                        <wps:cNvPr id="83" name="矩形 73"/>
                        <wps:cNvSpPr/>
                        <wps:spPr>
                          <a:xfrm>
                            <a:off x="649230" y="2554253"/>
                            <a:ext cx="640715" cy="650875"/>
                          </a:xfrm>
                          <a:prstGeom prst="rect">
                            <a:avLst/>
                          </a:prstGeom>
                          <a:solidFill>
                            <a:schemeClr val="bg2">
                              <a:lumMod val="7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4" name="矩形 73"/>
                        <wps:cNvSpPr/>
                        <wps:spPr>
                          <a:xfrm>
                            <a:off x="5894" y="1903740"/>
                            <a:ext cx="640715" cy="650875"/>
                          </a:xfrm>
                          <a:prstGeom prst="rect">
                            <a:avLst/>
                          </a:prstGeom>
                          <a:solidFill>
                            <a:schemeClr val="bg2">
                              <a:lumMod val="7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AF211A" w14:textId="77777777" w:rsidR="000561F4" w:rsidRPr="0063119B" w:rsidRDefault="000561F4" w:rsidP="00A75E36">
                              <w:pPr>
                                <w:pStyle w:val="NormalWeb"/>
                                <w:spacing w:before="0" w:beforeAutospacing="0" w:after="0" w:afterAutospacing="0"/>
                                <w:jc w:val="center"/>
                                <w:rPr>
                                  <w:sz w:val="36"/>
                                  <w:szCs w:val="36"/>
                                </w:rPr>
                              </w:pPr>
                              <w:r w:rsidRPr="0063119B">
                                <w:rPr>
                                  <w:rFonts w:asciiTheme="minorHAnsi" w:hAnsi="Calibri" w:cstheme="minorBidi"/>
                                  <w:color w:val="FFFFFF" w:themeColor="light1"/>
                                  <w:kern w:val="24"/>
                                  <w:sz w:val="36"/>
                                  <w:szCs w:val="36"/>
                                </w:rPr>
                                <w:t>X</w:t>
                              </w:r>
                            </w:p>
                          </w:txbxContent>
                        </wps:txbx>
                        <wps:bodyPr rtlCol="0" anchor="ctr"/>
                      </wps:wsp>
                      <wps:wsp>
                        <wps:cNvPr id="85" name="矩形 73"/>
                        <wps:cNvSpPr/>
                        <wps:spPr>
                          <a:xfrm>
                            <a:off x="1936761" y="2549333"/>
                            <a:ext cx="640715" cy="65087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6" name="矩形 73"/>
                        <wps:cNvSpPr/>
                        <wps:spPr>
                          <a:xfrm>
                            <a:off x="1289840" y="2554259"/>
                            <a:ext cx="649335" cy="650875"/>
                          </a:xfrm>
                          <a:prstGeom prst="rect">
                            <a:avLst/>
                          </a:prstGeom>
                          <a:pattFill prst="ltVert">
                            <a:fgClr>
                              <a:schemeClr val="bg2">
                                <a:lumMod val="75000"/>
                              </a:schemeClr>
                            </a:fgClr>
                            <a:bgClr>
                              <a:schemeClr val="bg1"/>
                            </a:bgClr>
                          </a:patt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394218" w14:textId="77777777" w:rsidR="000561F4" w:rsidRPr="0063119B" w:rsidRDefault="000561F4" w:rsidP="00A75E36">
                              <w:pPr>
                                <w:pStyle w:val="NormalWeb"/>
                                <w:spacing w:before="0" w:beforeAutospacing="0" w:after="0" w:afterAutospacing="0"/>
                                <w:jc w:val="center"/>
                                <w:rPr>
                                  <w:sz w:val="16"/>
                                </w:rPr>
                              </w:pPr>
                              <w:r w:rsidRPr="0063119B">
                                <w:rPr>
                                  <w:rFonts w:asciiTheme="minorHAnsi" w:hAnsi="Calibri" w:cstheme="minorBidi"/>
                                  <w:color w:val="000000" w:themeColor="text1"/>
                                  <w:kern w:val="24"/>
                                  <w:sz w:val="22"/>
                                  <w:szCs w:val="36"/>
                                </w:rPr>
                                <w:t>Curr</w:t>
                              </w:r>
                            </w:p>
                          </w:txbxContent>
                        </wps:txbx>
                        <wps:bodyPr rtlCol="0" anchor="ctr"/>
                      </wps:wsp>
                      <wps:wsp>
                        <wps:cNvPr id="87" name="矩形 73"/>
                        <wps:cNvSpPr/>
                        <wps:spPr>
                          <a:xfrm>
                            <a:off x="1936760" y="1902126"/>
                            <a:ext cx="640715" cy="650875"/>
                          </a:xfrm>
                          <a:prstGeom prst="rect">
                            <a:avLst/>
                          </a:prstGeom>
                          <a:solidFill>
                            <a:schemeClr val="bg2">
                              <a:lumMod val="7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8" name="矩形 73"/>
                        <wps:cNvSpPr/>
                        <wps:spPr>
                          <a:xfrm>
                            <a:off x="1291664" y="1905794"/>
                            <a:ext cx="649335" cy="650875"/>
                          </a:xfrm>
                          <a:prstGeom prst="rect">
                            <a:avLst/>
                          </a:prstGeom>
                          <a:solidFill>
                            <a:schemeClr val="bg2">
                              <a:lumMod val="7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 name="矩形 73"/>
                        <wps:cNvSpPr/>
                        <wps:spPr>
                          <a:xfrm>
                            <a:off x="651453" y="1905031"/>
                            <a:ext cx="640715" cy="650875"/>
                          </a:xfrm>
                          <a:prstGeom prst="rect">
                            <a:avLst/>
                          </a:prstGeom>
                          <a:solidFill>
                            <a:schemeClr val="bg2">
                              <a:lumMod val="7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04C62B" w14:textId="77777777" w:rsidR="000561F4" w:rsidRPr="0063119B" w:rsidRDefault="000561F4" w:rsidP="00A75E36">
                              <w:pPr>
                                <w:pStyle w:val="NormalWeb"/>
                                <w:spacing w:before="0" w:beforeAutospacing="0" w:after="0" w:afterAutospacing="0"/>
                                <w:jc w:val="center"/>
                                <w:rPr>
                                  <w:sz w:val="44"/>
                                  <w:szCs w:val="44"/>
                                </w:rPr>
                              </w:pPr>
                              <w:r w:rsidRPr="0063119B">
                                <w:rPr>
                                  <w:rFonts w:asciiTheme="minorHAnsi" w:hAnsi="Calibri" w:cstheme="minorBidi"/>
                                  <w:color w:val="FFFFFF" w:themeColor="light1"/>
                                  <w:kern w:val="24"/>
                                  <w:sz w:val="44"/>
                                  <w:szCs w:val="44"/>
                                </w:rPr>
                                <w:t>X</w:t>
                              </w:r>
                            </w:p>
                          </w:txbxContent>
                        </wps:txbx>
                        <wps:bodyPr rtlCol="0" anchor="ctr"/>
                      </wps:wsp>
                      <wps:wsp>
                        <wps:cNvPr id="111" name="矩形 73"/>
                        <wps:cNvSpPr/>
                        <wps:spPr>
                          <a:xfrm>
                            <a:off x="0" y="1897166"/>
                            <a:ext cx="1298461" cy="1303042"/>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2" name="矩形 73"/>
                        <wps:cNvSpPr/>
                        <wps:spPr>
                          <a:xfrm>
                            <a:off x="1289106" y="1900112"/>
                            <a:ext cx="1298460" cy="1303042"/>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 name="矩形 73"/>
                        <wps:cNvSpPr/>
                        <wps:spPr>
                          <a:xfrm>
                            <a:off x="3401876" y="2557721"/>
                            <a:ext cx="640715" cy="650875"/>
                          </a:xfrm>
                          <a:prstGeom prst="rect">
                            <a:avLst/>
                          </a:prstGeom>
                          <a:solidFill>
                            <a:schemeClr val="bg2">
                              <a:lumMod val="7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15FFB0" w14:textId="77777777" w:rsidR="000561F4" w:rsidRPr="0063119B" w:rsidRDefault="000561F4" w:rsidP="00A75E36">
                              <w:pPr>
                                <w:pStyle w:val="NormalWeb"/>
                                <w:spacing w:before="0" w:beforeAutospacing="0" w:after="0" w:afterAutospacing="0"/>
                                <w:jc w:val="center"/>
                                <w:rPr>
                                  <w:sz w:val="44"/>
                                  <w:szCs w:val="44"/>
                                </w:rPr>
                              </w:pPr>
                              <w:r w:rsidRPr="0063119B">
                                <w:rPr>
                                  <w:rFonts w:asciiTheme="minorHAnsi" w:hAnsi="Calibri" w:cstheme="minorBidi"/>
                                  <w:color w:val="FFFFFF" w:themeColor="light1"/>
                                  <w:kern w:val="24"/>
                                  <w:sz w:val="44"/>
                                  <w:szCs w:val="44"/>
                                </w:rPr>
                                <w:t>X</w:t>
                              </w:r>
                            </w:p>
                          </w:txbxContent>
                        </wps:txbx>
                        <wps:bodyPr rtlCol="0" anchor="ctr"/>
                      </wps:wsp>
                      <wps:wsp>
                        <wps:cNvPr id="114" name="矩形 73"/>
                        <wps:cNvSpPr/>
                        <wps:spPr>
                          <a:xfrm>
                            <a:off x="4043850" y="2560827"/>
                            <a:ext cx="640715" cy="650875"/>
                          </a:xfrm>
                          <a:prstGeom prst="rect">
                            <a:avLst/>
                          </a:prstGeom>
                          <a:solidFill>
                            <a:schemeClr val="bg2">
                              <a:lumMod val="7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B47D2D" w14:textId="77777777" w:rsidR="000561F4" w:rsidRPr="0063119B" w:rsidRDefault="000561F4" w:rsidP="00A75E36">
                              <w:pPr>
                                <w:pStyle w:val="NormalWeb"/>
                                <w:spacing w:before="0" w:beforeAutospacing="0" w:after="0" w:afterAutospacing="0"/>
                                <w:jc w:val="center"/>
                                <w:rPr>
                                  <w:sz w:val="44"/>
                                  <w:szCs w:val="44"/>
                                </w:rPr>
                              </w:pPr>
                              <w:r w:rsidRPr="0063119B">
                                <w:rPr>
                                  <w:rFonts w:asciiTheme="minorHAnsi" w:hAnsi="Calibri" w:cstheme="minorBidi"/>
                                  <w:color w:val="FFFFFF" w:themeColor="light1"/>
                                  <w:kern w:val="24"/>
                                  <w:sz w:val="44"/>
                                  <w:szCs w:val="44"/>
                                </w:rPr>
                                <w:t>X</w:t>
                              </w:r>
                            </w:p>
                          </w:txbxContent>
                        </wps:txbx>
                        <wps:bodyPr rtlCol="0" anchor="ctr"/>
                      </wps:wsp>
                      <wps:wsp>
                        <wps:cNvPr id="115" name="矩形 73"/>
                        <wps:cNvSpPr/>
                        <wps:spPr>
                          <a:xfrm>
                            <a:off x="3400514" y="1910314"/>
                            <a:ext cx="640715" cy="650875"/>
                          </a:xfrm>
                          <a:prstGeom prst="rect">
                            <a:avLst/>
                          </a:prstGeom>
                          <a:solidFill>
                            <a:schemeClr val="bg2">
                              <a:lumMod val="7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2372BC" w14:textId="77777777" w:rsidR="000561F4" w:rsidRPr="0063119B" w:rsidRDefault="000561F4" w:rsidP="00A75E36">
                              <w:pPr>
                                <w:pStyle w:val="NormalWeb"/>
                                <w:spacing w:before="0" w:beforeAutospacing="0" w:after="0" w:afterAutospacing="0"/>
                                <w:jc w:val="center"/>
                                <w:rPr>
                                  <w:sz w:val="18"/>
                                </w:rPr>
                              </w:pPr>
                              <w:r w:rsidRPr="0063119B">
                                <w:rPr>
                                  <w:rFonts w:asciiTheme="minorHAnsi" w:hAnsi="Calibri" w:cstheme="minorBidi"/>
                                  <w:color w:val="FFFFFF" w:themeColor="light1"/>
                                  <w:kern w:val="24"/>
                                  <w:sz w:val="44"/>
                                  <w:szCs w:val="72"/>
                                </w:rPr>
                                <w:t>X</w:t>
                              </w:r>
                            </w:p>
                          </w:txbxContent>
                        </wps:txbx>
                        <wps:bodyPr rtlCol="0" anchor="ctr"/>
                      </wps:wsp>
                      <wps:wsp>
                        <wps:cNvPr id="116" name="矩形 73"/>
                        <wps:cNvSpPr/>
                        <wps:spPr>
                          <a:xfrm>
                            <a:off x="5331381" y="2555907"/>
                            <a:ext cx="640715" cy="650875"/>
                          </a:xfrm>
                          <a:prstGeom prst="rect">
                            <a:avLst/>
                          </a:prstGeom>
                          <a:pattFill prst="ltVert">
                            <a:fgClr>
                              <a:schemeClr val="bg2">
                                <a:lumMod val="75000"/>
                              </a:schemeClr>
                            </a:fgClr>
                            <a:bgClr>
                              <a:schemeClr val="bg1"/>
                            </a:bgClr>
                          </a:patt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BCA456" w14:textId="77777777" w:rsidR="000561F4" w:rsidRPr="0063119B" w:rsidRDefault="000561F4" w:rsidP="00A75E36">
                              <w:pPr>
                                <w:pStyle w:val="NormalWeb"/>
                                <w:spacing w:before="0" w:beforeAutospacing="0" w:after="0" w:afterAutospacing="0"/>
                                <w:jc w:val="center"/>
                                <w:rPr>
                                  <w:sz w:val="16"/>
                                </w:rPr>
                              </w:pPr>
                              <w:r w:rsidRPr="0063119B">
                                <w:rPr>
                                  <w:rFonts w:asciiTheme="minorHAnsi" w:hAnsi="Calibri" w:cstheme="minorBidi"/>
                                  <w:color w:val="000000" w:themeColor="text1"/>
                                  <w:kern w:val="24"/>
                                  <w:sz w:val="22"/>
                                  <w:szCs w:val="36"/>
                                </w:rPr>
                                <w:t>Curr</w:t>
                              </w:r>
                            </w:p>
                          </w:txbxContent>
                        </wps:txbx>
                        <wps:bodyPr rtlCol="0" anchor="ctr"/>
                      </wps:wsp>
                      <wps:wsp>
                        <wps:cNvPr id="117" name="矩形 73"/>
                        <wps:cNvSpPr/>
                        <wps:spPr>
                          <a:xfrm>
                            <a:off x="4684460" y="2560833"/>
                            <a:ext cx="649335" cy="650875"/>
                          </a:xfrm>
                          <a:prstGeom prst="rect">
                            <a:avLst/>
                          </a:prstGeom>
                          <a:solidFill>
                            <a:schemeClr val="bg2">
                              <a:lumMod val="7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 name="矩形 73"/>
                        <wps:cNvSpPr/>
                        <wps:spPr>
                          <a:xfrm>
                            <a:off x="5331380" y="1908700"/>
                            <a:ext cx="640715" cy="650875"/>
                          </a:xfrm>
                          <a:prstGeom prst="rect">
                            <a:avLst/>
                          </a:prstGeom>
                          <a:solidFill>
                            <a:schemeClr val="bg2">
                              <a:lumMod val="7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 name="矩形 73"/>
                        <wps:cNvSpPr/>
                        <wps:spPr>
                          <a:xfrm>
                            <a:off x="4686284" y="1912368"/>
                            <a:ext cx="649335" cy="650875"/>
                          </a:xfrm>
                          <a:prstGeom prst="rect">
                            <a:avLst/>
                          </a:prstGeom>
                          <a:solidFill>
                            <a:schemeClr val="bg2">
                              <a:lumMod val="7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 name="矩形 73"/>
                        <wps:cNvSpPr/>
                        <wps:spPr>
                          <a:xfrm>
                            <a:off x="4046073" y="1911605"/>
                            <a:ext cx="640715" cy="650875"/>
                          </a:xfrm>
                          <a:prstGeom prst="rect">
                            <a:avLst/>
                          </a:prstGeom>
                          <a:solidFill>
                            <a:schemeClr val="bg2">
                              <a:lumMod val="7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8DABEA" w14:textId="77777777" w:rsidR="000561F4" w:rsidRPr="0063119B" w:rsidRDefault="000561F4" w:rsidP="00A75E36">
                              <w:pPr>
                                <w:pStyle w:val="NormalWeb"/>
                                <w:spacing w:before="0" w:beforeAutospacing="0" w:after="0" w:afterAutospacing="0"/>
                                <w:jc w:val="center"/>
                                <w:rPr>
                                  <w:sz w:val="44"/>
                                  <w:szCs w:val="44"/>
                                </w:rPr>
                              </w:pPr>
                              <w:r w:rsidRPr="0063119B">
                                <w:rPr>
                                  <w:rFonts w:asciiTheme="minorHAnsi" w:hAnsi="Calibri" w:cstheme="minorBidi"/>
                                  <w:color w:val="FFFFFF" w:themeColor="light1"/>
                                  <w:kern w:val="24"/>
                                  <w:sz w:val="44"/>
                                  <w:szCs w:val="44"/>
                                </w:rPr>
                                <w:t>X</w:t>
                              </w:r>
                            </w:p>
                          </w:txbxContent>
                        </wps:txbx>
                        <wps:bodyPr rtlCol="0" anchor="ctr"/>
                      </wps:wsp>
                      <wps:wsp>
                        <wps:cNvPr id="121" name="矩形 73"/>
                        <wps:cNvSpPr/>
                        <wps:spPr>
                          <a:xfrm>
                            <a:off x="3394620" y="1903740"/>
                            <a:ext cx="1298460" cy="1303042"/>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2" name="矩形 73"/>
                        <wps:cNvSpPr/>
                        <wps:spPr>
                          <a:xfrm>
                            <a:off x="4683726" y="1906686"/>
                            <a:ext cx="1298460" cy="1303042"/>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 name="矩形 73"/>
                        <wps:cNvSpPr/>
                        <wps:spPr>
                          <a:xfrm>
                            <a:off x="3411230" y="660555"/>
                            <a:ext cx="640715" cy="650875"/>
                          </a:xfrm>
                          <a:prstGeom prst="rect">
                            <a:avLst/>
                          </a:prstGeom>
                          <a:solidFill>
                            <a:schemeClr val="bg2">
                              <a:lumMod val="7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ABD16B" w14:textId="77777777" w:rsidR="000561F4" w:rsidRDefault="000561F4" w:rsidP="00A75E36">
                              <w:pPr>
                                <w:pStyle w:val="NormalWeb"/>
                                <w:spacing w:before="0" w:beforeAutospacing="0" w:after="0" w:afterAutospacing="0"/>
                                <w:jc w:val="center"/>
                              </w:pPr>
                            </w:p>
                          </w:txbxContent>
                        </wps:txbx>
                        <wps:bodyPr rtlCol="0" anchor="ctr"/>
                      </wps:wsp>
                      <wps:wsp>
                        <wps:cNvPr id="124" name="矩形 73"/>
                        <wps:cNvSpPr/>
                        <wps:spPr>
                          <a:xfrm>
                            <a:off x="4053204" y="663661"/>
                            <a:ext cx="640715" cy="650875"/>
                          </a:xfrm>
                          <a:prstGeom prst="rect">
                            <a:avLst/>
                          </a:prstGeom>
                          <a:solidFill>
                            <a:schemeClr val="bg2">
                              <a:lumMod val="7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5" name="矩形 73"/>
                        <wps:cNvSpPr/>
                        <wps:spPr>
                          <a:xfrm>
                            <a:off x="3409868" y="13148"/>
                            <a:ext cx="640715" cy="650875"/>
                          </a:xfrm>
                          <a:prstGeom prst="rect">
                            <a:avLst/>
                          </a:prstGeom>
                          <a:solidFill>
                            <a:schemeClr val="bg2">
                              <a:lumMod val="7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2764A7" w14:textId="77777777" w:rsidR="000561F4" w:rsidRPr="0063119B" w:rsidRDefault="000561F4" w:rsidP="00A75E36">
                              <w:pPr>
                                <w:pStyle w:val="NormalWeb"/>
                                <w:spacing w:before="0" w:beforeAutospacing="0" w:after="0" w:afterAutospacing="0"/>
                                <w:jc w:val="center"/>
                                <w:rPr>
                                  <w:sz w:val="18"/>
                                </w:rPr>
                              </w:pPr>
                              <w:r w:rsidRPr="0063119B">
                                <w:rPr>
                                  <w:rFonts w:asciiTheme="minorHAnsi" w:hAnsi="Calibri" w:cstheme="minorBidi"/>
                                  <w:color w:val="FFFFFF" w:themeColor="light1"/>
                                  <w:kern w:val="24"/>
                                  <w:sz w:val="44"/>
                                  <w:szCs w:val="72"/>
                                </w:rPr>
                                <w:t>X</w:t>
                              </w:r>
                            </w:p>
                          </w:txbxContent>
                        </wps:txbx>
                        <wps:bodyPr rtlCol="0" anchor="ctr"/>
                      </wps:wsp>
                      <wps:wsp>
                        <wps:cNvPr id="126" name="矩形 73"/>
                        <wps:cNvSpPr/>
                        <wps:spPr>
                          <a:xfrm>
                            <a:off x="5340735" y="658741"/>
                            <a:ext cx="640715" cy="65087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7" name="矩形 73"/>
                        <wps:cNvSpPr/>
                        <wps:spPr>
                          <a:xfrm>
                            <a:off x="5340734" y="11534"/>
                            <a:ext cx="640715" cy="650875"/>
                          </a:xfrm>
                          <a:prstGeom prst="rect">
                            <a:avLst/>
                          </a:prstGeom>
                          <a:pattFill prst="ltVert">
                            <a:fgClr>
                              <a:schemeClr val="bg2">
                                <a:lumMod val="75000"/>
                              </a:schemeClr>
                            </a:fgClr>
                            <a:bgClr>
                              <a:schemeClr val="bg1"/>
                            </a:bgClr>
                          </a:patt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9BD1AD" w14:textId="77777777" w:rsidR="000561F4" w:rsidRPr="0063119B" w:rsidRDefault="000561F4" w:rsidP="00A75E36">
                              <w:pPr>
                                <w:pStyle w:val="NormalWeb"/>
                                <w:spacing w:before="0" w:beforeAutospacing="0" w:after="0" w:afterAutospacing="0"/>
                                <w:jc w:val="center"/>
                                <w:rPr>
                                  <w:sz w:val="16"/>
                                </w:rPr>
                              </w:pPr>
                              <w:r w:rsidRPr="0063119B">
                                <w:rPr>
                                  <w:rFonts w:asciiTheme="minorHAnsi" w:hAnsi="Calibri" w:cstheme="minorBidi"/>
                                  <w:color w:val="000000" w:themeColor="text1"/>
                                  <w:kern w:val="24"/>
                                  <w:sz w:val="22"/>
                                  <w:szCs w:val="36"/>
                                </w:rPr>
                                <w:t>Curr</w:t>
                              </w:r>
                            </w:p>
                          </w:txbxContent>
                        </wps:txbx>
                        <wps:bodyPr rtlCol="0" anchor="ctr"/>
                      </wps:wsp>
                      <wps:wsp>
                        <wps:cNvPr id="128" name="矩形 73"/>
                        <wps:cNvSpPr/>
                        <wps:spPr>
                          <a:xfrm>
                            <a:off x="4055427" y="14439"/>
                            <a:ext cx="640715" cy="650875"/>
                          </a:xfrm>
                          <a:prstGeom prst="rect">
                            <a:avLst/>
                          </a:prstGeom>
                          <a:solidFill>
                            <a:schemeClr val="bg2">
                              <a:lumMod val="7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47ECF8" w14:textId="77777777" w:rsidR="000561F4" w:rsidRPr="0063119B" w:rsidRDefault="000561F4" w:rsidP="00A75E36">
                              <w:pPr>
                                <w:pStyle w:val="NormalWeb"/>
                                <w:spacing w:before="0" w:beforeAutospacing="0" w:after="0" w:afterAutospacing="0"/>
                                <w:jc w:val="center"/>
                                <w:rPr>
                                  <w:sz w:val="44"/>
                                  <w:szCs w:val="44"/>
                                </w:rPr>
                              </w:pPr>
                              <w:r w:rsidRPr="0063119B">
                                <w:rPr>
                                  <w:rFonts w:asciiTheme="minorHAnsi" w:hAnsi="Calibri" w:cstheme="minorBidi"/>
                                  <w:color w:val="FFFFFF" w:themeColor="light1"/>
                                  <w:kern w:val="24"/>
                                  <w:sz w:val="44"/>
                                  <w:szCs w:val="44"/>
                                </w:rPr>
                                <w:t>X</w:t>
                              </w:r>
                            </w:p>
                          </w:txbxContent>
                        </wps:txbx>
                        <wps:bodyPr rtlCol="0" anchor="ctr"/>
                      </wps:wsp>
                      <wps:wsp>
                        <wps:cNvPr id="129" name="矩形 73"/>
                        <wps:cNvSpPr/>
                        <wps:spPr>
                          <a:xfrm>
                            <a:off x="3403974" y="6574"/>
                            <a:ext cx="1298460" cy="1303042"/>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0" name="矩形 73"/>
                        <wps:cNvSpPr/>
                        <wps:spPr>
                          <a:xfrm>
                            <a:off x="4693080" y="9520"/>
                            <a:ext cx="1298460" cy="1303042"/>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1" name="矩形 73"/>
                        <wps:cNvSpPr/>
                        <wps:spPr>
                          <a:xfrm>
                            <a:off x="4700982" y="13719"/>
                            <a:ext cx="649335" cy="650875"/>
                          </a:xfrm>
                          <a:prstGeom prst="rect">
                            <a:avLst/>
                          </a:prstGeom>
                          <a:solidFill>
                            <a:schemeClr val="bg2">
                              <a:lumMod val="7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E386878" id="Group 1" o:spid="_x0000_s1047" style="width:320.35pt;height:167.05pt;mso-position-horizontal-relative:char;mso-position-vertical-relative:line" coordsize="59915,32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">
                <v:rect id="矩形 73" o:spid="_x0000_s1048" style="position:absolute;left:86;top:6539;width:6407;height:6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" fillcolor="#c4bc96 [2414]" strokecolor="black [3213]" strokeweight=".25pt"/>
                <v:rect id="矩形 73" o:spid="_x0000_s1049" style="position:absolute;left:6506;top:6570;width:6407;height:6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" fillcolor="#c4bc96 [2414]" strokecolor="black [3213]" strokeweight=".25pt"/>
                <v:rect id="矩形 73" o:spid="_x0000_s1050" style="position:absolute;left:116;top:65;width:6407;height:6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" fillcolor="#c4bc96 [2414]" strokecolor="black [3213]" strokeweight=".25pt">
                  <v:textbox>
                    <w:txbxContent>
                      <w:p w14:paraId="4C0B2AAD" w14:textId="77777777" w:rsidR="000561F4" w:rsidRPr="0063119B" w:rsidRDefault="000561F4" w:rsidP="00A75E36">
                        <w:pPr>
                          <w:pStyle w:val="NormalWeb"/>
                          <w:spacing w:before="0" w:beforeAutospacing="0" w:after="0" w:afterAutospacing="0"/>
                          <w:jc w:val="center"/>
                          <w:rPr>
                            <w:sz w:val="18"/>
                          </w:rPr>
                        </w:pPr>
                        <w:r w:rsidRPr="0063119B">
                          <w:rPr>
                            <w:rFonts w:asciiTheme="minorHAnsi" w:hAnsi="Calibri" w:cstheme="minorBidi"/>
                            <w:color w:val="FFFFFF" w:themeColor="light1"/>
                            <w:kern w:val="24"/>
                            <w:sz w:val="44"/>
                            <w:szCs w:val="72"/>
                          </w:rPr>
                          <w:t>X</w:t>
                        </w:r>
                      </w:p>
                    </w:txbxContent>
                  </v:textbox>
                </v:rect>
                <v:rect id="矩形 73" o:spid="_x0000_s1051" style="position:absolute;left:19381;top:6521;width:6407;height:6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" filled="f" strokecolor="black [3213]" strokeweight=".25pt"/>
                <v:rect id="矩形 73" o:spid="_x0000_s1052" style="position:absolute;left:12912;top:6570;width:6493;height:6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" filled="f" strokecolor="black [3213]" strokeweight=".25pt"/>
                <v:rect id="矩形 73" o:spid="_x0000_s1053" style="position:absolute;left:19381;top:49;width:6407;height:6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" filled="f" strokecolor="black [3213]" strokeweight=".25pt"/>
                <v:rect id="矩形 73" o:spid="_x0000_s1054" style="position:absolute;left:12930;top:86;width:6493;height:6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" fillcolor="#c4bc96 [2414]" strokecolor="black [3213]" strokeweight=".25pt">
                  <v:fill r:id="rId93" o:title="" color2="white [3212]" type="pattern"/>
                  <v:textbox>
                    <w:txbxContent>
                      <w:p w14:paraId="01D1A057" w14:textId="77777777" w:rsidR="000561F4" w:rsidRPr="0063119B" w:rsidRDefault="000561F4" w:rsidP="00A75E36">
                        <w:pPr>
                          <w:pStyle w:val="NormalWeb"/>
                          <w:spacing w:before="0" w:beforeAutospacing="0" w:after="0" w:afterAutospacing="0"/>
                          <w:jc w:val="center"/>
                          <w:rPr>
                            <w:sz w:val="16"/>
                          </w:rPr>
                        </w:pPr>
                        <w:r w:rsidRPr="0063119B">
                          <w:rPr>
                            <w:rFonts w:asciiTheme="minorHAnsi" w:hAnsi="Calibri" w:cstheme="minorBidi"/>
                            <w:color w:val="000000" w:themeColor="text1"/>
                            <w:kern w:val="24"/>
                            <w:sz w:val="22"/>
                            <w:szCs w:val="36"/>
                          </w:rPr>
                          <w:t>Curr</w:t>
                        </w:r>
                      </w:p>
                    </w:txbxContent>
                  </v:textbox>
                </v:rect>
                <v:rect id="矩形 73" o:spid="_x0000_s1055" style="position:absolute;left:6571;top:78;width:6407;height:6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" fillcolor="#c4bc96 [2414]" strokecolor="black [3213]" strokeweight=".25pt"/>
                <v:rect id="矩形 73" o:spid="_x0000_s1056" style="position:absolute;left:13;width:12985;height:13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" filled="f" strokecolor="black [3213]" strokeweight="1.5pt"/>
                <v:rect id="矩形 73" o:spid="_x0000_s1057" style="position:absolute;left:12904;top:29;width:12985;height:13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" filled="f" strokecolor="black [3213]" strokeweight="1.5pt"/>
                <v:rect id="矩形 73" o:spid="_x0000_s1058" style="position:absolute;left:72;top:25511;width:6407;height:6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" fillcolor="#c4bc96 [2414]" strokecolor="black [3213]" strokeweight=".25pt">
                  <v:textbox>
                    <w:txbxContent>
                      <w:p w14:paraId="53BB9C7F" w14:textId="77777777" w:rsidR="000561F4" w:rsidRPr="0063119B" w:rsidRDefault="000561F4" w:rsidP="00A75E36">
                        <w:pPr>
                          <w:pStyle w:val="NormalWeb"/>
                          <w:spacing w:before="0" w:beforeAutospacing="0" w:after="0" w:afterAutospacing="0"/>
                          <w:jc w:val="center"/>
                          <w:rPr>
                            <w:sz w:val="44"/>
                            <w:szCs w:val="44"/>
                          </w:rPr>
                        </w:pPr>
                        <w:r w:rsidRPr="0063119B">
                          <w:rPr>
                            <w:rFonts w:asciiTheme="minorHAnsi" w:hAnsi="Calibri" w:cstheme="minorBidi"/>
                            <w:color w:val="FFFFFF" w:themeColor="light1"/>
                            <w:kern w:val="24"/>
                            <w:sz w:val="44"/>
                            <w:szCs w:val="44"/>
                          </w:rPr>
                          <w:t>X</w:t>
                        </w:r>
                      </w:p>
                    </w:txbxContent>
                  </v:textbox>
                </v:rect>
                <v:rect id="矩形 73" o:spid="_x0000_s1059" style="position:absolute;left:6492;top:25542;width:6407;height:6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" fillcolor="#c4bc96 [2414]" strokecolor="black [3213]" strokeweight=".25pt"/>
                <v:rect id="矩形 73" o:spid="_x0000_s1060" style="position:absolute;left:58;top:19037;width:6408;height:6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" fillcolor="#c4bc96 [2414]" strokecolor="black [3213]" strokeweight=".25pt">
                  <v:textbox>
                    <w:txbxContent>
                      <w:p w14:paraId="55AF211A" w14:textId="77777777" w:rsidR="000561F4" w:rsidRPr="0063119B" w:rsidRDefault="000561F4" w:rsidP="00A75E36">
                        <w:pPr>
                          <w:pStyle w:val="NormalWeb"/>
                          <w:spacing w:before="0" w:beforeAutospacing="0" w:after="0" w:afterAutospacing="0"/>
                          <w:jc w:val="center"/>
                          <w:rPr>
                            <w:sz w:val="36"/>
                            <w:szCs w:val="36"/>
                          </w:rPr>
                        </w:pPr>
                        <w:r w:rsidRPr="0063119B">
                          <w:rPr>
                            <w:rFonts w:asciiTheme="minorHAnsi" w:hAnsi="Calibri" w:cstheme="minorBidi"/>
                            <w:color w:val="FFFFFF" w:themeColor="light1"/>
                            <w:kern w:val="24"/>
                            <w:sz w:val="36"/>
                            <w:szCs w:val="36"/>
                          </w:rPr>
                          <w:t>X</w:t>
                        </w:r>
                      </w:p>
                    </w:txbxContent>
                  </v:textbox>
                </v:rect>
                <v:rect id="矩形 73" o:spid="_x0000_s1061" style="position:absolute;left:19367;top:25493;width:6407;height:6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" filled="f" strokecolor="black [3213]" strokeweight=".25pt"/>
                <v:rect id="矩形 73" o:spid="_x0000_s1062" style="position:absolute;left:12898;top:25542;width:6493;height:6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" fillcolor="#c4bc96 [2414]" strokecolor="black [3213]" strokeweight=".25pt">
                  <v:fill r:id="rId93" o:title="" color2="white [3212]" type="pattern"/>
                  <v:textbox>
                    <w:txbxContent>
                      <w:p w14:paraId="21394218" w14:textId="77777777" w:rsidR="000561F4" w:rsidRPr="0063119B" w:rsidRDefault="000561F4" w:rsidP="00A75E36">
                        <w:pPr>
                          <w:pStyle w:val="NormalWeb"/>
                          <w:spacing w:before="0" w:beforeAutospacing="0" w:after="0" w:afterAutospacing="0"/>
                          <w:jc w:val="center"/>
                          <w:rPr>
                            <w:sz w:val="16"/>
                          </w:rPr>
                        </w:pPr>
                        <w:r w:rsidRPr="0063119B">
                          <w:rPr>
                            <w:rFonts w:asciiTheme="minorHAnsi" w:hAnsi="Calibri" w:cstheme="minorBidi"/>
                            <w:color w:val="000000" w:themeColor="text1"/>
                            <w:kern w:val="24"/>
                            <w:sz w:val="22"/>
                            <w:szCs w:val="36"/>
                          </w:rPr>
                          <w:t>Curr</w:t>
                        </w:r>
                      </w:p>
                    </w:txbxContent>
                  </v:textbox>
                </v:rect>
                <v:rect id="矩形 73" o:spid="_x0000_s1063" style="position:absolute;left:19367;top:19021;width:6407;height:6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" fillcolor="#c4bc96 [2414]" strokecolor="black [3213]" strokeweight=".25pt"/>
                <v:rect id="矩形 73" o:spid="_x0000_s1064" style="position:absolute;left:12916;top:19057;width:6493;height:6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" fillcolor="#c4bc96 [2414]" strokecolor="black [3213]" strokeweight=".25pt"/>
                <v:rect id="矩形 73" o:spid="_x0000_s1065" style="position:absolute;left:6514;top:19050;width:6407;height:6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" fillcolor="#c4bc96 [2414]" strokecolor="black [3213]" strokeweight=".25pt">
                  <v:textbox>
                    <w:txbxContent>
                      <w:p w14:paraId="7704C62B" w14:textId="77777777" w:rsidR="000561F4" w:rsidRPr="0063119B" w:rsidRDefault="000561F4" w:rsidP="00A75E36">
                        <w:pPr>
                          <w:pStyle w:val="NormalWeb"/>
                          <w:spacing w:before="0" w:beforeAutospacing="0" w:after="0" w:afterAutospacing="0"/>
                          <w:jc w:val="center"/>
                          <w:rPr>
                            <w:sz w:val="44"/>
                            <w:szCs w:val="44"/>
                          </w:rPr>
                        </w:pPr>
                        <w:r w:rsidRPr="0063119B">
                          <w:rPr>
                            <w:rFonts w:asciiTheme="minorHAnsi" w:hAnsi="Calibri" w:cstheme="minorBidi"/>
                            <w:color w:val="FFFFFF" w:themeColor="light1"/>
                            <w:kern w:val="24"/>
                            <w:sz w:val="44"/>
                            <w:szCs w:val="44"/>
                          </w:rPr>
                          <w:t>X</w:t>
                        </w:r>
                      </w:p>
                    </w:txbxContent>
                  </v:textbox>
                </v:rect>
                <v:rect id="矩形 73" o:spid="_x0000_s1066" style="position:absolute;top:18971;width:12984;height:13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" filled="f" strokecolor="black [3213]" strokeweight="1.5pt"/>
                <v:rect id="矩形 73" o:spid="_x0000_s1067" style="position:absolute;left:12891;top:19001;width:12984;height:13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" filled="f" strokecolor="black [3213]" strokeweight="1.5pt"/>
                <v:rect id="矩形 73" o:spid="_x0000_s1068" style="position:absolute;left:34018;top:25577;width:6407;height:6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" fillcolor="#c4bc96 [2414]" strokecolor="black [3213]" strokeweight=".25pt">
                  <v:textbox>
                    <w:txbxContent>
                      <w:p w14:paraId="0315FFB0" w14:textId="77777777" w:rsidR="000561F4" w:rsidRPr="0063119B" w:rsidRDefault="000561F4" w:rsidP="00A75E36">
                        <w:pPr>
                          <w:pStyle w:val="NormalWeb"/>
                          <w:spacing w:before="0" w:beforeAutospacing="0" w:after="0" w:afterAutospacing="0"/>
                          <w:jc w:val="center"/>
                          <w:rPr>
                            <w:sz w:val="44"/>
                            <w:szCs w:val="44"/>
                          </w:rPr>
                        </w:pPr>
                        <w:r w:rsidRPr="0063119B">
                          <w:rPr>
                            <w:rFonts w:asciiTheme="minorHAnsi" w:hAnsi="Calibri" w:cstheme="minorBidi"/>
                            <w:color w:val="FFFFFF" w:themeColor="light1"/>
                            <w:kern w:val="24"/>
                            <w:sz w:val="44"/>
                            <w:szCs w:val="44"/>
                          </w:rPr>
                          <w:t>X</w:t>
                        </w:r>
                      </w:p>
                    </w:txbxContent>
                  </v:textbox>
                </v:rect>
                <v:rect id="矩形 73" o:spid="_x0000_s1069" style="position:absolute;left:40438;top:25608;width:6407;height:6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" fillcolor="#c4bc96 [2414]" strokecolor="black [3213]" strokeweight=".25pt">
                  <v:textbox>
                    <w:txbxContent>
                      <w:p w14:paraId="2EB47D2D" w14:textId="77777777" w:rsidR="000561F4" w:rsidRPr="0063119B" w:rsidRDefault="000561F4" w:rsidP="00A75E36">
                        <w:pPr>
                          <w:pStyle w:val="NormalWeb"/>
                          <w:spacing w:before="0" w:beforeAutospacing="0" w:after="0" w:afterAutospacing="0"/>
                          <w:jc w:val="center"/>
                          <w:rPr>
                            <w:sz w:val="44"/>
                            <w:szCs w:val="44"/>
                          </w:rPr>
                        </w:pPr>
                        <w:r w:rsidRPr="0063119B">
                          <w:rPr>
                            <w:rFonts w:asciiTheme="minorHAnsi" w:hAnsi="Calibri" w:cstheme="minorBidi"/>
                            <w:color w:val="FFFFFF" w:themeColor="light1"/>
                            <w:kern w:val="24"/>
                            <w:sz w:val="44"/>
                            <w:szCs w:val="44"/>
                          </w:rPr>
                          <w:t>X</w:t>
                        </w:r>
                      </w:p>
                    </w:txbxContent>
                  </v:textbox>
                </v:rect>
                <v:rect id="矩形 73" o:spid="_x0000_s1070" style="position:absolute;left:34005;top:19103;width:6407;height:6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" fillcolor="#c4bc96 [2414]" strokecolor="black [3213]" strokeweight=".25pt">
                  <v:textbox>
                    <w:txbxContent>
                      <w:p w14:paraId="072372BC" w14:textId="77777777" w:rsidR="000561F4" w:rsidRPr="0063119B" w:rsidRDefault="000561F4" w:rsidP="00A75E36">
                        <w:pPr>
                          <w:pStyle w:val="NormalWeb"/>
                          <w:spacing w:before="0" w:beforeAutospacing="0" w:after="0" w:afterAutospacing="0"/>
                          <w:jc w:val="center"/>
                          <w:rPr>
                            <w:sz w:val="18"/>
                          </w:rPr>
                        </w:pPr>
                        <w:r w:rsidRPr="0063119B">
                          <w:rPr>
                            <w:rFonts w:asciiTheme="minorHAnsi" w:hAnsi="Calibri" w:cstheme="minorBidi"/>
                            <w:color w:val="FFFFFF" w:themeColor="light1"/>
                            <w:kern w:val="24"/>
                            <w:sz w:val="44"/>
                            <w:szCs w:val="72"/>
                          </w:rPr>
                          <w:t>X</w:t>
                        </w:r>
                      </w:p>
                    </w:txbxContent>
                  </v:textbox>
                </v:rect>
                <v:rect id="矩形 73" o:spid="_x0000_s1071" style="position:absolute;left:53313;top:25559;width:6407;height:6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" fillcolor="#c4bc96 [2414]" strokecolor="black [3213]" strokeweight=".25pt">
                  <v:fill r:id="rId93" o:title="" color2="white [3212]" type="pattern"/>
                  <v:textbox>
                    <w:txbxContent>
                      <w:p w14:paraId="60BCA456" w14:textId="77777777" w:rsidR="000561F4" w:rsidRPr="0063119B" w:rsidRDefault="000561F4" w:rsidP="00A75E36">
                        <w:pPr>
                          <w:pStyle w:val="NormalWeb"/>
                          <w:spacing w:before="0" w:beforeAutospacing="0" w:after="0" w:afterAutospacing="0"/>
                          <w:jc w:val="center"/>
                          <w:rPr>
                            <w:sz w:val="16"/>
                          </w:rPr>
                        </w:pPr>
                        <w:r w:rsidRPr="0063119B">
                          <w:rPr>
                            <w:rFonts w:asciiTheme="minorHAnsi" w:hAnsi="Calibri" w:cstheme="minorBidi"/>
                            <w:color w:val="000000" w:themeColor="text1"/>
                            <w:kern w:val="24"/>
                            <w:sz w:val="22"/>
                            <w:szCs w:val="36"/>
                          </w:rPr>
                          <w:t>Curr</w:t>
                        </w:r>
                      </w:p>
                    </w:txbxContent>
                  </v:textbox>
                </v:rect>
                <v:rect id="矩形 73" o:spid="_x0000_s1072" style="position:absolute;left:46844;top:25608;width:6493;height:6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" fillcolor="#c4bc96 [2414]" strokecolor="black [3213]" strokeweight=".25pt"/>
                <v:rect id="矩形 73" o:spid="_x0000_s1073" style="position:absolute;left:53313;top:19087;width:6407;height:6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" fillcolor="#c4bc96 [2414]" strokecolor="black [3213]" strokeweight=".25pt"/>
                <v:rect id="矩形 73" o:spid="_x0000_s1074" style="position:absolute;left:46862;top:19123;width:6494;height:6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" fillcolor="#c4bc96 [2414]" strokecolor="black [3213]" strokeweight=".25pt"/>
                <v:rect id="矩形 73" o:spid="_x0000_s1075" style="position:absolute;left:40460;top:19116;width:6407;height:6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" fillcolor="#c4bc96 [2414]" strokecolor="black [3213]" strokeweight=".25pt">
                  <v:textbox>
                    <w:txbxContent>
                      <w:p w14:paraId="5F8DABEA" w14:textId="77777777" w:rsidR="000561F4" w:rsidRPr="0063119B" w:rsidRDefault="000561F4" w:rsidP="00A75E36">
                        <w:pPr>
                          <w:pStyle w:val="NormalWeb"/>
                          <w:spacing w:before="0" w:beforeAutospacing="0" w:after="0" w:afterAutospacing="0"/>
                          <w:jc w:val="center"/>
                          <w:rPr>
                            <w:sz w:val="44"/>
                            <w:szCs w:val="44"/>
                          </w:rPr>
                        </w:pPr>
                        <w:r w:rsidRPr="0063119B">
                          <w:rPr>
                            <w:rFonts w:asciiTheme="minorHAnsi" w:hAnsi="Calibri" w:cstheme="minorBidi"/>
                            <w:color w:val="FFFFFF" w:themeColor="light1"/>
                            <w:kern w:val="24"/>
                            <w:sz w:val="44"/>
                            <w:szCs w:val="44"/>
                          </w:rPr>
                          <w:t>X</w:t>
                        </w:r>
                      </w:p>
                    </w:txbxContent>
                  </v:textbox>
                </v:rect>
                <v:rect id="矩形 73" o:spid="_x0000_s1076" style="position:absolute;left:33946;top:19037;width:12984;height:13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" filled="f" strokecolor="black [3213]" strokeweight="1.5pt"/>
                <v:rect id="矩形 73" o:spid="_x0000_s1077" style="position:absolute;left:46837;top:19066;width:12984;height:13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" filled="f" strokecolor="black [3213]" strokeweight="1.5pt"/>
                <v:rect id="矩形 73" o:spid="_x0000_s1078" style="position:absolute;left:34112;top:6605;width:6407;height:6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" fillcolor="#c4bc96 [2414]" strokecolor="black [3213]" strokeweight=".25pt">
                  <v:textbox>
                    <w:txbxContent>
                      <w:p w14:paraId="4BABD16B" w14:textId="77777777" w:rsidR="000561F4" w:rsidRDefault="000561F4" w:rsidP="00A75E36">
                        <w:pPr>
                          <w:pStyle w:val="NormalWeb"/>
                          <w:spacing w:before="0" w:beforeAutospacing="0" w:after="0" w:afterAutospacing="0"/>
                          <w:jc w:val="center"/>
                        </w:pPr>
                      </w:p>
                    </w:txbxContent>
                  </v:textbox>
                </v:rect>
                <v:rect id="矩形 73" o:spid="_x0000_s1079" style="position:absolute;left:40532;top:6636;width:6407;height:6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" fillcolor="#c4bc96 [2414]" strokecolor="black [3213]" strokeweight=".25pt"/>
                <v:rect id="矩形 73" o:spid="_x0000_s1080" style="position:absolute;left:34098;top:131;width:6407;height:6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" fillcolor="#c4bc96 [2414]" strokecolor="black [3213]" strokeweight=".25pt">
                  <v:textbox>
                    <w:txbxContent>
                      <w:p w14:paraId="6E2764A7" w14:textId="77777777" w:rsidR="000561F4" w:rsidRPr="0063119B" w:rsidRDefault="000561F4" w:rsidP="00A75E36">
                        <w:pPr>
                          <w:pStyle w:val="NormalWeb"/>
                          <w:spacing w:before="0" w:beforeAutospacing="0" w:after="0" w:afterAutospacing="0"/>
                          <w:jc w:val="center"/>
                          <w:rPr>
                            <w:sz w:val="18"/>
                          </w:rPr>
                        </w:pPr>
                        <w:r w:rsidRPr="0063119B">
                          <w:rPr>
                            <w:rFonts w:asciiTheme="minorHAnsi" w:hAnsi="Calibri" w:cstheme="minorBidi"/>
                            <w:color w:val="FFFFFF" w:themeColor="light1"/>
                            <w:kern w:val="24"/>
                            <w:sz w:val="44"/>
                            <w:szCs w:val="72"/>
                          </w:rPr>
                          <w:t>X</w:t>
                        </w:r>
                      </w:p>
                    </w:txbxContent>
                  </v:textbox>
                </v:rect>
                <v:rect id="矩形 73" o:spid="_x0000_s1081" style="position:absolute;left:53407;top:6587;width:6407;height:6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" filled="f" strokecolor="black [3213]" strokeweight=".25pt"/>
                <v:rect id="矩形 73" o:spid="_x0000_s1082" style="position:absolute;left:53407;top:115;width:6407;height:6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" fillcolor="#c4bc96 [2414]" strokecolor="black [3213]" strokeweight=".25pt">
                  <v:fill r:id="rId93" o:title="" color2="white [3212]" type="pattern"/>
                  <v:textbox>
                    <w:txbxContent>
                      <w:p w14:paraId="479BD1AD" w14:textId="77777777" w:rsidR="000561F4" w:rsidRPr="0063119B" w:rsidRDefault="000561F4" w:rsidP="00A75E36">
                        <w:pPr>
                          <w:pStyle w:val="NormalWeb"/>
                          <w:spacing w:before="0" w:beforeAutospacing="0" w:after="0" w:afterAutospacing="0"/>
                          <w:jc w:val="center"/>
                          <w:rPr>
                            <w:sz w:val="16"/>
                          </w:rPr>
                        </w:pPr>
                        <w:r w:rsidRPr="0063119B">
                          <w:rPr>
                            <w:rFonts w:asciiTheme="minorHAnsi" w:hAnsi="Calibri" w:cstheme="minorBidi"/>
                            <w:color w:val="000000" w:themeColor="text1"/>
                            <w:kern w:val="24"/>
                            <w:sz w:val="22"/>
                            <w:szCs w:val="36"/>
                          </w:rPr>
                          <w:t>Curr</w:t>
                        </w:r>
                      </w:p>
                    </w:txbxContent>
                  </v:textbox>
                </v:rect>
                <v:rect id="矩形 73" o:spid="_x0000_s1083" style="position:absolute;left:40554;top:144;width:6407;height:6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" fillcolor="#c4bc96 [2414]" strokecolor="black [3213]" strokeweight=".25pt">
                  <v:textbox>
                    <w:txbxContent>
                      <w:p w14:paraId="6C47ECF8" w14:textId="77777777" w:rsidR="000561F4" w:rsidRPr="0063119B" w:rsidRDefault="000561F4" w:rsidP="00A75E36">
                        <w:pPr>
                          <w:pStyle w:val="NormalWeb"/>
                          <w:spacing w:before="0" w:beforeAutospacing="0" w:after="0" w:afterAutospacing="0"/>
                          <w:jc w:val="center"/>
                          <w:rPr>
                            <w:sz w:val="44"/>
                            <w:szCs w:val="44"/>
                          </w:rPr>
                        </w:pPr>
                        <w:r w:rsidRPr="0063119B">
                          <w:rPr>
                            <w:rFonts w:asciiTheme="minorHAnsi" w:hAnsi="Calibri" w:cstheme="minorBidi"/>
                            <w:color w:val="FFFFFF" w:themeColor="light1"/>
                            <w:kern w:val="24"/>
                            <w:sz w:val="44"/>
                            <w:szCs w:val="44"/>
                          </w:rPr>
                          <w:t>X</w:t>
                        </w:r>
                      </w:p>
                    </w:txbxContent>
                  </v:textbox>
                </v:rect>
                <v:rect id="矩形 73" o:spid="_x0000_s1084" style="position:absolute;left:34039;top:65;width:12985;height:13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" filled="f" strokecolor="black [3213]" strokeweight="1.5pt"/>
                <v:rect id="矩形 73" o:spid="_x0000_s1085" style="position:absolute;left:46930;top:95;width:12985;height:13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" filled="f" strokecolor="black [3213]" strokeweight="1.5pt"/>
                <v:rect id="矩形 73" o:spid="_x0000_s1086" style="position:absolute;left:47009;top:137;width:6494;height:6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" fillcolor="#c4bc96 [2414]" strokecolor="black [3213]" strokeweight=".25pt"/>
                <w10:anchorlock/>
              </v:group>
            </w:pict>
          </mc:Fallback>
        </mc:AlternateContent>
      </w:r>
    </w:p>
    <w:p w14:paraId="1156D936" w14:textId="6B217229" w:rsidR="00A75E36" w:rsidRPr="00887D9F" w:rsidRDefault="00A75E36" w:rsidP="00D5520A">
      <w:pPr>
        <w:keepNext/>
        <w:keepLines/>
        <w:jc w:val="center"/>
        <w:rPr>
          <w:szCs w:val="22"/>
        </w:rPr>
      </w:pPr>
      <w:bookmarkStart w:id="426" w:name="_Ref3815923"/>
      <w:r w:rsidRPr="00D113C4">
        <w:rPr>
          <w:b/>
          <w:sz w:val="20"/>
          <w:lang w:val="en-GB"/>
        </w:rPr>
        <w:t xml:space="preserve">Figure </w:t>
      </w:r>
      <w:r w:rsidR="00795046">
        <w:rPr>
          <w:b/>
          <w:sz w:val="20"/>
          <w:lang w:val="en-GB"/>
        </w:rPr>
        <w:fldChar w:fldCharType="begin"/>
      </w:r>
      <w:r w:rsidR="00795046">
        <w:rPr>
          <w:b/>
          <w:sz w:val="20"/>
          <w:lang w:val="en-GB"/>
        </w:rPr>
        <w:instrText xml:space="preserve"> SEQ Figure \* ARABIC </w:instrText>
      </w:r>
      <w:r w:rsidR="00795046">
        <w:rPr>
          <w:b/>
          <w:sz w:val="20"/>
          <w:lang w:val="en-GB"/>
        </w:rPr>
        <w:fldChar w:fldCharType="separate"/>
      </w:r>
      <w:r w:rsidR="003A61E2">
        <w:rPr>
          <w:b/>
          <w:noProof/>
          <w:sz w:val="20"/>
          <w:lang w:val="en-GB"/>
        </w:rPr>
        <w:t>57</w:t>
      </w:r>
      <w:r w:rsidR="00795046">
        <w:rPr>
          <w:b/>
          <w:sz w:val="20"/>
          <w:lang w:val="en-GB"/>
        </w:rPr>
        <w:fldChar w:fldCharType="end"/>
      </w:r>
      <w:bookmarkEnd w:id="426"/>
      <w:r w:rsidRPr="00887D9F">
        <w:rPr>
          <w:b/>
          <w:sz w:val="20"/>
          <w:lang w:val="en-GB"/>
        </w:rPr>
        <w:t xml:space="preserve"> </w:t>
      </w:r>
      <w:r w:rsidRPr="00887D9F">
        <w:rPr>
          <w:b/>
          <w:sz w:val="20"/>
        </w:rPr>
        <w:t>–</w:t>
      </w:r>
      <w:r w:rsidRPr="00A75E36">
        <w:rPr>
          <w:b/>
          <w:iCs/>
          <w:sz w:val="20"/>
        </w:rPr>
        <w:t>current CTU processing order and its available reference samples in current and left CTU</w:t>
      </w:r>
      <w:r w:rsidRPr="00887D9F">
        <w:rPr>
          <w:b/>
          <w:iCs/>
          <w:sz w:val="20"/>
        </w:rPr>
        <w:t xml:space="preserve"> </w:t>
      </w:r>
    </w:p>
    <w:p w14:paraId="4C7E2332" w14:textId="18A5D721" w:rsidR="00CF3B49" w:rsidRPr="00C530B9" w:rsidRDefault="00CF3B49" w:rsidP="009C5E4D">
      <w:r>
        <w:t>D</w:t>
      </w:r>
      <w:r w:rsidRPr="00C530B9">
        <w:t xml:space="preserve">epending on the location of the current coding </w:t>
      </w:r>
      <w:r>
        <w:t>CU</w:t>
      </w:r>
      <w:r w:rsidRPr="00C530B9">
        <w:t xml:space="preserve"> </w:t>
      </w:r>
      <w:r>
        <w:t xml:space="preserve">location within </w:t>
      </w:r>
      <w:r w:rsidRPr="00C530B9">
        <w:t>the current CTU, the follow</w:t>
      </w:r>
      <w:r w:rsidR="0085420F">
        <w:t>ing</w:t>
      </w:r>
      <w:r w:rsidRPr="00C530B9">
        <w:t xml:space="preserve"> appl</w:t>
      </w:r>
      <w:r w:rsidR="0085420F">
        <w:t>ies</w:t>
      </w:r>
      <w:r w:rsidRPr="00C530B9">
        <w:t>:</w:t>
      </w:r>
    </w:p>
    <w:p w14:paraId="1E19172C" w14:textId="19F7B967" w:rsidR="00CF3B49" w:rsidRPr="006E5911" w:rsidRDefault="00CF3B49" w:rsidP="000613EB">
      <w:pPr>
        <w:pStyle w:val="ListParagraph"/>
        <w:numPr>
          <w:ilvl w:val="0"/>
          <w:numId w:val="47"/>
        </w:numPr>
        <w:spacing w:before="136" w:after="200"/>
        <w:rPr>
          <w:sz w:val="22"/>
          <w:lang w:eastAsia="zh-CN"/>
        </w:rPr>
      </w:pPr>
      <w:r w:rsidRPr="006E5911">
        <w:rPr>
          <w:sz w:val="22"/>
          <w:lang w:eastAsia="zh-CN"/>
        </w:rPr>
        <w:t>If current block falls into the top-left 64x64 block of the current CTU, then in addition to the already reconstructed samples in the current CTU, it can also refer to the reference samples in the bottom-</w:t>
      </w:r>
      <w:r w:rsidRPr="006E5911">
        <w:rPr>
          <w:sz w:val="22"/>
          <w:lang w:eastAsia="zh-CN"/>
        </w:rPr>
        <w:lastRenderedPageBreak/>
        <w:t>right 64x64 blocks of the left CTU, using CPR mode. The current block can also refer to the reference samples in the bottom-left 64x64 block of the left CTU and the reference samples in the top-right 64x64 block of the left CTU, using CPR mode.</w:t>
      </w:r>
    </w:p>
    <w:p w14:paraId="439ABCF0" w14:textId="4B184223" w:rsidR="00CF3B49" w:rsidRPr="006E5911" w:rsidRDefault="00CF3B49" w:rsidP="000613EB">
      <w:pPr>
        <w:pStyle w:val="ListParagraph"/>
        <w:numPr>
          <w:ilvl w:val="0"/>
          <w:numId w:val="47"/>
        </w:numPr>
        <w:spacing w:before="136" w:after="200"/>
        <w:rPr>
          <w:sz w:val="22"/>
          <w:lang w:eastAsia="zh-CN"/>
        </w:rPr>
      </w:pPr>
      <w:r w:rsidRPr="006E5911">
        <w:rPr>
          <w:sz w:val="22"/>
          <w:lang w:eastAsia="zh-CN"/>
        </w:rPr>
        <w:t>If current block falls into the top-right 64x64 block of the current CTU, then in addition to the already reconstructed samples in the current CTU, if luma location (0, 64) relative to the current CTU has not yet been reconstructed, the current block can also refer to the reference samples in the bottom-left 64x64 block and bottom-right 64x64 block of the left CTU, using CPR mode; otherwise, the current block can also refer to reference samples in bottom-right 64x64 block of the left CTU.</w:t>
      </w:r>
    </w:p>
    <w:p w14:paraId="224F27BE" w14:textId="29C6E431" w:rsidR="00CF3B49" w:rsidRPr="006E5911" w:rsidRDefault="00CF3B49" w:rsidP="000613EB">
      <w:pPr>
        <w:pStyle w:val="ListParagraph"/>
        <w:numPr>
          <w:ilvl w:val="0"/>
          <w:numId w:val="47"/>
        </w:numPr>
        <w:spacing w:before="136" w:after="200"/>
        <w:rPr>
          <w:sz w:val="22"/>
          <w:lang w:eastAsia="zh-CN"/>
        </w:rPr>
      </w:pPr>
      <w:r w:rsidRPr="006E5911">
        <w:rPr>
          <w:sz w:val="22"/>
          <w:lang w:eastAsia="zh-CN"/>
        </w:rPr>
        <w:t>If current block falls into the bottom-left 64x64 block of the current CTU, then in addition to the already reconstructed samples in the current CTU, if luma location (64, 0) relative to the current CTU has not yet been reconstructed, the current block can also refer to the reference samples in the top-right 64x64 block and bottom-right 64x64 block of the left CTU, using CPR mode. Otherwise, the current block can also refer to the reference samples in the bottom-right 64x64 block of the left CTU, using CPR mode.</w:t>
      </w:r>
    </w:p>
    <w:p w14:paraId="2EF87E6A" w14:textId="4B91D21E" w:rsidR="00A75E36" w:rsidRPr="006E5911" w:rsidRDefault="00CF3B49" w:rsidP="00227BD1">
      <w:pPr>
        <w:pStyle w:val="ListParagraph"/>
        <w:numPr>
          <w:ilvl w:val="0"/>
          <w:numId w:val="47"/>
        </w:numPr>
        <w:spacing w:before="136" w:after="200"/>
        <w:rPr>
          <w:sz w:val="22"/>
          <w:lang w:eastAsia="zh-CN"/>
        </w:rPr>
      </w:pPr>
      <w:r w:rsidRPr="006E5911">
        <w:rPr>
          <w:sz w:val="22"/>
          <w:lang w:eastAsia="zh-CN"/>
        </w:rPr>
        <w:t>If current block falls into the bottom-right 64x64 block of the current CTU, it can only refer to the already reconstructed samples in the current CTU, using CPR mode.</w:t>
      </w:r>
    </w:p>
    <w:p w14:paraId="37F89F3D" w14:textId="1CA313EC" w:rsidR="006D0E00" w:rsidRPr="00EA7ADA" w:rsidRDefault="00A75E36" w:rsidP="00CA7357">
      <w:pPr>
        <w:jc w:val="both"/>
        <w:rPr>
          <w:lang w:val="en-CA"/>
        </w:rPr>
      </w:pPr>
      <w:r>
        <w:rPr>
          <w:szCs w:val="22"/>
          <w:lang w:val="en-CA"/>
        </w:rPr>
        <w:t>This restriction allows the IBC mode to be implemented using local on-chip memory for hardware implementations.</w:t>
      </w:r>
    </w:p>
    <w:p w14:paraId="36AEE7A2" w14:textId="77777777" w:rsidR="006F4DB2" w:rsidRPr="000C466C" w:rsidRDefault="006F4DB2" w:rsidP="00CD45EA">
      <w:pPr>
        <w:pStyle w:val="Heading4"/>
        <w:spacing w:before="136"/>
        <w:rPr>
          <w:lang w:val="en-CA"/>
        </w:rPr>
      </w:pPr>
      <w:r>
        <w:t>IBC interaction with other coding tools</w:t>
      </w:r>
    </w:p>
    <w:p w14:paraId="6EF8EFAA" w14:textId="08A500AB" w:rsidR="006F4DB2" w:rsidRPr="00875515" w:rsidRDefault="001564F2" w:rsidP="00CA7357">
      <w:pPr>
        <w:jc w:val="both"/>
        <w:rPr>
          <w:szCs w:val="22"/>
          <w:lang w:val="en-CA"/>
        </w:rPr>
      </w:pPr>
      <w:r w:rsidRPr="00210CD3">
        <w:rPr>
          <w:szCs w:val="22"/>
          <w:lang w:val="en-CA"/>
        </w:rPr>
        <w:t>T</w:t>
      </w:r>
      <w:r w:rsidR="006F4DB2" w:rsidRPr="00210CD3">
        <w:rPr>
          <w:szCs w:val="22"/>
          <w:lang w:val="en-CA"/>
        </w:rPr>
        <w:t xml:space="preserve">he interaction between IBC mode and </w:t>
      </w:r>
      <w:r w:rsidRPr="00210CD3">
        <w:rPr>
          <w:szCs w:val="22"/>
          <w:lang w:val="en-CA"/>
        </w:rPr>
        <w:t xml:space="preserve">other inter </w:t>
      </w:r>
      <w:r w:rsidR="006F4DB2" w:rsidRPr="00210CD3">
        <w:rPr>
          <w:szCs w:val="22"/>
          <w:lang w:val="en-CA"/>
        </w:rPr>
        <w:t>coding tools</w:t>
      </w:r>
      <w:r w:rsidR="0007759E" w:rsidRPr="00210CD3">
        <w:rPr>
          <w:szCs w:val="22"/>
          <w:lang w:val="en-CA"/>
        </w:rPr>
        <w:t xml:space="preserve"> in </w:t>
      </w:r>
      <w:r w:rsidR="00952D05">
        <w:rPr>
          <w:szCs w:val="22"/>
          <w:lang w:val="en-CA"/>
        </w:rPr>
        <w:t>VVC</w:t>
      </w:r>
      <w:r w:rsidR="006F4DB2" w:rsidRPr="00210CD3">
        <w:rPr>
          <w:szCs w:val="22"/>
          <w:lang w:val="en-CA"/>
        </w:rPr>
        <w:t>, such as pairwise merge candidate, history b</w:t>
      </w:r>
      <w:r w:rsidR="006F4DB2" w:rsidRPr="00507C54">
        <w:rPr>
          <w:szCs w:val="22"/>
          <w:lang w:val="en-CA"/>
        </w:rPr>
        <w:t xml:space="preserve">ased motion </w:t>
      </w:r>
      <w:r w:rsidR="00F75D7D" w:rsidRPr="00507C54">
        <w:rPr>
          <w:szCs w:val="22"/>
          <w:lang w:val="en-CA"/>
        </w:rPr>
        <w:t xml:space="preserve">vector </w:t>
      </w:r>
      <w:r w:rsidR="006F4DB2" w:rsidRPr="00507C54">
        <w:rPr>
          <w:szCs w:val="22"/>
          <w:lang w:val="en-CA"/>
        </w:rPr>
        <w:t>predictor</w:t>
      </w:r>
      <w:r w:rsidR="00F75D7D" w:rsidRPr="00507C54">
        <w:rPr>
          <w:szCs w:val="22"/>
          <w:lang w:val="en-CA"/>
        </w:rPr>
        <w:t xml:space="preserve"> (HMVP)</w:t>
      </w:r>
      <w:r w:rsidR="006F4DB2" w:rsidRPr="00507C54">
        <w:rPr>
          <w:szCs w:val="22"/>
          <w:lang w:val="en-CA"/>
        </w:rPr>
        <w:t xml:space="preserve">, </w:t>
      </w:r>
      <w:r w:rsidR="006A7EFE" w:rsidRPr="00507C54">
        <w:rPr>
          <w:szCs w:val="22"/>
          <w:lang w:val="en-CA"/>
        </w:rPr>
        <w:t xml:space="preserve">combined </w:t>
      </w:r>
      <w:r w:rsidR="006F4DB2" w:rsidRPr="00507C54">
        <w:rPr>
          <w:szCs w:val="22"/>
          <w:lang w:val="en-CA"/>
        </w:rPr>
        <w:t xml:space="preserve">intra/inter </w:t>
      </w:r>
      <w:r w:rsidR="006A7EFE" w:rsidRPr="00507C54">
        <w:rPr>
          <w:szCs w:val="22"/>
          <w:lang w:val="en-CA"/>
        </w:rPr>
        <w:t xml:space="preserve">prediction </w:t>
      </w:r>
      <w:r w:rsidR="006F4DB2" w:rsidRPr="00507C54">
        <w:rPr>
          <w:szCs w:val="22"/>
          <w:lang w:val="en-CA"/>
        </w:rPr>
        <w:t xml:space="preserve">mode (CIIP), merge mode with motion vector difference (MMVD), and </w:t>
      </w:r>
      <w:r w:rsidR="006C385F">
        <w:rPr>
          <w:szCs w:val="22"/>
          <w:lang w:val="en-CA"/>
        </w:rPr>
        <w:t>geometric</w:t>
      </w:r>
      <w:r w:rsidR="006C385F" w:rsidRPr="00680199">
        <w:rPr>
          <w:szCs w:val="22"/>
          <w:lang w:val="en-CA"/>
        </w:rPr>
        <w:t xml:space="preserve"> partition</w:t>
      </w:r>
      <w:r w:rsidR="006C385F">
        <w:rPr>
          <w:szCs w:val="22"/>
          <w:lang w:val="en-CA"/>
        </w:rPr>
        <w:t>ing mode (GPM)</w:t>
      </w:r>
      <w:r w:rsidR="006F4DB2" w:rsidRPr="00680199">
        <w:rPr>
          <w:szCs w:val="22"/>
          <w:lang w:val="en-CA"/>
        </w:rPr>
        <w:t xml:space="preserve"> are </w:t>
      </w:r>
      <w:r w:rsidRPr="00680199">
        <w:rPr>
          <w:szCs w:val="22"/>
          <w:lang w:val="en-CA"/>
        </w:rPr>
        <w:t>as follows:</w:t>
      </w:r>
    </w:p>
    <w:p w14:paraId="5F0F4757" w14:textId="126F8E18" w:rsidR="006F4DB2" w:rsidRPr="006E5911" w:rsidRDefault="006F4DB2" w:rsidP="000613EB">
      <w:pPr>
        <w:pStyle w:val="ListParagraph"/>
        <w:numPr>
          <w:ilvl w:val="0"/>
          <w:numId w:val="47"/>
        </w:numPr>
        <w:spacing w:before="136" w:after="200"/>
        <w:rPr>
          <w:sz w:val="22"/>
          <w:lang w:eastAsia="zh-CN"/>
        </w:rPr>
      </w:pPr>
      <w:r w:rsidRPr="006E5911">
        <w:rPr>
          <w:sz w:val="22"/>
          <w:lang w:eastAsia="zh-CN"/>
        </w:rPr>
        <w:t xml:space="preserve">IBC can be used with pairwise merge candidate and </w:t>
      </w:r>
      <w:r w:rsidR="00F75D7D" w:rsidRPr="006E5911">
        <w:rPr>
          <w:sz w:val="22"/>
          <w:lang w:eastAsia="zh-CN"/>
        </w:rPr>
        <w:t>HMVP</w:t>
      </w:r>
      <w:r w:rsidRPr="006E5911">
        <w:rPr>
          <w:sz w:val="22"/>
          <w:lang w:eastAsia="zh-CN"/>
        </w:rPr>
        <w:t xml:space="preserve">. A new pairwise IBC merge candidate can be generated by averaging two IBC merge candidates. For </w:t>
      </w:r>
      <w:r w:rsidR="00F75D7D" w:rsidRPr="006E5911">
        <w:rPr>
          <w:sz w:val="22"/>
          <w:lang w:eastAsia="zh-CN"/>
        </w:rPr>
        <w:t>HMVP</w:t>
      </w:r>
      <w:r w:rsidRPr="006E5911">
        <w:rPr>
          <w:sz w:val="22"/>
          <w:lang w:eastAsia="zh-CN"/>
        </w:rPr>
        <w:t>, IBC motion is inserted into history buffer for future referencing.</w:t>
      </w:r>
    </w:p>
    <w:p w14:paraId="422B1FC7" w14:textId="35BB1F8C" w:rsidR="00F75D7D" w:rsidRPr="006E5911" w:rsidRDefault="006F4DB2" w:rsidP="000613EB">
      <w:pPr>
        <w:pStyle w:val="ListParagraph"/>
        <w:numPr>
          <w:ilvl w:val="0"/>
          <w:numId w:val="47"/>
        </w:numPr>
        <w:spacing w:before="136" w:after="200"/>
        <w:rPr>
          <w:sz w:val="22"/>
          <w:lang w:eastAsia="zh-CN"/>
        </w:rPr>
      </w:pPr>
      <w:r w:rsidRPr="006E5911">
        <w:rPr>
          <w:sz w:val="22"/>
          <w:lang w:eastAsia="zh-CN"/>
        </w:rPr>
        <w:t xml:space="preserve">IBC cannot be used </w:t>
      </w:r>
      <w:r w:rsidR="00F75D7D" w:rsidRPr="006E5911">
        <w:rPr>
          <w:sz w:val="22"/>
          <w:lang w:eastAsia="zh-CN"/>
        </w:rPr>
        <w:t xml:space="preserve">in combination </w:t>
      </w:r>
      <w:r w:rsidRPr="006E5911">
        <w:rPr>
          <w:sz w:val="22"/>
          <w:lang w:eastAsia="zh-CN"/>
        </w:rPr>
        <w:t xml:space="preserve">with </w:t>
      </w:r>
      <w:r w:rsidR="00F75D7D" w:rsidRPr="006E5911">
        <w:rPr>
          <w:sz w:val="22"/>
          <w:lang w:eastAsia="zh-CN"/>
        </w:rPr>
        <w:t xml:space="preserve">the following </w:t>
      </w:r>
      <w:r w:rsidRPr="006E5911">
        <w:rPr>
          <w:sz w:val="22"/>
          <w:lang w:eastAsia="zh-CN"/>
        </w:rPr>
        <w:t>inter tools</w:t>
      </w:r>
      <w:r w:rsidR="00F75D7D" w:rsidRPr="006E5911">
        <w:rPr>
          <w:sz w:val="22"/>
          <w:lang w:eastAsia="zh-CN"/>
        </w:rPr>
        <w:t>:</w:t>
      </w:r>
      <w:r w:rsidRPr="006E5911">
        <w:rPr>
          <w:sz w:val="22"/>
          <w:lang w:eastAsia="zh-CN"/>
        </w:rPr>
        <w:t xml:space="preserve"> affine motion, CIIP, MMVD, and </w:t>
      </w:r>
      <w:r w:rsidR="0075402E">
        <w:rPr>
          <w:sz w:val="22"/>
          <w:lang w:eastAsia="zh-CN"/>
        </w:rPr>
        <w:t>GPM</w:t>
      </w:r>
      <w:r w:rsidRPr="006E5911">
        <w:rPr>
          <w:sz w:val="22"/>
          <w:lang w:eastAsia="zh-CN"/>
        </w:rPr>
        <w:t>.</w:t>
      </w:r>
    </w:p>
    <w:p w14:paraId="6830B4BD" w14:textId="252CCD63" w:rsidR="006F4DB2" w:rsidRPr="006E5911" w:rsidRDefault="00F75D7D" w:rsidP="00227BD1">
      <w:pPr>
        <w:pStyle w:val="ListParagraph"/>
        <w:numPr>
          <w:ilvl w:val="0"/>
          <w:numId w:val="47"/>
        </w:numPr>
        <w:spacing w:before="136" w:after="200"/>
        <w:rPr>
          <w:sz w:val="22"/>
          <w:lang w:eastAsia="zh-CN"/>
        </w:rPr>
      </w:pPr>
      <w:r w:rsidRPr="006E5911">
        <w:rPr>
          <w:sz w:val="22"/>
          <w:lang w:eastAsia="zh-CN"/>
        </w:rPr>
        <w:t>IBC is not allowed for the chroma coding blocks when DUAL_TREE partition is used.</w:t>
      </w:r>
    </w:p>
    <w:p w14:paraId="2F929239" w14:textId="4E146359" w:rsidR="006F4DB2" w:rsidRDefault="00F75D7D" w:rsidP="00CA7357">
      <w:pPr>
        <w:jc w:val="both"/>
        <w:rPr>
          <w:lang w:val="en-CA"/>
        </w:rPr>
      </w:pPr>
      <w:r w:rsidRPr="00210CD3">
        <w:rPr>
          <w:szCs w:val="22"/>
          <w:lang w:val="en-CA"/>
        </w:rPr>
        <w:t>Unlike</w:t>
      </w:r>
      <w:r>
        <w:rPr>
          <w:lang w:val="en-CA"/>
        </w:rPr>
        <w:t xml:space="preserve"> in the HEVC screen content coding extension, t</w:t>
      </w:r>
      <w:r w:rsidR="006F4DB2">
        <w:rPr>
          <w:lang w:val="en-CA"/>
        </w:rPr>
        <w:t>he current picture is no longer included as one of the reference pictures in the reference picture list 0</w:t>
      </w:r>
      <w:r>
        <w:rPr>
          <w:lang w:val="en-CA"/>
        </w:rPr>
        <w:t xml:space="preserve"> for IBC prediction</w:t>
      </w:r>
      <w:r w:rsidR="006F4DB2">
        <w:rPr>
          <w:lang w:val="en-CA"/>
        </w:rPr>
        <w:t>. The derivation process of motion vectors for IBC mode excludes all neighboring blocks in inter mode and vice versa. The following</w:t>
      </w:r>
      <w:r>
        <w:rPr>
          <w:lang w:val="en-CA"/>
        </w:rPr>
        <w:t xml:space="preserve"> </w:t>
      </w:r>
      <w:r w:rsidR="005721E0">
        <w:rPr>
          <w:lang w:val="en-CA"/>
        </w:rPr>
        <w:t xml:space="preserve">IBC design aspects </w:t>
      </w:r>
      <w:r w:rsidR="006F4DB2">
        <w:rPr>
          <w:lang w:val="en-CA"/>
        </w:rPr>
        <w:t xml:space="preserve"> are </w:t>
      </w:r>
      <w:r w:rsidR="00210CD3">
        <w:rPr>
          <w:lang w:val="en-CA"/>
        </w:rPr>
        <w:t>applied</w:t>
      </w:r>
      <w:r>
        <w:rPr>
          <w:lang w:val="en-CA"/>
        </w:rPr>
        <w:t>:</w:t>
      </w:r>
    </w:p>
    <w:p w14:paraId="1C6A04DD" w14:textId="7F342272" w:rsidR="006F4DB2" w:rsidRPr="006E5911" w:rsidRDefault="005721E0" w:rsidP="000613EB">
      <w:pPr>
        <w:pStyle w:val="ListParagraph"/>
        <w:numPr>
          <w:ilvl w:val="0"/>
          <w:numId w:val="47"/>
        </w:numPr>
        <w:spacing w:before="136" w:after="200"/>
        <w:rPr>
          <w:sz w:val="22"/>
          <w:lang w:eastAsia="zh-CN"/>
        </w:rPr>
      </w:pPr>
      <w:r w:rsidRPr="006E5911">
        <w:rPr>
          <w:sz w:val="22"/>
          <w:lang w:eastAsia="zh-CN"/>
        </w:rPr>
        <w:t>IBC s</w:t>
      </w:r>
      <w:r w:rsidR="006F4DB2" w:rsidRPr="006E5911">
        <w:rPr>
          <w:sz w:val="22"/>
          <w:lang w:eastAsia="zh-CN"/>
        </w:rPr>
        <w:t>hare</w:t>
      </w:r>
      <w:r w:rsidRPr="006E5911">
        <w:rPr>
          <w:sz w:val="22"/>
          <w:lang w:eastAsia="zh-CN"/>
        </w:rPr>
        <w:t>s the</w:t>
      </w:r>
      <w:r w:rsidR="006F4DB2" w:rsidRPr="006E5911">
        <w:rPr>
          <w:sz w:val="22"/>
          <w:lang w:eastAsia="zh-CN"/>
        </w:rPr>
        <w:t xml:space="preserve"> same process as in regular MV merge</w:t>
      </w:r>
      <w:r w:rsidR="00562F9B" w:rsidRPr="006E5911">
        <w:rPr>
          <w:sz w:val="22"/>
          <w:lang w:eastAsia="zh-CN"/>
        </w:rPr>
        <w:t xml:space="preserve"> including with pairwise merge candidate and history based motion predictor</w:t>
      </w:r>
      <w:r w:rsidR="006F4DB2" w:rsidRPr="006E5911">
        <w:rPr>
          <w:sz w:val="22"/>
          <w:lang w:eastAsia="zh-CN"/>
        </w:rPr>
        <w:t>, but disallow</w:t>
      </w:r>
      <w:r w:rsidRPr="006E5911">
        <w:rPr>
          <w:sz w:val="22"/>
          <w:lang w:eastAsia="zh-CN"/>
        </w:rPr>
        <w:t>s</w:t>
      </w:r>
      <w:r w:rsidR="006F4DB2" w:rsidRPr="006E5911">
        <w:rPr>
          <w:sz w:val="22"/>
          <w:lang w:eastAsia="zh-CN"/>
        </w:rPr>
        <w:t xml:space="preserve"> TMVP and zero vector because they are invalid for IBC mode.</w:t>
      </w:r>
    </w:p>
    <w:p w14:paraId="4EEF5DAB" w14:textId="77777777" w:rsidR="00562F9B" w:rsidRPr="006E5911" w:rsidRDefault="00562F9B" w:rsidP="000613EB">
      <w:pPr>
        <w:pStyle w:val="ListParagraph"/>
        <w:numPr>
          <w:ilvl w:val="0"/>
          <w:numId w:val="47"/>
        </w:numPr>
        <w:spacing w:before="136" w:after="200"/>
        <w:rPr>
          <w:sz w:val="22"/>
          <w:lang w:eastAsia="zh-CN"/>
        </w:rPr>
      </w:pPr>
      <w:r w:rsidRPr="006E5911">
        <w:rPr>
          <w:sz w:val="22"/>
          <w:lang w:eastAsia="zh-CN"/>
        </w:rPr>
        <w:t>Separate HMVP buffer (5 candidates each) is used for conventional MV and IBC.</w:t>
      </w:r>
    </w:p>
    <w:p w14:paraId="2A4942C4" w14:textId="2932BB63" w:rsidR="006F4DB2" w:rsidRPr="006E5911" w:rsidRDefault="005721E0" w:rsidP="00227BD1">
      <w:pPr>
        <w:pStyle w:val="ListParagraph"/>
        <w:numPr>
          <w:ilvl w:val="0"/>
          <w:numId w:val="47"/>
        </w:numPr>
        <w:spacing w:before="136" w:after="200"/>
        <w:rPr>
          <w:sz w:val="22"/>
          <w:lang w:eastAsia="zh-CN"/>
        </w:rPr>
      </w:pPr>
      <w:r w:rsidRPr="006E5911">
        <w:rPr>
          <w:sz w:val="22"/>
          <w:lang w:eastAsia="zh-CN"/>
        </w:rPr>
        <w:t>Block vector c</w:t>
      </w:r>
      <w:r w:rsidR="006F4DB2" w:rsidRPr="006E5911">
        <w:rPr>
          <w:sz w:val="22"/>
          <w:lang w:eastAsia="zh-CN"/>
        </w:rPr>
        <w:t xml:space="preserve">onstraints </w:t>
      </w:r>
      <w:r w:rsidRPr="006E5911">
        <w:rPr>
          <w:sz w:val="22"/>
          <w:lang w:eastAsia="zh-CN"/>
        </w:rPr>
        <w:t>are</w:t>
      </w:r>
      <w:r w:rsidR="006F4DB2" w:rsidRPr="006E5911">
        <w:rPr>
          <w:sz w:val="22"/>
          <w:lang w:eastAsia="zh-CN"/>
        </w:rPr>
        <w:t xml:space="preserve"> implemented in</w:t>
      </w:r>
      <w:r w:rsidR="00507C54" w:rsidRPr="006E5911">
        <w:rPr>
          <w:sz w:val="22"/>
          <w:lang w:eastAsia="zh-CN"/>
        </w:rPr>
        <w:t xml:space="preserve"> the form of</w:t>
      </w:r>
      <w:r w:rsidR="006F4DB2" w:rsidRPr="006E5911">
        <w:rPr>
          <w:sz w:val="22"/>
          <w:lang w:eastAsia="zh-CN"/>
        </w:rPr>
        <w:t xml:space="preserve"> bitstream</w:t>
      </w:r>
      <w:r w:rsidR="00507C54" w:rsidRPr="006E5911">
        <w:rPr>
          <w:sz w:val="22"/>
          <w:lang w:eastAsia="zh-CN"/>
        </w:rPr>
        <w:t xml:space="preserve"> conformance constraint</w:t>
      </w:r>
      <w:r w:rsidR="006F4DB2" w:rsidRPr="006E5911">
        <w:rPr>
          <w:sz w:val="22"/>
          <w:lang w:eastAsia="zh-CN"/>
        </w:rPr>
        <w:t xml:space="preserve">, </w:t>
      </w:r>
      <w:r w:rsidR="00507C54" w:rsidRPr="006E5911">
        <w:rPr>
          <w:sz w:val="22"/>
          <w:lang w:eastAsia="zh-CN"/>
        </w:rPr>
        <w:t xml:space="preserve">the encoder needs to ensure that </w:t>
      </w:r>
      <w:r w:rsidR="006F4DB2" w:rsidRPr="006E5911">
        <w:rPr>
          <w:sz w:val="22"/>
          <w:lang w:eastAsia="zh-CN"/>
        </w:rPr>
        <w:t>no invalid vectors</w:t>
      </w:r>
      <w:r w:rsidR="00210CD3" w:rsidRPr="006E5911">
        <w:rPr>
          <w:sz w:val="22"/>
          <w:lang w:eastAsia="zh-CN"/>
        </w:rPr>
        <w:t xml:space="preserve"> are present in the bitsream</w:t>
      </w:r>
      <w:r w:rsidR="006F4DB2" w:rsidRPr="006E5911">
        <w:rPr>
          <w:sz w:val="22"/>
          <w:lang w:eastAsia="zh-CN"/>
        </w:rPr>
        <w:t xml:space="preserve">, </w:t>
      </w:r>
      <w:r w:rsidR="00210CD3" w:rsidRPr="006E5911">
        <w:rPr>
          <w:sz w:val="22"/>
          <w:lang w:eastAsia="zh-CN"/>
        </w:rPr>
        <w:t xml:space="preserve">and </w:t>
      </w:r>
      <w:r w:rsidR="006F4DB2" w:rsidRPr="006E5911">
        <w:rPr>
          <w:sz w:val="22"/>
          <w:lang w:eastAsia="zh-CN"/>
        </w:rPr>
        <w:t>merge shall not be used if the merge candidate is invalid (out of range or 0).</w:t>
      </w:r>
      <w:r w:rsidR="00507C54" w:rsidRPr="006E5911">
        <w:rPr>
          <w:sz w:val="22"/>
          <w:lang w:eastAsia="zh-CN"/>
        </w:rPr>
        <w:t xml:space="preserve"> Such bitstream conformance constraint is expressed in terms of a virtual buffer as described below. </w:t>
      </w:r>
    </w:p>
    <w:p w14:paraId="579320AF" w14:textId="77777777" w:rsidR="006F4DB2" w:rsidRPr="006E5911" w:rsidRDefault="006F4DB2" w:rsidP="00227BD1">
      <w:pPr>
        <w:pStyle w:val="ListParagraph"/>
        <w:numPr>
          <w:ilvl w:val="0"/>
          <w:numId w:val="47"/>
        </w:numPr>
        <w:spacing w:before="136" w:after="200"/>
        <w:rPr>
          <w:sz w:val="22"/>
          <w:lang w:eastAsia="zh-CN"/>
        </w:rPr>
      </w:pPr>
      <w:r w:rsidRPr="006E5911">
        <w:rPr>
          <w:sz w:val="22"/>
          <w:lang w:eastAsia="zh-CN"/>
        </w:rPr>
        <w:t>For deblocking, IBC is handled as inter mode.</w:t>
      </w:r>
    </w:p>
    <w:p w14:paraId="07E8684D" w14:textId="6B7261D5" w:rsidR="006F4DB2" w:rsidRPr="006E5911" w:rsidRDefault="00210CD3" w:rsidP="00227BD1">
      <w:pPr>
        <w:pStyle w:val="ListParagraph"/>
        <w:numPr>
          <w:ilvl w:val="0"/>
          <w:numId w:val="47"/>
        </w:numPr>
        <w:spacing w:before="136" w:after="200"/>
        <w:rPr>
          <w:sz w:val="22"/>
          <w:lang w:eastAsia="zh-CN"/>
        </w:rPr>
      </w:pPr>
      <w:r w:rsidRPr="006E5911">
        <w:rPr>
          <w:sz w:val="22"/>
          <w:lang w:eastAsia="zh-CN"/>
        </w:rPr>
        <w:t xml:space="preserve">If the current block is coded using IBC prediction mode, </w:t>
      </w:r>
      <w:r w:rsidR="006F4DB2" w:rsidRPr="006E5911">
        <w:rPr>
          <w:sz w:val="22"/>
          <w:lang w:eastAsia="zh-CN"/>
        </w:rPr>
        <w:t>AMV</w:t>
      </w:r>
      <w:r w:rsidR="00BB5132" w:rsidRPr="006E5911">
        <w:rPr>
          <w:sz w:val="22"/>
          <w:lang w:eastAsia="zh-CN"/>
        </w:rPr>
        <w:t>R</w:t>
      </w:r>
      <w:r w:rsidR="006F4DB2" w:rsidRPr="006E5911">
        <w:rPr>
          <w:sz w:val="22"/>
          <w:lang w:eastAsia="zh-CN"/>
        </w:rPr>
        <w:t xml:space="preserve"> does not use quarter</w:t>
      </w:r>
      <w:r w:rsidRPr="006E5911">
        <w:rPr>
          <w:sz w:val="22"/>
          <w:lang w:eastAsia="zh-CN"/>
        </w:rPr>
        <w:t>-</w:t>
      </w:r>
      <w:r w:rsidR="006F4DB2" w:rsidRPr="006E5911">
        <w:rPr>
          <w:sz w:val="22"/>
          <w:lang w:eastAsia="zh-CN"/>
        </w:rPr>
        <w:t>pel</w:t>
      </w:r>
      <w:r w:rsidRPr="006E5911">
        <w:rPr>
          <w:sz w:val="22"/>
          <w:lang w:eastAsia="zh-CN"/>
        </w:rPr>
        <w:t xml:space="preserve">; instead, </w:t>
      </w:r>
      <w:r w:rsidR="006F4DB2" w:rsidRPr="006E5911">
        <w:rPr>
          <w:sz w:val="22"/>
          <w:lang w:eastAsia="zh-CN"/>
        </w:rPr>
        <w:t xml:space="preserve">AMVR is signaled to </w:t>
      </w:r>
      <w:r w:rsidRPr="006E5911">
        <w:rPr>
          <w:sz w:val="22"/>
          <w:lang w:eastAsia="zh-CN"/>
        </w:rPr>
        <w:t xml:space="preserve">only </w:t>
      </w:r>
      <w:r w:rsidR="006F4DB2" w:rsidRPr="006E5911">
        <w:rPr>
          <w:sz w:val="22"/>
          <w:lang w:eastAsia="zh-CN"/>
        </w:rPr>
        <w:t>indicate whether MV is inter-pel or 4 integer-pel.</w:t>
      </w:r>
    </w:p>
    <w:p w14:paraId="228C2BCF" w14:textId="66B60E08" w:rsidR="006D065D" w:rsidRPr="00B438FD" w:rsidRDefault="005721E0" w:rsidP="00227BD1">
      <w:pPr>
        <w:pStyle w:val="ListParagraph"/>
        <w:numPr>
          <w:ilvl w:val="0"/>
          <w:numId w:val="47"/>
        </w:numPr>
        <w:spacing w:before="136" w:after="200"/>
        <w:rPr>
          <w:lang w:val="en-CA"/>
        </w:rPr>
      </w:pPr>
      <w:r w:rsidRPr="006E5911">
        <w:rPr>
          <w:sz w:val="22"/>
          <w:lang w:eastAsia="zh-CN"/>
        </w:rPr>
        <w:t xml:space="preserve">The number of IBC merge candidates can be signalled in the slice header separately from the numbers of regular, subblock, and </w:t>
      </w:r>
      <w:r w:rsidR="0022124F">
        <w:rPr>
          <w:sz w:val="22"/>
          <w:lang w:eastAsia="zh-CN"/>
        </w:rPr>
        <w:t>geometric</w:t>
      </w:r>
      <w:r w:rsidR="0022124F" w:rsidRPr="006E5911">
        <w:rPr>
          <w:sz w:val="22"/>
          <w:lang w:eastAsia="zh-CN"/>
        </w:rPr>
        <w:t xml:space="preserve"> </w:t>
      </w:r>
      <w:r w:rsidRPr="006E5911">
        <w:rPr>
          <w:sz w:val="22"/>
          <w:lang w:eastAsia="zh-CN"/>
        </w:rPr>
        <w:t>merge candidates.</w:t>
      </w:r>
    </w:p>
    <w:p w14:paraId="14EE5AC2" w14:textId="4A522CB2" w:rsidR="00507C54" w:rsidRDefault="00507C54" w:rsidP="00CD45EA">
      <w:pPr>
        <w:tabs>
          <w:tab w:val="clear" w:pos="360"/>
          <w:tab w:val="clear" w:pos="720"/>
          <w:tab w:val="clear" w:pos="1080"/>
          <w:tab w:val="clear" w:pos="1440"/>
        </w:tabs>
        <w:overflowPunct/>
        <w:autoSpaceDE/>
        <w:autoSpaceDN/>
        <w:adjustRightInd/>
        <w:spacing w:after="200"/>
        <w:textAlignment w:val="auto"/>
        <w:rPr>
          <w:lang w:val="en-CA" w:eastAsia="zh-CN"/>
        </w:rPr>
      </w:pPr>
      <w:r>
        <w:rPr>
          <w:lang w:val="en-CA" w:eastAsia="zh-CN"/>
        </w:rPr>
        <w:t>A virtual buffer concept is used to describe the allowable reference region for IBC prediction mode and valid block vectors. Denote CTU size as ctbSize, the virtual buffer, ibcBuf, has width being wIbcBuf = 128</w:t>
      </w:r>
      <w:r w:rsidR="000B6147">
        <w:rPr>
          <w:lang w:val="en-CA" w:eastAsia="zh-CN"/>
        </w:rPr>
        <w:t>x</w:t>
      </w:r>
      <w:r>
        <w:rPr>
          <w:lang w:val="en-CA" w:eastAsia="zh-CN"/>
        </w:rPr>
        <w:t>128/ctbSize and height hIbcBuf = ctbSize. For example, for a</w:t>
      </w:r>
      <w:r w:rsidRPr="00510C89">
        <w:rPr>
          <w:lang w:val="en-CA" w:eastAsia="zh-CN"/>
        </w:rPr>
        <w:t xml:space="preserve"> CTU siz</w:t>
      </w:r>
      <w:r>
        <w:rPr>
          <w:lang w:val="en-CA" w:eastAsia="zh-CN"/>
        </w:rPr>
        <w:t xml:space="preserve">e of 128x128, </w:t>
      </w:r>
      <w:r w:rsidRPr="00510C89">
        <w:rPr>
          <w:lang w:val="en-CA" w:eastAsia="zh-CN"/>
        </w:rPr>
        <w:t>the size of ibcBuf</w:t>
      </w:r>
      <w:r>
        <w:rPr>
          <w:lang w:val="en-CA" w:eastAsia="zh-CN"/>
        </w:rPr>
        <w:t xml:space="preserve"> is also 128x128; for a </w:t>
      </w:r>
      <w:r w:rsidRPr="00510C89">
        <w:rPr>
          <w:lang w:val="en-CA" w:eastAsia="zh-CN"/>
        </w:rPr>
        <w:t>CTU size</w:t>
      </w:r>
      <w:r>
        <w:rPr>
          <w:lang w:val="en-CA" w:eastAsia="zh-CN"/>
        </w:rPr>
        <w:t xml:space="preserve"> of 64x64, </w:t>
      </w:r>
      <w:r w:rsidRPr="00510C89">
        <w:rPr>
          <w:lang w:val="en-CA" w:eastAsia="zh-CN"/>
        </w:rPr>
        <w:t xml:space="preserve">the </w:t>
      </w:r>
      <w:r>
        <w:rPr>
          <w:lang w:val="en-CA" w:eastAsia="zh-CN"/>
        </w:rPr>
        <w:t>size of ibcBuf is 256x64; and a CTU size of</w:t>
      </w:r>
      <w:r w:rsidRPr="00510C89">
        <w:rPr>
          <w:lang w:val="en-CA" w:eastAsia="zh-CN"/>
        </w:rPr>
        <w:t xml:space="preserve"> 32x32, the size of ibcBuf is 512x32.</w:t>
      </w:r>
    </w:p>
    <w:p w14:paraId="171C7EEC" w14:textId="1CF9203D" w:rsidR="00507C54" w:rsidRPr="009D405C" w:rsidRDefault="00507C54" w:rsidP="00CD45EA">
      <w:pPr>
        <w:tabs>
          <w:tab w:val="clear" w:pos="360"/>
          <w:tab w:val="clear" w:pos="720"/>
          <w:tab w:val="clear" w:pos="1080"/>
          <w:tab w:val="clear" w:pos="1440"/>
        </w:tabs>
        <w:overflowPunct/>
        <w:autoSpaceDE/>
        <w:autoSpaceDN/>
        <w:adjustRightInd/>
        <w:spacing w:after="200"/>
        <w:textAlignment w:val="auto"/>
        <w:rPr>
          <w:lang w:val="en-CA" w:eastAsia="zh-CN"/>
        </w:rPr>
      </w:pPr>
      <w:r>
        <w:rPr>
          <w:lang w:val="en-CA" w:eastAsia="zh-CN"/>
        </w:rPr>
        <w:lastRenderedPageBreak/>
        <w:t>The size of a VPDU is min(ctbSize, 64) in each dimension</w:t>
      </w:r>
      <w:r w:rsidR="008950FF">
        <w:rPr>
          <w:lang w:val="en-CA" w:eastAsia="zh-CN"/>
        </w:rPr>
        <w:t xml:space="preserve">, </w:t>
      </w:r>
      <w:r w:rsidR="008950FF" w:rsidRPr="00C37FFC">
        <w:rPr>
          <w:lang w:val="en-CA" w:eastAsia="zh-CN"/>
        </w:rPr>
        <w:t>W</w:t>
      </w:r>
      <w:r w:rsidR="008950FF" w:rsidRPr="00C37FFC">
        <w:rPr>
          <w:vertAlign w:val="subscript"/>
          <w:lang w:val="en-CA" w:eastAsia="zh-CN"/>
        </w:rPr>
        <w:t>v</w:t>
      </w:r>
      <w:r>
        <w:rPr>
          <w:lang w:val="en-CA" w:eastAsia="zh-CN"/>
        </w:rPr>
        <w:t xml:space="preserve"> </w:t>
      </w:r>
      <w:r w:rsidR="008950FF">
        <w:rPr>
          <w:lang w:val="en-CA" w:eastAsia="zh-CN"/>
        </w:rPr>
        <w:t>= mi</w:t>
      </w:r>
      <w:r>
        <w:rPr>
          <w:lang w:val="en-CA" w:eastAsia="zh-CN"/>
        </w:rPr>
        <w:t>n(ctbSize, 64).</w:t>
      </w:r>
    </w:p>
    <w:p w14:paraId="3B3DF149" w14:textId="77777777" w:rsidR="00507C54" w:rsidRPr="00510C89" w:rsidRDefault="00507C54" w:rsidP="00CD45EA">
      <w:pPr>
        <w:tabs>
          <w:tab w:val="clear" w:pos="360"/>
          <w:tab w:val="clear" w:pos="720"/>
          <w:tab w:val="clear" w:pos="1080"/>
          <w:tab w:val="clear" w:pos="1440"/>
        </w:tabs>
        <w:overflowPunct/>
        <w:autoSpaceDE/>
        <w:autoSpaceDN/>
        <w:adjustRightInd/>
        <w:spacing w:after="200"/>
        <w:textAlignment w:val="auto"/>
        <w:rPr>
          <w:lang w:val="en-CA" w:eastAsia="zh-CN"/>
        </w:rPr>
      </w:pPr>
      <w:r>
        <w:rPr>
          <w:lang w:val="en-CA" w:eastAsia="zh-CN"/>
        </w:rPr>
        <w:t>The virtual IBC buffer, ibcBuf is maintained as follows.</w:t>
      </w:r>
    </w:p>
    <w:p w14:paraId="525E5748" w14:textId="4D8994B6" w:rsidR="00507C54" w:rsidRPr="009C08AD" w:rsidRDefault="00507C54" w:rsidP="000613EB">
      <w:pPr>
        <w:pStyle w:val="ListParagraph"/>
        <w:numPr>
          <w:ilvl w:val="0"/>
          <w:numId w:val="47"/>
        </w:numPr>
        <w:spacing w:before="136" w:after="200"/>
        <w:jc w:val="left"/>
        <w:rPr>
          <w:sz w:val="22"/>
          <w:lang w:eastAsia="zh-CN"/>
        </w:rPr>
      </w:pPr>
      <w:r w:rsidRPr="009C08AD">
        <w:rPr>
          <w:sz w:val="22"/>
          <w:lang w:eastAsia="zh-CN"/>
        </w:rPr>
        <w:t>At the beginning of decoding each CTU row, refresh the whole ibcBuf with</w:t>
      </w:r>
      <w:r w:rsidR="008950FF">
        <w:rPr>
          <w:sz w:val="22"/>
          <w:lang w:eastAsia="zh-CN"/>
        </w:rPr>
        <w:t xml:space="preserve"> an invalid</w:t>
      </w:r>
      <w:r w:rsidRPr="009C08AD">
        <w:rPr>
          <w:sz w:val="22"/>
          <w:lang w:eastAsia="zh-CN"/>
        </w:rPr>
        <w:t xml:space="preserve"> value </w:t>
      </w:r>
      <w:r w:rsidR="00F26326">
        <w:rPr>
          <w:sz w:val="22"/>
          <w:lang w:eastAsia="zh-CN"/>
        </w:rPr>
        <w:t>−</w:t>
      </w:r>
      <w:r w:rsidRPr="009C08AD">
        <w:rPr>
          <w:sz w:val="22"/>
          <w:lang w:eastAsia="zh-CN"/>
        </w:rPr>
        <w:t>1.</w:t>
      </w:r>
    </w:p>
    <w:p w14:paraId="0847563A" w14:textId="0594B165" w:rsidR="00507C54" w:rsidRPr="009C08AD" w:rsidRDefault="00507C54" w:rsidP="000613EB">
      <w:pPr>
        <w:pStyle w:val="ListParagraph"/>
        <w:numPr>
          <w:ilvl w:val="0"/>
          <w:numId w:val="47"/>
        </w:numPr>
        <w:spacing w:before="136" w:after="200"/>
        <w:jc w:val="left"/>
        <w:rPr>
          <w:sz w:val="22"/>
          <w:lang w:eastAsia="zh-CN"/>
        </w:rPr>
      </w:pPr>
      <w:r w:rsidRPr="009C08AD">
        <w:rPr>
          <w:sz w:val="22"/>
          <w:lang w:eastAsia="zh-CN"/>
        </w:rPr>
        <w:t xml:space="preserve">At the beginning of decoding a VPDU (xVPDU, yVPDU) relative to the top-left corner of the picture, set the ibcBuf[ x ][ y ] = </w:t>
      </w:r>
      <w:r w:rsidR="001303C4">
        <w:rPr>
          <w:sz w:val="22"/>
          <w:lang w:val="en-CA" w:eastAsia="zh-CN"/>
        </w:rPr>
        <w:t>−</w:t>
      </w:r>
      <w:r w:rsidRPr="009C08AD">
        <w:rPr>
          <w:sz w:val="22"/>
          <w:lang w:eastAsia="zh-CN"/>
        </w:rPr>
        <w:t>1, with x = xVPDU%</w:t>
      </w:r>
      <w:r w:rsidRPr="009C08AD">
        <w:rPr>
          <w:sz w:val="22"/>
          <w:lang w:val="en-CA" w:eastAsia="zh-CN"/>
        </w:rPr>
        <w:t xml:space="preserve">wIbcBuf, …, </w:t>
      </w:r>
      <w:r w:rsidRPr="009C08AD">
        <w:rPr>
          <w:sz w:val="22"/>
          <w:lang w:eastAsia="zh-CN"/>
        </w:rPr>
        <w:t>xVPDU%</w:t>
      </w:r>
      <w:r w:rsidRPr="009C08AD">
        <w:rPr>
          <w:sz w:val="22"/>
          <w:lang w:val="en-CA" w:eastAsia="zh-CN"/>
        </w:rPr>
        <w:t xml:space="preserve"> wIbcBuf + W</w:t>
      </w:r>
      <w:r w:rsidRPr="009C08AD">
        <w:rPr>
          <w:sz w:val="22"/>
          <w:vertAlign w:val="subscript"/>
          <w:lang w:val="en-CA" w:eastAsia="zh-CN"/>
        </w:rPr>
        <w:t>v</w:t>
      </w:r>
      <w:r w:rsidRPr="009C08AD">
        <w:rPr>
          <w:sz w:val="22"/>
          <w:lang w:val="en-CA" w:eastAsia="zh-CN"/>
        </w:rPr>
        <w:t xml:space="preserve"> </w:t>
      </w:r>
      <w:r w:rsidR="001303C4">
        <w:rPr>
          <w:sz w:val="22"/>
          <w:lang w:val="en-CA" w:eastAsia="zh-CN"/>
        </w:rPr>
        <w:t>−</w:t>
      </w:r>
      <w:r w:rsidRPr="009C08AD">
        <w:rPr>
          <w:sz w:val="22"/>
          <w:lang w:val="en-CA" w:eastAsia="zh-CN"/>
        </w:rPr>
        <w:t xml:space="preserve"> 1; y = yVPDU%ctbSize, …, yVPDU%ctbSize + W</w:t>
      </w:r>
      <w:r w:rsidRPr="009C08AD">
        <w:rPr>
          <w:sz w:val="22"/>
          <w:vertAlign w:val="subscript"/>
          <w:lang w:val="en-CA" w:eastAsia="zh-CN"/>
        </w:rPr>
        <w:t>v</w:t>
      </w:r>
      <w:r w:rsidRPr="009C08AD">
        <w:rPr>
          <w:sz w:val="22"/>
          <w:lang w:val="en-CA" w:eastAsia="zh-CN"/>
        </w:rPr>
        <w:t xml:space="preserve"> </w:t>
      </w:r>
      <w:r w:rsidR="001303C4">
        <w:rPr>
          <w:sz w:val="22"/>
          <w:lang w:val="en-CA" w:eastAsia="zh-CN"/>
        </w:rPr>
        <w:t>−</w:t>
      </w:r>
      <w:r w:rsidRPr="009C08AD">
        <w:rPr>
          <w:sz w:val="22"/>
          <w:lang w:val="en-CA" w:eastAsia="zh-CN"/>
        </w:rPr>
        <w:t xml:space="preserve"> 1.</w:t>
      </w:r>
    </w:p>
    <w:p w14:paraId="33C3A638" w14:textId="6D4F2116" w:rsidR="00507C54" w:rsidRPr="009C08AD" w:rsidRDefault="00507C54" w:rsidP="00227BD1">
      <w:pPr>
        <w:pStyle w:val="ListParagraph"/>
        <w:numPr>
          <w:ilvl w:val="0"/>
          <w:numId w:val="47"/>
        </w:numPr>
        <w:spacing w:before="136" w:after="200"/>
        <w:jc w:val="left"/>
        <w:rPr>
          <w:sz w:val="22"/>
          <w:lang w:eastAsia="zh-CN"/>
        </w:rPr>
      </w:pPr>
      <w:r w:rsidRPr="009C08AD">
        <w:rPr>
          <w:sz w:val="22"/>
          <w:lang w:eastAsia="zh-CN"/>
        </w:rPr>
        <w:t xml:space="preserve">After decoding a CU contains (x, y) relative to the top-left </w:t>
      </w:r>
      <w:r w:rsidR="008950FF">
        <w:rPr>
          <w:sz w:val="22"/>
          <w:lang w:eastAsia="zh-CN"/>
        </w:rPr>
        <w:t xml:space="preserve">corner </w:t>
      </w:r>
      <w:r w:rsidRPr="009C08AD">
        <w:rPr>
          <w:sz w:val="22"/>
          <w:lang w:eastAsia="zh-CN"/>
        </w:rPr>
        <w:t>of the picture, set</w:t>
      </w:r>
    </w:p>
    <w:p w14:paraId="73CC8031" w14:textId="77777777" w:rsidR="00507C54" w:rsidRPr="009C08AD" w:rsidRDefault="00507C54" w:rsidP="00CD45EA">
      <w:pPr>
        <w:pStyle w:val="ListParagraph"/>
        <w:spacing w:before="136" w:after="200"/>
        <w:ind w:left="1440"/>
        <w:jc w:val="left"/>
        <w:rPr>
          <w:sz w:val="22"/>
          <w:lang w:eastAsia="zh-CN"/>
        </w:rPr>
      </w:pPr>
      <w:r w:rsidRPr="009C08AD">
        <w:rPr>
          <w:sz w:val="22"/>
          <w:lang w:eastAsia="zh-CN"/>
        </w:rPr>
        <w:t xml:space="preserve">ibcBuf[ x % </w:t>
      </w:r>
      <w:r w:rsidRPr="009C08AD">
        <w:rPr>
          <w:sz w:val="22"/>
          <w:lang w:val="en-CA" w:eastAsia="zh-CN"/>
        </w:rPr>
        <w:t>wIbcBuf ][ y % ctbSize ] = recSample[ x ][ y ]</w:t>
      </w:r>
    </w:p>
    <w:p w14:paraId="075ECD71" w14:textId="2B2D3E99" w:rsidR="00507C54" w:rsidRPr="00DF4CD1" w:rsidRDefault="008950FF" w:rsidP="00CD45EA">
      <w:pPr>
        <w:tabs>
          <w:tab w:val="clear" w:pos="360"/>
          <w:tab w:val="clear" w:pos="720"/>
          <w:tab w:val="clear" w:pos="1080"/>
          <w:tab w:val="clear" w:pos="1440"/>
        </w:tabs>
        <w:overflowPunct/>
        <w:autoSpaceDE/>
        <w:autoSpaceDN/>
        <w:adjustRightInd/>
        <w:spacing w:after="200"/>
        <w:textAlignment w:val="auto"/>
        <w:rPr>
          <w:lang w:eastAsia="zh-CN"/>
        </w:rPr>
      </w:pPr>
      <w:r>
        <w:rPr>
          <w:lang w:eastAsia="zh-CN"/>
        </w:rPr>
        <w:t xml:space="preserve">For a block covering the coordinates (x, y), if the following is true for a block vector </w:t>
      </w:r>
      <w:r w:rsidRPr="009C08AD">
        <w:rPr>
          <w:i/>
          <w:lang w:eastAsia="zh-CN"/>
        </w:rPr>
        <w:t>bv</w:t>
      </w:r>
      <w:r>
        <w:rPr>
          <w:i/>
          <w:lang w:eastAsia="zh-CN"/>
        </w:rPr>
        <w:t xml:space="preserve"> = (bv[0], bv[1])</w:t>
      </w:r>
      <w:r>
        <w:rPr>
          <w:lang w:eastAsia="zh-CN"/>
        </w:rPr>
        <w:t xml:space="preserve">, then it is valid; otherwise, it is not valid: </w:t>
      </w:r>
    </w:p>
    <w:p w14:paraId="4230F815" w14:textId="659958DD" w:rsidR="003A10B3" w:rsidRPr="009C08AD" w:rsidRDefault="00507C54" w:rsidP="00CD45EA">
      <w:pPr>
        <w:tabs>
          <w:tab w:val="clear" w:pos="360"/>
          <w:tab w:val="clear" w:pos="720"/>
          <w:tab w:val="clear" w:pos="1080"/>
          <w:tab w:val="clear" w:pos="1440"/>
        </w:tabs>
        <w:overflowPunct/>
        <w:autoSpaceDE/>
        <w:autoSpaceDN/>
        <w:adjustRightInd/>
        <w:spacing w:after="200"/>
        <w:textAlignment w:val="auto"/>
      </w:pPr>
      <w:r w:rsidRPr="0092192E">
        <w:rPr>
          <w:i/>
          <w:iCs/>
          <w:noProof/>
          <w:lang w:val="en-CA" w:eastAsia="ko-KR"/>
        </w:rPr>
        <w:t>ibcBuf[ (x + bv[0])%</w:t>
      </w:r>
      <w:r w:rsidRPr="0092192E">
        <w:rPr>
          <w:i/>
          <w:iCs/>
          <w:lang w:eastAsia="zh-CN"/>
        </w:rPr>
        <w:t xml:space="preserve"> </w:t>
      </w:r>
      <w:r w:rsidRPr="0092192E">
        <w:rPr>
          <w:i/>
          <w:iCs/>
          <w:lang w:val="en-CA" w:eastAsia="zh-CN"/>
        </w:rPr>
        <w:t>wIbcBuf</w:t>
      </w:r>
      <w:r w:rsidRPr="0092192E">
        <w:rPr>
          <w:i/>
          <w:iCs/>
          <w:noProof/>
          <w:lang w:val="en-CA" w:eastAsia="ko-KR"/>
        </w:rPr>
        <w:t xml:space="preserve">] [ (y + bv[1]) % ctbSize ] shall not be equal to </w:t>
      </w:r>
      <w:r w:rsidR="001303C4">
        <w:rPr>
          <w:lang w:val="en-CA" w:eastAsia="zh-CN"/>
        </w:rPr>
        <w:t>−</w:t>
      </w:r>
      <w:r w:rsidRPr="0092192E">
        <w:rPr>
          <w:i/>
          <w:iCs/>
          <w:noProof/>
          <w:lang w:val="en-CA" w:eastAsia="ko-KR"/>
        </w:rPr>
        <w:t>1.</w:t>
      </w:r>
    </w:p>
    <w:p w14:paraId="727FB600" w14:textId="2EE91A48" w:rsidR="006D065D" w:rsidRDefault="00CE0CF5" w:rsidP="00CD45EA">
      <w:pPr>
        <w:pStyle w:val="Heading3"/>
        <w:spacing w:before="136"/>
        <w:rPr>
          <w:lang w:val="en-CA"/>
        </w:rPr>
      </w:pPr>
      <w:bookmarkStart w:id="427" w:name="_Toc58175151"/>
      <w:r>
        <w:rPr>
          <w:lang w:val="en-CA"/>
        </w:rPr>
        <w:t>Block</w:t>
      </w:r>
      <w:r w:rsidR="006D065D">
        <w:rPr>
          <w:lang w:val="en-CA"/>
        </w:rPr>
        <w:t xml:space="preserve"> differential pulse coded modulation (</w:t>
      </w:r>
      <w:r>
        <w:rPr>
          <w:lang w:val="en-CA"/>
        </w:rPr>
        <w:t>B</w:t>
      </w:r>
      <w:r w:rsidR="006D065D">
        <w:rPr>
          <w:lang w:val="en-CA"/>
        </w:rPr>
        <w:t>DPCM)</w:t>
      </w:r>
      <w:bookmarkEnd w:id="427"/>
      <w:r w:rsidR="006D065D">
        <w:rPr>
          <w:lang w:val="en-CA"/>
        </w:rPr>
        <w:t xml:space="preserve"> </w:t>
      </w:r>
    </w:p>
    <w:p w14:paraId="28761E5B" w14:textId="4AEA2AFC" w:rsidR="006D065D" w:rsidRPr="00181201" w:rsidRDefault="00B92CC6" w:rsidP="00CA7357">
      <w:pPr>
        <w:jc w:val="both"/>
        <w:rPr>
          <w:rFonts w:eastAsiaTheme="minorEastAsia"/>
          <w:lang w:val="en-CA" w:eastAsia="ko-KR"/>
        </w:rPr>
      </w:pPr>
      <w:r>
        <w:rPr>
          <w:lang w:val="en-CA"/>
        </w:rPr>
        <w:t>VVC</w:t>
      </w:r>
      <w:r w:rsidR="006D065D">
        <w:rPr>
          <w:lang w:val="en-CA"/>
        </w:rPr>
        <w:t xml:space="preserve"> supports </w:t>
      </w:r>
      <w:r w:rsidR="00CE0CF5">
        <w:rPr>
          <w:lang w:val="en-CA"/>
        </w:rPr>
        <w:t>block</w:t>
      </w:r>
      <w:r w:rsidR="006D065D">
        <w:rPr>
          <w:lang w:val="en-CA"/>
        </w:rPr>
        <w:t xml:space="preserve"> differential pulse coded modulation (</w:t>
      </w:r>
      <w:r w:rsidR="00CE0CF5">
        <w:rPr>
          <w:lang w:val="en-CA"/>
        </w:rPr>
        <w:t>BDPCM</w:t>
      </w:r>
      <w:r w:rsidR="006D065D">
        <w:rPr>
          <w:lang w:val="en-CA"/>
        </w:rPr>
        <w:t xml:space="preserve">) for screen content coding. </w:t>
      </w:r>
      <w:r w:rsidR="00C41071">
        <w:rPr>
          <w:lang w:val="en-CA"/>
        </w:rPr>
        <w:t>At the sequence level, a</w:t>
      </w:r>
      <w:r w:rsidR="00FA125D">
        <w:rPr>
          <w:lang w:val="en-CA"/>
        </w:rPr>
        <w:t xml:space="preserve"> BDPCM </w:t>
      </w:r>
      <w:r w:rsidR="00C41071">
        <w:rPr>
          <w:lang w:val="en-CA"/>
        </w:rPr>
        <w:t>enable flag is signalled in the SPS</w:t>
      </w:r>
      <w:r w:rsidR="003D2EEF">
        <w:rPr>
          <w:lang w:val="en-CA"/>
        </w:rPr>
        <w:t>; this flag is signalled only if the transform skip mode (described in the next section) is enabled in the SPS</w:t>
      </w:r>
      <w:r w:rsidR="00C41071">
        <w:rPr>
          <w:lang w:val="en-CA"/>
        </w:rPr>
        <w:t>.</w:t>
      </w:r>
    </w:p>
    <w:p w14:paraId="56774261" w14:textId="28F9AF2A" w:rsidR="006D065D" w:rsidRDefault="006D065D" w:rsidP="00D5520A">
      <w:pPr>
        <w:jc w:val="both"/>
        <w:rPr>
          <w:szCs w:val="22"/>
          <w:lang w:val="en-CA"/>
        </w:rPr>
      </w:pPr>
      <w:r>
        <w:t xml:space="preserve">When </w:t>
      </w:r>
      <w:r w:rsidR="00CE0CF5">
        <w:t>BDPCM</w:t>
      </w:r>
      <w:r>
        <w:t xml:space="preserve"> is enabled, a flag is transmitted at the CU level if the CU size is smaller than or equal to </w:t>
      </w:r>
      <w:r w:rsidR="003D2EEF">
        <w:t>MaxTsSize by MaxTsSize</w:t>
      </w:r>
      <w:r>
        <w:t xml:space="preserve"> </w:t>
      </w:r>
      <w:r w:rsidR="003D2EEF">
        <w:t xml:space="preserve">in terms of </w:t>
      </w:r>
      <w:r>
        <w:t>luma samples</w:t>
      </w:r>
      <w:r w:rsidR="00413493">
        <w:t xml:space="preserve"> and if the CU is intra coded</w:t>
      </w:r>
      <w:r w:rsidR="003D2EEF">
        <w:t>, where MaxTsSize is the maximum block size for which the transform skip mode is allowed</w:t>
      </w:r>
      <w:r>
        <w:t xml:space="preserve">. This flag indicates whether regular intra coding or </w:t>
      </w:r>
      <w:r w:rsidR="00CE0CF5">
        <w:t>BDPCM</w:t>
      </w:r>
      <w:r>
        <w:t xml:space="preserve"> is used. If </w:t>
      </w:r>
      <w:r w:rsidR="00CE0CF5">
        <w:t>BDPCM</w:t>
      </w:r>
      <w:r>
        <w:t xml:space="preserve"> is used, a </w:t>
      </w:r>
      <w:r w:rsidR="00CE0CF5">
        <w:t>BDPCM</w:t>
      </w:r>
      <w:r>
        <w:t xml:space="preserve"> prediction direction flag is transmitted to indicate whether the prediction is horizontal or vertical. Then, the block is predicted using the regular horizontal or vertical intra prediction process with unfiltered reference samples. </w:t>
      </w:r>
      <w:r>
        <w:rPr>
          <w:szCs w:val="22"/>
          <w:lang w:val="en-CA"/>
        </w:rPr>
        <w:t xml:space="preserve">The residual is quantized and the difference between each quantized residual and its predictor, i.e. the previously coded residual of the horizontal or vertical (depending on the </w:t>
      </w:r>
      <w:r w:rsidR="00CE0CF5">
        <w:rPr>
          <w:szCs w:val="22"/>
          <w:lang w:val="en-CA"/>
        </w:rPr>
        <w:t>BDPCM</w:t>
      </w:r>
      <w:r>
        <w:rPr>
          <w:szCs w:val="22"/>
          <w:lang w:val="en-CA"/>
        </w:rPr>
        <w:t xml:space="preserve"> prediction direction) neighbouring position, is coded. </w:t>
      </w:r>
    </w:p>
    <w:p w14:paraId="383A5B5B" w14:textId="5850D054" w:rsidR="006D065D" w:rsidRDefault="006D065D" w:rsidP="009C5E4D">
      <w:pPr>
        <w:jc w:val="both"/>
        <w:rPr>
          <w:lang w:val="en-CA" w:eastAsia="ko-KR"/>
        </w:rPr>
      </w:pPr>
      <w:r>
        <w:rPr>
          <w:lang w:val="en-CA" w:eastAsia="ko-KR"/>
        </w:rPr>
        <w:t xml:space="preserve">For </w:t>
      </w:r>
      <w:r>
        <w:t xml:space="preserve">a block of size M (height) × N (width), let </w:t>
      </w:r>
      <m:oMath>
        <m:sSub>
          <m:sSubPr>
            <m:ctrlPr>
              <w:rPr>
                <w:rFonts w:ascii="Cambria Math" w:hAnsi="Cambria Math"/>
                <w:i/>
              </w:rPr>
            </m:ctrlPr>
          </m:sSubPr>
          <m:e>
            <m:r>
              <w:rPr>
                <w:rFonts w:ascii="Cambria Math"/>
              </w:rPr>
              <m:t>r</m:t>
            </m:r>
          </m:e>
          <m:sub>
            <m:r>
              <w:rPr>
                <w:rFonts w:ascii="Cambria Math"/>
              </w:rPr>
              <m:t>i,j</m:t>
            </m:r>
          </m:sub>
        </m:sSub>
        <m:r>
          <w:rPr>
            <w:rFonts w:ascii="Cambria Math"/>
          </w:rPr>
          <m:t>,</m:t>
        </m:r>
        <m:r>
          <w:rPr>
            <w:rFonts w:ascii="Cambria Math"/>
          </w:rPr>
          <m:t> </m:t>
        </m:r>
        <m:r>
          <w:rPr>
            <w:rFonts w:ascii="Cambria Math"/>
          </w:rPr>
          <m:t>0</m:t>
        </m:r>
        <m:r>
          <w:rPr>
            <w:rFonts w:ascii="Cambria Math"/>
          </w:rPr>
          <m:t>≤</m:t>
        </m:r>
        <m:r>
          <w:rPr>
            <w:rFonts w:ascii="Cambria Math"/>
          </w:rPr>
          <m:t>i</m:t>
        </m:r>
        <m:r>
          <w:rPr>
            <w:rFonts w:ascii="Cambria Math"/>
          </w:rPr>
          <m:t>≤</m:t>
        </m:r>
        <m:r>
          <w:rPr>
            <w:rFonts w:ascii="Cambria Math"/>
          </w:rPr>
          <m:t>M</m:t>
        </m:r>
        <m:r>
          <w:rPr>
            <w:rFonts w:ascii="Cambria Math"/>
          </w:rPr>
          <m:t>-</m:t>
        </m:r>
        <m:r>
          <w:rPr>
            <w:rFonts w:ascii="Cambria Math"/>
          </w:rPr>
          <m:t>1,</m:t>
        </m:r>
        <m:r>
          <w:rPr>
            <w:rFonts w:ascii="Cambria Math"/>
          </w:rPr>
          <m:t> </m:t>
        </m:r>
        <m:r>
          <w:rPr>
            <w:rFonts w:ascii="Cambria Math"/>
          </w:rPr>
          <m:t>0</m:t>
        </m:r>
        <m:r>
          <w:rPr>
            <w:rFonts w:ascii="Cambria Math"/>
          </w:rPr>
          <m:t>≤</m:t>
        </m:r>
        <m:r>
          <w:rPr>
            <w:rFonts w:ascii="Cambria Math"/>
          </w:rPr>
          <m:t>j</m:t>
        </m:r>
        <m:r>
          <w:rPr>
            <w:rFonts w:ascii="Cambria Math"/>
          </w:rPr>
          <m:t>≤</m:t>
        </m:r>
        <m:r>
          <w:rPr>
            <w:rFonts w:ascii="Cambria Math"/>
          </w:rPr>
          <m:t>N</m:t>
        </m:r>
        <m:r>
          <w:rPr>
            <w:rFonts w:ascii="Cambria Math"/>
          </w:rPr>
          <m:t>-</m:t>
        </m:r>
        <m:r>
          <w:rPr>
            <w:rFonts w:ascii="Cambria Math"/>
          </w:rPr>
          <m:t>1</m:t>
        </m:r>
      </m:oMath>
      <w:r w:rsidR="00935322">
        <w:t xml:space="preserve"> </w:t>
      </w:r>
      <w:r>
        <w:t xml:space="preserve">be the prediction residual. </w:t>
      </w:r>
      <w:r>
        <w:rPr>
          <w:lang w:val="en-CA" w:eastAsia="ko-KR"/>
        </w:rPr>
        <w:t>L</w:t>
      </w:r>
      <w:r>
        <w:t xml:space="preserve">et </w:t>
      </w:r>
      <m:oMath>
        <m:r>
          <w:rPr>
            <w:rFonts w:ascii="Cambria Math"/>
          </w:rPr>
          <m:t>Q(</m:t>
        </m:r>
        <m:sSub>
          <m:sSubPr>
            <m:ctrlPr>
              <w:rPr>
                <w:rFonts w:ascii="Cambria Math" w:hAnsi="Cambria Math"/>
                <w:i/>
              </w:rPr>
            </m:ctrlPr>
          </m:sSubPr>
          <m:e>
            <m:r>
              <w:rPr>
                <w:rFonts w:ascii="Cambria Math"/>
              </w:rPr>
              <m:t>r</m:t>
            </m:r>
          </m:e>
          <m:sub>
            <m:r>
              <w:rPr>
                <w:rFonts w:ascii="Cambria Math"/>
              </w:rPr>
              <m:t>i,j</m:t>
            </m:r>
          </m:sub>
        </m:sSub>
        <m:r>
          <w:rPr>
            <w:rFonts w:ascii="Cambria Math"/>
          </w:rPr>
          <m:t>),</m:t>
        </m:r>
        <m:r>
          <w:rPr>
            <w:rFonts w:ascii="Cambria Math"/>
          </w:rPr>
          <m:t> </m:t>
        </m:r>
        <m:r>
          <w:rPr>
            <w:rFonts w:ascii="Cambria Math"/>
          </w:rPr>
          <m:t>0</m:t>
        </m:r>
        <m:r>
          <w:rPr>
            <w:rFonts w:ascii="Cambria Math"/>
          </w:rPr>
          <m:t>≤</m:t>
        </m:r>
        <m:r>
          <w:rPr>
            <w:rFonts w:ascii="Cambria Math"/>
          </w:rPr>
          <m:t>i</m:t>
        </m:r>
        <m:r>
          <w:rPr>
            <w:rFonts w:ascii="Cambria Math"/>
          </w:rPr>
          <m:t>≤</m:t>
        </m:r>
        <m:r>
          <w:rPr>
            <w:rFonts w:ascii="Cambria Math"/>
          </w:rPr>
          <m:t>M</m:t>
        </m:r>
        <m:r>
          <w:rPr>
            <w:rFonts w:ascii="Cambria Math"/>
          </w:rPr>
          <m:t>-</m:t>
        </m:r>
        <m:r>
          <w:rPr>
            <w:rFonts w:ascii="Cambria Math"/>
          </w:rPr>
          <m:t>1,</m:t>
        </m:r>
        <m:r>
          <w:rPr>
            <w:rFonts w:ascii="Cambria Math"/>
          </w:rPr>
          <m:t> </m:t>
        </m:r>
        <m:r>
          <w:rPr>
            <w:rFonts w:ascii="Cambria Math"/>
          </w:rPr>
          <m:t>0</m:t>
        </m:r>
        <m:r>
          <w:rPr>
            <w:rFonts w:ascii="Cambria Math"/>
          </w:rPr>
          <m:t>≤</m:t>
        </m:r>
        <m:r>
          <w:rPr>
            <w:rFonts w:ascii="Cambria Math"/>
          </w:rPr>
          <m:t>j</m:t>
        </m:r>
        <m:r>
          <w:rPr>
            <w:rFonts w:ascii="Cambria Math"/>
          </w:rPr>
          <m:t>≤</m:t>
        </m:r>
        <m:r>
          <w:rPr>
            <w:rFonts w:ascii="Cambria Math"/>
          </w:rPr>
          <m:t>N</m:t>
        </m:r>
        <m:r>
          <w:rPr>
            <w:rFonts w:ascii="Cambria Math"/>
          </w:rPr>
          <m:t>-</m:t>
        </m:r>
        <m:r>
          <w:rPr>
            <w:rFonts w:ascii="Cambria Math"/>
          </w:rPr>
          <m:t>1</m:t>
        </m:r>
      </m:oMath>
      <w:r>
        <w:t xml:space="preserve"> denote the quantized version of the </w:t>
      </w:r>
      <w:r>
        <w:rPr>
          <w:lang w:val="en-CA" w:eastAsia="ko-KR"/>
        </w:rPr>
        <w:t xml:space="preserve">residual </w:t>
      </w:r>
      <m:oMath>
        <m:sSub>
          <m:sSubPr>
            <m:ctrlPr>
              <w:rPr>
                <w:rFonts w:ascii="Cambria Math" w:hAnsi="Cambria Math"/>
                <w:i/>
                <w:lang w:val="en-CA" w:eastAsia="ko-KR"/>
              </w:rPr>
            </m:ctrlPr>
          </m:sSubPr>
          <m:e>
            <m:r>
              <w:rPr>
                <w:rFonts w:ascii="Cambria Math"/>
                <w:lang w:val="en-CA" w:eastAsia="ko-KR"/>
              </w:rPr>
              <m:t>r</m:t>
            </m:r>
          </m:e>
          <m:sub>
            <m:r>
              <w:rPr>
                <w:rFonts w:ascii="Cambria Math"/>
                <w:lang w:val="en-CA" w:eastAsia="ko-KR"/>
              </w:rPr>
              <m:t>i,j</m:t>
            </m:r>
          </m:sub>
        </m:sSub>
      </m:oMath>
      <w:r>
        <w:rPr>
          <w:lang w:val="en-CA" w:eastAsia="ko-KR"/>
        </w:rPr>
        <w:t xml:space="preserve">. </w:t>
      </w:r>
      <w:r w:rsidR="00CE0CF5">
        <w:rPr>
          <w:lang w:val="en-CA" w:eastAsia="ko-KR"/>
        </w:rPr>
        <w:t>BDPCM</w:t>
      </w:r>
      <w:r>
        <w:rPr>
          <w:lang w:val="en-CA" w:eastAsia="ko-KR"/>
        </w:rPr>
        <w:t xml:space="preserve"> is applied to the quantized residual values, resulting in a modified M × N array </w:t>
      </w:r>
      <m:oMath>
        <m:acc>
          <m:accPr>
            <m:chr m:val="̃"/>
            <m:ctrlPr>
              <w:rPr>
                <w:rFonts w:ascii="Cambria Math" w:hAnsi="Cambria Math"/>
                <w:i/>
                <w:lang w:val="en-CA" w:eastAsia="ko-KR"/>
              </w:rPr>
            </m:ctrlPr>
          </m:accPr>
          <m:e>
            <m:r>
              <w:rPr>
                <w:rFonts w:ascii="Cambria Math"/>
                <w:lang w:val="en-CA" w:eastAsia="ko-KR"/>
              </w:rPr>
              <m:t>R</m:t>
            </m:r>
          </m:e>
        </m:acc>
      </m:oMath>
      <w:r>
        <w:rPr>
          <w:lang w:val="en-CA" w:eastAsia="ko-KR"/>
        </w:rPr>
        <w:t xml:space="preserve"> with elements </w:t>
      </w:r>
      <m:oMath>
        <m:sSub>
          <m:sSubPr>
            <m:ctrlPr>
              <w:rPr>
                <w:rFonts w:ascii="Cambria Math" w:hAnsi="Cambria Math"/>
                <w:i/>
                <w:lang w:val="en-CA" w:eastAsia="ko-KR"/>
              </w:rPr>
            </m:ctrlPr>
          </m:sSubPr>
          <m:e>
            <m:acc>
              <m:accPr>
                <m:chr m:val="̃"/>
                <m:ctrlPr>
                  <w:rPr>
                    <w:rFonts w:ascii="Cambria Math" w:hAnsi="Cambria Math"/>
                    <w:i/>
                    <w:lang w:val="en-CA" w:eastAsia="ko-KR"/>
                  </w:rPr>
                </m:ctrlPr>
              </m:accPr>
              <m:e>
                <m:r>
                  <w:rPr>
                    <w:rFonts w:ascii="Cambria Math"/>
                    <w:lang w:val="en-CA" w:eastAsia="ko-KR"/>
                  </w:rPr>
                  <m:t>r</m:t>
                </m:r>
              </m:e>
            </m:acc>
          </m:e>
          <m:sub>
            <m:r>
              <w:rPr>
                <w:rFonts w:ascii="Cambria Math"/>
                <w:lang w:val="en-CA" w:eastAsia="ko-KR"/>
              </w:rPr>
              <m:t>i,j</m:t>
            </m:r>
          </m:sub>
        </m:sSub>
      </m:oMath>
      <w:r>
        <w:rPr>
          <w:lang w:val="en-CA" w:eastAsia="ko-KR"/>
        </w:rPr>
        <w:t xml:space="preserve">, where </w:t>
      </w:r>
      <m:oMath>
        <m:sSub>
          <m:sSubPr>
            <m:ctrlPr>
              <w:rPr>
                <w:rFonts w:ascii="Cambria Math" w:hAnsi="Cambria Math"/>
                <w:i/>
                <w:lang w:val="en-CA" w:eastAsia="ko-KR"/>
              </w:rPr>
            </m:ctrlPr>
          </m:sSubPr>
          <m:e>
            <m:acc>
              <m:accPr>
                <m:chr m:val="̃"/>
                <m:ctrlPr>
                  <w:rPr>
                    <w:rFonts w:ascii="Cambria Math" w:hAnsi="Cambria Math"/>
                    <w:i/>
                    <w:lang w:val="en-CA" w:eastAsia="ko-KR"/>
                  </w:rPr>
                </m:ctrlPr>
              </m:accPr>
              <m:e>
                <m:r>
                  <w:rPr>
                    <w:rFonts w:ascii="Cambria Math"/>
                    <w:lang w:val="en-CA" w:eastAsia="ko-KR"/>
                  </w:rPr>
                  <m:t>r</m:t>
                </m:r>
              </m:e>
            </m:acc>
          </m:e>
          <m:sub>
            <m:r>
              <w:rPr>
                <w:rFonts w:ascii="Cambria Math"/>
                <w:lang w:val="en-CA" w:eastAsia="ko-KR"/>
              </w:rPr>
              <m:t>i,j</m:t>
            </m:r>
          </m:sub>
        </m:sSub>
      </m:oMath>
      <w:r>
        <w:rPr>
          <w:lang w:val="en-CA" w:eastAsia="ko-KR"/>
        </w:rPr>
        <w:t xml:space="preserve"> is predicted from its neighboring quantized residual value. For vertical </w:t>
      </w:r>
      <w:r w:rsidR="00CE0CF5">
        <w:rPr>
          <w:lang w:val="en-CA" w:eastAsia="ko-KR"/>
        </w:rPr>
        <w:t>BDPCM</w:t>
      </w:r>
      <w:r>
        <w:rPr>
          <w:lang w:val="en-CA" w:eastAsia="ko-KR"/>
        </w:rPr>
        <w:t xml:space="preserve"> prediction mode, for </w:t>
      </w:r>
      <m:oMath>
        <m:r>
          <w:rPr>
            <w:rFonts w:ascii="Cambria Math"/>
            <w:lang w:val="en-CA" w:eastAsia="ko-KR"/>
          </w:rPr>
          <m:t>0</m:t>
        </m:r>
        <m:r>
          <w:rPr>
            <w:rFonts w:ascii="Cambria Math"/>
            <w:lang w:val="en-CA" w:eastAsia="ko-KR"/>
          </w:rPr>
          <m:t>≤</m:t>
        </m:r>
        <m:r>
          <w:rPr>
            <w:rFonts w:ascii="Cambria Math"/>
            <w:lang w:val="en-CA" w:eastAsia="ko-KR"/>
          </w:rPr>
          <m:t>j</m:t>
        </m:r>
        <m:r>
          <w:rPr>
            <w:rFonts w:ascii="Cambria Math"/>
            <w:lang w:val="en-CA" w:eastAsia="ko-KR"/>
          </w:rPr>
          <m:t>≤</m:t>
        </m:r>
        <m:r>
          <w:rPr>
            <w:rFonts w:ascii="Cambria Math"/>
            <w:lang w:val="en-CA" w:eastAsia="ko-KR"/>
          </w:rPr>
          <m:t>(N</m:t>
        </m:r>
        <m:r>
          <w:rPr>
            <w:rFonts w:ascii="Cambria Math"/>
            <w:lang w:val="en-CA" w:eastAsia="ko-KR"/>
          </w:rPr>
          <m:t>-</m:t>
        </m:r>
        <m:r>
          <w:rPr>
            <w:rFonts w:ascii="Cambria Math"/>
            <w:lang w:val="en-CA" w:eastAsia="ko-KR"/>
          </w:rPr>
          <m:t>1)</m:t>
        </m:r>
      </m:oMath>
      <w:r>
        <w:rPr>
          <w:lang w:val="en-CA" w:eastAsia="ko-KR"/>
        </w:rPr>
        <w:t xml:space="preserve">, the following is used to derive </w:t>
      </w:r>
      <m:oMath>
        <m:sSub>
          <m:sSubPr>
            <m:ctrlPr>
              <w:rPr>
                <w:rFonts w:ascii="Cambria Math" w:hAnsi="Cambria Math"/>
                <w:i/>
                <w:lang w:val="en-CA" w:eastAsia="ko-KR"/>
              </w:rPr>
            </m:ctrlPr>
          </m:sSubPr>
          <m:e>
            <m:acc>
              <m:accPr>
                <m:chr m:val="̃"/>
                <m:ctrlPr>
                  <w:rPr>
                    <w:rFonts w:ascii="Cambria Math" w:hAnsi="Cambria Math"/>
                    <w:i/>
                    <w:lang w:val="en-CA" w:eastAsia="ko-KR"/>
                  </w:rPr>
                </m:ctrlPr>
              </m:accPr>
              <m:e>
                <m:r>
                  <w:rPr>
                    <w:rFonts w:ascii="Cambria Math"/>
                    <w:lang w:val="en-CA" w:eastAsia="ko-KR"/>
                  </w:rPr>
                  <m:t>r</m:t>
                </m:r>
              </m:e>
            </m:acc>
          </m:e>
          <m:sub>
            <m:r>
              <w:rPr>
                <w:rFonts w:ascii="Cambria Math"/>
                <w:lang w:val="en-CA" w:eastAsia="ko-KR"/>
              </w:rPr>
              <m:t>i,j</m:t>
            </m:r>
          </m:sub>
        </m:sSub>
      </m:oMath>
      <w:r>
        <w:rPr>
          <w:lang w:val="en-CA" w:eastAsia="ko-KR"/>
        </w:rPr>
        <w:t xml:space="preserve">: </w:t>
      </w:r>
    </w:p>
    <w:p w14:paraId="31CF7CEA" w14:textId="4A2ABD50" w:rsidR="006D065D" w:rsidRDefault="00F25D20" w:rsidP="00AF3FCF">
      <w:pPr>
        <w:jc w:val="right"/>
        <w:rPr>
          <w:lang w:val="en-CA" w:eastAsia="ko-KR"/>
        </w:rPr>
      </w:pPr>
      <m:oMath>
        <m:sSub>
          <m:sSubPr>
            <m:ctrlPr>
              <w:rPr>
                <w:rFonts w:ascii="Cambria Math" w:hAnsi="Cambria Math"/>
                <w:i/>
                <w:lang w:val="en-CA" w:eastAsia="ko-KR"/>
              </w:rPr>
            </m:ctrlPr>
          </m:sSubPr>
          <m:e>
            <m:acc>
              <m:accPr>
                <m:chr m:val="̃"/>
                <m:ctrlPr>
                  <w:rPr>
                    <w:rFonts w:ascii="Cambria Math" w:hAnsi="Cambria Math"/>
                    <w:i/>
                    <w:lang w:val="en-CA" w:eastAsia="ko-KR"/>
                  </w:rPr>
                </m:ctrlPr>
              </m:accPr>
              <m:e>
                <m:r>
                  <w:rPr>
                    <w:rFonts w:ascii="Cambria Math"/>
                    <w:lang w:val="en-CA" w:eastAsia="ko-KR"/>
                  </w:rPr>
                  <m:t>r</m:t>
                </m:r>
              </m:e>
            </m:acc>
          </m:e>
          <m:sub>
            <m:r>
              <w:rPr>
                <w:rFonts w:ascii="Cambria Math"/>
                <w:lang w:val="en-CA" w:eastAsia="ko-KR"/>
              </w:rPr>
              <m:t>i,j</m:t>
            </m:r>
          </m:sub>
        </m:sSub>
        <m:r>
          <w:rPr>
            <w:rFonts w:ascii="Cambria Math"/>
            <w:lang w:val="en-CA" w:eastAsia="ko-KR"/>
          </w:rPr>
          <m:t>=</m:t>
        </m:r>
        <m:d>
          <m:dPr>
            <m:begChr m:val="{"/>
            <m:endChr m:val=""/>
            <m:ctrlPr>
              <w:rPr>
                <w:rFonts w:ascii="Cambria Math" w:hAnsi="Cambria Math"/>
                <w:i/>
                <w:lang w:val="en-CA" w:eastAsia="ko-KR"/>
              </w:rPr>
            </m:ctrlPr>
          </m:dPr>
          <m:e>
            <m:m>
              <m:mPr>
                <m:mcs>
                  <m:mc>
                    <m:mcPr>
                      <m:count m:val="2"/>
                      <m:mcJc m:val="center"/>
                    </m:mcPr>
                  </m:mc>
                </m:mcs>
                <m:ctrlPr>
                  <w:rPr>
                    <w:rFonts w:ascii="Cambria Math" w:hAnsi="Cambria Math"/>
                    <w:i/>
                    <w:lang w:val="en-CA" w:eastAsia="ko-KR"/>
                  </w:rPr>
                </m:ctrlPr>
              </m:mPr>
              <m:mr>
                <m:e>
                  <m:sSub>
                    <m:sSubPr>
                      <m:ctrlPr>
                        <w:rPr>
                          <w:rFonts w:ascii="Cambria Math" w:hAnsi="Cambria Math"/>
                          <w:i/>
                          <w:lang w:val="en-CA" w:eastAsia="ko-KR"/>
                        </w:rPr>
                      </m:ctrlPr>
                    </m:sSubPr>
                    <m:e>
                      <m:r>
                        <w:rPr>
                          <w:rFonts w:ascii="Cambria Math"/>
                          <w:lang w:val="en-CA" w:eastAsia="ko-KR"/>
                        </w:rPr>
                        <m:t>Q(r</m:t>
                      </m:r>
                    </m:e>
                    <m:sub>
                      <m:r>
                        <w:rPr>
                          <w:rFonts w:ascii="Cambria Math"/>
                          <w:lang w:val="en-CA" w:eastAsia="ko-KR"/>
                        </w:rPr>
                        <m:t>i,j</m:t>
                      </m:r>
                    </m:sub>
                  </m:sSub>
                  <m:r>
                    <w:rPr>
                      <w:rFonts w:ascii="Cambria Math"/>
                      <w:lang w:val="en-CA" w:eastAsia="ko-KR"/>
                    </w:rPr>
                    <m:t>),</m:t>
                  </m:r>
                </m:e>
                <m:e>
                  <m:r>
                    <w:rPr>
                      <w:rFonts w:ascii="Cambria Math"/>
                      <w:lang w:val="en-CA" w:eastAsia="ko-KR"/>
                    </w:rPr>
                    <m:t>i=0</m:t>
                  </m:r>
                </m:e>
              </m:mr>
              <m:mr>
                <m:e>
                  <m:sSub>
                    <m:sSubPr>
                      <m:ctrlPr>
                        <w:rPr>
                          <w:rFonts w:ascii="Cambria Math" w:hAnsi="Cambria Math"/>
                          <w:i/>
                          <w:lang w:val="en-CA" w:eastAsia="ko-KR"/>
                        </w:rPr>
                      </m:ctrlPr>
                    </m:sSubPr>
                    <m:e>
                      <m:r>
                        <w:rPr>
                          <w:rFonts w:ascii="Cambria Math"/>
                          <w:lang w:val="en-CA" w:eastAsia="ko-KR"/>
                        </w:rPr>
                        <m:t>Q(r</m:t>
                      </m:r>
                    </m:e>
                    <m:sub>
                      <m:r>
                        <w:rPr>
                          <w:rFonts w:ascii="Cambria Math"/>
                          <w:lang w:val="en-CA" w:eastAsia="ko-KR"/>
                        </w:rPr>
                        <m:t>i,j</m:t>
                      </m:r>
                    </m:sub>
                  </m:sSub>
                  <m:r>
                    <w:rPr>
                      <w:rFonts w:ascii="Cambria Math"/>
                      <w:lang w:val="en-CA" w:eastAsia="ko-KR"/>
                    </w:rPr>
                    <m:t>)</m:t>
                  </m:r>
                  <m:r>
                    <w:rPr>
                      <w:rFonts w:ascii="Cambria Math"/>
                      <w:lang w:val="en-CA" w:eastAsia="ko-KR"/>
                    </w:rPr>
                    <m:t>-</m:t>
                  </m:r>
                  <m:r>
                    <w:rPr>
                      <w:rFonts w:ascii="Cambria Math"/>
                      <w:lang w:val="en-CA" w:eastAsia="ko-KR"/>
                    </w:rPr>
                    <m:t>Q(</m:t>
                  </m:r>
                  <m:sSub>
                    <m:sSubPr>
                      <m:ctrlPr>
                        <w:rPr>
                          <w:rFonts w:ascii="Cambria Math" w:hAnsi="Cambria Math"/>
                          <w:i/>
                          <w:lang w:val="en-CA" w:eastAsia="ko-KR"/>
                        </w:rPr>
                      </m:ctrlPr>
                    </m:sSubPr>
                    <m:e>
                      <m:r>
                        <w:rPr>
                          <w:rFonts w:ascii="Cambria Math"/>
                          <w:lang w:val="en-CA" w:eastAsia="ko-KR"/>
                        </w:rPr>
                        <m:t>r</m:t>
                      </m:r>
                    </m:e>
                    <m:sub>
                      <m:r>
                        <w:rPr>
                          <w:rFonts w:ascii="Cambria Math"/>
                          <w:lang w:val="en-CA" w:eastAsia="ko-KR"/>
                        </w:rPr>
                        <m:t>(i</m:t>
                      </m:r>
                      <m:r>
                        <w:rPr>
                          <w:rFonts w:ascii="Cambria Math"/>
                          <w:lang w:val="en-CA" w:eastAsia="ko-KR"/>
                        </w:rPr>
                        <m:t>-</m:t>
                      </m:r>
                      <m:r>
                        <w:rPr>
                          <w:rFonts w:ascii="Cambria Math"/>
                          <w:lang w:val="en-CA" w:eastAsia="ko-KR"/>
                        </w:rPr>
                        <m:t>1),j</m:t>
                      </m:r>
                    </m:sub>
                  </m:sSub>
                  <m:r>
                    <w:rPr>
                      <w:rFonts w:ascii="Cambria Math"/>
                      <w:lang w:val="en-CA" w:eastAsia="ko-KR"/>
                    </w:rPr>
                    <m:t>),</m:t>
                  </m:r>
                </m:e>
                <m:e>
                  <m:r>
                    <w:rPr>
                      <w:rFonts w:ascii="Cambria Math"/>
                      <w:lang w:val="en-CA" w:eastAsia="ko-KR"/>
                    </w:rPr>
                    <m:t>1</m:t>
                  </m:r>
                  <m:r>
                    <w:rPr>
                      <w:rFonts w:ascii="Cambria Math"/>
                      <w:lang w:val="en-CA" w:eastAsia="ko-KR"/>
                    </w:rPr>
                    <m:t>≤</m:t>
                  </m:r>
                  <m:r>
                    <w:rPr>
                      <w:rFonts w:ascii="Cambria Math"/>
                      <w:lang w:val="en-CA" w:eastAsia="ko-KR"/>
                    </w:rPr>
                    <m:t>i</m:t>
                  </m:r>
                  <m:r>
                    <w:rPr>
                      <w:rFonts w:ascii="Cambria Math"/>
                      <w:lang w:val="en-CA" w:eastAsia="ko-KR"/>
                    </w:rPr>
                    <m:t>≤</m:t>
                  </m:r>
                  <m:r>
                    <w:rPr>
                      <w:rFonts w:ascii="Cambria Math"/>
                      <w:lang w:val="en-CA" w:eastAsia="ko-KR"/>
                    </w:rPr>
                    <m:t>(M</m:t>
                  </m:r>
                  <m:r>
                    <w:rPr>
                      <w:rFonts w:ascii="Cambria Math"/>
                      <w:lang w:val="en-CA" w:eastAsia="ko-KR"/>
                    </w:rPr>
                    <m:t>-</m:t>
                  </m:r>
                  <m:r>
                    <w:rPr>
                      <w:rFonts w:ascii="Cambria Math"/>
                      <w:lang w:val="en-CA" w:eastAsia="ko-KR"/>
                    </w:rPr>
                    <m:t>1)</m:t>
                  </m:r>
                </m:e>
              </m:mr>
            </m:m>
          </m:e>
        </m:d>
      </m:oMath>
      <w:r w:rsidR="00935322">
        <w:rPr>
          <w:rFonts w:eastAsiaTheme="minorEastAsia"/>
          <w:noProof/>
          <w:lang w:val="en-CA" w:eastAsia="ko-KR"/>
        </w:rPr>
        <w:tab/>
      </w:r>
      <w:r w:rsidR="00935322">
        <w:rPr>
          <w:rFonts w:eastAsiaTheme="minorEastAsia"/>
          <w:noProof/>
          <w:lang w:val="en-CA" w:eastAsia="ko-KR"/>
        </w:rPr>
        <w:tab/>
      </w:r>
      <w:r w:rsidR="00935322">
        <w:rPr>
          <w:rFonts w:eastAsiaTheme="minorEastAsia"/>
          <w:noProof/>
          <w:lang w:val="en-CA" w:eastAsia="ko-KR"/>
        </w:rPr>
        <w:tab/>
      </w:r>
      <w:r w:rsidR="00935322">
        <w:rPr>
          <w:rFonts w:eastAsiaTheme="minorEastAsia"/>
          <w:noProof/>
          <w:lang w:val="en-CA" w:eastAsia="ko-KR"/>
        </w:rPr>
        <w:tab/>
      </w:r>
      <w:r w:rsidR="00935322">
        <w:rPr>
          <w:rFonts w:eastAsiaTheme="minorEastAsia" w:hint="eastAsia"/>
          <w:noProof/>
          <w:lang w:val="en-CA" w:eastAsia="ko-KR"/>
        </w:rPr>
        <w:t>(3-</w:t>
      </w:r>
      <w:r w:rsidR="00935322" w:rsidRPr="000F2223">
        <w:rPr>
          <w:noProof/>
          <w:szCs w:val="22"/>
          <w:lang w:val="en-CA"/>
        </w:rPr>
        <w:fldChar w:fldCharType="begin"/>
      </w:r>
      <w:r w:rsidR="00935322" w:rsidRPr="005330A7">
        <w:rPr>
          <w:noProof/>
          <w:szCs w:val="22"/>
          <w:lang w:val="en-CA"/>
        </w:rPr>
        <w:instrText xml:space="preserve"> SEQ Eq \* MERGEFORMAT </w:instrText>
      </w:r>
      <w:r w:rsidR="00935322" w:rsidRPr="000F2223">
        <w:rPr>
          <w:noProof/>
          <w:szCs w:val="22"/>
          <w:lang w:val="en-CA"/>
        </w:rPr>
        <w:fldChar w:fldCharType="separate"/>
      </w:r>
      <w:r w:rsidR="003A61E2">
        <w:rPr>
          <w:noProof/>
          <w:szCs w:val="22"/>
          <w:lang w:val="en-CA"/>
        </w:rPr>
        <w:t>83</w:t>
      </w:r>
      <w:r w:rsidR="00935322" w:rsidRPr="000F2223">
        <w:rPr>
          <w:noProof/>
          <w:szCs w:val="22"/>
          <w:lang w:val="en-CA"/>
        </w:rPr>
        <w:fldChar w:fldCharType="end"/>
      </w:r>
      <w:r w:rsidR="00935322">
        <w:rPr>
          <w:noProof/>
          <w:szCs w:val="22"/>
          <w:lang w:val="en-CA"/>
        </w:rPr>
        <w:t>)</w:t>
      </w:r>
    </w:p>
    <w:p w14:paraId="7FF7E217" w14:textId="6A2C7E0A" w:rsidR="006D065D" w:rsidRDefault="006D065D" w:rsidP="00AF3FCF">
      <w:pPr>
        <w:rPr>
          <w:lang w:val="en-CA" w:eastAsia="ko-KR"/>
        </w:rPr>
      </w:pPr>
      <w:r>
        <w:rPr>
          <w:lang w:val="en-CA" w:eastAsia="ko-KR"/>
        </w:rPr>
        <w:t xml:space="preserve">For horizontal </w:t>
      </w:r>
      <w:r w:rsidR="00CE0CF5">
        <w:rPr>
          <w:lang w:val="en-CA" w:eastAsia="ko-KR"/>
        </w:rPr>
        <w:t>BDPCM</w:t>
      </w:r>
      <w:r>
        <w:rPr>
          <w:lang w:val="en-CA" w:eastAsia="ko-KR"/>
        </w:rPr>
        <w:t xml:space="preserve"> prediction mode, for </w:t>
      </w:r>
      <m:oMath>
        <m:r>
          <w:rPr>
            <w:rFonts w:ascii="Cambria Math"/>
            <w:lang w:val="en-CA" w:eastAsia="ko-KR"/>
          </w:rPr>
          <m:t>0</m:t>
        </m:r>
        <m:r>
          <w:rPr>
            <w:rFonts w:ascii="Cambria Math"/>
            <w:lang w:val="en-CA" w:eastAsia="ko-KR"/>
          </w:rPr>
          <m:t>≤</m:t>
        </m:r>
        <m:r>
          <w:rPr>
            <w:rFonts w:ascii="Cambria Math"/>
            <w:lang w:val="en-CA" w:eastAsia="ko-KR"/>
          </w:rPr>
          <m:t>i</m:t>
        </m:r>
        <m:r>
          <w:rPr>
            <w:rFonts w:ascii="Cambria Math"/>
            <w:lang w:val="en-CA" w:eastAsia="ko-KR"/>
          </w:rPr>
          <m:t>≤</m:t>
        </m:r>
        <m:d>
          <m:dPr>
            <m:ctrlPr>
              <w:rPr>
                <w:rFonts w:ascii="Cambria Math" w:hAnsi="Cambria Math"/>
                <w:i/>
                <w:lang w:val="en-CA" w:eastAsia="ko-KR"/>
              </w:rPr>
            </m:ctrlPr>
          </m:dPr>
          <m:e>
            <m:r>
              <w:rPr>
                <w:rFonts w:ascii="Cambria Math"/>
                <w:lang w:val="en-CA" w:eastAsia="ko-KR"/>
              </w:rPr>
              <m:t>M</m:t>
            </m:r>
            <m:r>
              <w:rPr>
                <w:rFonts w:ascii="Cambria Math"/>
                <w:lang w:val="en-CA" w:eastAsia="ko-KR"/>
              </w:rPr>
              <m:t>-</m:t>
            </m:r>
            <m:r>
              <w:rPr>
                <w:rFonts w:ascii="Cambria Math"/>
                <w:lang w:val="en-CA" w:eastAsia="ko-KR"/>
              </w:rPr>
              <m:t>1</m:t>
            </m:r>
          </m:e>
        </m:d>
      </m:oMath>
      <w:r>
        <w:rPr>
          <w:lang w:val="en-CA" w:eastAsia="ko-KR"/>
        </w:rPr>
        <w:t xml:space="preserve">, the following is used to derive </w:t>
      </w:r>
      <m:oMath>
        <m:sSub>
          <m:sSubPr>
            <m:ctrlPr>
              <w:rPr>
                <w:rFonts w:ascii="Cambria Math" w:hAnsi="Cambria Math"/>
                <w:i/>
                <w:lang w:val="en-CA" w:eastAsia="ko-KR"/>
              </w:rPr>
            </m:ctrlPr>
          </m:sSubPr>
          <m:e>
            <m:acc>
              <m:accPr>
                <m:chr m:val="̃"/>
                <m:ctrlPr>
                  <w:rPr>
                    <w:rFonts w:ascii="Cambria Math" w:hAnsi="Cambria Math"/>
                    <w:i/>
                    <w:lang w:val="en-CA" w:eastAsia="ko-KR"/>
                  </w:rPr>
                </m:ctrlPr>
              </m:accPr>
              <m:e>
                <m:r>
                  <w:rPr>
                    <w:rFonts w:ascii="Cambria Math"/>
                    <w:lang w:val="en-CA" w:eastAsia="ko-KR"/>
                  </w:rPr>
                  <m:t>r</m:t>
                </m:r>
              </m:e>
            </m:acc>
          </m:e>
          <m:sub>
            <m:r>
              <w:rPr>
                <w:rFonts w:ascii="Cambria Math"/>
                <w:lang w:val="en-CA" w:eastAsia="ko-KR"/>
              </w:rPr>
              <m:t>i,j</m:t>
            </m:r>
          </m:sub>
        </m:sSub>
      </m:oMath>
      <w:r>
        <w:rPr>
          <w:lang w:val="en-CA" w:eastAsia="ko-KR"/>
        </w:rPr>
        <w:t xml:space="preserve">: </w:t>
      </w:r>
    </w:p>
    <w:p w14:paraId="63A97853" w14:textId="716C376E" w:rsidR="006D065D" w:rsidRPr="00935322" w:rsidRDefault="00F25D20" w:rsidP="00AF3FCF">
      <w:pPr>
        <w:jc w:val="right"/>
        <w:rPr>
          <w:lang w:val="en-CA" w:eastAsia="ko-KR"/>
        </w:rPr>
      </w:pPr>
      <m:oMath>
        <m:sSub>
          <m:sSubPr>
            <m:ctrlPr>
              <w:rPr>
                <w:rFonts w:ascii="Cambria Math" w:hAnsi="Cambria Math"/>
                <w:i/>
                <w:lang w:val="en-CA" w:eastAsia="ko-KR"/>
              </w:rPr>
            </m:ctrlPr>
          </m:sSubPr>
          <m:e>
            <m:acc>
              <m:accPr>
                <m:chr m:val="̃"/>
                <m:ctrlPr>
                  <w:rPr>
                    <w:rFonts w:ascii="Cambria Math" w:hAnsi="Cambria Math"/>
                    <w:i/>
                    <w:lang w:val="en-CA" w:eastAsia="ko-KR"/>
                  </w:rPr>
                </m:ctrlPr>
              </m:accPr>
              <m:e>
                <m:r>
                  <w:rPr>
                    <w:rFonts w:ascii="Cambria Math"/>
                    <w:lang w:val="en-CA" w:eastAsia="ko-KR"/>
                  </w:rPr>
                  <m:t>r</m:t>
                </m:r>
              </m:e>
            </m:acc>
          </m:e>
          <m:sub>
            <m:r>
              <w:rPr>
                <w:rFonts w:ascii="Cambria Math"/>
                <w:lang w:val="en-CA" w:eastAsia="ko-KR"/>
              </w:rPr>
              <m:t>i,j</m:t>
            </m:r>
          </m:sub>
        </m:sSub>
        <m:r>
          <w:rPr>
            <w:rFonts w:ascii="Cambria Math"/>
            <w:lang w:val="en-CA" w:eastAsia="ko-KR"/>
          </w:rPr>
          <m:t>=</m:t>
        </m:r>
        <m:d>
          <m:dPr>
            <m:begChr m:val="{"/>
            <m:endChr m:val=""/>
            <m:ctrlPr>
              <w:rPr>
                <w:rFonts w:ascii="Cambria Math" w:hAnsi="Cambria Math"/>
                <w:i/>
                <w:lang w:val="en-CA" w:eastAsia="ko-KR"/>
              </w:rPr>
            </m:ctrlPr>
          </m:dPr>
          <m:e>
            <m:m>
              <m:mPr>
                <m:mcs>
                  <m:mc>
                    <m:mcPr>
                      <m:count m:val="2"/>
                      <m:mcJc m:val="center"/>
                    </m:mcPr>
                  </m:mc>
                </m:mcs>
                <m:ctrlPr>
                  <w:rPr>
                    <w:rFonts w:ascii="Cambria Math" w:hAnsi="Cambria Math"/>
                    <w:i/>
                    <w:lang w:val="en-CA" w:eastAsia="ko-KR"/>
                  </w:rPr>
                </m:ctrlPr>
              </m:mPr>
              <m:mr>
                <m:e>
                  <m:sSub>
                    <m:sSubPr>
                      <m:ctrlPr>
                        <w:rPr>
                          <w:rFonts w:ascii="Cambria Math" w:hAnsi="Cambria Math"/>
                          <w:i/>
                          <w:lang w:val="en-CA" w:eastAsia="ko-KR"/>
                        </w:rPr>
                      </m:ctrlPr>
                    </m:sSubPr>
                    <m:e>
                      <m:r>
                        <w:rPr>
                          <w:rFonts w:ascii="Cambria Math"/>
                          <w:lang w:val="en-CA" w:eastAsia="ko-KR"/>
                        </w:rPr>
                        <m:t>Q(r</m:t>
                      </m:r>
                    </m:e>
                    <m:sub>
                      <m:r>
                        <w:rPr>
                          <w:rFonts w:ascii="Cambria Math"/>
                          <w:lang w:val="en-CA" w:eastAsia="ko-KR"/>
                        </w:rPr>
                        <m:t>i,j</m:t>
                      </m:r>
                    </m:sub>
                  </m:sSub>
                  <m:r>
                    <w:rPr>
                      <w:rFonts w:ascii="Cambria Math"/>
                      <w:lang w:val="en-CA" w:eastAsia="ko-KR"/>
                    </w:rPr>
                    <m:t>),</m:t>
                  </m:r>
                </m:e>
                <m:e>
                  <m:r>
                    <w:rPr>
                      <w:rFonts w:ascii="Cambria Math"/>
                      <w:lang w:val="en-CA" w:eastAsia="ko-KR"/>
                    </w:rPr>
                    <m:t> </m:t>
                  </m:r>
                  <m:r>
                    <w:rPr>
                      <w:rFonts w:ascii="Cambria Math"/>
                      <w:lang w:val="en-CA" w:eastAsia="ko-KR"/>
                    </w:rPr>
                    <m:t>j=0</m:t>
                  </m:r>
                </m:e>
              </m:mr>
              <m:mr>
                <m:e>
                  <m:sSub>
                    <m:sSubPr>
                      <m:ctrlPr>
                        <w:rPr>
                          <w:rFonts w:ascii="Cambria Math" w:hAnsi="Cambria Math"/>
                          <w:i/>
                          <w:lang w:val="en-CA" w:eastAsia="ko-KR"/>
                        </w:rPr>
                      </m:ctrlPr>
                    </m:sSubPr>
                    <m:e>
                      <m:r>
                        <w:rPr>
                          <w:rFonts w:ascii="Cambria Math"/>
                          <w:lang w:val="en-CA" w:eastAsia="ko-KR"/>
                        </w:rPr>
                        <m:t>Q(r</m:t>
                      </m:r>
                    </m:e>
                    <m:sub>
                      <m:r>
                        <w:rPr>
                          <w:rFonts w:ascii="Cambria Math"/>
                          <w:lang w:val="en-CA" w:eastAsia="ko-KR"/>
                        </w:rPr>
                        <m:t>i,j</m:t>
                      </m:r>
                    </m:sub>
                  </m:sSub>
                  <m:r>
                    <w:rPr>
                      <w:rFonts w:ascii="Cambria Math"/>
                      <w:lang w:val="en-CA" w:eastAsia="ko-KR"/>
                    </w:rPr>
                    <m:t>)</m:t>
                  </m:r>
                  <m:r>
                    <w:rPr>
                      <w:rFonts w:ascii="Cambria Math"/>
                      <w:lang w:val="en-CA" w:eastAsia="ko-KR"/>
                    </w:rPr>
                    <m:t>-</m:t>
                  </m:r>
                  <m:r>
                    <w:rPr>
                      <w:rFonts w:ascii="Cambria Math"/>
                      <w:lang w:val="en-CA" w:eastAsia="ko-KR"/>
                    </w:rPr>
                    <m:t>Q(</m:t>
                  </m:r>
                  <m:sSub>
                    <m:sSubPr>
                      <m:ctrlPr>
                        <w:rPr>
                          <w:rFonts w:ascii="Cambria Math" w:hAnsi="Cambria Math"/>
                          <w:i/>
                          <w:lang w:val="en-CA" w:eastAsia="ko-KR"/>
                        </w:rPr>
                      </m:ctrlPr>
                    </m:sSubPr>
                    <m:e>
                      <m:r>
                        <w:rPr>
                          <w:rFonts w:ascii="Cambria Math"/>
                          <w:lang w:val="en-CA" w:eastAsia="ko-KR"/>
                        </w:rPr>
                        <m:t>r</m:t>
                      </m:r>
                    </m:e>
                    <m:sub>
                      <m:r>
                        <w:rPr>
                          <w:rFonts w:ascii="Cambria Math"/>
                          <w:lang w:val="en-CA" w:eastAsia="ko-KR"/>
                        </w:rPr>
                        <m:t>i,(j</m:t>
                      </m:r>
                      <m:r>
                        <w:rPr>
                          <w:rFonts w:ascii="Cambria Math"/>
                          <w:lang w:val="en-CA" w:eastAsia="ko-KR"/>
                        </w:rPr>
                        <m:t>-</m:t>
                      </m:r>
                      <m:r>
                        <w:rPr>
                          <w:rFonts w:ascii="Cambria Math"/>
                          <w:lang w:val="en-CA" w:eastAsia="ko-KR"/>
                        </w:rPr>
                        <m:t>1)</m:t>
                      </m:r>
                    </m:sub>
                  </m:sSub>
                  <m:r>
                    <w:rPr>
                      <w:rFonts w:ascii="Cambria Math"/>
                      <w:lang w:val="en-CA" w:eastAsia="ko-KR"/>
                    </w:rPr>
                    <m:t>),</m:t>
                  </m:r>
                </m:e>
                <m:e>
                  <m:r>
                    <w:rPr>
                      <w:rFonts w:ascii="Cambria Math"/>
                      <w:lang w:val="en-CA" w:eastAsia="ko-KR"/>
                    </w:rPr>
                    <m:t>1</m:t>
                  </m:r>
                  <m:r>
                    <w:rPr>
                      <w:rFonts w:ascii="Cambria Math"/>
                      <w:lang w:val="en-CA" w:eastAsia="ko-KR"/>
                    </w:rPr>
                    <m:t>≤</m:t>
                  </m:r>
                  <m:r>
                    <w:rPr>
                      <w:rFonts w:ascii="Cambria Math"/>
                      <w:lang w:val="en-CA" w:eastAsia="ko-KR"/>
                    </w:rPr>
                    <m:t>j</m:t>
                  </m:r>
                  <m:r>
                    <w:rPr>
                      <w:rFonts w:ascii="Cambria Math"/>
                      <w:lang w:val="en-CA" w:eastAsia="ko-KR"/>
                    </w:rPr>
                    <m:t>≤</m:t>
                  </m:r>
                  <m:r>
                    <w:rPr>
                      <w:rFonts w:ascii="Cambria Math"/>
                      <w:lang w:val="en-CA" w:eastAsia="ko-KR"/>
                    </w:rPr>
                    <m:t>(N</m:t>
                  </m:r>
                  <m:r>
                    <w:rPr>
                      <w:rFonts w:ascii="Cambria Math"/>
                      <w:lang w:val="en-CA" w:eastAsia="ko-KR"/>
                    </w:rPr>
                    <m:t>-</m:t>
                  </m:r>
                  <m:r>
                    <w:rPr>
                      <w:rFonts w:ascii="Cambria Math"/>
                      <w:lang w:val="en-CA" w:eastAsia="ko-KR"/>
                    </w:rPr>
                    <m:t>1)</m:t>
                  </m:r>
                </m:e>
              </m:mr>
            </m:m>
          </m:e>
        </m:d>
      </m:oMath>
      <w:r w:rsidR="00935322">
        <w:rPr>
          <w:rFonts w:eastAsiaTheme="minorEastAsia"/>
          <w:noProof/>
          <w:lang w:val="en-CA" w:eastAsia="ko-KR"/>
        </w:rPr>
        <w:tab/>
      </w:r>
      <w:r w:rsidR="00935322">
        <w:rPr>
          <w:rFonts w:eastAsiaTheme="minorEastAsia"/>
          <w:noProof/>
          <w:lang w:val="en-CA" w:eastAsia="ko-KR"/>
        </w:rPr>
        <w:tab/>
      </w:r>
      <w:r w:rsidR="00935322">
        <w:rPr>
          <w:rFonts w:eastAsiaTheme="minorEastAsia"/>
          <w:noProof/>
          <w:lang w:val="en-CA" w:eastAsia="ko-KR"/>
        </w:rPr>
        <w:tab/>
      </w:r>
      <w:r w:rsidR="00935322">
        <w:rPr>
          <w:rFonts w:eastAsiaTheme="minorEastAsia"/>
          <w:noProof/>
          <w:lang w:val="en-CA" w:eastAsia="ko-KR"/>
        </w:rPr>
        <w:tab/>
      </w:r>
      <w:r w:rsidR="00935322">
        <w:rPr>
          <w:rFonts w:eastAsiaTheme="minorEastAsia" w:hint="eastAsia"/>
          <w:noProof/>
          <w:lang w:val="en-CA" w:eastAsia="ko-KR"/>
        </w:rPr>
        <w:t>(3-</w:t>
      </w:r>
      <w:r w:rsidR="00935322" w:rsidRPr="000F2223">
        <w:rPr>
          <w:noProof/>
          <w:szCs w:val="22"/>
          <w:lang w:val="en-CA"/>
        </w:rPr>
        <w:fldChar w:fldCharType="begin"/>
      </w:r>
      <w:r w:rsidR="00935322" w:rsidRPr="005330A7">
        <w:rPr>
          <w:noProof/>
          <w:szCs w:val="22"/>
          <w:lang w:val="en-CA"/>
        </w:rPr>
        <w:instrText xml:space="preserve"> SEQ Eq \* MERGEFORMAT </w:instrText>
      </w:r>
      <w:r w:rsidR="00935322" w:rsidRPr="000F2223">
        <w:rPr>
          <w:noProof/>
          <w:szCs w:val="22"/>
          <w:lang w:val="en-CA"/>
        </w:rPr>
        <w:fldChar w:fldCharType="separate"/>
      </w:r>
      <w:r w:rsidR="003A61E2">
        <w:rPr>
          <w:noProof/>
          <w:szCs w:val="22"/>
          <w:lang w:val="en-CA"/>
        </w:rPr>
        <w:t>84</w:t>
      </w:r>
      <w:r w:rsidR="00935322" w:rsidRPr="000F2223">
        <w:rPr>
          <w:noProof/>
          <w:szCs w:val="22"/>
          <w:lang w:val="en-CA"/>
        </w:rPr>
        <w:fldChar w:fldCharType="end"/>
      </w:r>
      <w:r w:rsidR="00935322">
        <w:rPr>
          <w:noProof/>
          <w:szCs w:val="22"/>
          <w:lang w:val="en-CA"/>
        </w:rPr>
        <w:t>)</w:t>
      </w:r>
    </w:p>
    <w:p w14:paraId="7779FE9C" w14:textId="6EEA23E8" w:rsidR="006D065D" w:rsidRDefault="006D065D" w:rsidP="00AF3FCF">
      <w:r>
        <w:rPr>
          <w:lang w:val="en-CA" w:eastAsia="ko-KR"/>
        </w:rPr>
        <w:t xml:space="preserve">At the decoder side, the above process is reversed to compute </w:t>
      </w:r>
      <m:oMath>
        <m:r>
          <w:rPr>
            <w:rFonts w:ascii="Cambria Math"/>
          </w:rPr>
          <m:t>Q(</m:t>
        </m:r>
        <m:sSub>
          <m:sSubPr>
            <m:ctrlPr>
              <w:rPr>
                <w:rFonts w:ascii="Cambria Math" w:hAnsi="Cambria Math"/>
                <w:i/>
              </w:rPr>
            </m:ctrlPr>
          </m:sSubPr>
          <m:e>
            <m:r>
              <w:rPr>
                <w:rFonts w:ascii="Cambria Math"/>
              </w:rPr>
              <m:t>r</m:t>
            </m:r>
          </m:e>
          <m:sub>
            <m:r>
              <w:rPr>
                <w:rFonts w:ascii="Cambria Math"/>
              </w:rPr>
              <m:t>i,j</m:t>
            </m:r>
          </m:sub>
        </m:sSub>
        <m:r>
          <w:rPr>
            <w:rFonts w:ascii="Cambria Math"/>
          </w:rPr>
          <m:t>),</m:t>
        </m:r>
        <m:r>
          <w:rPr>
            <w:rFonts w:ascii="Cambria Math"/>
          </w:rPr>
          <m:t> </m:t>
        </m:r>
        <m:r>
          <w:rPr>
            <w:rFonts w:ascii="Cambria Math"/>
          </w:rPr>
          <m:t>0</m:t>
        </m:r>
        <m:r>
          <w:rPr>
            <w:rFonts w:ascii="Cambria Math"/>
          </w:rPr>
          <m:t>≤</m:t>
        </m:r>
        <m:r>
          <w:rPr>
            <w:rFonts w:ascii="Cambria Math"/>
          </w:rPr>
          <m:t>i</m:t>
        </m:r>
        <m:r>
          <w:rPr>
            <w:rFonts w:ascii="Cambria Math"/>
          </w:rPr>
          <m:t>≤</m:t>
        </m:r>
        <m:r>
          <w:rPr>
            <w:rFonts w:ascii="Cambria Math"/>
          </w:rPr>
          <m:t>M</m:t>
        </m:r>
        <m:r>
          <w:rPr>
            <w:rFonts w:ascii="Cambria Math"/>
          </w:rPr>
          <m:t>-</m:t>
        </m:r>
        <m:r>
          <w:rPr>
            <w:rFonts w:ascii="Cambria Math"/>
          </w:rPr>
          <m:t>1,</m:t>
        </m:r>
        <m:r>
          <w:rPr>
            <w:rFonts w:ascii="Cambria Math"/>
          </w:rPr>
          <m:t> </m:t>
        </m:r>
        <m:r>
          <w:rPr>
            <w:rFonts w:ascii="Cambria Math"/>
          </w:rPr>
          <m:t>0</m:t>
        </m:r>
        <m:r>
          <w:rPr>
            <w:rFonts w:ascii="Cambria Math"/>
          </w:rPr>
          <m:t>≤</m:t>
        </m:r>
        <m:r>
          <w:rPr>
            <w:rFonts w:ascii="Cambria Math"/>
          </w:rPr>
          <m:t>j</m:t>
        </m:r>
        <m:r>
          <w:rPr>
            <w:rFonts w:ascii="Cambria Math"/>
          </w:rPr>
          <m:t>≤</m:t>
        </m:r>
        <m:r>
          <w:rPr>
            <w:rFonts w:ascii="Cambria Math"/>
          </w:rPr>
          <m:t>N</m:t>
        </m:r>
        <m:r>
          <w:rPr>
            <w:rFonts w:ascii="Cambria Math"/>
          </w:rPr>
          <m:t>-</m:t>
        </m:r>
        <m:r>
          <w:rPr>
            <w:rFonts w:ascii="Cambria Math"/>
          </w:rPr>
          <m:t>1</m:t>
        </m:r>
      </m:oMath>
      <w:r w:rsidR="0009154E">
        <w:rPr>
          <w:rFonts w:hint="eastAsia"/>
        </w:rPr>
        <w:t>,</w:t>
      </w:r>
      <w:r>
        <w:t xml:space="preserve"> as follows:</w:t>
      </w:r>
    </w:p>
    <w:p w14:paraId="1E29AD8C" w14:textId="4D7BFDC4" w:rsidR="006D065D" w:rsidRDefault="006D065D" w:rsidP="00D736AD">
      <w:pPr>
        <w:ind w:left="2160"/>
        <w:jc w:val="right"/>
        <w:rPr>
          <w:lang w:val="en-CA" w:eastAsia="ko-KR"/>
        </w:rPr>
      </w:pPr>
      <m:oMath>
        <m:r>
          <w:rPr>
            <w:rFonts w:ascii="Cambria Math"/>
            <w:lang w:val="en-CA" w:eastAsia="ko-KR"/>
          </w:rPr>
          <m:t>Q(</m:t>
        </m:r>
        <m:sSub>
          <m:sSubPr>
            <m:ctrlPr>
              <w:rPr>
                <w:rFonts w:ascii="Cambria Math" w:hAnsi="Cambria Math"/>
                <w:i/>
                <w:lang w:val="en-CA" w:eastAsia="ko-KR"/>
              </w:rPr>
            </m:ctrlPr>
          </m:sSubPr>
          <m:e>
            <m:r>
              <w:rPr>
                <w:rFonts w:ascii="Cambria Math"/>
                <w:lang w:val="en-CA" w:eastAsia="ko-KR"/>
              </w:rPr>
              <m:t>r</m:t>
            </m:r>
          </m:e>
          <m:sub>
            <m:r>
              <w:rPr>
                <w:rFonts w:ascii="Cambria Math"/>
                <w:lang w:val="en-CA" w:eastAsia="ko-KR"/>
              </w:rPr>
              <m:t>i,j</m:t>
            </m:r>
          </m:sub>
        </m:sSub>
        <m:r>
          <w:rPr>
            <w:rFonts w:ascii="Cambria Math"/>
            <w:lang w:val="en-CA" w:eastAsia="ko-KR"/>
          </w:rPr>
          <m:t>)=</m:t>
        </m:r>
        <m:nary>
          <m:naryPr>
            <m:chr m:val="∑"/>
            <m:ctrlPr>
              <w:rPr>
                <w:rFonts w:ascii="Cambria Math" w:hAnsi="Cambria Math"/>
                <w:i/>
                <w:lang w:val="en-CA" w:eastAsia="ko-KR"/>
              </w:rPr>
            </m:ctrlPr>
          </m:naryPr>
          <m:sub>
            <m:r>
              <w:rPr>
                <w:rFonts w:ascii="Cambria Math"/>
                <w:lang w:val="en-CA" w:eastAsia="ko-KR"/>
              </w:rPr>
              <m:t>k=0</m:t>
            </m:r>
          </m:sub>
          <m:sup>
            <m:r>
              <w:rPr>
                <w:rFonts w:ascii="Cambria Math"/>
                <w:lang w:val="en-CA" w:eastAsia="ko-KR"/>
              </w:rPr>
              <m:t>i</m:t>
            </m:r>
          </m:sup>
          <m:e>
            <m:sSub>
              <m:sSubPr>
                <m:ctrlPr>
                  <w:rPr>
                    <w:rFonts w:ascii="Cambria Math" w:hAnsi="Cambria Math"/>
                    <w:i/>
                    <w:lang w:val="en-CA" w:eastAsia="ko-KR"/>
                  </w:rPr>
                </m:ctrlPr>
              </m:sSubPr>
              <m:e>
                <m:acc>
                  <m:accPr>
                    <m:chr m:val="̃"/>
                    <m:ctrlPr>
                      <w:rPr>
                        <w:rFonts w:ascii="Cambria Math" w:hAnsi="Cambria Math"/>
                        <w:i/>
                        <w:lang w:val="en-CA" w:eastAsia="ko-KR"/>
                      </w:rPr>
                    </m:ctrlPr>
                  </m:accPr>
                  <m:e>
                    <m:r>
                      <w:rPr>
                        <w:rFonts w:ascii="Cambria Math"/>
                        <w:lang w:val="en-CA" w:eastAsia="ko-KR"/>
                      </w:rPr>
                      <m:t>r</m:t>
                    </m:r>
                  </m:e>
                </m:acc>
              </m:e>
              <m:sub>
                <m:r>
                  <w:rPr>
                    <w:rFonts w:ascii="Cambria Math"/>
                    <w:lang w:val="en-CA" w:eastAsia="ko-KR"/>
                  </w:rPr>
                  <m:t>k,j</m:t>
                </m:r>
              </m:sub>
            </m:sSub>
            <m:r>
              <w:rPr>
                <w:rFonts w:ascii="Cambria Math"/>
                <w:lang w:val="en-CA" w:eastAsia="ko-KR"/>
              </w:rPr>
              <m:t>,</m:t>
            </m:r>
          </m:e>
        </m:nary>
      </m:oMath>
      <w:r>
        <w:rPr>
          <w:lang w:val="en-CA" w:eastAsia="ko-KR"/>
        </w:rPr>
        <w:t xml:space="preserve"> if vertical </w:t>
      </w:r>
      <w:r w:rsidR="00CE0CF5">
        <w:rPr>
          <w:lang w:val="en-CA" w:eastAsia="ko-KR"/>
        </w:rPr>
        <w:t>BDPCM</w:t>
      </w:r>
      <w:r>
        <w:rPr>
          <w:lang w:val="en-CA" w:eastAsia="ko-KR"/>
        </w:rPr>
        <w:t xml:space="preserve"> is used </w:t>
      </w:r>
      <w:r w:rsidR="0009097B">
        <w:rPr>
          <w:lang w:val="en-CA" w:eastAsia="ko-KR"/>
        </w:rPr>
        <w:tab/>
      </w:r>
      <w:r w:rsidR="0009097B">
        <w:rPr>
          <w:lang w:val="en-CA" w:eastAsia="ko-KR"/>
        </w:rPr>
        <w:tab/>
      </w:r>
      <w:r w:rsidR="0009097B">
        <w:rPr>
          <w:lang w:val="en-CA" w:eastAsia="ko-KR"/>
        </w:rPr>
        <w:tab/>
      </w:r>
      <w:r w:rsidR="0009097B">
        <w:rPr>
          <w:lang w:val="en-CA" w:eastAsia="ko-KR"/>
        </w:rPr>
        <w:tab/>
      </w:r>
      <w:r w:rsidR="0009097B">
        <w:rPr>
          <w:rFonts w:eastAsiaTheme="minorEastAsia" w:hint="eastAsia"/>
          <w:noProof/>
          <w:lang w:val="en-CA" w:eastAsia="ko-KR"/>
        </w:rPr>
        <w:t>(3-</w:t>
      </w:r>
      <w:r w:rsidR="0009097B" w:rsidRPr="000F2223">
        <w:rPr>
          <w:noProof/>
          <w:szCs w:val="22"/>
          <w:lang w:val="en-CA"/>
        </w:rPr>
        <w:fldChar w:fldCharType="begin"/>
      </w:r>
      <w:r w:rsidR="0009097B" w:rsidRPr="005330A7">
        <w:rPr>
          <w:noProof/>
          <w:szCs w:val="22"/>
          <w:lang w:val="en-CA"/>
        </w:rPr>
        <w:instrText xml:space="preserve"> SEQ Eq \* MERGEFORMAT </w:instrText>
      </w:r>
      <w:r w:rsidR="0009097B" w:rsidRPr="000F2223">
        <w:rPr>
          <w:noProof/>
          <w:szCs w:val="22"/>
          <w:lang w:val="en-CA"/>
        </w:rPr>
        <w:fldChar w:fldCharType="separate"/>
      </w:r>
      <w:r w:rsidR="003A61E2">
        <w:rPr>
          <w:noProof/>
          <w:szCs w:val="22"/>
          <w:lang w:val="en-CA"/>
        </w:rPr>
        <w:t>85</w:t>
      </w:r>
      <w:r w:rsidR="0009097B" w:rsidRPr="000F2223">
        <w:rPr>
          <w:noProof/>
          <w:szCs w:val="22"/>
          <w:lang w:val="en-CA"/>
        </w:rPr>
        <w:fldChar w:fldCharType="end"/>
      </w:r>
      <w:r w:rsidR="0009097B">
        <w:rPr>
          <w:noProof/>
          <w:szCs w:val="22"/>
          <w:lang w:val="en-CA"/>
        </w:rPr>
        <w:t>)</w:t>
      </w:r>
    </w:p>
    <w:p w14:paraId="3FF3858A" w14:textId="64144E1A" w:rsidR="006D065D" w:rsidRPr="00EA70CC" w:rsidRDefault="006D065D" w:rsidP="00D736AD">
      <w:pPr>
        <w:ind w:left="2160"/>
        <w:jc w:val="right"/>
        <w:rPr>
          <w:lang w:val="en-CA" w:eastAsia="ko-KR"/>
        </w:rPr>
      </w:pPr>
      <m:oMath>
        <m:r>
          <w:rPr>
            <w:rFonts w:ascii="Cambria Math"/>
            <w:lang w:val="en-CA" w:eastAsia="ko-KR"/>
          </w:rPr>
          <m:t>Q(</m:t>
        </m:r>
        <m:sSub>
          <m:sSubPr>
            <m:ctrlPr>
              <w:rPr>
                <w:rFonts w:ascii="Cambria Math" w:hAnsi="Cambria Math"/>
                <w:i/>
                <w:lang w:val="en-CA" w:eastAsia="ko-KR"/>
              </w:rPr>
            </m:ctrlPr>
          </m:sSubPr>
          <m:e>
            <m:r>
              <w:rPr>
                <w:rFonts w:ascii="Cambria Math"/>
                <w:lang w:val="en-CA" w:eastAsia="ko-KR"/>
              </w:rPr>
              <m:t>r</m:t>
            </m:r>
          </m:e>
          <m:sub>
            <m:r>
              <w:rPr>
                <w:rFonts w:ascii="Cambria Math"/>
                <w:lang w:val="en-CA" w:eastAsia="ko-KR"/>
              </w:rPr>
              <m:t>i,j</m:t>
            </m:r>
          </m:sub>
        </m:sSub>
        <m:r>
          <w:rPr>
            <w:rFonts w:ascii="Cambria Math"/>
            <w:lang w:val="en-CA" w:eastAsia="ko-KR"/>
          </w:rPr>
          <m:t>)=</m:t>
        </m:r>
        <m:nary>
          <m:naryPr>
            <m:chr m:val="∑"/>
            <m:ctrlPr>
              <w:rPr>
                <w:rFonts w:ascii="Cambria Math" w:hAnsi="Cambria Math"/>
                <w:i/>
                <w:lang w:val="en-CA" w:eastAsia="ko-KR"/>
              </w:rPr>
            </m:ctrlPr>
          </m:naryPr>
          <m:sub>
            <m:r>
              <w:rPr>
                <w:rFonts w:ascii="Cambria Math"/>
                <w:lang w:val="en-CA" w:eastAsia="ko-KR"/>
              </w:rPr>
              <m:t>k=0</m:t>
            </m:r>
          </m:sub>
          <m:sup>
            <m:r>
              <w:rPr>
                <w:rFonts w:ascii="Cambria Math"/>
                <w:lang w:val="en-CA" w:eastAsia="ko-KR"/>
              </w:rPr>
              <m:t>j</m:t>
            </m:r>
          </m:sup>
          <m:e>
            <m:sSub>
              <m:sSubPr>
                <m:ctrlPr>
                  <w:rPr>
                    <w:rFonts w:ascii="Cambria Math" w:hAnsi="Cambria Math"/>
                    <w:i/>
                    <w:lang w:val="en-CA" w:eastAsia="ko-KR"/>
                  </w:rPr>
                </m:ctrlPr>
              </m:sSubPr>
              <m:e>
                <m:acc>
                  <m:accPr>
                    <m:chr m:val="̃"/>
                    <m:ctrlPr>
                      <w:rPr>
                        <w:rFonts w:ascii="Cambria Math" w:hAnsi="Cambria Math"/>
                        <w:i/>
                        <w:lang w:val="en-CA" w:eastAsia="ko-KR"/>
                      </w:rPr>
                    </m:ctrlPr>
                  </m:accPr>
                  <m:e>
                    <m:r>
                      <w:rPr>
                        <w:rFonts w:ascii="Cambria Math"/>
                        <w:lang w:val="en-CA" w:eastAsia="ko-KR"/>
                      </w:rPr>
                      <m:t>r</m:t>
                    </m:r>
                  </m:e>
                </m:acc>
              </m:e>
              <m:sub>
                <m:r>
                  <w:rPr>
                    <w:rFonts w:ascii="Cambria Math"/>
                    <w:lang w:val="en-CA" w:eastAsia="ko-KR"/>
                  </w:rPr>
                  <m:t>i,k</m:t>
                </m:r>
              </m:sub>
            </m:sSub>
            <m:r>
              <w:rPr>
                <w:rFonts w:ascii="Cambria Math"/>
                <w:lang w:val="en-CA" w:eastAsia="ko-KR"/>
              </w:rPr>
              <m:t>,</m:t>
            </m:r>
          </m:e>
        </m:nary>
      </m:oMath>
      <w:r>
        <w:rPr>
          <w:lang w:val="en-CA" w:eastAsia="ko-KR"/>
        </w:rPr>
        <w:t xml:space="preserve"> if horizontal </w:t>
      </w:r>
      <w:r w:rsidR="00CE0CF5">
        <w:rPr>
          <w:lang w:val="en-CA" w:eastAsia="ko-KR"/>
        </w:rPr>
        <w:t>BDPCM</w:t>
      </w:r>
      <w:r>
        <w:rPr>
          <w:lang w:val="en-CA" w:eastAsia="ko-KR"/>
        </w:rPr>
        <w:t xml:space="preserve"> is used </w:t>
      </w:r>
      <w:r w:rsidR="0009097B">
        <w:rPr>
          <w:lang w:val="en-CA" w:eastAsia="ko-KR"/>
        </w:rPr>
        <w:tab/>
      </w:r>
      <w:r w:rsidR="0009097B">
        <w:rPr>
          <w:lang w:val="en-CA" w:eastAsia="ko-KR"/>
        </w:rPr>
        <w:tab/>
      </w:r>
      <w:r w:rsidR="0009097B">
        <w:rPr>
          <w:lang w:val="en-CA" w:eastAsia="ko-KR"/>
        </w:rPr>
        <w:tab/>
      </w:r>
      <w:r w:rsidR="0009097B">
        <w:rPr>
          <w:rFonts w:eastAsiaTheme="minorEastAsia" w:hint="eastAsia"/>
          <w:noProof/>
          <w:lang w:val="en-CA" w:eastAsia="ko-KR"/>
        </w:rPr>
        <w:t>(3-</w:t>
      </w:r>
      <w:r w:rsidR="0009097B" w:rsidRPr="000F2223">
        <w:rPr>
          <w:noProof/>
          <w:szCs w:val="22"/>
          <w:lang w:val="en-CA"/>
        </w:rPr>
        <w:fldChar w:fldCharType="begin"/>
      </w:r>
      <w:r w:rsidR="0009097B" w:rsidRPr="005330A7">
        <w:rPr>
          <w:noProof/>
          <w:szCs w:val="22"/>
          <w:lang w:val="en-CA"/>
        </w:rPr>
        <w:instrText xml:space="preserve"> SEQ Eq \* MERGEFORMAT </w:instrText>
      </w:r>
      <w:r w:rsidR="0009097B" w:rsidRPr="000F2223">
        <w:rPr>
          <w:noProof/>
          <w:szCs w:val="22"/>
          <w:lang w:val="en-CA"/>
        </w:rPr>
        <w:fldChar w:fldCharType="separate"/>
      </w:r>
      <w:r w:rsidR="003A61E2">
        <w:rPr>
          <w:noProof/>
          <w:szCs w:val="22"/>
          <w:lang w:val="en-CA"/>
        </w:rPr>
        <w:t>86</w:t>
      </w:r>
      <w:r w:rsidR="0009097B" w:rsidRPr="000F2223">
        <w:rPr>
          <w:noProof/>
          <w:szCs w:val="22"/>
          <w:lang w:val="en-CA"/>
        </w:rPr>
        <w:fldChar w:fldCharType="end"/>
      </w:r>
      <w:r w:rsidR="0009097B">
        <w:rPr>
          <w:noProof/>
          <w:szCs w:val="22"/>
          <w:lang w:val="en-CA"/>
        </w:rPr>
        <w:t>)</w:t>
      </w:r>
    </w:p>
    <w:p w14:paraId="7C56C304" w14:textId="77777777" w:rsidR="006D065D" w:rsidRDefault="006D065D" w:rsidP="00D736AD">
      <w:r>
        <w:t xml:space="preserve">The inverse quantized residuals, </w:t>
      </w:r>
      <m:oMath>
        <m:sSup>
          <m:sSupPr>
            <m:ctrlPr>
              <w:rPr>
                <w:rFonts w:ascii="Cambria Math" w:hAnsi="Cambria Math"/>
                <w:i/>
                <w:sz w:val="24"/>
                <w:szCs w:val="24"/>
              </w:rPr>
            </m:ctrlPr>
          </m:sSupPr>
          <m:e>
            <m:r>
              <w:rPr>
                <w:rFonts w:ascii="Cambria Math" w:hAnsi="Cambria Math"/>
              </w:rPr>
              <m:t>Q</m:t>
            </m:r>
          </m:e>
          <m:sup>
            <m:r>
              <w:rPr>
                <w:rFonts w:ascii="Cambria Math" w:hAnsi="Cambria Math"/>
              </w:rPr>
              <m:t>-1</m:t>
            </m:r>
          </m:sup>
        </m:sSup>
        <m:d>
          <m:dPr>
            <m:ctrlPr>
              <w:rPr>
                <w:rFonts w:ascii="Cambria Math" w:hAnsi="Cambria Math"/>
                <w:i/>
                <w:sz w:val="24"/>
                <w:szCs w:val="24"/>
              </w:rPr>
            </m:ctrlPr>
          </m:dPr>
          <m:e>
            <m:r>
              <w:rPr>
                <w:rFonts w:ascii="Cambria Math"/>
              </w:rPr>
              <m:t>Q</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rPr>
                      <m:t>r</m:t>
                    </m:r>
                  </m:e>
                  <m:sub>
                    <m:r>
                      <w:rPr>
                        <w:rFonts w:ascii="Cambria Math"/>
                      </w:rPr>
                      <m:t>i,j</m:t>
                    </m:r>
                  </m:sub>
                </m:sSub>
              </m:e>
            </m:d>
          </m:e>
        </m:d>
      </m:oMath>
      <w:r>
        <w:t>, are added to the intra block prediction values to produce the reconstructed sample values.</w:t>
      </w:r>
    </w:p>
    <w:p w14:paraId="1057C7B7" w14:textId="32A0A594" w:rsidR="006D065D" w:rsidRDefault="006D065D" w:rsidP="00D736AD">
      <w:pPr>
        <w:jc w:val="both"/>
        <w:rPr>
          <w:szCs w:val="22"/>
          <w:lang w:val="en-CA"/>
        </w:rPr>
      </w:pPr>
      <w:r>
        <w:rPr>
          <w:lang w:val="en-CA" w:eastAsia="ko-KR"/>
        </w:rPr>
        <w:t xml:space="preserve">The predicted quantized residual values </w:t>
      </w:r>
      <m:oMath>
        <m:sSub>
          <m:sSubPr>
            <m:ctrlPr>
              <w:rPr>
                <w:rFonts w:ascii="Cambria Math" w:hAnsi="Cambria Math"/>
                <w:i/>
                <w:lang w:val="en-CA" w:eastAsia="ko-KR"/>
              </w:rPr>
            </m:ctrlPr>
          </m:sSubPr>
          <m:e>
            <m:acc>
              <m:accPr>
                <m:chr m:val="̃"/>
                <m:ctrlPr>
                  <w:rPr>
                    <w:rFonts w:ascii="Cambria Math" w:hAnsi="Cambria Math"/>
                    <w:i/>
                    <w:lang w:val="en-CA" w:eastAsia="ko-KR"/>
                  </w:rPr>
                </m:ctrlPr>
              </m:accPr>
              <m:e>
                <m:r>
                  <w:rPr>
                    <w:rFonts w:ascii="Cambria Math" w:hAnsi="Cambria Math"/>
                    <w:lang w:val="en-CA" w:eastAsia="ko-KR"/>
                  </w:rPr>
                  <m:t>r</m:t>
                </m:r>
              </m:e>
            </m:acc>
          </m:e>
          <m:sub>
            <m:r>
              <w:rPr>
                <w:rFonts w:ascii="Cambria Math" w:hAnsi="Cambria Math"/>
                <w:lang w:val="en-CA" w:eastAsia="ko-KR"/>
              </w:rPr>
              <m:t>i,j</m:t>
            </m:r>
          </m:sub>
        </m:sSub>
      </m:oMath>
      <w:r>
        <w:rPr>
          <w:lang w:val="en-CA" w:eastAsia="ko-KR"/>
        </w:rPr>
        <w:t xml:space="preserve"> are sent to the decoder using the same residual coding process as that in transform skip mode residual coding. </w:t>
      </w:r>
      <w:r w:rsidR="000602A8">
        <w:rPr>
          <w:lang w:val="en-CA" w:eastAsia="ko-KR"/>
        </w:rPr>
        <w:t xml:space="preserve">For lossless coding, if slice_ts_residual_coding_disabled_flag is set to 1, the quantized residual values are sent to the decoder </w:t>
      </w:r>
      <w:r w:rsidR="000602A8">
        <w:rPr>
          <w:lang w:val="en-CA" w:eastAsia="ko-KR"/>
        </w:rPr>
        <w:lastRenderedPageBreak/>
        <w:t xml:space="preserve">using regular transform residual coding as described in </w:t>
      </w:r>
      <w:r w:rsidR="00825081">
        <w:rPr>
          <w:lang w:val="en-CA" w:eastAsia="ko-KR"/>
        </w:rPr>
        <w:fldChar w:fldCharType="begin"/>
      </w:r>
      <w:r w:rsidR="00825081">
        <w:rPr>
          <w:lang w:val="en-CA" w:eastAsia="ko-KR"/>
        </w:rPr>
        <w:instrText xml:space="preserve"> REF _Ref8587357 \r \h </w:instrText>
      </w:r>
      <w:r w:rsidR="00825081">
        <w:rPr>
          <w:lang w:val="en-CA" w:eastAsia="ko-KR"/>
        </w:rPr>
      </w:r>
      <w:r w:rsidR="00825081">
        <w:rPr>
          <w:lang w:val="en-CA" w:eastAsia="ko-KR"/>
        </w:rPr>
        <w:fldChar w:fldCharType="separate"/>
      </w:r>
      <w:r w:rsidR="003A61E2">
        <w:rPr>
          <w:lang w:val="en-CA" w:eastAsia="ko-KR"/>
        </w:rPr>
        <w:t>3.6.2</w:t>
      </w:r>
      <w:r w:rsidR="00825081">
        <w:rPr>
          <w:lang w:val="en-CA" w:eastAsia="ko-KR"/>
        </w:rPr>
        <w:fldChar w:fldCharType="end"/>
      </w:r>
      <w:r w:rsidR="000602A8">
        <w:rPr>
          <w:lang w:val="en-CA" w:eastAsia="ko-KR"/>
        </w:rPr>
        <w:t xml:space="preserve">. </w:t>
      </w:r>
      <w:r>
        <w:rPr>
          <w:lang w:val="en-CA" w:eastAsia="ko-KR"/>
        </w:rPr>
        <w:t xml:space="preserve">In terms of the MPM mode for future intra mode coding, </w:t>
      </w:r>
      <w:r w:rsidR="005F4855">
        <w:rPr>
          <w:lang w:val="en-CA" w:eastAsia="ko-KR"/>
        </w:rPr>
        <w:t>horizontal or vertical prediction mode is stored for</w:t>
      </w:r>
      <w:r>
        <w:rPr>
          <w:lang w:val="en-CA" w:eastAsia="ko-KR"/>
        </w:rPr>
        <w:t xml:space="preserve"> a </w:t>
      </w:r>
      <w:r w:rsidR="00CE0CF5">
        <w:rPr>
          <w:lang w:val="en-CA" w:eastAsia="ko-KR"/>
        </w:rPr>
        <w:t>BDPCM</w:t>
      </w:r>
      <w:r>
        <w:rPr>
          <w:lang w:val="en-CA" w:eastAsia="ko-KR"/>
        </w:rPr>
        <w:t xml:space="preserve">-coded </w:t>
      </w:r>
      <w:r w:rsidRPr="007F7B1A">
        <w:rPr>
          <w:lang w:val="en-CA" w:eastAsia="ko-KR"/>
        </w:rPr>
        <w:t>CU</w:t>
      </w:r>
      <w:r w:rsidR="005F4855">
        <w:rPr>
          <w:lang w:val="en-CA" w:eastAsia="ko-KR"/>
        </w:rPr>
        <w:t xml:space="preserve"> if the </w:t>
      </w:r>
      <w:r w:rsidR="00CE0CF5">
        <w:rPr>
          <w:lang w:val="en-CA" w:eastAsia="ko-KR"/>
        </w:rPr>
        <w:t>BDPCM</w:t>
      </w:r>
      <w:r w:rsidR="005F4855">
        <w:rPr>
          <w:lang w:val="en-CA" w:eastAsia="ko-KR"/>
        </w:rPr>
        <w:t xml:space="preserve"> prediction direction is horizontal or vertical</w:t>
      </w:r>
      <w:r w:rsidRPr="007F7B1A">
        <w:rPr>
          <w:lang w:val="en-CA" w:eastAsia="ko-KR"/>
        </w:rPr>
        <w:t xml:space="preserve">, </w:t>
      </w:r>
      <w:r w:rsidR="005F4855">
        <w:rPr>
          <w:lang w:val="en-CA" w:eastAsia="ko-KR"/>
        </w:rPr>
        <w:t xml:space="preserve">respectively. </w:t>
      </w:r>
      <w:r>
        <w:rPr>
          <w:szCs w:val="22"/>
          <w:lang w:val="en-CA"/>
        </w:rPr>
        <w:t xml:space="preserve">For deblocking, if both blocks on the sides of a block boundary are coded using </w:t>
      </w:r>
      <w:r w:rsidR="00CE0CF5">
        <w:rPr>
          <w:szCs w:val="22"/>
          <w:lang w:val="en-CA"/>
        </w:rPr>
        <w:t>BDPCM</w:t>
      </w:r>
      <w:r>
        <w:rPr>
          <w:szCs w:val="22"/>
          <w:lang w:val="en-CA"/>
        </w:rPr>
        <w:t>, then that particular block boundary is not deblocked.</w:t>
      </w:r>
    </w:p>
    <w:p w14:paraId="580E17E7" w14:textId="4475E62B" w:rsidR="00120F69" w:rsidRDefault="00120F69" w:rsidP="00CD45EA">
      <w:pPr>
        <w:pStyle w:val="Heading3"/>
        <w:spacing w:before="136"/>
        <w:rPr>
          <w:lang w:val="en-CA"/>
        </w:rPr>
      </w:pPr>
      <w:bookmarkStart w:id="428" w:name="_Ref33611760"/>
      <w:bookmarkStart w:id="429" w:name="_Toc58175152"/>
      <w:r>
        <w:rPr>
          <w:lang w:val="en-CA"/>
        </w:rPr>
        <w:t>Residual coding for transform skip mode</w:t>
      </w:r>
      <w:bookmarkEnd w:id="428"/>
      <w:bookmarkEnd w:id="429"/>
      <w:r>
        <w:rPr>
          <w:lang w:val="en-CA"/>
        </w:rPr>
        <w:t xml:space="preserve"> </w:t>
      </w:r>
    </w:p>
    <w:p w14:paraId="5658CB52" w14:textId="1B594C55" w:rsidR="00875515" w:rsidRDefault="00B92CC6" w:rsidP="00CA7357">
      <w:pPr>
        <w:tabs>
          <w:tab w:val="left" w:pos="1800"/>
          <w:tab w:val="left" w:pos="2160"/>
          <w:tab w:val="left" w:pos="2520"/>
          <w:tab w:val="left" w:pos="2880"/>
          <w:tab w:val="left" w:pos="3240"/>
          <w:tab w:val="left" w:pos="3600"/>
          <w:tab w:val="left" w:pos="3960"/>
          <w:tab w:val="left" w:pos="4320"/>
        </w:tabs>
        <w:jc w:val="both"/>
        <w:rPr>
          <w:rFonts w:eastAsiaTheme="minorEastAsia"/>
          <w:szCs w:val="22"/>
          <w:lang w:eastAsia="ko-KR"/>
        </w:rPr>
      </w:pPr>
      <w:r>
        <w:rPr>
          <w:szCs w:val="22"/>
          <w:lang w:val="en-CA"/>
        </w:rPr>
        <w:t>VVC</w:t>
      </w:r>
      <w:r w:rsidR="00120F69">
        <w:rPr>
          <w:szCs w:val="22"/>
          <w:lang w:val="en-CA"/>
        </w:rPr>
        <w:t xml:space="preserve"> allows the transform skip mode to be used for </w:t>
      </w:r>
      <w:r w:rsidR="00DD28D0">
        <w:rPr>
          <w:rFonts w:hint="eastAsia"/>
          <w:szCs w:val="22"/>
          <w:lang w:val="en-CA" w:eastAsia="zh-CN"/>
        </w:rPr>
        <w:t>luma</w:t>
      </w:r>
      <w:r w:rsidR="00DD28D0">
        <w:rPr>
          <w:szCs w:val="22"/>
          <w:lang w:val="en-CA"/>
        </w:rPr>
        <w:t xml:space="preserve"> </w:t>
      </w:r>
      <w:r w:rsidR="00120F69">
        <w:rPr>
          <w:szCs w:val="22"/>
          <w:lang w:val="en-CA"/>
        </w:rPr>
        <w:t xml:space="preserve">blocks of size up to </w:t>
      </w:r>
      <w:r w:rsidR="003D2EEF">
        <w:rPr>
          <w:szCs w:val="22"/>
          <w:lang w:val="en-CA"/>
        </w:rPr>
        <w:t xml:space="preserve">MaxTsSize by MaxTsSize, where the value of MaxTsSize is signaled in the PPS and can be at most </w:t>
      </w:r>
      <w:r w:rsidR="00120F69">
        <w:rPr>
          <w:szCs w:val="22"/>
          <w:lang w:val="en-CA"/>
        </w:rPr>
        <w:t xml:space="preserve">32. When a CU is coded in transform skip mode, its prediction residual is quantized and coded using the transform skip residual coding process. This process is modified from the transform coefficient coding process described in </w:t>
      </w:r>
      <w:r w:rsidR="00120F69">
        <w:rPr>
          <w:szCs w:val="22"/>
          <w:lang w:val="en-CA"/>
        </w:rPr>
        <w:fldChar w:fldCharType="begin"/>
      </w:r>
      <w:r w:rsidR="00120F69">
        <w:rPr>
          <w:szCs w:val="22"/>
          <w:lang w:val="en-CA"/>
        </w:rPr>
        <w:instrText xml:space="preserve"> REF _Ref8587357 \r \h </w:instrText>
      </w:r>
      <w:r w:rsidR="00120F69">
        <w:rPr>
          <w:szCs w:val="22"/>
          <w:lang w:val="en-CA"/>
        </w:rPr>
      </w:r>
      <w:r w:rsidR="00120F69">
        <w:rPr>
          <w:szCs w:val="22"/>
          <w:lang w:val="en-CA"/>
        </w:rPr>
        <w:fldChar w:fldCharType="separate"/>
      </w:r>
      <w:r w:rsidR="003A61E2">
        <w:rPr>
          <w:szCs w:val="22"/>
          <w:lang w:val="en-CA"/>
        </w:rPr>
        <w:t>3.6.2</w:t>
      </w:r>
      <w:r w:rsidR="00120F69">
        <w:rPr>
          <w:szCs w:val="22"/>
          <w:lang w:val="en-CA"/>
        </w:rPr>
        <w:fldChar w:fldCharType="end"/>
      </w:r>
      <w:r w:rsidR="00120F69">
        <w:rPr>
          <w:szCs w:val="22"/>
          <w:lang w:val="en-CA"/>
        </w:rPr>
        <w:t>. In transform skip mode, the residuals of a TU are also</w:t>
      </w:r>
      <w:r w:rsidR="00120F69" w:rsidRPr="000C46AA">
        <w:rPr>
          <w:szCs w:val="22"/>
          <w:lang w:val="en-CA"/>
        </w:rPr>
        <w:t xml:space="preserve"> coded </w:t>
      </w:r>
      <w:r w:rsidR="00120F69">
        <w:rPr>
          <w:szCs w:val="22"/>
          <w:lang w:val="en-CA"/>
        </w:rPr>
        <w:t>in units of</w:t>
      </w:r>
      <w:r w:rsidR="00120F69" w:rsidRPr="000C46AA">
        <w:rPr>
          <w:szCs w:val="22"/>
          <w:lang w:val="en-CA"/>
        </w:rPr>
        <w:t xml:space="preserve"> non-overlapped </w:t>
      </w:r>
      <w:r w:rsidR="00120F69">
        <w:rPr>
          <w:szCs w:val="22"/>
          <w:lang w:val="en-CA"/>
        </w:rPr>
        <w:t xml:space="preserve">subblocks of size </w:t>
      </w:r>
      <w:r w:rsidR="00120F69" w:rsidRPr="000C46AA">
        <w:rPr>
          <w:szCs w:val="22"/>
          <w:lang w:val="en-CA"/>
        </w:rPr>
        <w:t>4x4</w:t>
      </w:r>
      <w:r w:rsidR="00120F69">
        <w:rPr>
          <w:szCs w:val="22"/>
          <w:lang w:val="en-CA"/>
        </w:rPr>
        <w:t xml:space="preserve">. </w:t>
      </w:r>
      <w:r w:rsidR="00875515">
        <w:rPr>
          <w:szCs w:val="22"/>
          <w:lang w:val="en-CA"/>
        </w:rPr>
        <w:t>For better coding efficiency,</w:t>
      </w:r>
      <w:r w:rsidR="00F30C0A">
        <w:rPr>
          <w:szCs w:val="22"/>
          <w:lang w:val="en-CA"/>
        </w:rPr>
        <w:t xml:space="preserve"> some modifications are made to customize the residual coding process towards the residual signal’s characteristics. T</w:t>
      </w:r>
      <w:r w:rsidR="00875515">
        <w:rPr>
          <w:szCs w:val="22"/>
          <w:lang w:val="en-CA"/>
        </w:rPr>
        <w:t xml:space="preserve">he following summarizes the </w:t>
      </w:r>
      <w:r w:rsidR="00875515">
        <w:rPr>
          <w:rFonts w:eastAsiaTheme="minorEastAsia"/>
          <w:szCs w:val="22"/>
          <w:lang w:eastAsia="ko-KR"/>
        </w:rPr>
        <w:t>differences between transform skip residual coding and regular transform residual coding:</w:t>
      </w:r>
    </w:p>
    <w:p w14:paraId="0045272D" w14:textId="100DF42F" w:rsidR="00875515" w:rsidRPr="009C08AD" w:rsidRDefault="00875515" w:rsidP="000613EB">
      <w:pPr>
        <w:pStyle w:val="ListParagraph"/>
        <w:numPr>
          <w:ilvl w:val="0"/>
          <w:numId w:val="47"/>
        </w:numPr>
        <w:spacing w:before="136" w:after="200"/>
        <w:rPr>
          <w:sz w:val="22"/>
          <w:lang w:eastAsia="zh-CN"/>
        </w:rPr>
      </w:pPr>
      <w:r w:rsidRPr="009C08AD">
        <w:rPr>
          <w:sz w:val="22"/>
          <w:lang w:eastAsia="zh-CN"/>
        </w:rPr>
        <w:t xml:space="preserve">Forward scanning order is applied to scan the </w:t>
      </w:r>
      <w:r w:rsidR="00F30C0A" w:rsidRPr="009C08AD">
        <w:rPr>
          <w:sz w:val="22"/>
          <w:lang w:eastAsia="zh-CN"/>
        </w:rPr>
        <w:t>subblocks</w:t>
      </w:r>
      <w:r w:rsidRPr="009C08AD">
        <w:rPr>
          <w:sz w:val="22"/>
          <w:lang w:eastAsia="zh-CN"/>
        </w:rPr>
        <w:t xml:space="preserve"> within a transform </w:t>
      </w:r>
      <w:r w:rsidR="00F30C0A" w:rsidRPr="009C08AD">
        <w:rPr>
          <w:sz w:val="22"/>
          <w:lang w:eastAsia="zh-CN"/>
        </w:rPr>
        <w:t>block</w:t>
      </w:r>
      <w:r w:rsidRPr="009C08AD">
        <w:rPr>
          <w:sz w:val="22"/>
          <w:lang w:eastAsia="zh-CN"/>
        </w:rPr>
        <w:t xml:space="preserve"> and also the posit</w:t>
      </w:r>
      <w:r w:rsidR="00F30C0A" w:rsidRPr="009C08AD">
        <w:rPr>
          <w:sz w:val="22"/>
          <w:lang w:eastAsia="zh-CN"/>
        </w:rPr>
        <w:t>ions within a subblock</w:t>
      </w:r>
      <w:r w:rsidRPr="009C08AD">
        <w:rPr>
          <w:sz w:val="22"/>
          <w:lang w:eastAsia="zh-CN"/>
        </w:rPr>
        <w:t xml:space="preserve">; </w:t>
      </w:r>
    </w:p>
    <w:p w14:paraId="77FCA703" w14:textId="181D0442" w:rsidR="00875515" w:rsidRPr="00B438FD" w:rsidRDefault="00875515" w:rsidP="000613EB">
      <w:pPr>
        <w:pStyle w:val="ListParagraph"/>
        <w:numPr>
          <w:ilvl w:val="0"/>
          <w:numId w:val="47"/>
        </w:numPr>
        <w:spacing w:before="136" w:after="200"/>
        <w:rPr>
          <w:sz w:val="22"/>
          <w:lang w:eastAsia="zh-CN"/>
        </w:rPr>
      </w:pPr>
      <w:r w:rsidRPr="009C08AD">
        <w:rPr>
          <w:sz w:val="22"/>
          <w:lang w:eastAsia="zh-CN"/>
        </w:rPr>
        <w:t xml:space="preserve">no signalling of the last </w:t>
      </w:r>
      <w:r w:rsidR="00F30C0A">
        <w:rPr>
          <w:sz w:val="22"/>
          <w:lang w:eastAsia="zh-CN"/>
        </w:rPr>
        <w:t>(</w:t>
      </w:r>
      <w:r w:rsidR="00F30C0A" w:rsidRPr="00F30C0A">
        <w:rPr>
          <w:sz w:val="22"/>
          <w:lang w:eastAsia="zh-CN"/>
        </w:rPr>
        <w:t>x</w:t>
      </w:r>
      <w:r w:rsidR="00F30C0A" w:rsidRPr="00B438FD">
        <w:rPr>
          <w:sz w:val="22"/>
          <w:lang w:eastAsia="zh-CN"/>
        </w:rPr>
        <w:t xml:space="preserve">, </w:t>
      </w:r>
      <w:r w:rsidRPr="00B438FD">
        <w:rPr>
          <w:sz w:val="22"/>
          <w:lang w:eastAsia="zh-CN"/>
        </w:rPr>
        <w:t>y</w:t>
      </w:r>
      <w:r w:rsidR="00F30C0A" w:rsidRPr="00B438FD">
        <w:rPr>
          <w:sz w:val="22"/>
          <w:lang w:eastAsia="zh-CN"/>
        </w:rPr>
        <w:t>)</w:t>
      </w:r>
      <w:r w:rsidRPr="00B438FD">
        <w:rPr>
          <w:sz w:val="22"/>
          <w:lang w:eastAsia="zh-CN"/>
        </w:rPr>
        <w:t xml:space="preserve"> position;</w:t>
      </w:r>
    </w:p>
    <w:p w14:paraId="32A00ABD" w14:textId="4FB7E49B" w:rsidR="00875515" w:rsidRPr="006E5911" w:rsidRDefault="00875515" w:rsidP="00227BD1">
      <w:pPr>
        <w:pStyle w:val="ListParagraph"/>
        <w:numPr>
          <w:ilvl w:val="0"/>
          <w:numId w:val="47"/>
        </w:numPr>
        <w:spacing w:before="136" w:after="200"/>
        <w:rPr>
          <w:sz w:val="22"/>
          <w:lang w:eastAsia="zh-CN"/>
        </w:rPr>
      </w:pPr>
      <w:r w:rsidRPr="00B438FD">
        <w:rPr>
          <w:sz w:val="22"/>
          <w:lang w:eastAsia="zh-CN"/>
        </w:rPr>
        <w:t xml:space="preserve">coded_sub_block_flag </w:t>
      </w:r>
      <w:r w:rsidR="00F30C0A" w:rsidRPr="00B438FD">
        <w:rPr>
          <w:sz w:val="22"/>
          <w:lang w:eastAsia="zh-CN"/>
        </w:rPr>
        <w:t xml:space="preserve">is </w:t>
      </w:r>
      <w:r w:rsidRPr="00B438FD">
        <w:rPr>
          <w:sz w:val="22"/>
          <w:lang w:eastAsia="zh-CN"/>
        </w:rPr>
        <w:t>coded for every subblock exce</w:t>
      </w:r>
      <w:r w:rsidRPr="000B6147">
        <w:rPr>
          <w:sz w:val="22"/>
          <w:lang w:eastAsia="zh-CN"/>
        </w:rPr>
        <w:t>pt for the last subblock when all previous flags are equal to 0;</w:t>
      </w:r>
    </w:p>
    <w:p w14:paraId="40C8C50F" w14:textId="2AEC7BC8" w:rsidR="00875515" w:rsidRPr="006E5911" w:rsidRDefault="00875515" w:rsidP="00227BD1">
      <w:pPr>
        <w:pStyle w:val="ListParagraph"/>
        <w:numPr>
          <w:ilvl w:val="0"/>
          <w:numId w:val="47"/>
        </w:numPr>
        <w:spacing w:before="136" w:after="200"/>
        <w:rPr>
          <w:sz w:val="22"/>
          <w:lang w:eastAsia="zh-CN"/>
        </w:rPr>
      </w:pPr>
      <w:r w:rsidRPr="006E5911">
        <w:rPr>
          <w:sz w:val="22"/>
          <w:lang w:eastAsia="zh-CN"/>
        </w:rPr>
        <w:t xml:space="preserve">sig_coeff_flag context modelling </w:t>
      </w:r>
      <w:r w:rsidR="00F30C0A" w:rsidRPr="006E5911">
        <w:rPr>
          <w:sz w:val="22"/>
          <w:lang w:eastAsia="zh-CN"/>
        </w:rPr>
        <w:t>uses a</w:t>
      </w:r>
      <w:r w:rsidRPr="006E5911">
        <w:rPr>
          <w:sz w:val="22"/>
          <w:lang w:eastAsia="zh-CN"/>
        </w:rPr>
        <w:t xml:space="preserve"> reduced template</w:t>
      </w:r>
      <w:r w:rsidR="00F30C0A" w:rsidRPr="006E5911">
        <w:rPr>
          <w:sz w:val="22"/>
          <w:lang w:eastAsia="zh-CN"/>
        </w:rPr>
        <w:t>, and c</w:t>
      </w:r>
      <w:r w:rsidRPr="006E5911">
        <w:rPr>
          <w:sz w:val="22"/>
          <w:lang w:eastAsia="zh-CN"/>
        </w:rPr>
        <w:t>ontext model of sig_coeff_flag dep</w:t>
      </w:r>
      <w:r w:rsidR="00F30C0A" w:rsidRPr="006E5911">
        <w:rPr>
          <w:sz w:val="22"/>
          <w:lang w:eastAsia="zh-CN"/>
        </w:rPr>
        <w:t>ends on top and left neighbouring values</w:t>
      </w:r>
      <w:r w:rsidRPr="006E5911">
        <w:rPr>
          <w:sz w:val="22"/>
          <w:lang w:eastAsia="zh-CN"/>
        </w:rPr>
        <w:t>;</w:t>
      </w:r>
    </w:p>
    <w:p w14:paraId="4131B8B6" w14:textId="55A9D06D" w:rsidR="00F30C0A" w:rsidRPr="006E5911" w:rsidRDefault="00875515" w:rsidP="00227BD1">
      <w:pPr>
        <w:pStyle w:val="ListParagraph"/>
        <w:numPr>
          <w:ilvl w:val="0"/>
          <w:numId w:val="47"/>
        </w:numPr>
        <w:spacing w:before="136" w:after="200"/>
        <w:rPr>
          <w:sz w:val="22"/>
          <w:lang w:eastAsia="zh-CN"/>
        </w:rPr>
      </w:pPr>
      <w:r w:rsidRPr="006E5911">
        <w:rPr>
          <w:sz w:val="22"/>
          <w:lang w:eastAsia="zh-CN"/>
        </w:rPr>
        <w:t xml:space="preserve">context model of abs_level_gt1 flag also depends on the left and top </w:t>
      </w:r>
      <w:r w:rsidR="00F30C0A" w:rsidRPr="006E5911">
        <w:rPr>
          <w:sz w:val="22"/>
          <w:lang w:eastAsia="zh-CN"/>
        </w:rPr>
        <w:t>sig_coeff_flag values;</w:t>
      </w:r>
    </w:p>
    <w:p w14:paraId="713CA677" w14:textId="2CA022DD" w:rsidR="00875515" w:rsidRPr="006E5911" w:rsidRDefault="00875515" w:rsidP="00227BD1">
      <w:pPr>
        <w:pStyle w:val="ListParagraph"/>
        <w:numPr>
          <w:ilvl w:val="0"/>
          <w:numId w:val="47"/>
        </w:numPr>
        <w:spacing w:before="136" w:after="200"/>
        <w:rPr>
          <w:sz w:val="22"/>
          <w:lang w:eastAsia="zh-CN"/>
        </w:rPr>
      </w:pPr>
      <w:r w:rsidRPr="006E5911">
        <w:rPr>
          <w:sz w:val="22"/>
          <w:lang w:eastAsia="zh-CN"/>
        </w:rPr>
        <w:t>par_level_flag using only one context model;</w:t>
      </w:r>
    </w:p>
    <w:p w14:paraId="3ECB1127" w14:textId="3DF63C2C" w:rsidR="00875515" w:rsidRPr="006E5911" w:rsidRDefault="00875515" w:rsidP="00227BD1">
      <w:pPr>
        <w:pStyle w:val="ListParagraph"/>
        <w:numPr>
          <w:ilvl w:val="0"/>
          <w:numId w:val="47"/>
        </w:numPr>
        <w:spacing w:before="136" w:after="200"/>
        <w:rPr>
          <w:sz w:val="22"/>
          <w:lang w:eastAsia="zh-CN"/>
        </w:rPr>
      </w:pPr>
      <w:r w:rsidRPr="006E5911">
        <w:rPr>
          <w:sz w:val="22"/>
          <w:lang w:eastAsia="zh-CN"/>
        </w:rPr>
        <w:t>additional greater than 3, 5, 7, 9 flags</w:t>
      </w:r>
      <w:r w:rsidR="00F30C0A" w:rsidRPr="006E5911">
        <w:rPr>
          <w:sz w:val="22"/>
          <w:lang w:eastAsia="zh-CN"/>
        </w:rPr>
        <w:t xml:space="preserve"> are signalled to indicate the coefficient level</w:t>
      </w:r>
      <w:r w:rsidRPr="006E5911">
        <w:rPr>
          <w:sz w:val="22"/>
          <w:lang w:eastAsia="zh-CN"/>
        </w:rPr>
        <w:t>, one context for each flag;</w:t>
      </w:r>
    </w:p>
    <w:p w14:paraId="0F5DCAA1" w14:textId="1AE52318" w:rsidR="00875515" w:rsidRPr="006E5911" w:rsidRDefault="00875515" w:rsidP="00227BD1">
      <w:pPr>
        <w:pStyle w:val="ListParagraph"/>
        <w:numPr>
          <w:ilvl w:val="0"/>
          <w:numId w:val="47"/>
        </w:numPr>
        <w:spacing w:before="136" w:after="200"/>
        <w:rPr>
          <w:sz w:val="22"/>
          <w:lang w:eastAsia="zh-CN"/>
        </w:rPr>
      </w:pPr>
      <w:r w:rsidRPr="006E5911">
        <w:rPr>
          <w:sz w:val="22"/>
          <w:lang w:eastAsia="zh-CN"/>
        </w:rPr>
        <w:t xml:space="preserve">rice parameter derivation </w:t>
      </w:r>
      <w:r w:rsidR="009777EA">
        <w:rPr>
          <w:sz w:val="22"/>
          <w:lang w:eastAsia="zh-CN"/>
        </w:rPr>
        <w:t xml:space="preserve">using fixed order = 1 </w:t>
      </w:r>
      <w:r w:rsidRPr="006E5911">
        <w:rPr>
          <w:sz w:val="22"/>
          <w:lang w:eastAsia="zh-CN"/>
        </w:rPr>
        <w:t xml:space="preserve">for the </w:t>
      </w:r>
      <w:r w:rsidR="00F30C0A" w:rsidRPr="006E5911">
        <w:rPr>
          <w:sz w:val="22"/>
          <w:lang w:eastAsia="zh-CN"/>
        </w:rPr>
        <w:t xml:space="preserve">binarization of the </w:t>
      </w:r>
      <w:r w:rsidRPr="006E5911">
        <w:rPr>
          <w:sz w:val="22"/>
          <w:lang w:eastAsia="zh-CN"/>
        </w:rPr>
        <w:t>remainder</w:t>
      </w:r>
      <w:r w:rsidR="00F30C0A" w:rsidRPr="006E5911">
        <w:rPr>
          <w:sz w:val="22"/>
          <w:lang w:eastAsia="zh-CN"/>
        </w:rPr>
        <w:t xml:space="preserve"> values</w:t>
      </w:r>
      <w:r w:rsidRPr="006E5911">
        <w:rPr>
          <w:sz w:val="22"/>
          <w:lang w:eastAsia="zh-CN"/>
        </w:rPr>
        <w:t>;</w:t>
      </w:r>
    </w:p>
    <w:p w14:paraId="1C334494" w14:textId="638012B4" w:rsidR="00875515" w:rsidRPr="006E5911" w:rsidRDefault="00F30C0A" w:rsidP="00227BD1">
      <w:pPr>
        <w:pStyle w:val="ListParagraph"/>
        <w:numPr>
          <w:ilvl w:val="0"/>
          <w:numId w:val="47"/>
        </w:numPr>
        <w:spacing w:before="136" w:after="200"/>
        <w:rPr>
          <w:sz w:val="22"/>
          <w:lang w:eastAsia="zh-CN"/>
        </w:rPr>
      </w:pPr>
      <w:r w:rsidRPr="006E5911">
        <w:rPr>
          <w:sz w:val="22"/>
          <w:lang w:eastAsia="zh-CN"/>
        </w:rPr>
        <w:t>context model of</w:t>
      </w:r>
      <w:r w:rsidR="00875515" w:rsidRPr="006E5911">
        <w:rPr>
          <w:sz w:val="22"/>
          <w:lang w:eastAsia="zh-CN"/>
        </w:rPr>
        <w:t xml:space="preserve"> the sign flag is determined based on left and above neighbo</w:t>
      </w:r>
      <w:r w:rsidRPr="006E5911">
        <w:rPr>
          <w:sz w:val="22"/>
          <w:lang w:eastAsia="zh-CN"/>
        </w:rPr>
        <w:t>u</w:t>
      </w:r>
      <w:r w:rsidR="00875515" w:rsidRPr="006E5911">
        <w:rPr>
          <w:sz w:val="22"/>
          <w:lang w:eastAsia="zh-CN"/>
        </w:rPr>
        <w:t xml:space="preserve">ring values and </w:t>
      </w:r>
      <w:r w:rsidRPr="006E5911">
        <w:rPr>
          <w:sz w:val="22"/>
          <w:lang w:eastAsia="zh-CN"/>
        </w:rPr>
        <w:t xml:space="preserve">the </w:t>
      </w:r>
      <w:r w:rsidR="00875515" w:rsidRPr="006E5911">
        <w:rPr>
          <w:sz w:val="22"/>
          <w:lang w:eastAsia="zh-CN"/>
        </w:rPr>
        <w:t>sign flag is parsed after sig_coeff_flag to keep all context coded bins together</w:t>
      </w:r>
      <w:r w:rsidR="000B6147">
        <w:rPr>
          <w:sz w:val="22"/>
          <w:lang w:eastAsia="zh-CN"/>
        </w:rPr>
        <w:t>.</w:t>
      </w:r>
    </w:p>
    <w:p w14:paraId="394597D9" w14:textId="3D65CE0E" w:rsidR="00120F69" w:rsidRDefault="00120F69" w:rsidP="00CD45EA">
      <w:pPr>
        <w:spacing w:after="120"/>
        <w:jc w:val="both"/>
        <w:rPr>
          <w:szCs w:val="22"/>
          <w:lang w:val="en-CA"/>
        </w:rPr>
      </w:pPr>
      <w:r>
        <w:rPr>
          <w:szCs w:val="22"/>
          <w:lang w:val="en-CA"/>
        </w:rPr>
        <w:t xml:space="preserve">For each subblock, if the coded_subblock_flag is equal to 1 (i.e., there is at least one non-zero quantized residual in the subblock), coding of the quantized residual </w:t>
      </w:r>
      <w:r w:rsidRPr="000C46AA">
        <w:rPr>
          <w:szCs w:val="22"/>
          <w:lang w:val="en-CA"/>
        </w:rPr>
        <w:t xml:space="preserve">levels </w:t>
      </w:r>
      <w:r>
        <w:rPr>
          <w:szCs w:val="22"/>
          <w:lang w:val="en-CA"/>
        </w:rPr>
        <w:t>is</w:t>
      </w:r>
      <w:r w:rsidRPr="000C46AA">
        <w:rPr>
          <w:szCs w:val="22"/>
          <w:lang w:val="en-CA"/>
        </w:rPr>
        <w:t xml:space="preserve"> </w:t>
      </w:r>
      <w:r>
        <w:rPr>
          <w:szCs w:val="22"/>
          <w:lang w:val="en-CA"/>
        </w:rPr>
        <w:t>performed in</w:t>
      </w:r>
      <w:r w:rsidRPr="000C46AA">
        <w:rPr>
          <w:szCs w:val="22"/>
          <w:lang w:val="en-CA"/>
        </w:rPr>
        <w:t xml:space="preserve"> </w:t>
      </w:r>
      <w:r>
        <w:rPr>
          <w:szCs w:val="22"/>
          <w:lang w:val="en-CA"/>
        </w:rPr>
        <w:t>three scan passes</w:t>
      </w:r>
      <w:r w:rsidR="006B2FA0">
        <w:rPr>
          <w:szCs w:val="22"/>
          <w:lang w:val="en-CA"/>
        </w:rPr>
        <w:t xml:space="preserve"> (see </w:t>
      </w:r>
      <w:r w:rsidR="006B2FA0">
        <w:rPr>
          <w:szCs w:val="22"/>
          <w:lang w:val="en-CA"/>
        </w:rPr>
        <w:fldChar w:fldCharType="begin"/>
      </w:r>
      <w:r w:rsidR="006B2FA0">
        <w:rPr>
          <w:szCs w:val="22"/>
          <w:lang w:val="en-CA"/>
        </w:rPr>
        <w:instrText xml:space="preserve"> REF _Ref18590034 \h </w:instrText>
      </w:r>
      <w:r w:rsidR="006B2FA0">
        <w:rPr>
          <w:szCs w:val="22"/>
          <w:lang w:val="en-CA"/>
        </w:rPr>
      </w:r>
      <w:r w:rsidR="006B2FA0">
        <w:rPr>
          <w:szCs w:val="22"/>
          <w:lang w:val="en-CA"/>
        </w:rPr>
        <w:fldChar w:fldCharType="separate"/>
      </w:r>
      <w:r w:rsidR="003A61E2" w:rsidRPr="004651D8">
        <w:t xml:space="preserve">Figure </w:t>
      </w:r>
      <w:r w:rsidR="003A61E2">
        <w:rPr>
          <w:noProof/>
        </w:rPr>
        <w:t>58</w:t>
      </w:r>
      <w:r w:rsidR="006B2FA0">
        <w:rPr>
          <w:szCs w:val="22"/>
          <w:lang w:val="en-CA"/>
        </w:rPr>
        <w:fldChar w:fldCharType="end"/>
      </w:r>
      <w:r w:rsidR="006B2FA0">
        <w:rPr>
          <w:szCs w:val="22"/>
          <w:lang w:val="en-CA"/>
        </w:rPr>
        <w:t>)</w:t>
      </w:r>
      <w:r>
        <w:rPr>
          <w:szCs w:val="22"/>
          <w:lang w:val="en-CA"/>
        </w:rPr>
        <w:t>:</w:t>
      </w:r>
    </w:p>
    <w:p w14:paraId="3DDF3B65" w14:textId="6F17358C" w:rsidR="00120F69" w:rsidRPr="00CD45EA" w:rsidRDefault="00120F69" w:rsidP="000613EB">
      <w:pPr>
        <w:pStyle w:val="ListParagraph"/>
        <w:numPr>
          <w:ilvl w:val="0"/>
          <w:numId w:val="47"/>
        </w:numPr>
        <w:spacing w:before="136" w:after="200"/>
        <w:rPr>
          <w:sz w:val="22"/>
          <w:szCs w:val="22"/>
          <w:lang w:val="en-GB"/>
        </w:rPr>
      </w:pPr>
      <w:r w:rsidRPr="00CD45EA">
        <w:rPr>
          <w:b/>
          <w:sz w:val="22"/>
          <w:szCs w:val="22"/>
          <w:lang w:val="en-GB"/>
        </w:rPr>
        <w:t>First scan pass</w:t>
      </w:r>
      <w:r w:rsidRPr="00CD45EA">
        <w:rPr>
          <w:sz w:val="22"/>
          <w:szCs w:val="22"/>
          <w:lang w:val="en-GB"/>
        </w:rPr>
        <w:t>: significance flag (sig_coeff_flag),</w:t>
      </w:r>
      <w:r w:rsidRPr="00CD45EA">
        <w:rPr>
          <w:sz w:val="22"/>
          <w:szCs w:val="22"/>
          <w:lang w:val="en-GB" w:eastAsia="ko-KR"/>
        </w:rPr>
        <w:t xml:space="preserve"> sign flag (coeff_sign_flag), </w:t>
      </w:r>
      <w:r w:rsidR="00DD28D0" w:rsidRPr="00CD45EA">
        <w:rPr>
          <w:sz w:val="22"/>
          <w:szCs w:val="22"/>
          <w:lang w:val="en-GB" w:eastAsia="ko-KR"/>
        </w:rPr>
        <w:t xml:space="preserve">absolute </w:t>
      </w:r>
      <w:r w:rsidRPr="00CD45EA">
        <w:rPr>
          <w:sz w:val="22"/>
          <w:szCs w:val="22"/>
          <w:lang w:val="en-GB" w:eastAsia="ko-KR"/>
        </w:rPr>
        <w:t xml:space="preserve">level </w:t>
      </w:r>
      <w:r w:rsidRPr="00CD45EA">
        <w:rPr>
          <w:sz w:val="22"/>
          <w:szCs w:val="22"/>
          <w:lang w:val="en-GB"/>
        </w:rPr>
        <w:t>greater than 1 flag (abs_level_gtx_flag[0])</w:t>
      </w:r>
      <w:r w:rsidRPr="00CD45EA">
        <w:rPr>
          <w:sz w:val="22"/>
          <w:szCs w:val="22"/>
          <w:lang w:val="en-GB" w:eastAsia="ko-KR"/>
        </w:rPr>
        <w:t xml:space="preserve">, and </w:t>
      </w:r>
      <w:r w:rsidRPr="00CD45EA">
        <w:rPr>
          <w:sz w:val="22"/>
          <w:szCs w:val="22"/>
          <w:lang w:val="en-GB"/>
        </w:rPr>
        <w:t>parity (par_level_flag) are coded. For a given scan position, if</w:t>
      </w:r>
      <w:r w:rsidRPr="00CD45EA">
        <w:rPr>
          <w:sz w:val="22"/>
          <w:szCs w:val="22"/>
        </w:rPr>
        <w:t xml:space="preserve"> sig_</w:t>
      </w:r>
      <w:r w:rsidR="001D4C1D" w:rsidRPr="00CD45EA">
        <w:rPr>
          <w:sz w:val="22"/>
          <w:szCs w:val="22"/>
        </w:rPr>
        <w:t>coeff_</w:t>
      </w:r>
      <w:r w:rsidRPr="00CD45EA">
        <w:rPr>
          <w:sz w:val="22"/>
          <w:szCs w:val="22"/>
        </w:rPr>
        <w:t>flag is equal to 1, then coeff_sign_flag is coded, followed by the abs_level_gtx_flag[0] (which specifies whether the absolute level is greater than 1)</w:t>
      </w:r>
      <w:r w:rsidRPr="00CD45EA">
        <w:rPr>
          <w:sz w:val="22"/>
          <w:szCs w:val="22"/>
          <w:lang w:eastAsia="ko-KR"/>
        </w:rPr>
        <w:t>.</w:t>
      </w:r>
      <w:r w:rsidRPr="00CD45EA">
        <w:rPr>
          <w:sz w:val="22"/>
          <w:szCs w:val="22"/>
        </w:rPr>
        <w:t xml:space="preserve"> </w:t>
      </w:r>
      <w:r w:rsidRPr="00CD45EA">
        <w:rPr>
          <w:sz w:val="22"/>
          <w:szCs w:val="22"/>
          <w:lang w:eastAsia="ko-KR"/>
        </w:rPr>
        <w:t>I</w:t>
      </w:r>
      <w:r w:rsidRPr="00CD45EA">
        <w:rPr>
          <w:sz w:val="22"/>
          <w:szCs w:val="22"/>
        </w:rPr>
        <w:t>f abs_level_gtx_flag[0] is equal to 1, then the par_level_flag is additionally coded to specify the parity of the absolute level.</w:t>
      </w:r>
    </w:p>
    <w:p w14:paraId="37F66A2F" w14:textId="5AF6A1DC" w:rsidR="00120F69" w:rsidRPr="00CD45EA" w:rsidRDefault="00120F69" w:rsidP="000613EB">
      <w:pPr>
        <w:pStyle w:val="ListParagraph"/>
        <w:numPr>
          <w:ilvl w:val="0"/>
          <w:numId w:val="47"/>
        </w:numPr>
        <w:spacing w:before="136" w:after="200"/>
        <w:rPr>
          <w:sz w:val="22"/>
          <w:szCs w:val="22"/>
          <w:lang w:val="en-GB"/>
        </w:rPr>
      </w:pPr>
      <w:r w:rsidRPr="00CD45EA">
        <w:rPr>
          <w:b/>
          <w:sz w:val="22"/>
          <w:szCs w:val="22"/>
          <w:lang w:val="en-GB"/>
        </w:rPr>
        <w:t>Greater</w:t>
      </w:r>
      <w:r w:rsidR="00B65E60">
        <w:rPr>
          <w:b/>
          <w:sz w:val="22"/>
          <w:szCs w:val="22"/>
          <w:lang w:val="en-GB"/>
        </w:rPr>
        <w:t>-</w:t>
      </w:r>
      <w:r w:rsidRPr="00CD45EA">
        <w:rPr>
          <w:b/>
          <w:sz w:val="22"/>
          <w:szCs w:val="22"/>
          <w:lang w:val="en-GB"/>
        </w:rPr>
        <w:t>than</w:t>
      </w:r>
      <w:r w:rsidR="00B65E60">
        <w:rPr>
          <w:b/>
          <w:sz w:val="22"/>
          <w:szCs w:val="22"/>
          <w:lang w:val="en-GB"/>
        </w:rPr>
        <w:t>-</w:t>
      </w:r>
      <w:r w:rsidRPr="00CD45EA">
        <w:rPr>
          <w:b/>
          <w:sz w:val="22"/>
          <w:szCs w:val="22"/>
          <w:lang w:val="en-GB"/>
        </w:rPr>
        <w:t>x scan pass</w:t>
      </w:r>
      <w:r w:rsidRPr="00CD45EA">
        <w:rPr>
          <w:sz w:val="22"/>
          <w:szCs w:val="22"/>
          <w:lang w:val="en-GB"/>
        </w:rPr>
        <w:t>: for each scan position whose absolute level is greater than 1, up to four abs_level_gtx_flag[i] for i = 1...4 are coded to indicate if the absolute level at the given position is greater than 3, 5, 7, or 9, respectively.</w:t>
      </w:r>
    </w:p>
    <w:p w14:paraId="03545469" w14:textId="09EE7C07" w:rsidR="00120F69" w:rsidRPr="00CD45EA" w:rsidRDefault="00120F69" w:rsidP="00227BD1">
      <w:pPr>
        <w:pStyle w:val="ListParagraph"/>
        <w:numPr>
          <w:ilvl w:val="0"/>
          <w:numId w:val="47"/>
        </w:numPr>
        <w:spacing w:before="136" w:after="200"/>
        <w:rPr>
          <w:sz w:val="22"/>
          <w:szCs w:val="22"/>
        </w:rPr>
      </w:pPr>
      <w:r w:rsidRPr="00CD45EA">
        <w:rPr>
          <w:b/>
          <w:sz w:val="22"/>
          <w:szCs w:val="22"/>
          <w:lang w:val="en-GB"/>
        </w:rPr>
        <w:t>Remainder scan pass</w:t>
      </w:r>
      <w:r w:rsidRPr="00CD45EA">
        <w:rPr>
          <w:sz w:val="22"/>
          <w:szCs w:val="22"/>
          <w:lang w:val="en-GB"/>
        </w:rPr>
        <w:t xml:space="preserve">: The remainder of the </w:t>
      </w:r>
      <w:r w:rsidRPr="00CD45EA">
        <w:rPr>
          <w:sz w:val="22"/>
          <w:szCs w:val="22"/>
          <w:lang w:val="en-GB" w:eastAsia="ko-KR"/>
        </w:rPr>
        <w:t xml:space="preserve">absolute level </w:t>
      </w:r>
      <w:r w:rsidR="00103892">
        <w:rPr>
          <w:sz w:val="22"/>
          <w:szCs w:val="22"/>
          <w:lang w:val="en-GB" w:eastAsia="ko-KR"/>
        </w:rPr>
        <w:t xml:space="preserve">abs_remainder </w:t>
      </w:r>
      <w:r w:rsidRPr="00CD45EA">
        <w:rPr>
          <w:sz w:val="22"/>
          <w:szCs w:val="22"/>
          <w:lang w:val="en-GB" w:eastAsia="ko-KR"/>
        </w:rPr>
        <w:t>are coded</w:t>
      </w:r>
      <w:r w:rsidR="001A5027">
        <w:rPr>
          <w:sz w:val="22"/>
          <w:szCs w:val="22"/>
          <w:lang w:val="en-GB" w:eastAsia="ko-KR"/>
        </w:rPr>
        <w:t xml:space="preserve"> </w:t>
      </w:r>
      <w:r w:rsidR="00103892">
        <w:rPr>
          <w:sz w:val="22"/>
          <w:szCs w:val="22"/>
          <w:lang w:val="en-GB"/>
        </w:rPr>
        <w:t>in bypass mode</w:t>
      </w:r>
      <w:r w:rsidRPr="00CD45EA">
        <w:rPr>
          <w:sz w:val="22"/>
          <w:szCs w:val="22"/>
          <w:lang w:val="en-GB" w:eastAsia="ko-KR"/>
        </w:rPr>
        <w:t xml:space="preserve">. The remainder of the absolute levels are binarized using </w:t>
      </w:r>
      <w:r w:rsidR="00103892">
        <w:rPr>
          <w:sz w:val="22"/>
          <w:szCs w:val="22"/>
          <w:lang w:val="en-GB" w:eastAsia="ko-KR"/>
        </w:rPr>
        <w:t xml:space="preserve">a fixed </w:t>
      </w:r>
      <w:r w:rsidRPr="00CD45EA">
        <w:rPr>
          <w:sz w:val="22"/>
          <w:szCs w:val="22"/>
          <w:lang w:val="en-GB" w:eastAsia="ko-KR"/>
        </w:rPr>
        <w:t xml:space="preserve">rice parameter </w:t>
      </w:r>
      <w:r w:rsidR="00103892">
        <w:rPr>
          <w:sz w:val="22"/>
          <w:szCs w:val="22"/>
          <w:lang w:val="en-GB" w:eastAsia="ko-KR"/>
        </w:rPr>
        <w:t>value of 1</w:t>
      </w:r>
      <w:r w:rsidRPr="00CD45EA">
        <w:rPr>
          <w:sz w:val="22"/>
          <w:szCs w:val="22"/>
          <w:lang w:val="en-GB" w:eastAsia="ko-KR"/>
        </w:rPr>
        <w:t>.</w:t>
      </w:r>
    </w:p>
    <w:p w14:paraId="59298D11" w14:textId="4F246417" w:rsidR="009777EA" w:rsidRPr="00853119" w:rsidRDefault="00120F69" w:rsidP="009777EA">
      <w:pPr>
        <w:jc w:val="both"/>
        <w:rPr>
          <w:szCs w:val="22"/>
          <w:lang w:val="en-GB"/>
        </w:rPr>
      </w:pPr>
      <w:r>
        <w:rPr>
          <w:szCs w:val="22"/>
          <w:lang w:val="en-GB"/>
        </w:rPr>
        <w:t>The bins in scan passes #1 and #2 (the first scan pass and the greater</w:t>
      </w:r>
      <w:r w:rsidR="00B65E60">
        <w:rPr>
          <w:szCs w:val="22"/>
          <w:lang w:val="en-GB"/>
        </w:rPr>
        <w:t>-</w:t>
      </w:r>
      <w:r>
        <w:rPr>
          <w:szCs w:val="22"/>
          <w:lang w:val="en-GB"/>
        </w:rPr>
        <w:t>than</w:t>
      </w:r>
      <w:r w:rsidR="00B65E60">
        <w:rPr>
          <w:szCs w:val="22"/>
          <w:lang w:val="en-GB"/>
        </w:rPr>
        <w:t>-</w:t>
      </w:r>
      <w:r>
        <w:rPr>
          <w:szCs w:val="22"/>
          <w:lang w:val="en-GB"/>
        </w:rPr>
        <w:t xml:space="preserve">x scan pass) are context coded until the maximum number of context coded bins in the TU have been exhausted. The maximum number of context coded bins in a residual block is limited to </w:t>
      </w:r>
      <w:r w:rsidR="009777EA">
        <w:rPr>
          <w:szCs w:val="22"/>
          <w:lang w:val="en-GB"/>
        </w:rPr>
        <w:t>1.75</w:t>
      </w:r>
      <w:r>
        <w:rPr>
          <w:szCs w:val="22"/>
          <w:lang w:val="en-GB"/>
        </w:rPr>
        <w:t xml:space="preserve">*block_width*block_height, or equivalently, </w:t>
      </w:r>
      <w:r w:rsidR="009777EA">
        <w:rPr>
          <w:szCs w:val="22"/>
          <w:lang w:val="en-GB"/>
        </w:rPr>
        <w:t>1.75</w:t>
      </w:r>
      <w:r>
        <w:rPr>
          <w:szCs w:val="22"/>
          <w:lang w:val="en-GB"/>
        </w:rPr>
        <w:t xml:space="preserve"> context coded bins per sample position on average. The bins in the last scan pass (the rem</w:t>
      </w:r>
      <w:r w:rsidR="00DD28D0">
        <w:rPr>
          <w:szCs w:val="22"/>
          <w:lang w:val="en-GB"/>
        </w:rPr>
        <w:t>a</w:t>
      </w:r>
      <w:r>
        <w:rPr>
          <w:szCs w:val="22"/>
          <w:lang w:val="en-GB"/>
        </w:rPr>
        <w:t>inder scan pass) are bypass coded.</w:t>
      </w:r>
      <w:r w:rsidR="005B63AB">
        <w:rPr>
          <w:szCs w:val="22"/>
          <w:lang w:val="en-GB"/>
        </w:rPr>
        <w:t xml:space="preserve"> </w:t>
      </w:r>
      <w:r w:rsidR="009777EA">
        <w:rPr>
          <w:lang w:eastAsia="zh-TW"/>
        </w:rPr>
        <w:t xml:space="preserve">A variable, </w:t>
      </w:r>
      <w:r w:rsidR="009777EA">
        <w:rPr>
          <w:noProof/>
          <w:color w:val="000000" w:themeColor="text1"/>
          <w:lang w:val="en-CA"/>
        </w:rPr>
        <w:t>R</w:t>
      </w:r>
      <w:r w:rsidR="009777EA" w:rsidRPr="00084198">
        <w:rPr>
          <w:noProof/>
          <w:color w:val="000000" w:themeColor="text1"/>
          <w:lang w:val="en-CA"/>
        </w:rPr>
        <w:t>em</w:t>
      </w:r>
      <w:r w:rsidR="009777EA">
        <w:rPr>
          <w:noProof/>
          <w:color w:val="000000" w:themeColor="text1"/>
          <w:lang w:val="en-CA"/>
        </w:rPr>
        <w:t>Ccbs</w:t>
      </w:r>
      <w:r w:rsidR="009777EA">
        <w:rPr>
          <w:rFonts w:ascii="New MingLiu" w:hAnsi="New MingLiu"/>
        </w:rPr>
        <w:t>,</w:t>
      </w:r>
      <w:r w:rsidR="009777EA" w:rsidDel="007F2AEB">
        <w:rPr>
          <w:lang w:eastAsia="zh-TW"/>
        </w:rPr>
        <w:t xml:space="preserve"> </w:t>
      </w:r>
      <w:r w:rsidR="009777EA">
        <w:rPr>
          <w:lang w:eastAsia="zh-TW"/>
        </w:rPr>
        <w:t xml:space="preserve">is first set to the maximum number of context-coded bins </w:t>
      </w:r>
      <w:r w:rsidR="00103892">
        <w:rPr>
          <w:lang w:eastAsia="zh-TW"/>
        </w:rPr>
        <w:t xml:space="preserve">for the block </w:t>
      </w:r>
      <w:r w:rsidR="009777EA">
        <w:rPr>
          <w:lang w:eastAsia="zh-TW"/>
        </w:rPr>
        <w:t xml:space="preserve">and </w:t>
      </w:r>
      <w:r w:rsidR="009777EA">
        <w:rPr>
          <w:rFonts w:eastAsiaTheme="minorEastAsia" w:hint="eastAsia"/>
          <w:lang w:eastAsia="ko-KR"/>
        </w:rPr>
        <w:t>is</w:t>
      </w:r>
      <w:r w:rsidR="009777EA">
        <w:rPr>
          <w:lang w:eastAsia="zh-TW"/>
        </w:rPr>
        <w:t xml:space="preserve"> decreased by one </w:t>
      </w:r>
      <w:r w:rsidR="005B63AB">
        <w:rPr>
          <w:lang w:eastAsia="zh-TW"/>
        </w:rPr>
        <w:t xml:space="preserve">each time </w:t>
      </w:r>
      <w:r w:rsidR="009777EA">
        <w:rPr>
          <w:lang w:eastAsia="zh-TW"/>
        </w:rPr>
        <w:t xml:space="preserve">a context-coded bin is </w:t>
      </w:r>
      <w:r w:rsidR="00103892">
        <w:rPr>
          <w:lang w:eastAsia="zh-TW"/>
        </w:rPr>
        <w:t>coded</w:t>
      </w:r>
      <w:r w:rsidR="009777EA">
        <w:rPr>
          <w:lang w:eastAsia="zh-TW"/>
        </w:rPr>
        <w:t xml:space="preserve">. </w:t>
      </w:r>
      <w:r w:rsidR="009777EA">
        <w:rPr>
          <w:rFonts w:eastAsiaTheme="minorEastAsia" w:hint="eastAsia"/>
          <w:lang w:eastAsia="ko-KR"/>
        </w:rPr>
        <w:t>While</w:t>
      </w:r>
      <w:r w:rsidR="009777EA">
        <w:rPr>
          <w:lang w:eastAsia="zh-TW"/>
        </w:rPr>
        <w:t xml:space="preserve"> </w:t>
      </w:r>
      <w:r w:rsidR="009777EA">
        <w:rPr>
          <w:noProof/>
          <w:color w:val="000000" w:themeColor="text1"/>
          <w:lang w:val="en-CA"/>
        </w:rPr>
        <w:t>R</w:t>
      </w:r>
      <w:r w:rsidR="009777EA" w:rsidRPr="00084198">
        <w:rPr>
          <w:noProof/>
          <w:color w:val="000000" w:themeColor="text1"/>
          <w:lang w:val="en-CA"/>
        </w:rPr>
        <w:t>em</w:t>
      </w:r>
      <w:r w:rsidR="009777EA">
        <w:rPr>
          <w:noProof/>
          <w:color w:val="000000" w:themeColor="text1"/>
          <w:lang w:val="en-CA"/>
        </w:rPr>
        <w:t>Ccbs</w:t>
      </w:r>
      <w:r w:rsidR="009777EA">
        <w:rPr>
          <w:lang w:eastAsia="zh-TW"/>
        </w:rPr>
        <w:t xml:space="preserve"> is larger than or equal to four, </w:t>
      </w:r>
      <w:r w:rsidR="00103892">
        <w:rPr>
          <w:lang w:eastAsia="zh-TW"/>
        </w:rPr>
        <w:t xml:space="preserve">syntax elements in </w:t>
      </w:r>
      <w:r w:rsidR="009777EA">
        <w:rPr>
          <w:rFonts w:eastAsiaTheme="minorEastAsia" w:hint="eastAsia"/>
          <w:lang w:eastAsia="ko-KR"/>
        </w:rPr>
        <w:t xml:space="preserve">the first coding pass, which includes </w:t>
      </w:r>
      <w:r w:rsidR="009777EA">
        <w:rPr>
          <w:lang w:eastAsia="zh-TW"/>
        </w:rPr>
        <w:t xml:space="preserve">the </w:t>
      </w:r>
      <w:r w:rsidR="009777EA" w:rsidRPr="00421EB7">
        <w:rPr>
          <w:lang w:eastAsia="zh-TW"/>
        </w:rPr>
        <w:t>sig_coeff_flag</w:t>
      </w:r>
      <w:r w:rsidR="009777EA">
        <w:rPr>
          <w:lang w:eastAsia="zh-TW"/>
        </w:rPr>
        <w:t xml:space="preserve">, </w:t>
      </w:r>
      <w:r w:rsidR="009777EA" w:rsidRPr="00CD45EA">
        <w:rPr>
          <w:szCs w:val="22"/>
          <w:lang w:val="en-GB" w:eastAsia="ko-KR"/>
        </w:rPr>
        <w:t>coeff_sign_flag</w:t>
      </w:r>
      <w:r w:rsidR="009777EA">
        <w:rPr>
          <w:lang w:eastAsia="zh-TW"/>
        </w:rPr>
        <w:t xml:space="preserve">, </w:t>
      </w:r>
      <w:r w:rsidR="009777EA" w:rsidRPr="00421EB7">
        <w:rPr>
          <w:lang w:eastAsia="zh-TW"/>
        </w:rPr>
        <w:t>abs_level_gt</w:t>
      </w:r>
      <w:r w:rsidR="009777EA">
        <w:rPr>
          <w:lang w:eastAsia="zh-TW"/>
        </w:rPr>
        <w:t>1</w:t>
      </w:r>
      <w:r w:rsidR="009777EA" w:rsidRPr="00421EB7">
        <w:rPr>
          <w:lang w:eastAsia="zh-TW"/>
        </w:rPr>
        <w:t>_flag</w:t>
      </w:r>
      <w:r w:rsidR="009777EA">
        <w:rPr>
          <w:lang w:eastAsia="zh-TW"/>
        </w:rPr>
        <w:t xml:space="preserve"> and </w:t>
      </w:r>
      <w:r w:rsidR="009777EA" w:rsidRPr="00421EB7">
        <w:rPr>
          <w:lang w:eastAsia="zh-TW"/>
        </w:rPr>
        <w:t>par_level_flag</w:t>
      </w:r>
      <w:r w:rsidR="009777EA">
        <w:rPr>
          <w:lang w:eastAsia="zh-TW"/>
        </w:rPr>
        <w:t xml:space="preserve">, </w:t>
      </w:r>
      <w:r w:rsidR="00103892">
        <w:rPr>
          <w:lang w:eastAsia="zh-TW"/>
        </w:rPr>
        <w:t>a</w:t>
      </w:r>
      <w:r w:rsidR="00103892">
        <w:rPr>
          <w:rFonts w:eastAsiaTheme="minorEastAsia"/>
          <w:lang w:eastAsia="ko-KR"/>
        </w:rPr>
        <w:t>re</w:t>
      </w:r>
      <w:r w:rsidR="009777EA">
        <w:rPr>
          <w:rFonts w:eastAsiaTheme="minorEastAsia" w:hint="eastAsia"/>
          <w:lang w:eastAsia="ko-KR"/>
        </w:rPr>
        <w:t xml:space="preserve"> </w:t>
      </w:r>
      <w:r w:rsidR="009777EA">
        <w:rPr>
          <w:lang w:eastAsia="zh-TW"/>
        </w:rPr>
        <w:t>coded using context-coded bins.</w:t>
      </w:r>
      <w:r w:rsidR="009777EA">
        <w:rPr>
          <w:rFonts w:eastAsiaTheme="minorEastAsia" w:hint="eastAsia"/>
          <w:lang w:eastAsia="ko-KR"/>
        </w:rPr>
        <w:t xml:space="preserve"> </w:t>
      </w:r>
      <w:r w:rsidR="00103892">
        <w:rPr>
          <w:rFonts w:eastAsiaTheme="minorEastAsia"/>
          <w:lang w:eastAsia="ko-KR"/>
        </w:rPr>
        <w:t>If</w:t>
      </w:r>
      <w:r w:rsidR="009777EA">
        <w:rPr>
          <w:lang w:eastAsia="zh-TW"/>
        </w:rPr>
        <w:t xml:space="preserve"> </w:t>
      </w:r>
      <w:r w:rsidR="009777EA">
        <w:rPr>
          <w:noProof/>
          <w:color w:val="000000" w:themeColor="text1"/>
          <w:lang w:val="en-CA"/>
        </w:rPr>
        <w:t>R</w:t>
      </w:r>
      <w:r w:rsidR="009777EA" w:rsidRPr="00084198">
        <w:rPr>
          <w:noProof/>
          <w:color w:val="000000" w:themeColor="text1"/>
          <w:lang w:val="en-CA"/>
        </w:rPr>
        <w:t>em</w:t>
      </w:r>
      <w:r w:rsidR="009777EA">
        <w:rPr>
          <w:noProof/>
          <w:color w:val="000000" w:themeColor="text1"/>
          <w:lang w:val="en-CA"/>
        </w:rPr>
        <w:t>Ccbs</w:t>
      </w:r>
      <w:r w:rsidR="009777EA">
        <w:rPr>
          <w:rFonts w:eastAsiaTheme="minorEastAsia" w:hint="eastAsia"/>
          <w:lang w:eastAsia="ko-KR"/>
        </w:rPr>
        <w:t xml:space="preserve"> becomes</w:t>
      </w:r>
      <w:r w:rsidR="009777EA">
        <w:rPr>
          <w:lang w:eastAsia="zh-TW"/>
        </w:rPr>
        <w:t xml:space="preserve"> smaller than 4</w:t>
      </w:r>
      <w:r w:rsidR="009777EA">
        <w:rPr>
          <w:rFonts w:eastAsiaTheme="minorEastAsia" w:hint="eastAsia"/>
          <w:lang w:eastAsia="ko-KR"/>
        </w:rPr>
        <w:t xml:space="preserve"> while coding the first pass</w:t>
      </w:r>
      <w:r w:rsidR="009777EA">
        <w:rPr>
          <w:lang w:eastAsia="zh-TW"/>
        </w:rPr>
        <w:t xml:space="preserve">, the </w:t>
      </w:r>
      <w:r w:rsidR="005B63AB">
        <w:rPr>
          <w:lang w:eastAsia="zh-TW"/>
        </w:rPr>
        <w:t xml:space="preserve">remaining </w:t>
      </w:r>
      <w:r w:rsidR="009777EA">
        <w:rPr>
          <w:lang w:eastAsia="zh-TW"/>
        </w:rPr>
        <w:t>coefficients</w:t>
      </w:r>
      <w:r w:rsidR="002E0943">
        <w:rPr>
          <w:lang w:eastAsia="zh-TW"/>
        </w:rPr>
        <w:t xml:space="preserve"> that have yet to be </w:t>
      </w:r>
      <w:r w:rsidR="002E0943">
        <w:rPr>
          <w:rFonts w:eastAsiaTheme="minorEastAsia" w:hint="eastAsia"/>
          <w:lang w:eastAsia="ko-KR"/>
        </w:rPr>
        <w:t xml:space="preserve">coded in the first pass are coded </w:t>
      </w:r>
      <w:r w:rsidR="00103892">
        <w:rPr>
          <w:rFonts w:eastAsiaTheme="minorEastAsia"/>
          <w:lang w:eastAsia="ko-KR"/>
        </w:rPr>
        <w:t>in the remainder scan pass (pass #3)</w:t>
      </w:r>
      <w:r w:rsidR="009777EA">
        <w:rPr>
          <w:lang w:eastAsia="zh-TW"/>
        </w:rPr>
        <w:t xml:space="preserve">. </w:t>
      </w:r>
    </w:p>
    <w:p w14:paraId="2A15ABE7" w14:textId="0A76F591" w:rsidR="009777EA" w:rsidRPr="00853119" w:rsidRDefault="009777EA" w:rsidP="009777EA">
      <w:pPr>
        <w:tabs>
          <w:tab w:val="clear" w:pos="720"/>
        </w:tabs>
        <w:jc w:val="both"/>
      </w:pPr>
      <w:r>
        <w:rPr>
          <w:lang w:eastAsia="zh-TW"/>
        </w:rPr>
        <w:lastRenderedPageBreak/>
        <w:t xml:space="preserve">After completion of first pass coding, if </w:t>
      </w:r>
      <w:r>
        <w:rPr>
          <w:noProof/>
          <w:color w:val="000000" w:themeColor="text1"/>
          <w:lang w:val="en-CA"/>
        </w:rPr>
        <w:t>R</w:t>
      </w:r>
      <w:r w:rsidRPr="00084198">
        <w:rPr>
          <w:noProof/>
          <w:color w:val="000000" w:themeColor="text1"/>
          <w:lang w:val="en-CA"/>
        </w:rPr>
        <w:t>em</w:t>
      </w:r>
      <w:r>
        <w:rPr>
          <w:noProof/>
          <w:color w:val="000000" w:themeColor="text1"/>
          <w:lang w:val="en-CA"/>
        </w:rPr>
        <w:t>Ccbs</w:t>
      </w:r>
      <w:r>
        <w:rPr>
          <w:lang w:eastAsia="zh-TW"/>
        </w:rPr>
        <w:t xml:space="preserve"> is larger than or equal to four, </w:t>
      </w:r>
      <w:r w:rsidR="00B65E60">
        <w:rPr>
          <w:lang w:eastAsia="zh-TW"/>
        </w:rPr>
        <w:t xml:space="preserve">syntax elements in </w:t>
      </w:r>
      <w:r>
        <w:rPr>
          <w:lang w:eastAsia="zh-TW"/>
        </w:rPr>
        <w:t>the second coding pass</w:t>
      </w:r>
      <w:r w:rsidR="00B65E60">
        <w:rPr>
          <w:lang w:eastAsia="zh-TW"/>
        </w:rPr>
        <w:t>,</w:t>
      </w:r>
      <w:r>
        <w:rPr>
          <w:lang w:eastAsia="zh-TW"/>
        </w:rPr>
        <w:t xml:space="preserve"> which includes </w:t>
      </w:r>
      <w:r w:rsidRPr="00421EB7">
        <w:rPr>
          <w:lang w:eastAsia="zh-TW"/>
        </w:rPr>
        <w:t>abs_level_gt</w:t>
      </w:r>
      <w:r>
        <w:rPr>
          <w:lang w:eastAsia="zh-TW"/>
        </w:rPr>
        <w:t>3</w:t>
      </w:r>
      <w:r w:rsidRPr="00421EB7">
        <w:rPr>
          <w:lang w:eastAsia="zh-TW"/>
        </w:rPr>
        <w:t>_flag</w:t>
      </w:r>
      <w:r>
        <w:rPr>
          <w:lang w:eastAsia="zh-TW"/>
        </w:rPr>
        <w:t>,</w:t>
      </w:r>
      <w:r w:rsidRPr="004F6D53">
        <w:rPr>
          <w:lang w:eastAsia="zh-TW"/>
        </w:rPr>
        <w:t xml:space="preserve"> </w:t>
      </w:r>
      <w:r w:rsidRPr="00421EB7">
        <w:rPr>
          <w:lang w:eastAsia="zh-TW"/>
        </w:rPr>
        <w:t>abs_level_gt</w:t>
      </w:r>
      <w:r>
        <w:rPr>
          <w:lang w:eastAsia="zh-TW"/>
        </w:rPr>
        <w:t>5</w:t>
      </w:r>
      <w:r w:rsidRPr="00421EB7">
        <w:rPr>
          <w:lang w:eastAsia="zh-TW"/>
        </w:rPr>
        <w:t>_flag</w:t>
      </w:r>
      <w:r>
        <w:rPr>
          <w:lang w:eastAsia="zh-TW"/>
        </w:rPr>
        <w:t xml:space="preserve">, </w:t>
      </w:r>
      <w:r w:rsidRPr="00421EB7">
        <w:rPr>
          <w:lang w:eastAsia="zh-TW"/>
        </w:rPr>
        <w:t>abs_level_gt</w:t>
      </w:r>
      <w:r>
        <w:rPr>
          <w:lang w:eastAsia="zh-TW"/>
        </w:rPr>
        <w:t>7</w:t>
      </w:r>
      <w:r w:rsidRPr="00421EB7">
        <w:rPr>
          <w:lang w:eastAsia="zh-TW"/>
        </w:rPr>
        <w:t>_flag</w:t>
      </w:r>
      <w:r>
        <w:rPr>
          <w:lang w:eastAsia="zh-TW"/>
        </w:rPr>
        <w:t xml:space="preserve">, and </w:t>
      </w:r>
      <w:r w:rsidRPr="00421EB7">
        <w:rPr>
          <w:lang w:eastAsia="zh-TW"/>
        </w:rPr>
        <w:t>abs_level_gt</w:t>
      </w:r>
      <w:r>
        <w:rPr>
          <w:lang w:eastAsia="zh-TW"/>
        </w:rPr>
        <w:t>9</w:t>
      </w:r>
      <w:r w:rsidRPr="00421EB7">
        <w:rPr>
          <w:lang w:eastAsia="zh-TW"/>
        </w:rPr>
        <w:t>_flag</w:t>
      </w:r>
      <w:r>
        <w:rPr>
          <w:lang w:eastAsia="zh-TW"/>
        </w:rPr>
        <w:t xml:space="preserve">, are coded using context coded bins. </w:t>
      </w:r>
      <w:r w:rsidR="00B65E60">
        <w:rPr>
          <w:rFonts w:eastAsiaTheme="minorEastAsia"/>
          <w:lang w:eastAsia="ko-KR"/>
        </w:rPr>
        <w:t>If</w:t>
      </w:r>
      <w:r>
        <w:rPr>
          <w:lang w:eastAsia="zh-TW"/>
        </w:rPr>
        <w:t xml:space="preserve"> the </w:t>
      </w:r>
      <w:r>
        <w:rPr>
          <w:noProof/>
          <w:color w:val="000000" w:themeColor="text1"/>
          <w:lang w:val="en-CA"/>
        </w:rPr>
        <w:t>R</w:t>
      </w:r>
      <w:r w:rsidRPr="00084198">
        <w:rPr>
          <w:noProof/>
          <w:color w:val="000000" w:themeColor="text1"/>
          <w:lang w:val="en-CA"/>
        </w:rPr>
        <w:t>em</w:t>
      </w:r>
      <w:r>
        <w:rPr>
          <w:noProof/>
          <w:color w:val="000000" w:themeColor="text1"/>
          <w:lang w:val="en-CA"/>
        </w:rPr>
        <w:t>Ccbs</w:t>
      </w:r>
      <w:r>
        <w:rPr>
          <w:rFonts w:eastAsiaTheme="minorEastAsia" w:hint="eastAsia"/>
          <w:lang w:eastAsia="ko-KR"/>
        </w:rPr>
        <w:t xml:space="preserve"> becomes</w:t>
      </w:r>
      <w:r>
        <w:rPr>
          <w:lang w:eastAsia="zh-TW"/>
        </w:rPr>
        <w:t xml:space="preserve"> smaller than 4</w:t>
      </w:r>
      <w:r>
        <w:rPr>
          <w:rFonts w:eastAsiaTheme="minorEastAsia" w:hint="eastAsia"/>
          <w:lang w:eastAsia="ko-KR"/>
        </w:rPr>
        <w:t xml:space="preserve"> while coding the </w:t>
      </w:r>
      <w:r>
        <w:rPr>
          <w:rFonts w:eastAsiaTheme="minorEastAsia"/>
          <w:lang w:eastAsia="ko-KR"/>
        </w:rPr>
        <w:t>second</w:t>
      </w:r>
      <w:r>
        <w:rPr>
          <w:rFonts w:eastAsiaTheme="minorEastAsia" w:hint="eastAsia"/>
          <w:lang w:eastAsia="ko-KR"/>
        </w:rPr>
        <w:t xml:space="preserve"> pass</w:t>
      </w:r>
      <w:r>
        <w:rPr>
          <w:lang w:eastAsia="zh-TW"/>
        </w:rPr>
        <w:t xml:space="preserve">, the </w:t>
      </w:r>
      <w:r w:rsidR="002E0943">
        <w:rPr>
          <w:rFonts w:eastAsiaTheme="minorEastAsia"/>
          <w:lang w:eastAsia="ko-KR"/>
        </w:rPr>
        <w:t>remaining c</w:t>
      </w:r>
      <w:r>
        <w:rPr>
          <w:lang w:eastAsia="zh-TW"/>
        </w:rPr>
        <w:t>oefficients</w:t>
      </w:r>
      <w:r w:rsidR="002E0943">
        <w:rPr>
          <w:rFonts w:eastAsiaTheme="minorEastAsia" w:hint="eastAsia"/>
          <w:lang w:eastAsia="ko-KR"/>
        </w:rPr>
        <w:t xml:space="preserve"> that have yet to </w:t>
      </w:r>
      <w:r w:rsidR="002E0943">
        <w:rPr>
          <w:rFonts w:eastAsiaTheme="minorEastAsia"/>
          <w:lang w:eastAsia="ko-KR"/>
        </w:rPr>
        <w:t xml:space="preserve">be </w:t>
      </w:r>
      <w:r>
        <w:rPr>
          <w:rFonts w:eastAsiaTheme="minorEastAsia" w:hint="eastAsia"/>
          <w:lang w:eastAsia="ko-KR"/>
        </w:rPr>
        <w:t xml:space="preserve">coded in the </w:t>
      </w:r>
      <w:r>
        <w:rPr>
          <w:rFonts w:eastAsiaTheme="minorEastAsia"/>
          <w:lang w:eastAsia="ko-KR"/>
        </w:rPr>
        <w:t>second</w:t>
      </w:r>
      <w:r w:rsidR="002E0943">
        <w:rPr>
          <w:rFonts w:eastAsiaTheme="minorEastAsia" w:hint="eastAsia"/>
          <w:lang w:eastAsia="ko-KR"/>
        </w:rPr>
        <w:t xml:space="preserve"> pass</w:t>
      </w:r>
      <w:r>
        <w:rPr>
          <w:rFonts w:eastAsiaTheme="minorEastAsia" w:hint="eastAsia"/>
          <w:lang w:eastAsia="ko-KR"/>
        </w:rPr>
        <w:t xml:space="preserve"> are coded </w:t>
      </w:r>
      <w:r w:rsidR="00B65E60">
        <w:rPr>
          <w:rFonts w:eastAsiaTheme="minorEastAsia"/>
          <w:lang w:eastAsia="ko-KR"/>
        </w:rPr>
        <w:t>in the remainder scan pass (pass #3)</w:t>
      </w:r>
      <w:r>
        <w:rPr>
          <w:lang w:eastAsia="zh-TW"/>
        </w:rPr>
        <w:t>.</w:t>
      </w:r>
    </w:p>
    <w:p w14:paraId="6572EF1B" w14:textId="364D0C41" w:rsidR="009777EA" w:rsidRDefault="00B65E60" w:rsidP="00CA7357">
      <w:pPr>
        <w:jc w:val="both"/>
        <w:rPr>
          <w:rFonts w:eastAsiaTheme="minorEastAsia"/>
          <w:lang w:eastAsia="ko-KR"/>
        </w:rPr>
      </w:pPr>
      <w:r>
        <w:rPr>
          <w:rFonts w:eastAsiaTheme="minorEastAsia"/>
          <w:lang w:eastAsia="ko-KR"/>
        </w:rPr>
        <w:fldChar w:fldCharType="begin"/>
      </w:r>
      <w:r>
        <w:rPr>
          <w:rFonts w:eastAsiaTheme="minorEastAsia"/>
          <w:lang w:eastAsia="ko-KR"/>
        </w:rPr>
        <w:instrText xml:space="preserve"> REF _Ref18590034 \h </w:instrText>
      </w:r>
      <w:r>
        <w:rPr>
          <w:rFonts w:eastAsiaTheme="minorEastAsia"/>
          <w:lang w:eastAsia="ko-KR"/>
        </w:rPr>
      </w:r>
      <w:r>
        <w:rPr>
          <w:rFonts w:eastAsiaTheme="minorEastAsia"/>
          <w:lang w:eastAsia="ko-KR"/>
        </w:rPr>
        <w:fldChar w:fldCharType="separate"/>
      </w:r>
      <w:r w:rsidR="003A61E2" w:rsidRPr="004651D8">
        <w:t xml:space="preserve">Figure </w:t>
      </w:r>
      <w:r w:rsidR="003A61E2">
        <w:rPr>
          <w:noProof/>
        </w:rPr>
        <w:t>58</w:t>
      </w:r>
      <w:r>
        <w:rPr>
          <w:rFonts w:eastAsiaTheme="minorEastAsia"/>
          <w:lang w:eastAsia="ko-KR"/>
        </w:rPr>
        <w:fldChar w:fldCharType="end"/>
      </w:r>
      <w:r>
        <w:rPr>
          <w:rFonts w:eastAsiaTheme="minorEastAsia"/>
          <w:lang w:eastAsia="ko-KR"/>
        </w:rPr>
        <w:t xml:space="preserve"> illustrates the transform skip residual coding process. The star marks the position when context coded bins are exhausted, at which point all remaining bins are coded using bypass coding. </w:t>
      </w:r>
    </w:p>
    <w:p w14:paraId="18D4F111" w14:textId="3511A9DE" w:rsidR="009777EA" w:rsidRDefault="00D607B2" w:rsidP="00CA7357">
      <w:pPr>
        <w:jc w:val="both"/>
        <w:rPr>
          <w:rFonts w:eastAsiaTheme="minorEastAsia"/>
          <w:lang w:eastAsia="ko-KR"/>
        </w:rPr>
      </w:pPr>
      <w:r>
        <w:rPr>
          <w:rFonts w:eastAsiaTheme="minorEastAsia"/>
          <w:noProof/>
          <w:lang w:eastAsia="zh-CN"/>
        </w:rPr>
        <w:drawing>
          <wp:inline distT="0" distB="0" distL="0" distR="0" wp14:anchorId="01AE7DDF" wp14:editId="1E1F8DC9">
            <wp:extent cx="5929473" cy="257873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8108" cy="2586839"/>
                    </a:xfrm>
                    <a:prstGeom prst="rect">
                      <a:avLst/>
                    </a:prstGeom>
                    <a:noFill/>
                  </pic:spPr>
                </pic:pic>
              </a:graphicData>
            </a:graphic>
          </wp:inline>
        </w:drawing>
      </w:r>
    </w:p>
    <w:p w14:paraId="244E50C3" w14:textId="60772D1C" w:rsidR="00390DC1" w:rsidRDefault="00390DC1" w:rsidP="00CA7357">
      <w:pPr>
        <w:keepNext/>
        <w:jc w:val="both"/>
      </w:pPr>
    </w:p>
    <w:p w14:paraId="6B7D00CF" w14:textId="30D865B1" w:rsidR="00390DC1" w:rsidRDefault="00390DC1" w:rsidP="00CD45EA">
      <w:pPr>
        <w:pStyle w:val="Caption"/>
        <w:spacing w:before="136"/>
      </w:pPr>
      <w:bookmarkStart w:id="430" w:name="_Ref18590034"/>
      <w:r w:rsidRPr="004651D8">
        <w:t xml:space="preserve">Figure </w:t>
      </w:r>
      <w:r>
        <w:rPr>
          <w:noProof/>
        </w:rPr>
        <w:fldChar w:fldCharType="begin"/>
      </w:r>
      <w:r>
        <w:rPr>
          <w:noProof/>
        </w:rPr>
        <w:instrText xml:space="preserve"> SEQ Figure \* ARABIC </w:instrText>
      </w:r>
      <w:r>
        <w:rPr>
          <w:noProof/>
        </w:rPr>
        <w:fldChar w:fldCharType="separate"/>
      </w:r>
      <w:r w:rsidR="003A61E2">
        <w:rPr>
          <w:noProof/>
        </w:rPr>
        <w:t>58</w:t>
      </w:r>
      <w:r>
        <w:rPr>
          <w:noProof/>
        </w:rPr>
        <w:fldChar w:fldCharType="end"/>
      </w:r>
      <w:bookmarkEnd w:id="430"/>
      <w:r w:rsidRPr="00C63689">
        <w:rPr>
          <w:rFonts w:hint="eastAsia"/>
          <w:lang w:eastAsia="ko-KR"/>
        </w:rPr>
        <w:t xml:space="preserve"> </w:t>
      </w:r>
      <w:r w:rsidRPr="00D113C4">
        <w:rPr>
          <w:sz w:val="22"/>
          <w:szCs w:val="22"/>
          <w:lang w:val="en-CA" w:eastAsia="zh-CN"/>
        </w:rPr>
        <w:t>–</w:t>
      </w:r>
      <w:r w:rsidRPr="00A05952">
        <w:rPr>
          <w:sz w:val="22"/>
          <w:szCs w:val="22"/>
          <w:lang w:val="en-CA" w:eastAsia="zh-CN"/>
        </w:rPr>
        <w:t xml:space="preserve"> </w:t>
      </w:r>
      <w:r>
        <w:rPr>
          <w:rFonts w:hint="eastAsia"/>
          <w:lang w:eastAsia="ko-KR"/>
        </w:rPr>
        <w:t xml:space="preserve">residual coding </w:t>
      </w:r>
      <w:r w:rsidR="006B2FA0">
        <w:rPr>
          <w:lang w:eastAsia="ko-KR"/>
        </w:rPr>
        <w:t>passes</w:t>
      </w:r>
      <w:r>
        <w:rPr>
          <w:rFonts w:hint="eastAsia"/>
          <w:lang w:eastAsia="ko-KR"/>
        </w:rPr>
        <w:t xml:space="preserve"> for transform skip blocks</w:t>
      </w:r>
    </w:p>
    <w:p w14:paraId="52718593" w14:textId="0FFB809F" w:rsidR="00875515" w:rsidRDefault="006B2FA0" w:rsidP="00CA7357">
      <w:pPr>
        <w:tabs>
          <w:tab w:val="left" w:pos="1800"/>
          <w:tab w:val="left" w:pos="2160"/>
          <w:tab w:val="left" w:pos="2520"/>
          <w:tab w:val="left" w:pos="2880"/>
          <w:tab w:val="left" w:pos="3240"/>
          <w:tab w:val="left" w:pos="3600"/>
          <w:tab w:val="left" w:pos="3960"/>
          <w:tab w:val="left" w:pos="4320"/>
        </w:tabs>
        <w:jc w:val="both"/>
        <w:rPr>
          <w:lang w:val="en-CA"/>
        </w:rPr>
      </w:pPr>
      <w:r>
        <w:t xml:space="preserve">Further, </w:t>
      </w:r>
      <w:r w:rsidR="00C1707E">
        <w:t xml:space="preserve">for a block not coded in the BDPCM mode, a level mapping mechanism is applied to transform </w:t>
      </w:r>
      <w:r w:rsidR="00DD17B7">
        <w:t xml:space="preserve">skip </w:t>
      </w:r>
      <w:r w:rsidR="00C1707E">
        <w:t>residual coding</w:t>
      </w:r>
      <w:r w:rsidR="009D0EE7">
        <w:t xml:space="preserve"> until the maximum number of context coded bins has been reached</w:t>
      </w:r>
      <w:r w:rsidR="00DD17B7">
        <w:t xml:space="preserve">. Level mapping uses the top and left neighbouring coefficient levels to predict the current coefficient level in order to reduce signalling cost. For a given </w:t>
      </w:r>
      <w:r w:rsidR="00C1707E">
        <w:rPr>
          <w:rFonts w:eastAsiaTheme="minorEastAsia"/>
          <w:lang w:val="en-GB" w:eastAsia="ko-KR"/>
        </w:rPr>
        <w:t>re</w:t>
      </w:r>
      <w:r w:rsidR="00DD17B7">
        <w:rPr>
          <w:rFonts w:eastAsiaTheme="minorEastAsia"/>
          <w:lang w:val="en-GB" w:eastAsia="ko-KR"/>
        </w:rPr>
        <w:t>sidual position, d</w:t>
      </w:r>
      <w:r w:rsidR="00C1707E">
        <w:rPr>
          <w:rFonts w:eastAsiaTheme="minorEastAsia"/>
          <w:lang w:val="en-GB" w:eastAsia="ko-KR"/>
        </w:rPr>
        <w:t xml:space="preserve">enote </w:t>
      </w:r>
      <w:r w:rsidR="00C1707E" w:rsidRPr="0011122C">
        <w:rPr>
          <w:i/>
          <w:lang w:val="en-CA"/>
        </w:rPr>
        <w:t>absCoeff</w:t>
      </w:r>
      <w:r w:rsidR="00C1707E">
        <w:rPr>
          <w:rFonts w:eastAsiaTheme="minorEastAsia"/>
          <w:lang w:val="en-GB" w:eastAsia="ko-KR"/>
        </w:rPr>
        <w:t xml:space="preserve"> as t</w:t>
      </w:r>
      <w:r w:rsidR="00875515">
        <w:rPr>
          <w:lang w:val="en-CA"/>
        </w:rPr>
        <w:t>he absolute coeff</w:t>
      </w:r>
      <w:r w:rsidR="00C1707E">
        <w:rPr>
          <w:lang w:val="en-CA"/>
        </w:rPr>
        <w:t xml:space="preserve">icient level before mapping and </w:t>
      </w:r>
      <w:r w:rsidR="00C1707E" w:rsidRPr="0011122C">
        <w:rPr>
          <w:i/>
          <w:lang w:val="en-CA"/>
        </w:rPr>
        <w:t>absCoeffMod</w:t>
      </w:r>
      <w:r w:rsidR="00C1707E">
        <w:rPr>
          <w:lang w:val="en-CA"/>
        </w:rPr>
        <w:t xml:space="preserve"> as the coefficient level after mapping. </w:t>
      </w:r>
      <w:r w:rsidR="00875515">
        <w:rPr>
          <w:lang w:val="en-CA"/>
        </w:rPr>
        <w:t>Let X</w:t>
      </w:r>
      <w:r w:rsidR="00875515" w:rsidRPr="006C7DFB">
        <w:rPr>
          <w:vertAlign w:val="subscript"/>
          <w:lang w:val="en-CA"/>
        </w:rPr>
        <w:t>0</w:t>
      </w:r>
      <w:r w:rsidR="00875515">
        <w:rPr>
          <w:lang w:val="en-CA"/>
        </w:rPr>
        <w:t xml:space="preserve"> denote the absolute coefficient level </w:t>
      </w:r>
      <w:r w:rsidR="00DD17B7">
        <w:rPr>
          <w:lang w:val="en-CA"/>
        </w:rPr>
        <w:t>of</w:t>
      </w:r>
      <w:r w:rsidR="00875515">
        <w:rPr>
          <w:lang w:val="en-CA"/>
        </w:rPr>
        <w:t xml:space="preserve"> the left </w:t>
      </w:r>
      <w:r w:rsidR="00DD17B7">
        <w:rPr>
          <w:lang w:val="en-CA"/>
        </w:rPr>
        <w:t xml:space="preserve">neighbouring position and </w:t>
      </w:r>
      <w:r w:rsidR="00875515">
        <w:rPr>
          <w:lang w:val="en-CA"/>
        </w:rPr>
        <w:t>let X</w:t>
      </w:r>
      <w:r w:rsidR="00875515" w:rsidRPr="006C7DFB">
        <w:rPr>
          <w:vertAlign w:val="subscript"/>
          <w:lang w:val="en-CA"/>
        </w:rPr>
        <w:t>1</w:t>
      </w:r>
      <w:r w:rsidR="00875515">
        <w:rPr>
          <w:lang w:val="en-CA"/>
        </w:rPr>
        <w:t xml:space="preserve"> denote the absolute coefficient level of </w:t>
      </w:r>
      <w:r w:rsidR="00DF254E">
        <w:rPr>
          <w:lang w:val="en-CA"/>
        </w:rPr>
        <w:t xml:space="preserve">the </w:t>
      </w:r>
      <w:r w:rsidR="00875515">
        <w:rPr>
          <w:lang w:val="en-CA"/>
        </w:rPr>
        <w:t xml:space="preserve">above </w:t>
      </w:r>
      <w:r w:rsidR="00DD17B7">
        <w:rPr>
          <w:lang w:val="en-CA"/>
        </w:rPr>
        <w:t>neighbouring position.</w:t>
      </w:r>
      <w:r w:rsidR="00875515">
        <w:rPr>
          <w:lang w:val="en-CA"/>
        </w:rPr>
        <w:t xml:space="preserve"> </w:t>
      </w:r>
      <w:r w:rsidR="00DF254E">
        <w:rPr>
          <w:lang w:val="en-CA"/>
        </w:rPr>
        <w:t>The</w:t>
      </w:r>
      <w:r w:rsidR="00DD17B7">
        <w:rPr>
          <w:lang w:val="en-CA"/>
        </w:rPr>
        <w:t xml:space="preserve"> level</w:t>
      </w:r>
      <w:r w:rsidR="00DF254E">
        <w:rPr>
          <w:lang w:val="en-CA"/>
        </w:rPr>
        <w:t xml:space="preserve"> mapping is </w:t>
      </w:r>
      <w:r w:rsidR="00DD17B7">
        <w:rPr>
          <w:lang w:val="en-CA"/>
        </w:rPr>
        <w:t>performed as follows</w:t>
      </w:r>
      <w:r w:rsidR="00875515">
        <w:rPr>
          <w:lang w:val="en-CA"/>
        </w:rPr>
        <w:t>:</w:t>
      </w:r>
    </w:p>
    <w:p w14:paraId="6B8B2E66" w14:textId="23C43DEA" w:rsidR="00875515" w:rsidRPr="00EE3A77" w:rsidRDefault="009C3D39" w:rsidP="00CD45EA">
      <w:pPr>
        <w:tabs>
          <w:tab w:val="clear" w:pos="360"/>
          <w:tab w:val="clear" w:pos="720"/>
          <w:tab w:val="clear" w:pos="1080"/>
          <w:tab w:val="clear" w:pos="1440"/>
        </w:tabs>
        <w:overflowPunct/>
        <w:textAlignment w:val="auto"/>
        <w:rPr>
          <w:szCs w:val="19"/>
          <w:lang w:eastAsia="zh-CN"/>
        </w:rPr>
      </w:pPr>
      <w:r>
        <w:rPr>
          <w:color w:val="000000"/>
          <w:szCs w:val="19"/>
          <w:lang w:eastAsia="zh-CN"/>
        </w:rPr>
        <w:tab/>
      </w:r>
      <w:r w:rsidR="00875515" w:rsidRPr="00EE3A77">
        <w:rPr>
          <w:szCs w:val="19"/>
          <w:lang w:eastAsia="zh-CN"/>
        </w:rPr>
        <w:t>pred = max(X0, X1);</w:t>
      </w:r>
    </w:p>
    <w:p w14:paraId="557FE16F" w14:textId="6C6D9779" w:rsidR="00875515" w:rsidRPr="00EE3A77" w:rsidRDefault="009C3D39" w:rsidP="00CD45EA">
      <w:pPr>
        <w:tabs>
          <w:tab w:val="clear" w:pos="360"/>
          <w:tab w:val="clear" w:pos="720"/>
          <w:tab w:val="clear" w:pos="1080"/>
          <w:tab w:val="clear" w:pos="1440"/>
        </w:tabs>
        <w:overflowPunct/>
        <w:textAlignment w:val="auto"/>
        <w:rPr>
          <w:szCs w:val="19"/>
          <w:lang w:eastAsia="zh-CN"/>
        </w:rPr>
      </w:pPr>
      <w:r w:rsidRPr="00EE3A77">
        <w:rPr>
          <w:szCs w:val="19"/>
          <w:lang w:eastAsia="zh-CN"/>
        </w:rPr>
        <w:tab/>
      </w:r>
      <w:r w:rsidR="00875515" w:rsidRPr="00EE3A77">
        <w:rPr>
          <w:szCs w:val="19"/>
          <w:lang w:eastAsia="zh-CN"/>
        </w:rPr>
        <w:t>if (absCoeff =</w:t>
      </w:r>
      <w:r w:rsidR="00EE3A77">
        <w:rPr>
          <w:szCs w:val="19"/>
          <w:lang w:eastAsia="zh-CN"/>
        </w:rPr>
        <w:t> </w:t>
      </w:r>
      <w:r w:rsidR="00875515" w:rsidRPr="00EE3A77">
        <w:rPr>
          <w:szCs w:val="19"/>
          <w:lang w:eastAsia="zh-CN"/>
        </w:rPr>
        <w:t>= pred)</w:t>
      </w:r>
    </w:p>
    <w:p w14:paraId="418FF115" w14:textId="4A844F48" w:rsidR="00875515" w:rsidRPr="00EE3A77" w:rsidRDefault="009C3D39" w:rsidP="00CD45EA">
      <w:pPr>
        <w:tabs>
          <w:tab w:val="clear" w:pos="360"/>
          <w:tab w:val="clear" w:pos="720"/>
          <w:tab w:val="clear" w:pos="1080"/>
          <w:tab w:val="clear" w:pos="1440"/>
        </w:tabs>
        <w:overflowPunct/>
        <w:textAlignment w:val="auto"/>
        <w:rPr>
          <w:szCs w:val="19"/>
          <w:lang w:eastAsia="zh-CN"/>
        </w:rPr>
      </w:pPr>
      <w:r w:rsidRPr="00EE3A77">
        <w:rPr>
          <w:szCs w:val="19"/>
          <w:lang w:eastAsia="zh-CN"/>
        </w:rPr>
        <w:tab/>
      </w:r>
      <w:r w:rsidRPr="00EE3A77">
        <w:rPr>
          <w:szCs w:val="19"/>
          <w:lang w:eastAsia="zh-CN"/>
        </w:rPr>
        <w:tab/>
      </w:r>
      <w:r w:rsidR="00875515" w:rsidRPr="00EE3A77">
        <w:rPr>
          <w:szCs w:val="19"/>
          <w:lang w:eastAsia="zh-CN"/>
        </w:rPr>
        <w:t>absCoeffMod = 1;</w:t>
      </w:r>
    </w:p>
    <w:p w14:paraId="5C04BCEC" w14:textId="14F4148A" w:rsidR="00875515" w:rsidRPr="00EE3A77" w:rsidRDefault="009C3D39" w:rsidP="00CD45EA">
      <w:pPr>
        <w:tabs>
          <w:tab w:val="clear" w:pos="360"/>
          <w:tab w:val="clear" w:pos="720"/>
          <w:tab w:val="clear" w:pos="1080"/>
          <w:tab w:val="clear" w:pos="1440"/>
        </w:tabs>
        <w:overflowPunct/>
        <w:textAlignment w:val="auto"/>
        <w:rPr>
          <w:szCs w:val="19"/>
          <w:lang w:eastAsia="zh-CN"/>
        </w:rPr>
      </w:pPr>
      <w:r w:rsidRPr="00EE3A77">
        <w:rPr>
          <w:szCs w:val="19"/>
          <w:lang w:eastAsia="zh-CN"/>
        </w:rPr>
        <w:tab/>
      </w:r>
      <w:r w:rsidR="00875515" w:rsidRPr="00EE3A77">
        <w:rPr>
          <w:szCs w:val="19"/>
          <w:lang w:eastAsia="zh-CN"/>
        </w:rPr>
        <w:t>else</w:t>
      </w:r>
    </w:p>
    <w:p w14:paraId="28261B20" w14:textId="7BF2B046" w:rsidR="00875515" w:rsidRPr="009C08AD" w:rsidRDefault="009C3D39" w:rsidP="00CD45EA">
      <w:pPr>
        <w:tabs>
          <w:tab w:val="clear" w:pos="360"/>
          <w:tab w:val="clear" w:pos="720"/>
          <w:tab w:val="clear" w:pos="1080"/>
          <w:tab w:val="clear" w:pos="1440"/>
        </w:tabs>
        <w:overflowPunct/>
        <w:textAlignment w:val="auto"/>
        <w:rPr>
          <w:color w:val="000000"/>
          <w:szCs w:val="19"/>
          <w:lang w:eastAsia="zh-CN"/>
        </w:rPr>
      </w:pPr>
      <w:r w:rsidRPr="00EE3A77">
        <w:rPr>
          <w:szCs w:val="19"/>
          <w:lang w:eastAsia="zh-CN"/>
        </w:rPr>
        <w:tab/>
      </w:r>
      <w:r w:rsidRPr="00EE3A77">
        <w:rPr>
          <w:szCs w:val="19"/>
          <w:lang w:eastAsia="zh-CN"/>
        </w:rPr>
        <w:tab/>
      </w:r>
      <w:r w:rsidR="00875515" w:rsidRPr="00EE3A77">
        <w:rPr>
          <w:szCs w:val="19"/>
          <w:lang w:eastAsia="zh-CN"/>
        </w:rPr>
        <w:t>absC</w:t>
      </w:r>
      <w:r w:rsidR="00875515" w:rsidRPr="009C08AD">
        <w:rPr>
          <w:color w:val="000000"/>
          <w:szCs w:val="19"/>
          <w:lang w:eastAsia="zh-CN"/>
        </w:rPr>
        <w:t>oeffMod = (absCoeff &lt; pred) ? absCoeff + 1 : absCoeff;</w:t>
      </w:r>
    </w:p>
    <w:p w14:paraId="17A3B9FE" w14:textId="36995907" w:rsidR="0019784D" w:rsidRPr="0019784D" w:rsidRDefault="0019784D" w:rsidP="00E97056">
      <w:pPr>
        <w:jc w:val="both"/>
      </w:pPr>
      <w:r w:rsidRPr="0019784D">
        <w:rPr>
          <w:bCs/>
        </w:rPr>
        <w:t>Then, the absCoeffMod value is coded as described above.</w:t>
      </w:r>
      <w:r w:rsidR="00DE7EA6">
        <w:rPr>
          <w:bCs/>
        </w:rPr>
        <w:t xml:space="preserve"> After all context coded bins have been exhausted, </w:t>
      </w:r>
      <w:r w:rsidR="009D0EE7">
        <w:rPr>
          <w:bCs/>
        </w:rPr>
        <w:t>level</w:t>
      </w:r>
      <w:r w:rsidR="00DE7EA6">
        <w:rPr>
          <w:bCs/>
        </w:rPr>
        <w:t xml:space="preserve"> mapping is disabled for all remaining scan position</w:t>
      </w:r>
      <w:r w:rsidR="009D0EE7">
        <w:rPr>
          <w:bCs/>
        </w:rPr>
        <w:t>s</w:t>
      </w:r>
      <w:r w:rsidR="00DE7EA6">
        <w:rPr>
          <w:bCs/>
        </w:rPr>
        <w:t xml:space="preserve"> in the current block.</w:t>
      </w:r>
    </w:p>
    <w:p w14:paraId="1590D76F" w14:textId="5FB1F2FA" w:rsidR="0019784D" w:rsidRDefault="0019784D" w:rsidP="00CD45EA">
      <w:pPr>
        <w:pStyle w:val="Heading3"/>
        <w:spacing w:before="136"/>
        <w:rPr>
          <w:lang w:val="en-CA"/>
        </w:rPr>
      </w:pPr>
      <w:bookmarkStart w:id="431" w:name="_Toc58175153"/>
      <w:r>
        <w:rPr>
          <w:lang w:val="en-CA"/>
        </w:rPr>
        <w:t>Palette mode</w:t>
      </w:r>
      <w:bookmarkEnd w:id="431"/>
    </w:p>
    <w:p w14:paraId="70A56E66" w14:textId="22799438" w:rsidR="0019784D" w:rsidRDefault="00B92CC6" w:rsidP="00CA7357">
      <w:pPr>
        <w:jc w:val="both"/>
        <w:rPr>
          <w:szCs w:val="22"/>
          <w:lang w:val="en-CA"/>
        </w:rPr>
      </w:pPr>
      <w:r>
        <w:rPr>
          <w:szCs w:val="22"/>
          <w:lang w:val="en-CA"/>
        </w:rPr>
        <w:t>In VVC,</w:t>
      </w:r>
      <w:r w:rsidR="0019784D">
        <w:rPr>
          <w:szCs w:val="22"/>
          <w:lang w:val="en-CA"/>
        </w:rPr>
        <w:t xml:space="preserve"> the palette mode</w:t>
      </w:r>
      <w:r>
        <w:rPr>
          <w:szCs w:val="22"/>
          <w:lang w:val="en-CA"/>
        </w:rPr>
        <w:t xml:space="preserve"> is </w:t>
      </w:r>
      <w:r w:rsidR="0019784D">
        <w:rPr>
          <w:szCs w:val="22"/>
          <w:lang w:val="en-CA"/>
        </w:rPr>
        <w:t>used for screen content coding</w:t>
      </w:r>
      <w:r w:rsidR="005366D6">
        <w:rPr>
          <w:szCs w:val="22"/>
          <w:lang w:val="en-CA"/>
        </w:rPr>
        <w:t xml:space="preserve"> in all of the chroma formats supported in a 4:4:4 profile (that is, </w:t>
      </w:r>
      <w:r w:rsidR="0019784D">
        <w:rPr>
          <w:szCs w:val="22"/>
          <w:lang w:val="en-CA"/>
        </w:rPr>
        <w:t>4:4:4</w:t>
      </w:r>
      <w:r w:rsidR="005366D6">
        <w:rPr>
          <w:szCs w:val="22"/>
          <w:lang w:val="en-CA"/>
        </w:rPr>
        <w:t>, 4:2:0, 4:2:2 and monochrome)</w:t>
      </w:r>
      <w:r w:rsidR="0019784D">
        <w:rPr>
          <w:szCs w:val="22"/>
          <w:lang w:val="en-CA"/>
        </w:rPr>
        <w:t xml:space="preserve">. </w:t>
      </w:r>
      <w:r w:rsidR="0019784D">
        <w:t xml:space="preserve">When palette mode is enabled, a flag is transmitted at the CU level if the CU size is smaller than or equal to </w:t>
      </w:r>
      <w:r w:rsidR="0019784D">
        <w:rPr>
          <w:szCs w:val="22"/>
          <w:lang w:val="en-CA"/>
        </w:rPr>
        <w:t>64x64</w:t>
      </w:r>
      <w:r w:rsidR="000602A8">
        <w:rPr>
          <w:szCs w:val="22"/>
          <w:lang w:val="en-CA"/>
        </w:rPr>
        <w:t xml:space="preserve">, and the </w:t>
      </w:r>
      <w:r w:rsidR="00B62233">
        <w:rPr>
          <w:szCs w:val="22"/>
          <w:lang w:val="en-CA"/>
        </w:rPr>
        <w:t>amount</w:t>
      </w:r>
      <w:r w:rsidR="000602A8">
        <w:rPr>
          <w:szCs w:val="22"/>
          <w:lang w:val="en-CA"/>
        </w:rPr>
        <w:t xml:space="preserve"> of samples in the CU is greater than 16</w:t>
      </w:r>
      <w:r w:rsidR="0019784D">
        <w:rPr>
          <w:szCs w:val="22"/>
          <w:lang w:val="en-CA"/>
        </w:rPr>
        <w:t xml:space="preserve"> </w:t>
      </w:r>
      <w:r w:rsidR="000602A8">
        <w:rPr>
          <w:szCs w:val="22"/>
          <w:lang w:val="en-CA"/>
        </w:rPr>
        <w:t xml:space="preserve">to indicate </w:t>
      </w:r>
      <w:r w:rsidR="0019784D">
        <w:rPr>
          <w:szCs w:val="22"/>
          <w:lang w:val="en-CA"/>
        </w:rPr>
        <w:t xml:space="preserve">whether palette mode is used. </w:t>
      </w:r>
      <w:r w:rsidR="00993ED3">
        <w:t>Considering that a</w:t>
      </w:r>
      <w:r w:rsidR="00993ED3" w:rsidRPr="007C4B64">
        <w:t xml:space="preserve">pplying </w:t>
      </w:r>
      <w:r w:rsidR="00993ED3">
        <w:t>palette mode</w:t>
      </w:r>
      <w:r w:rsidR="00993ED3" w:rsidRPr="007C4B64">
        <w:t xml:space="preserve"> on small CUs </w:t>
      </w:r>
      <w:r w:rsidR="00993ED3">
        <w:t>introduces insignificant coding gain and brings extra complexity on the small blocks, palette mode is disabled</w:t>
      </w:r>
      <w:r w:rsidR="00993ED3" w:rsidRPr="007C4B64">
        <w:t xml:space="preserve"> for CU that are </w:t>
      </w:r>
      <w:r w:rsidR="00993ED3">
        <w:t xml:space="preserve">smaller </w:t>
      </w:r>
      <w:r w:rsidR="00462864">
        <w:t xml:space="preserve">than </w:t>
      </w:r>
      <w:r w:rsidR="00993ED3">
        <w:t>or equal to</w:t>
      </w:r>
      <w:r w:rsidR="00993ED3" w:rsidRPr="007C4B64">
        <w:t xml:space="preserve"> </w:t>
      </w:r>
      <w:r w:rsidR="00993ED3">
        <w:t xml:space="preserve">16 </w:t>
      </w:r>
      <w:r w:rsidR="00462864">
        <w:t>samples</w:t>
      </w:r>
      <w:r w:rsidR="00993ED3">
        <w:t>.</w:t>
      </w:r>
      <w:r w:rsidR="0019784D">
        <w:rPr>
          <w:szCs w:val="22"/>
          <w:lang w:val="en-CA"/>
        </w:rPr>
        <w:t xml:space="preserve"> </w:t>
      </w:r>
      <w:r w:rsidR="0019784D">
        <w:rPr>
          <w:szCs w:val="22"/>
        </w:rPr>
        <w:t>A</w:t>
      </w:r>
      <w:r w:rsidR="0019784D">
        <w:rPr>
          <w:szCs w:val="22"/>
          <w:lang w:val="en-CA"/>
        </w:rPr>
        <w:t xml:space="preserve"> palette coded coding unit (CU) is</w:t>
      </w:r>
      <w:r w:rsidR="0019784D">
        <w:rPr>
          <w:lang w:val="en-CA"/>
        </w:rPr>
        <w:t xml:space="preserve"> treated as a prediction mode other than intra prediction, inter prediction</w:t>
      </w:r>
      <w:r w:rsidR="0019784D">
        <w:rPr>
          <w:szCs w:val="22"/>
          <w:lang w:val="en-CA"/>
        </w:rPr>
        <w:t>, and intra block copy (IBC) mode.</w:t>
      </w:r>
    </w:p>
    <w:p w14:paraId="15893E49" w14:textId="3715E5B7" w:rsidR="0019784D" w:rsidRDefault="0019784D" w:rsidP="00D5520A">
      <w:pPr>
        <w:jc w:val="both"/>
        <w:rPr>
          <w:lang w:val="en-CA"/>
        </w:rPr>
      </w:pPr>
      <w:bookmarkStart w:id="432" w:name="_Hlk34168644"/>
      <w:r w:rsidRPr="000F0DBB">
        <w:rPr>
          <w:lang w:val="en-CA"/>
        </w:rPr>
        <w:lastRenderedPageBreak/>
        <w:t xml:space="preserve">If the palette mode is utilized, the </w:t>
      </w:r>
      <w:r>
        <w:rPr>
          <w:lang w:val="en-CA"/>
        </w:rPr>
        <w:t>sample</w:t>
      </w:r>
      <w:r w:rsidRPr="000F0DBB">
        <w:rPr>
          <w:lang w:val="en-CA"/>
        </w:rPr>
        <w:t xml:space="preserve"> values in the CU are represented by a set of representative colour values. The set is referred to as the palette. For </w:t>
      </w:r>
      <w:r w:rsidR="005366D6">
        <w:rPr>
          <w:lang w:val="en-CA"/>
        </w:rPr>
        <w:t>positions</w:t>
      </w:r>
      <w:r w:rsidR="005366D6" w:rsidRPr="000F0DBB">
        <w:rPr>
          <w:lang w:val="en-CA"/>
        </w:rPr>
        <w:t xml:space="preserve"> </w:t>
      </w:r>
      <w:r w:rsidRPr="000F0DBB">
        <w:rPr>
          <w:lang w:val="en-CA"/>
        </w:rPr>
        <w:t xml:space="preserve">with </w:t>
      </w:r>
      <w:r w:rsidR="005366D6">
        <w:rPr>
          <w:lang w:val="en-CA"/>
        </w:rPr>
        <w:t xml:space="preserve">sample </w:t>
      </w:r>
      <w:r w:rsidRPr="000F0DBB">
        <w:rPr>
          <w:lang w:val="en-CA"/>
        </w:rPr>
        <w:t>values close to the palette colo</w:t>
      </w:r>
      <w:r w:rsidR="005366D6">
        <w:rPr>
          <w:lang w:val="en-CA"/>
        </w:rPr>
        <w:t>u</w:t>
      </w:r>
      <w:r w:rsidRPr="000F0DBB">
        <w:rPr>
          <w:lang w:val="en-CA"/>
        </w:rPr>
        <w:t xml:space="preserve">rs, the palette indices are signalled. </w:t>
      </w:r>
      <w:r>
        <w:rPr>
          <w:lang w:val="en-CA"/>
        </w:rPr>
        <w:t>It is also possible to specify a sample that is outside the palette by signalling an escape symbol</w:t>
      </w:r>
      <w:r w:rsidR="005366D6">
        <w:rPr>
          <w:lang w:val="en-CA"/>
        </w:rPr>
        <w:t>. For samples within the CU that are coded using the escape symbol,</w:t>
      </w:r>
      <w:r>
        <w:rPr>
          <w:lang w:val="en-CA"/>
        </w:rPr>
        <w:t xml:space="preserve"> </w:t>
      </w:r>
      <w:r w:rsidR="005366D6">
        <w:rPr>
          <w:lang w:val="en-CA"/>
        </w:rPr>
        <w:t>their component values are signalled directly using</w:t>
      </w:r>
      <w:r>
        <w:rPr>
          <w:lang w:val="en-CA"/>
        </w:rPr>
        <w:t xml:space="preserve"> </w:t>
      </w:r>
      <w:r w:rsidR="005366D6">
        <w:rPr>
          <w:lang w:val="en-CA"/>
        </w:rPr>
        <w:t xml:space="preserve">(possibly) </w:t>
      </w:r>
      <w:r>
        <w:rPr>
          <w:lang w:val="en-CA"/>
        </w:rPr>
        <w:t>quantized component values.</w:t>
      </w:r>
      <w:bookmarkEnd w:id="432"/>
      <w:r>
        <w:rPr>
          <w:lang w:val="en-CA"/>
        </w:rPr>
        <w:t xml:space="preserve"> This is illustrated in </w:t>
      </w:r>
      <w:r>
        <w:rPr>
          <w:lang w:val="en-CA"/>
        </w:rPr>
        <w:fldChar w:fldCharType="begin"/>
      </w:r>
      <w:r>
        <w:rPr>
          <w:lang w:val="en-CA"/>
        </w:rPr>
        <w:instrText xml:space="preserve"> REF _Ref410640473 \h </w:instrText>
      </w:r>
      <w:r>
        <w:rPr>
          <w:lang w:val="en-CA"/>
        </w:rPr>
      </w:r>
      <w:r>
        <w:rPr>
          <w:lang w:val="en-CA"/>
        </w:rPr>
        <w:fldChar w:fldCharType="separate"/>
      </w:r>
      <w:r w:rsidR="003A61E2">
        <w:t xml:space="preserve">Figure </w:t>
      </w:r>
      <w:r w:rsidR="003A61E2">
        <w:rPr>
          <w:noProof/>
        </w:rPr>
        <w:t>59</w:t>
      </w:r>
      <w:r>
        <w:rPr>
          <w:lang w:val="en-CA"/>
        </w:rPr>
        <w:fldChar w:fldCharType="end"/>
      </w:r>
      <w:r>
        <w:rPr>
          <w:lang w:val="en-CA"/>
        </w:rPr>
        <w:t>.</w:t>
      </w:r>
      <w:r w:rsidR="000D116A">
        <w:rPr>
          <w:lang w:val="en-CA"/>
        </w:rPr>
        <w:t xml:space="preserve"> </w:t>
      </w:r>
      <w:r w:rsidR="00462864">
        <w:rPr>
          <w:lang w:val="en-CA"/>
        </w:rPr>
        <w:t>T</w:t>
      </w:r>
      <w:r w:rsidR="000D116A">
        <w:rPr>
          <w:lang w:val="en-CA"/>
        </w:rPr>
        <w:t xml:space="preserve">he quantized escape symbol is binarized with </w:t>
      </w:r>
      <w:r w:rsidR="000D116A">
        <w:t>fifth</w:t>
      </w:r>
      <w:r w:rsidR="000D116A" w:rsidRPr="00792A1B">
        <w:t xml:space="preserve"> order Exp-Golomb binarization process</w:t>
      </w:r>
      <w:r w:rsidR="000D116A">
        <w:rPr>
          <w:lang w:val="en-CA"/>
        </w:rPr>
        <w:t xml:space="preserve"> (EG5).</w:t>
      </w:r>
    </w:p>
    <w:p w14:paraId="4D273A7B" w14:textId="77777777" w:rsidR="0019784D" w:rsidRDefault="0019784D" w:rsidP="00D5520A">
      <w:pPr>
        <w:keepNext/>
        <w:jc w:val="center"/>
      </w:pPr>
      <w:r>
        <w:rPr>
          <w:noProof/>
          <w:lang w:eastAsia="zh-CN"/>
        </w:rPr>
        <w:drawing>
          <wp:inline distT="0" distB="0" distL="0" distR="0" wp14:anchorId="5CF7588A" wp14:editId="180C9315">
            <wp:extent cx="3756660" cy="1864360"/>
            <wp:effectExtent l="19050" t="0" r="0" b="0"/>
            <wp:docPr id="13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5" cstate="print"/>
                    <a:srcRect/>
                    <a:stretch>
                      <a:fillRect/>
                    </a:stretch>
                  </pic:blipFill>
                  <pic:spPr bwMode="auto">
                    <a:xfrm>
                      <a:off x="0" y="0"/>
                      <a:ext cx="3756660" cy="1864360"/>
                    </a:xfrm>
                    <a:prstGeom prst="rect">
                      <a:avLst/>
                    </a:prstGeom>
                    <a:noFill/>
                    <a:ln w="9525">
                      <a:noFill/>
                      <a:miter lim="800000"/>
                      <a:headEnd/>
                      <a:tailEnd/>
                    </a:ln>
                  </pic:spPr>
                </pic:pic>
              </a:graphicData>
            </a:graphic>
          </wp:inline>
        </w:drawing>
      </w:r>
    </w:p>
    <w:p w14:paraId="74FB50DB" w14:textId="45D35EB1" w:rsidR="0019784D" w:rsidRDefault="0019784D" w:rsidP="00CD45EA">
      <w:pPr>
        <w:pStyle w:val="Caption"/>
        <w:spacing w:before="136"/>
      </w:pPr>
      <w:bookmarkStart w:id="433" w:name="_Ref410640473"/>
      <w:r>
        <w:t xml:space="preserve">Figure </w:t>
      </w:r>
      <w:r w:rsidR="008C0A6C">
        <w:rPr>
          <w:noProof/>
        </w:rPr>
        <w:fldChar w:fldCharType="begin"/>
      </w:r>
      <w:r w:rsidR="008C0A6C">
        <w:rPr>
          <w:noProof/>
        </w:rPr>
        <w:instrText xml:space="preserve"> SEQ Figure \* ARABIC </w:instrText>
      </w:r>
      <w:r w:rsidR="008C0A6C">
        <w:rPr>
          <w:noProof/>
        </w:rPr>
        <w:fldChar w:fldCharType="separate"/>
      </w:r>
      <w:r w:rsidR="003A61E2">
        <w:rPr>
          <w:noProof/>
        </w:rPr>
        <w:t>59</w:t>
      </w:r>
      <w:r w:rsidR="008C0A6C">
        <w:rPr>
          <w:noProof/>
        </w:rPr>
        <w:fldChar w:fldCharType="end"/>
      </w:r>
      <w:bookmarkEnd w:id="433"/>
      <w:r w:rsidRPr="001F5C56">
        <w:t>: Example of a block coded in palette mode</w:t>
      </w:r>
    </w:p>
    <w:p w14:paraId="57823243" w14:textId="49FDF050" w:rsidR="0019784D" w:rsidRPr="00CC7E85" w:rsidRDefault="0019784D" w:rsidP="00CA7357">
      <w:pPr>
        <w:jc w:val="both"/>
        <w:rPr>
          <w:szCs w:val="24"/>
        </w:rPr>
      </w:pPr>
      <w:r w:rsidRPr="007D5A39">
        <w:rPr>
          <w:szCs w:val="24"/>
        </w:rPr>
        <w:t xml:space="preserve">For coding of the </w:t>
      </w:r>
      <w:r w:rsidRPr="0019784D">
        <w:rPr>
          <w:lang w:val="en-CA"/>
        </w:rPr>
        <w:t>palette</w:t>
      </w:r>
      <w:r w:rsidRPr="007D5A39">
        <w:rPr>
          <w:szCs w:val="24"/>
        </w:rPr>
        <w:t xml:space="preserve">, a palette predictor is maintained. The </w:t>
      </w:r>
      <w:r w:rsidR="00307E60">
        <w:rPr>
          <w:szCs w:val="24"/>
        </w:rPr>
        <w:t>palette</w:t>
      </w:r>
      <w:r w:rsidRPr="007D5A39">
        <w:rPr>
          <w:szCs w:val="24"/>
        </w:rPr>
        <w:t xml:space="preserve"> predictor is initialized </w:t>
      </w:r>
      <w:r>
        <w:rPr>
          <w:szCs w:val="24"/>
        </w:rPr>
        <w:t xml:space="preserve">to 0 </w:t>
      </w:r>
      <w:r w:rsidRPr="007D5A39">
        <w:rPr>
          <w:szCs w:val="24"/>
        </w:rPr>
        <w:t xml:space="preserve">at the beginning of each slice </w:t>
      </w:r>
      <w:r>
        <w:rPr>
          <w:szCs w:val="24"/>
        </w:rPr>
        <w:t>for non-wavefront case</w:t>
      </w:r>
      <w:r w:rsidR="00307E60">
        <w:rPr>
          <w:szCs w:val="24"/>
        </w:rPr>
        <w:t>.</w:t>
      </w:r>
      <w:r>
        <w:rPr>
          <w:szCs w:val="24"/>
        </w:rPr>
        <w:t xml:space="preserve"> </w:t>
      </w:r>
      <w:r w:rsidR="00307E60">
        <w:rPr>
          <w:szCs w:val="24"/>
        </w:rPr>
        <w:t>F</w:t>
      </w:r>
      <w:r>
        <w:rPr>
          <w:szCs w:val="24"/>
        </w:rPr>
        <w:t xml:space="preserve">or </w:t>
      </w:r>
      <w:r w:rsidR="00307E60">
        <w:rPr>
          <w:szCs w:val="24"/>
        </w:rPr>
        <w:t xml:space="preserve">WPP </w:t>
      </w:r>
      <w:r>
        <w:rPr>
          <w:szCs w:val="24"/>
        </w:rPr>
        <w:t>case</w:t>
      </w:r>
      <w:r w:rsidR="00307E60">
        <w:rPr>
          <w:szCs w:val="24"/>
        </w:rPr>
        <w:t xml:space="preserve">, </w:t>
      </w:r>
      <w:r w:rsidR="00307E60">
        <w:t>the palette predictor at the beginning of each CTU row is initialized to the predictor derived from the first CTU in the previous CTU row so that the initialization scheme between palette predictors and CABAC synchronization is unified</w:t>
      </w:r>
      <w:r w:rsidRPr="007D5A39">
        <w:rPr>
          <w:szCs w:val="24"/>
        </w:rPr>
        <w:t>. For each entry in the palette predictor, a reuse flag is signalled to indicate whether it is part of the current palette</w:t>
      </w:r>
      <w:r>
        <w:rPr>
          <w:szCs w:val="24"/>
        </w:rPr>
        <w:t xml:space="preserve"> in the CU</w:t>
      </w:r>
      <w:r w:rsidRPr="007D5A39">
        <w:rPr>
          <w:szCs w:val="24"/>
        </w:rPr>
        <w:t>. The reuse flags are sent using run-length coding of zeros. After this, the number of new palette entries</w:t>
      </w:r>
      <w:r>
        <w:rPr>
          <w:szCs w:val="24"/>
        </w:rPr>
        <w:t xml:space="preserve"> and</w:t>
      </w:r>
      <w:r w:rsidRPr="007D5A39">
        <w:rPr>
          <w:szCs w:val="24"/>
        </w:rPr>
        <w:t xml:space="preserve"> the component values for the new palette entries are signalled. After encoding the </w:t>
      </w:r>
      <w:r>
        <w:rPr>
          <w:szCs w:val="24"/>
        </w:rPr>
        <w:t>palette coded</w:t>
      </w:r>
      <w:r w:rsidRPr="007D5A39">
        <w:rPr>
          <w:szCs w:val="24"/>
        </w:rPr>
        <w:t xml:space="preserve"> CU, the palette predictor will be updated using the current palette, and entries from the previous palette predictor </w:t>
      </w:r>
      <w:r>
        <w:rPr>
          <w:szCs w:val="24"/>
        </w:rPr>
        <w:t>that</w:t>
      </w:r>
      <w:r w:rsidRPr="007D5A39">
        <w:rPr>
          <w:szCs w:val="24"/>
        </w:rPr>
        <w:t xml:space="preserve"> are not reused in the current palette will be added at the end of </w:t>
      </w:r>
      <w:r>
        <w:rPr>
          <w:szCs w:val="24"/>
        </w:rPr>
        <w:t xml:space="preserve">the </w:t>
      </w:r>
      <w:r w:rsidRPr="007D5A39">
        <w:rPr>
          <w:szCs w:val="24"/>
        </w:rPr>
        <w:t xml:space="preserve">new palette predictor until the maximum size allowed is reached. </w:t>
      </w:r>
      <w:r w:rsidRPr="000F0DBB">
        <w:rPr>
          <w:lang w:val="en-CA"/>
        </w:rPr>
        <w:t xml:space="preserve">An escape flag is signaled for each CU to indicate if escape symbols are present in the current CU. If escape symbols are present, the palette table is augmented by one and the last index is assigned to </w:t>
      </w:r>
      <w:r>
        <w:rPr>
          <w:lang w:val="en-CA"/>
        </w:rPr>
        <w:t xml:space="preserve">be the </w:t>
      </w:r>
      <w:r w:rsidRPr="000F0DBB">
        <w:rPr>
          <w:lang w:val="en-CA"/>
        </w:rPr>
        <w:t xml:space="preserve">escape </w:t>
      </w:r>
      <w:r>
        <w:rPr>
          <w:lang w:val="en-CA"/>
        </w:rPr>
        <w:t>symbol</w:t>
      </w:r>
      <w:r w:rsidRPr="000F0DBB">
        <w:rPr>
          <w:lang w:val="en-CA"/>
        </w:rPr>
        <w:t>.</w:t>
      </w:r>
    </w:p>
    <w:p w14:paraId="38CF25EF" w14:textId="006F9260" w:rsidR="0019784D" w:rsidRPr="00CC7E85" w:rsidRDefault="001A1AF0" w:rsidP="00D5520A">
      <w:pPr>
        <w:jc w:val="both"/>
        <w:rPr>
          <w:lang w:val="en-CA"/>
        </w:rPr>
      </w:pPr>
      <w:r>
        <w:rPr>
          <w:lang w:val="en-CA"/>
        </w:rPr>
        <w:t xml:space="preserve">In a similar way as </w:t>
      </w:r>
      <w:r w:rsidR="005E0FF0">
        <w:rPr>
          <w:lang w:val="en-CA"/>
        </w:rPr>
        <w:t>the coefficient group (CG) used in transform coefficient coding, a CU</w:t>
      </w:r>
      <w:r w:rsidR="005E0FF0">
        <w:rPr>
          <w:rFonts w:eastAsiaTheme="minorEastAsia" w:hint="eastAsia"/>
          <w:lang w:val="en-CA" w:eastAsia="ko-KR"/>
        </w:rPr>
        <w:t xml:space="preserve"> coded with palette mode</w:t>
      </w:r>
      <w:r w:rsidR="005E0FF0">
        <w:rPr>
          <w:lang w:val="en-CA"/>
        </w:rPr>
        <w:t xml:space="preserve"> is divided into multiple line-based coefficient group, each consist</w:t>
      </w:r>
      <w:r>
        <w:rPr>
          <w:lang w:val="en-CA"/>
        </w:rPr>
        <w:t>ing</w:t>
      </w:r>
      <w:r w:rsidR="005E0FF0">
        <w:rPr>
          <w:lang w:val="en-CA"/>
        </w:rPr>
        <w:t xml:space="preserve"> of </w:t>
      </w:r>
      <m:oMath>
        <m:r>
          <w:rPr>
            <w:rFonts w:ascii="Cambria Math" w:hAnsi="Cambria Math"/>
            <w:lang w:val="en-CA"/>
          </w:rPr>
          <m:t>m</m:t>
        </m:r>
      </m:oMath>
      <w:r w:rsidR="005E0FF0">
        <w:rPr>
          <w:lang w:val="en-CA"/>
        </w:rPr>
        <w:t xml:space="preserve"> samples</w:t>
      </w:r>
      <w:r w:rsidR="005E0FF0">
        <w:rPr>
          <w:rFonts w:eastAsiaTheme="minorEastAsia" w:hint="eastAsia"/>
          <w:lang w:val="en-CA" w:eastAsia="ko-KR"/>
        </w:rPr>
        <w:t xml:space="preserve"> (i.e., m=16)</w:t>
      </w:r>
      <w:r w:rsidR="005E0FF0">
        <w:rPr>
          <w:lang w:val="en-CA"/>
        </w:rPr>
        <w:t>, where index runs, palette index values, and quantized colors for escape mode are encoded/parsed sequentially for each CG.</w:t>
      </w:r>
      <w:r w:rsidR="005E0FF0">
        <w:rPr>
          <w:rFonts w:eastAsiaTheme="minorEastAsia" w:hint="eastAsia"/>
          <w:lang w:val="en-CA" w:eastAsia="ko-KR"/>
        </w:rPr>
        <w:t xml:space="preserve"> </w:t>
      </w:r>
      <w:r w:rsidR="00F240CA">
        <w:rPr>
          <w:lang w:val="en-CA"/>
        </w:rPr>
        <w:t xml:space="preserve">Same as in HEVC, horizontal or vertical traverse scan can be applied to scan the samples, as shown in </w:t>
      </w:r>
      <w:r w:rsidR="00F240CA">
        <w:rPr>
          <w:lang w:val="en-CA"/>
        </w:rPr>
        <w:fldChar w:fldCharType="begin"/>
      </w:r>
      <w:r w:rsidR="00F240CA">
        <w:rPr>
          <w:lang w:val="en-CA"/>
        </w:rPr>
        <w:instrText xml:space="preserve"> REF _Ref18796409 \h </w:instrText>
      </w:r>
      <w:r w:rsidR="00F240CA">
        <w:rPr>
          <w:lang w:val="en-CA"/>
        </w:rPr>
      </w:r>
      <w:r w:rsidR="00F240CA">
        <w:rPr>
          <w:lang w:val="en-CA"/>
        </w:rPr>
        <w:fldChar w:fldCharType="separate"/>
      </w:r>
      <w:r w:rsidR="003A61E2">
        <w:t xml:space="preserve">Figure </w:t>
      </w:r>
      <w:r w:rsidR="003A61E2">
        <w:rPr>
          <w:noProof/>
        </w:rPr>
        <w:t>60</w:t>
      </w:r>
      <w:r w:rsidR="00F240CA">
        <w:rPr>
          <w:lang w:val="en-CA"/>
        </w:rPr>
        <w:fldChar w:fldCharType="end"/>
      </w:r>
      <w:r w:rsidR="00F240CA">
        <w:rPr>
          <w:lang w:val="en-CA"/>
        </w:rPr>
        <w:t>.</w:t>
      </w:r>
    </w:p>
    <w:p w14:paraId="7DEF0362" w14:textId="396F523C" w:rsidR="0019784D" w:rsidRPr="000F0DBB" w:rsidRDefault="005E0FF0" w:rsidP="009C5E4D">
      <w:pPr>
        <w:jc w:val="center"/>
        <w:rPr>
          <w:lang w:val="en-CA"/>
        </w:rPr>
      </w:pPr>
      <w:r>
        <w:rPr>
          <w:noProof/>
          <w:lang w:eastAsia="zh-CN"/>
        </w:rPr>
        <w:drawing>
          <wp:inline distT="0" distB="0" distL="0" distR="0" wp14:anchorId="2779CFFB" wp14:editId="072CAB00">
            <wp:extent cx="4071570" cy="1828800"/>
            <wp:effectExtent l="0" t="0" r="571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81666" cy="1833335"/>
                    </a:xfrm>
                    <a:prstGeom prst="rect">
                      <a:avLst/>
                    </a:prstGeom>
                    <a:noFill/>
                  </pic:spPr>
                </pic:pic>
              </a:graphicData>
            </a:graphic>
          </wp:inline>
        </w:drawing>
      </w:r>
    </w:p>
    <w:p w14:paraId="5561C455" w14:textId="13EF9192" w:rsidR="0019784D" w:rsidRPr="000F0DBB" w:rsidRDefault="0019784D" w:rsidP="00CD45EA">
      <w:pPr>
        <w:pStyle w:val="Caption"/>
        <w:spacing w:before="136"/>
      </w:pPr>
      <w:bookmarkStart w:id="434" w:name="_Ref18796409"/>
      <w:bookmarkStart w:id="435" w:name="_Ref33615678"/>
      <w:r>
        <w:t xml:space="preserve">Figure </w:t>
      </w:r>
      <w:r w:rsidR="008C0A6C">
        <w:rPr>
          <w:noProof/>
        </w:rPr>
        <w:fldChar w:fldCharType="begin"/>
      </w:r>
      <w:r w:rsidR="008C0A6C">
        <w:rPr>
          <w:noProof/>
        </w:rPr>
        <w:instrText xml:space="preserve"> SEQ Figure \* ARABIC </w:instrText>
      </w:r>
      <w:r w:rsidR="008C0A6C">
        <w:rPr>
          <w:noProof/>
        </w:rPr>
        <w:fldChar w:fldCharType="separate"/>
      </w:r>
      <w:r w:rsidR="003A61E2">
        <w:rPr>
          <w:noProof/>
        </w:rPr>
        <w:t>60</w:t>
      </w:r>
      <w:r w:rsidR="008C0A6C">
        <w:rPr>
          <w:noProof/>
        </w:rPr>
        <w:fldChar w:fldCharType="end"/>
      </w:r>
      <w:bookmarkEnd w:id="434"/>
      <w:r w:rsidRPr="001F5C56">
        <w:t>:</w:t>
      </w:r>
      <w:r w:rsidRPr="000F0DBB">
        <w:t xml:space="preserve"> </w:t>
      </w:r>
      <w:r w:rsidR="005E0FF0" w:rsidRPr="00C054E7">
        <w:t>Sub-block-based index map scanning for palette</w:t>
      </w:r>
      <w:r w:rsidR="001A1AF0">
        <w:t>, left for horizontal scanning and</w:t>
      </w:r>
      <w:bookmarkEnd w:id="435"/>
      <w:r w:rsidR="001A1AF0">
        <w:t xml:space="preserve"> </w:t>
      </w:r>
      <w:r w:rsidR="00F240CA">
        <w:t>right for vertical scanning.</w:t>
      </w:r>
    </w:p>
    <w:p w14:paraId="3203D3F7" w14:textId="68CA26FF" w:rsidR="0019784D" w:rsidRDefault="009E3C69" w:rsidP="00CD45EA">
      <w:pPr>
        <w:spacing w:after="100" w:afterAutospacing="1"/>
        <w:jc w:val="both"/>
        <w:rPr>
          <w:rFonts w:eastAsiaTheme="minorEastAsia"/>
          <w:lang w:eastAsia="ko-KR"/>
        </w:rPr>
      </w:pPr>
      <w:r>
        <w:rPr>
          <w:lang w:val="en-CA"/>
        </w:rPr>
        <w:t xml:space="preserve">The encoding order for palette run coding in each segment is as follows: For each </w:t>
      </w:r>
      <w:r w:rsidR="001A1AF0">
        <w:rPr>
          <w:lang w:val="en-CA"/>
        </w:rPr>
        <w:t>sample</w:t>
      </w:r>
      <w:r w:rsidR="00F240CA">
        <w:rPr>
          <w:lang w:val="en-CA"/>
        </w:rPr>
        <w:t xml:space="preserve"> position</w:t>
      </w:r>
      <w:r>
        <w:rPr>
          <w:lang w:val="en-CA"/>
        </w:rPr>
        <w:t xml:space="preserve">, 1 context coded </w:t>
      </w:r>
      <w:r w:rsidRPr="0025743F">
        <w:rPr>
          <w:lang w:val="en-CA"/>
        </w:rPr>
        <w:t xml:space="preserve">bin </w:t>
      </w:r>
      <w:r w:rsidRPr="0025743F">
        <w:rPr>
          <w:b/>
          <w:bCs/>
          <w:i/>
          <w:iCs/>
        </w:rPr>
        <w:t>run_copy_flag</w:t>
      </w:r>
      <w:r>
        <w:rPr>
          <w:b/>
          <w:bCs/>
          <w:i/>
          <w:iCs/>
        </w:rPr>
        <w:t xml:space="preserve"> = 0</w:t>
      </w:r>
      <w:r w:rsidRPr="0025743F">
        <w:rPr>
          <w:lang w:val="en-CA"/>
        </w:rPr>
        <w:t xml:space="preserve"> </w:t>
      </w:r>
      <w:r>
        <w:rPr>
          <w:lang w:val="en-CA"/>
        </w:rPr>
        <w:t>is</w:t>
      </w:r>
      <w:r w:rsidRPr="0025743F">
        <w:rPr>
          <w:lang w:val="en-CA"/>
        </w:rPr>
        <w:t xml:space="preserve"> signalled</w:t>
      </w:r>
      <w:r>
        <w:rPr>
          <w:lang w:val="en-CA"/>
        </w:rPr>
        <w:t xml:space="preserve"> </w:t>
      </w:r>
      <w:r>
        <w:rPr>
          <w:rFonts w:eastAsiaTheme="minorEastAsia" w:hint="eastAsia"/>
          <w:lang w:val="en-CA" w:eastAsia="ko-KR"/>
        </w:rPr>
        <w:t>to indicate</w:t>
      </w:r>
      <w:r>
        <w:rPr>
          <w:lang w:val="en-CA"/>
        </w:rPr>
        <w:t xml:space="preserve"> if the pixel is of the same mode as the previous </w:t>
      </w:r>
      <w:r w:rsidR="00F240CA">
        <w:rPr>
          <w:lang w:val="en-CA"/>
        </w:rPr>
        <w:t>sample position</w:t>
      </w:r>
      <w:r>
        <w:rPr>
          <w:lang w:val="en-CA"/>
        </w:rPr>
        <w:t>, i.e., if the previous</w:t>
      </w:r>
      <w:r w:rsidR="00F240CA">
        <w:rPr>
          <w:lang w:val="en-CA"/>
        </w:rPr>
        <w:t>ly</w:t>
      </w:r>
      <w:r>
        <w:rPr>
          <w:lang w:val="en-CA"/>
        </w:rPr>
        <w:t xml:space="preserve"> scanned </w:t>
      </w:r>
      <w:r w:rsidR="00F240CA">
        <w:rPr>
          <w:lang w:val="en-CA"/>
        </w:rPr>
        <w:t xml:space="preserve">sample </w:t>
      </w:r>
      <w:r>
        <w:rPr>
          <w:lang w:val="en-CA"/>
        </w:rPr>
        <w:t xml:space="preserve">and the current </w:t>
      </w:r>
      <w:r w:rsidR="00F240CA">
        <w:rPr>
          <w:lang w:val="en-CA"/>
        </w:rPr>
        <w:t xml:space="preserve">sample </w:t>
      </w:r>
      <w:r>
        <w:rPr>
          <w:lang w:val="en-CA"/>
        </w:rPr>
        <w:t xml:space="preserve">are both of run type COPY_ABOVE </w:t>
      </w:r>
      <w:r>
        <w:rPr>
          <w:lang w:val="en-CA"/>
        </w:rPr>
        <w:lastRenderedPageBreak/>
        <w:t>or if the previous</w:t>
      </w:r>
      <w:r w:rsidR="00F240CA">
        <w:rPr>
          <w:lang w:val="en-CA"/>
        </w:rPr>
        <w:t>ly</w:t>
      </w:r>
      <w:r>
        <w:rPr>
          <w:lang w:val="en-CA"/>
        </w:rPr>
        <w:t xml:space="preserve"> scanned </w:t>
      </w:r>
      <w:r w:rsidR="00F240CA">
        <w:rPr>
          <w:lang w:val="en-CA"/>
        </w:rPr>
        <w:t xml:space="preserve">sample </w:t>
      </w:r>
      <w:r>
        <w:rPr>
          <w:lang w:val="en-CA"/>
        </w:rPr>
        <w:t xml:space="preserve">and the current </w:t>
      </w:r>
      <w:r w:rsidR="00F240CA">
        <w:rPr>
          <w:lang w:val="en-CA"/>
        </w:rPr>
        <w:t xml:space="preserve">sample </w:t>
      </w:r>
      <w:r>
        <w:rPr>
          <w:lang w:val="en-CA"/>
        </w:rPr>
        <w:t xml:space="preserve">are both of run type INDEX and the same index value. Otherwise, </w:t>
      </w:r>
      <w:r w:rsidRPr="0025743F">
        <w:rPr>
          <w:b/>
          <w:bCs/>
          <w:i/>
          <w:iCs/>
        </w:rPr>
        <w:t>run_copy_flag</w:t>
      </w:r>
      <w:r>
        <w:rPr>
          <w:b/>
          <w:bCs/>
          <w:i/>
          <w:iCs/>
        </w:rPr>
        <w:t xml:space="preserve"> = 1</w:t>
      </w:r>
      <w:r w:rsidRPr="0025743F">
        <w:rPr>
          <w:lang w:val="en-CA"/>
        </w:rPr>
        <w:t xml:space="preserve"> </w:t>
      </w:r>
      <w:r>
        <w:rPr>
          <w:lang w:val="en-CA"/>
        </w:rPr>
        <w:t xml:space="preserve">is signaled. If the </w:t>
      </w:r>
      <w:r w:rsidR="00F240CA">
        <w:rPr>
          <w:lang w:val="en-CA"/>
        </w:rPr>
        <w:t xml:space="preserve">current sample </w:t>
      </w:r>
      <w:r>
        <w:rPr>
          <w:lang w:val="en-CA"/>
        </w:rPr>
        <w:t xml:space="preserve">and the previous </w:t>
      </w:r>
      <w:r w:rsidR="00F240CA">
        <w:rPr>
          <w:lang w:val="en-CA"/>
        </w:rPr>
        <w:t xml:space="preserve">sample </w:t>
      </w:r>
      <w:r>
        <w:rPr>
          <w:lang w:val="en-CA"/>
        </w:rPr>
        <w:t>are of different mode</w:t>
      </w:r>
      <w:r w:rsidR="00F240CA">
        <w:rPr>
          <w:lang w:val="en-CA"/>
        </w:rPr>
        <w:t>s</w:t>
      </w:r>
      <w:r>
        <w:rPr>
          <w:lang w:val="en-CA"/>
        </w:rPr>
        <w:t xml:space="preserve">, one context coded bin </w:t>
      </w:r>
      <w:r w:rsidRPr="000A7A94">
        <w:rPr>
          <w:b/>
          <w:bCs/>
          <w:i/>
          <w:iCs/>
        </w:rPr>
        <w:t>copy_above_palette_indices_flag</w:t>
      </w:r>
      <w:r>
        <w:rPr>
          <w:lang w:val="en-CA"/>
        </w:rPr>
        <w:t xml:space="preserve"> is signaled </w:t>
      </w:r>
      <w:r>
        <w:rPr>
          <w:rFonts w:eastAsiaTheme="minorEastAsia" w:hint="eastAsia"/>
          <w:lang w:val="en-CA" w:eastAsia="ko-KR"/>
        </w:rPr>
        <w:t>to indicate</w:t>
      </w:r>
      <w:r>
        <w:rPr>
          <w:lang w:val="en-CA"/>
        </w:rPr>
        <w:t xml:space="preserve"> the run type, i.e., INDEX or COPY_ABOVE, of the </w:t>
      </w:r>
      <w:r w:rsidR="00F240CA">
        <w:rPr>
          <w:lang w:val="en-CA"/>
        </w:rPr>
        <w:t>current sample</w:t>
      </w:r>
      <w:r>
        <w:rPr>
          <w:lang w:val="en-CA"/>
        </w:rPr>
        <w:t xml:space="preserve">. </w:t>
      </w:r>
      <w:r>
        <w:rPr>
          <w:rFonts w:eastAsiaTheme="minorEastAsia" w:hint="eastAsia"/>
          <w:lang w:val="en-CA" w:eastAsia="ko-KR"/>
        </w:rPr>
        <w:t>Here</w:t>
      </w:r>
      <w:r>
        <w:rPr>
          <w:lang w:val="en-CA"/>
        </w:rPr>
        <w:t xml:space="preserve">, decoder doesn’t have to parse run type if the sample is in the first row (horizontal traverse scan) or in the first column (vertical traverse scan) since the INDEX mode is used by default. </w:t>
      </w:r>
      <w:r>
        <w:rPr>
          <w:rFonts w:eastAsiaTheme="minorEastAsia" w:hint="eastAsia"/>
          <w:lang w:val="en-CA" w:eastAsia="ko-KR"/>
        </w:rPr>
        <w:t>With the same way</w:t>
      </w:r>
      <w:r>
        <w:rPr>
          <w:lang w:val="en-CA"/>
        </w:rPr>
        <w:t>, decoder doesn’t have to parse run type if the previously parsed run type is COPY_ABOVE.</w:t>
      </w:r>
      <w:r>
        <w:rPr>
          <w:rFonts w:eastAsiaTheme="minorEastAsia" w:hint="eastAsia"/>
          <w:lang w:val="en-CA" w:eastAsia="ko-KR"/>
        </w:rPr>
        <w:t xml:space="preserve"> </w:t>
      </w:r>
      <w:r>
        <w:rPr>
          <w:lang w:val="en-CA"/>
        </w:rPr>
        <w:t xml:space="preserve">After palette run coding of </w:t>
      </w:r>
      <w:r w:rsidR="00D5604F">
        <w:rPr>
          <w:lang w:val="en-CA"/>
        </w:rPr>
        <w:t xml:space="preserve">samples </w:t>
      </w:r>
      <w:r>
        <w:rPr>
          <w:lang w:val="en-CA"/>
        </w:rPr>
        <w:t xml:space="preserve">in one </w:t>
      </w:r>
      <w:r w:rsidR="00D5604F">
        <w:rPr>
          <w:lang w:val="en-CA"/>
        </w:rPr>
        <w:t>coding pass</w:t>
      </w:r>
      <w:r>
        <w:rPr>
          <w:lang w:val="en-CA"/>
        </w:rPr>
        <w:t xml:space="preserve">, the index values (for INDEX mode) and quantized escape colors are </w:t>
      </w:r>
      <w:r w:rsidR="00D5604F">
        <w:rPr>
          <w:lang w:val="en-CA"/>
        </w:rPr>
        <w:t xml:space="preserve">grouped and coded in another coding pass using CABAC </w:t>
      </w:r>
      <w:r>
        <w:rPr>
          <w:lang w:val="en-CA"/>
        </w:rPr>
        <w:t>bypass cod</w:t>
      </w:r>
      <w:r w:rsidR="00D5604F">
        <w:rPr>
          <w:lang w:val="en-CA"/>
        </w:rPr>
        <w:t xml:space="preserve">ing. Such separation of </w:t>
      </w:r>
      <w:r>
        <w:rPr>
          <w:lang w:val="en-CA"/>
        </w:rPr>
        <w:t xml:space="preserve">context coded bins </w:t>
      </w:r>
      <w:r w:rsidR="00D5604F">
        <w:rPr>
          <w:lang w:val="en-CA"/>
        </w:rPr>
        <w:t>and bypass coded bins can</w:t>
      </w:r>
      <w:r>
        <w:rPr>
          <w:lang w:val="en-CA"/>
        </w:rPr>
        <w:t xml:space="preserve"> improve </w:t>
      </w:r>
      <w:r w:rsidR="00D5604F">
        <w:rPr>
          <w:lang w:val="en-CA"/>
        </w:rPr>
        <w:t xml:space="preserve">the </w:t>
      </w:r>
      <w:r>
        <w:rPr>
          <w:lang w:val="en-CA"/>
        </w:rPr>
        <w:t xml:space="preserve">throughput within each line CG. </w:t>
      </w:r>
    </w:p>
    <w:p w14:paraId="4DC459B1" w14:textId="1CA7793C" w:rsidR="00A2140E" w:rsidRDefault="0019784D" w:rsidP="00913BEB">
      <w:pPr>
        <w:jc w:val="both"/>
      </w:pPr>
      <w:bookmarkStart w:id="436" w:name="_Hlk34168536"/>
      <w:r>
        <w:t>For slices with</w:t>
      </w:r>
      <w:r w:rsidRPr="000F0DBB">
        <w:t xml:space="preserve"> dual </w:t>
      </w:r>
      <w:r>
        <w:t xml:space="preserve">luma/chroma </w:t>
      </w:r>
      <w:r w:rsidRPr="000F0DBB">
        <w:t xml:space="preserve">tree, palette is applied on </w:t>
      </w:r>
      <w:r>
        <w:t>l</w:t>
      </w:r>
      <w:r w:rsidRPr="000F0DBB">
        <w:t xml:space="preserve">uma (Y component) and </w:t>
      </w:r>
      <w:r>
        <w:t>c</w:t>
      </w:r>
      <w:r w:rsidRPr="000F0DBB">
        <w:t>hroma (Cb and Cr components) separately</w:t>
      </w:r>
      <w:r w:rsidR="001A1AF0">
        <w:t>, with the luma palette entries containing only Y values and the chroma palette entries containing both Cb and Cr values</w:t>
      </w:r>
      <w:r w:rsidRPr="000F0DBB">
        <w:t xml:space="preserve">. </w:t>
      </w:r>
      <w:r>
        <w:t xml:space="preserve">For slices of single </w:t>
      </w:r>
      <w:r w:rsidRPr="000F0DBB">
        <w:t>tree, palette will be applied on Y, Cb, Cr components jointly</w:t>
      </w:r>
      <w:r>
        <w:t xml:space="preserve">, i.e., each entry in the palette contains </w:t>
      </w:r>
      <w:r w:rsidRPr="000F0DBB">
        <w:t>Y, Cb, Cr</w:t>
      </w:r>
      <w:r>
        <w:t xml:space="preserve"> values</w:t>
      </w:r>
      <w:r w:rsidR="001A1AF0">
        <w:t xml:space="preserve">, </w:t>
      </w:r>
      <w:bookmarkEnd w:id="436"/>
      <w:r w:rsidR="001A1AF0">
        <w:t xml:space="preserve">unless when a CU is coded using local dual tree, in which case </w:t>
      </w:r>
      <w:r w:rsidR="00A2140E">
        <w:t xml:space="preserve">coding of </w:t>
      </w:r>
      <w:r w:rsidR="00A10FD5">
        <w:t xml:space="preserve">luma and chroma </w:t>
      </w:r>
      <w:r w:rsidR="00A2140E">
        <w:t xml:space="preserve">is handled separately. In this case, if the corresponding luma or choma blocks are coded using palette mode, their </w:t>
      </w:r>
      <w:r w:rsidR="001A1AF0">
        <w:t>palette</w:t>
      </w:r>
      <w:r w:rsidR="00A10FD5">
        <w:t xml:space="preserve"> </w:t>
      </w:r>
      <w:r w:rsidR="00A2140E">
        <w:t xml:space="preserve">is </w:t>
      </w:r>
      <w:r w:rsidR="00A10FD5">
        <w:t>applie</w:t>
      </w:r>
      <w:r w:rsidR="00C76DA0">
        <w:t>d in a way similar to</w:t>
      </w:r>
      <w:r w:rsidR="00A10FD5">
        <w:t xml:space="preserve"> </w:t>
      </w:r>
      <w:r w:rsidR="00B56C96">
        <w:t>the dual tree case (t</w:t>
      </w:r>
      <w:r w:rsidR="00A2140E">
        <w:t xml:space="preserve">his is </w:t>
      </w:r>
      <w:r w:rsidR="00B56C96">
        <w:t xml:space="preserve">related to non-4:4:4 coding and will be </w:t>
      </w:r>
      <w:r w:rsidR="00A2140E">
        <w:t xml:space="preserve">further explained in </w:t>
      </w:r>
      <w:r w:rsidR="00A2140E">
        <w:fldChar w:fldCharType="begin"/>
      </w:r>
      <w:r w:rsidR="00A2140E">
        <w:instrText xml:space="preserve"> REF _Ref33691766 \r \h </w:instrText>
      </w:r>
      <w:r w:rsidR="00A2140E">
        <w:fldChar w:fldCharType="separate"/>
      </w:r>
      <w:r w:rsidR="003A61E2">
        <w:t>3.9.4.1</w:t>
      </w:r>
      <w:r w:rsidR="00A2140E">
        <w:fldChar w:fldCharType="end"/>
      </w:r>
      <w:r w:rsidR="00B56C96">
        <w:t>)</w:t>
      </w:r>
      <w:r w:rsidR="00A2140E">
        <w:t>.</w:t>
      </w:r>
    </w:p>
    <w:p w14:paraId="57D14AB8" w14:textId="73D111F3" w:rsidR="00A2140E" w:rsidRDefault="00B56C96" w:rsidP="00D5520A">
      <w:pPr>
        <w:jc w:val="both"/>
        <w:rPr>
          <w:szCs w:val="22"/>
          <w:lang w:val="en-CA"/>
        </w:rPr>
      </w:pPr>
      <w:r>
        <w:t>For slices coded with dual tree, t</w:t>
      </w:r>
      <w:r w:rsidR="00A2140E">
        <w:t xml:space="preserve">he </w:t>
      </w:r>
      <w:r>
        <w:t xml:space="preserve">maximum </w:t>
      </w:r>
      <w:r w:rsidR="00A2140E">
        <w:t xml:space="preserve">palette predictor </w:t>
      </w:r>
      <w:r>
        <w:t>size is 63, and the maximum palette table size for coding of the current CU is 31. For slices coded with dual tree, the maximum predictor and palette table sizes are halved, i.e., maximum predictor size is 31 and maximum table size is 15, for each of the luma palette and the chroma palette.</w:t>
      </w:r>
      <w:r w:rsidR="0019784D">
        <w:rPr>
          <w:szCs w:val="22"/>
          <w:lang w:val="en-CA"/>
        </w:rPr>
        <w:t>For deblocking, the palette coded block on the sides of a block boundary is not deblocked.</w:t>
      </w:r>
      <w:r w:rsidR="00F87233">
        <w:rPr>
          <w:szCs w:val="22"/>
          <w:lang w:val="en-CA"/>
        </w:rPr>
        <w:t xml:space="preserve"> </w:t>
      </w:r>
    </w:p>
    <w:p w14:paraId="74AECDA9" w14:textId="68A1D86C" w:rsidR="00A2140E" w:rsidRDefault="00A2140E" w:rsidP="00D250D7">
      <w:pPr>
        <w:pStyle w:val="Heading4"/>
        <w:rPr>
          <w:lang w:val="en-CA"/>
        </w:rPr>
      </w:pPr>
      <w:bookmarkStart w:id="437" w:name="_Ref33691766"/>
      <w:r>
        <w:rPr>
          <w:lang w:val="en-CA"/>
        </w:rPr>
        <w:t>Palette mode for non-4:4:4 content</w:t>
      </w:r>
      <w:bookmarkEnd w:id="437"/>
    </w:p>
    <w:p w14:paraId="23F88B1E" w14:textId="086ADC50" w:rsidR="00B56C96" w:rsidRPr="00B56C96" w:rsidRDefault="00B56C96" w:rsidP="00D250D7">
      <w:pPr>
        <w:rPr>
          <w:lang w:val="en-CA"/>
        </w:rPr>
      </w:pPr>
      <w:r>
        <w:rPr>
          <w:lang w:val="en-CA"/>
        </w:rPr>
        <w:t>Palette mode in VVC is supported for all chroma formats</w:t>
      </w:r>
      <w:r w:rsidR="009E01DA">
        <w:rPr>
          <w:lang w:val="en-CA"/>
        </w:rPr>
        <w:t xml:space="preserve"> in a s</w:t>
      </w:r>
      <w:r>
        <w:rPr>
          <w:lang w:val="en-CA"/>
        </w:rPr>
        <w:t>imilar</w:t>
      </w:r>
      <w:r w:rsidR="009E01DA">
        <w:rPr>
          <w:lang w:val="en-CA"/>
        </w:rPr>
        <w:t xml:space="preserve"> manner as </w:t>
      </w:r>
      <w:r>
        <w:rPr>
          <w:lang w:val="en-CA"/>
        </w:rPr>
        <w:t>the palette mode in HEVC SCC</w:t>
      </w:r>
      <w:r w:rsidR="009E01DA">
        <w:rPr>
          <w:lang w:val="en-CA"/>
        </w:rPr>
        <w:t xml:space="preserve">. For non-4:4:4 content, the following customization is applied: </w:t>
      </w:r>
    </w:p>
    <w:p w14:paraId="03312BFD" w14:textId="77777777" w:rsidR="009E01DA" w:rsidRDefault="009E01DA" w:rsidP="000613EB">
      <w:pPr>
        <w:pStyle w:val="ListParagraph"/>
        <w:numPr>
          <w:ilvl w:val="0"/>
          <w:numId w:val="61"/>
        </w:numPr>
      </w:pPr>
      <w:r>
        <w:t>W</w:t>
      </w:r>
      <w:r w:rsidR="00A2140E" w:rsidRPr="00D250D7">
        <w:t>hen signaling the escape value</w:t>
      </w:r>
      <w:r>
        <w:t>s</w:t>
      </w:r>
      <w:r w:rsidRPr="009E01DA">
        <w:t xml:space="preserve"> for a given sample position, if that sample position has </w:t>
      </w:r>
      <w:r>
        <w:t xml:space="preserve">only the </w:t>
      </w:r>
      <w:r w:rsidRPr="009E01DA">
        <w:t xml:space="preserve">luma component </w:t>
      </w:r>
      <w:r>
        <w:t xml:space="preserve">but not the chroma component due to chroma subsampling, then </w:t>
      </w:r>
      <w:r w:rsidRPr="009E01DA">
        <w:t xml:space="preserve">only </w:t>
      </w:r>
      <w:r>
        <w:t xml:space="preserve">the </w:t>
      </w:r>
      <w:r w:rsidR="00A2140E" w:rsidRPr="00D250D7">
        <w:t xml:space="preserve">luma </w:t>
      </w:r>
      <w:r>
        <w:t xml:space="preserve">escape </w:t>
      </w:r>
      <w:r w:rsidR="00A2140E" w:rsidRPr="00D250D7">
        <w:t>value is signaled</w:t>
      </w:r>
      <w:r>
        <w:t>. This is the same as in HEVC SCC.</w:t>
      </w:r>
    </w:p>
    <w:p w14:paraId="09A14755" w14:textId="77777777" w:rsidR="009E01DA" w:rsidRDefault="009E01DA" w:rsidP="000613EB">
      <w:pPr>
        <w:pStyle w:val="ListParagraph"/>
        <w:numPr>
          <w:ilvl w:val="0"/>
          <w:numId w:val="61"/>
        </w:numPr>
      </w:pPr>
      <w:r>
        <w:t>F</w:t>
      </w:r>
      <w:r w:rsidR="00A2140E" w:rsidRPr="00D250D7">
        <w:t>or a local dual tree block, the palette mode is applied to the block in</w:t>
      </w:r>
      <w:r w:rsidRPr="009E01DA">
        <w:t xml:space="preserve"> </w:t>
      </w:r>
      <w:r w:rsidR="00A2140E" w:rsidRPr="00D250D7">
        <w:t xml:space="preserve">the same way as the palette mode applied to a single tee block </w:t>
      </w:r>
      <w:r>
        <w:t xml:space="preserve">with two exceptions: </w:t>
      </w:r>
    </w:p>
    <w:p w14:paraId="2B6E50B6" w14:textId="69631519" w:rsidR="009E01DA" w:rsidRDefault="009E01DA" w:rsidP="00227BD1">
      <w:pPr>
        <w:pStyle w:val="ListParagraph"/>
        <w:numPr>
          <w:ilvl w:val="1"/>
          <w:numId w:val="61"/>
        </w:numPr>
      </w:pPr>
      <w:r w:rsidRPr="009E01DA">
        <w:t>T</w:t>
      </w:r>
      <w:r w:rsidR="00A2140E" w:rsidRPr="00D250D7">
        <w:t>he process of palette predictor update is slightly modified</w:t>
      </w:r>
      <w:r>
        <w:t xml:space="preserve"> as follows</w:t>
      </w:r>
      <w:r w:rsidR="00A2140E" w:rsidRPr="00D250D7">
        <w:t>. Since the local dual t</w:t>
      </w:r>
      <w:r w:rsidRPr="009E01DA">
        <w:t>ree block only contain</w:t>
      </w:r>
      <w:r w:rsidR="0052499B">
        <w:t>s</w:t>
      </w:r>
      <w:r w:rsidRPr="009E01DA">
        <w:t xml:space="preserve"> luma (or </w:t>
      </w:r>
      <w:r w:rsidR="00A2140E" w:rsidRPr="00D250D7">
        <w:t xml:space="preserve">chroma) component, the </w:t>
      </w:r>
      <w:r w:rsidR="0052499B">
        <w:t xml:space="preserve">predictor update process uses the signalled </w:t>
      </w:r>
      <w:r w:rsidR="00A2140E" w:rsidRPr="00D250D7">
        <w:t>value of luma</w:t>
      </w:r>
      <w:r w:rsidR="00A9766C">
        <w:t xml:space="preserve"> </w:t>
      </w:r>
      <w:r w:rsidR="00A2140E" w:rsidRPr="00D250D7">
        <w:t>(</w:t>
      </w:r>
      <w:r w:rsidR="00A9766C">
        <w:t xml:space="preserve">or </w:t>
      </w:r>
      <w:r w:rsidR="0052499B" w:rsidRPr="0052499B">
        <w:t>chroma) component</w:t>
      </w:r>
      <w:r w:rsidR="00A2140E" w:rsidRPr="00D250D7">
        <w:t xml:space="preserve"> and </w:t>
      </w:r>
      <w:r w:rsidR="0052499B">
        <w:t xml:space="preserve">fills the “missing” </w:t>
      </w:r>
      <w:r w:rsidR="0052499B" w:rsidRPr="00255EB5">
        <w:t>chroma</w:t>
      </w:r>
      <w:r w:rsidR="0052499B">
        <w:t xml:space="preserve"> </w:t>
      </w:r>
      <w:r w:rsidR="0052499B" w:rsidRPr="00255EB5">
        <w:t>(</w:t>
      </w:r>
      <w:r w:rsidR="0052499B">
        <w:t xml:space="preserve">or </w:t>
      </w:r>
      <w:r w:rsidR="0052499B" w:rsidRPr="00255EB5">
        <w:t xml:space="preserve">luma) component </w:t>
      </w:r>
      <w:r w:rsidR="0052499B">
        <w:t xml:space="preserve">by setting it to </w:t>
      </w:r>
      <w:r w:rsidR="00A2140E" w:rsidRPr="00D250D7">
        <w:t xml:space="preserve">a default value </w:t>
      </w:r>
      <w:r w:rsidR="00A9766C">
        <w:t xml:space="preserve">of </w:t>
      </w:r>
      <w:r w:rsidR="00A9766C" w:rsidRPr="0000056B">
        <w:t>(1</w:t>
      </w:r>
      <w:r w:rsidR="00A9766C" w:rsidRPr="009E01DA">
        <w:t xml:space="preserve"> &lt;&lt; (component bit depth - 1))</w:t>
      </w:r>
      <w:r w:rsidR="00A2140E" w:rsidRPr="00D250D7">
        <w:t xml:space="preserve">. </w:t>
      </w:r>
    </w:p>
    <w:p w14:paraId="32BB1531" w14:textId="540F0073" w:rsidR="009E01DA" w:rsidRPr="00D250D7" w:rsidRDefault="009E01DA" w:rsidP="00227BD1">
      <w:pPr>
        <w:pStyle w:val="ListParagraph"/>
        <w:numPr>
          <w:ilvl w:val="1"/>
          <w:numId w:val="61"/>
        </w:numPr>
      </w:pPr>
      <w:r>
        <w:t xml:space="preserve">The maximum palette predictor size is kept at 63 (since the slice is coded using single tree) but the maximum palette table size for the luma/chroma block is kept at 15 (since the block is </w:t>
      </w:r>
      <w:r w:rsidR="0052499B">
        <w:t xml:space="preserve">coded </w:t>
      </w:r>
      <w:r>
        <w:t>using separate palette)</w:t>
      </w:r>
      <w:r w:rsidR="0052499B">
        <w:t>.</w:t>
      </w:r>
    </w:p>
    <w:p w14:paraId="71B73AD4" w14:textId="6578A4D2" w:rsidR="00A2140E" w:rsidRPr="009E01DA" w:rsidRDefault="00A2140E" w:rsidP="00227BD1">
      <w:pPr>
        <w:pStyle w:val="ListParagraph"/>
        <w:numPr>
          <w:ilvl w:val="0"/>
          <w:numId w:val="61"/>
        </w:numPr>
      </w:pPr>
      <w:r w:rsidRPr="00D250D7">
        <w:t>For palette mode in monochrome format, the number of colour components in a palette coded block</w:t>
      </w:r>
      <w:r w:rsidR="006D4C45">
        <w:t xml:space="preserve"> is set</w:t>
      </w:r>
      <w:r w:rsidRPr="00D250D7">
        <w:t xml:space="preserve"> to 1 ins</w:t>
      </w:r>
      <w:r w:rsidR="006D4C45">
        <w:t>tead of 3</w:t>
      </w:r>
      <w:r w:rsidRPr="00D250D7">
        <w:t>.</w:t>
      </w:r>
    </w:p>
    <w:p w14:paraId="6BEC317A" w14:textId="788A91F0" w:rsidR="00A2140E" w:rsidRPr="00D250D7" w:rsidRDefault="00A2140E" w:rsidP="00D250D7">
      <w:pPr>
        <w:pStyle w:val="Heading4"/>
        <w:rPr>
          <w:szCs w:val="22"/>
        </w:rPr>
      </w:pPr>
      <w:r>
        <w:rPr>
          <w:lang w:val="en-CA"/>
        </w:rPr>
        <w:t xml:space="preserve">Encoder algorithm for palette mode </w:t>
      </w:r>
    </w:p>
    <w:p w14:paraId="27C73B45" w14:textId="6A3E041B" w:rsidR="00101B3B" w:rsidRDefault="005B7C9F" w:rsidP="00D5520A">
      <w:pPr>
        <w:jc w:val="both"/>
        <w:rPr>
          <w:szCs w:val="22"/>
          <w:lang w:val="en-CA"/>
        </w:rPr>
      </w:pPr>
      <w:r>
        <w:rPr>
          <w:szCs w:val="22"/>
          <w:lang w:val="en-CA"/>
        </w:rPr>
        <w:t xml:space="preserve">At the encoder side, the following steps are used to produce the palette </w:t>
      </w:r>
      <w:r w:rsidR="00101B3B">
        <w:rPr>
          <w:szCs w:val="22"/>
          <w:lang w:val="en-CA"/>
        </w:rPr>
        <w:t xml:space="preserve">table </w:t>
      </w:r>
      <w:r>
        <w:rPr>
          <w:szCs w:val="22"/>
          <w:lang w:val="en-CA"/>
        </w:rPr>
        <w:t xml:space="preserve">of the current CU </w:t>
      </w:r>
    </w:p>
    <w:p w14:paraId="33F75890" w14:textId="1E08A750" w:rsidR="00D5604F" w:rsidRPr="005079AC" w:rsidRDefault="00101B3B" w:rsidP="000613EB">
      <w:pPr>
        <w:pStyle w:val="ListParagraph"/>
        <w:numPr>
          <w:ilvl w:val="0"/>
          <w:numId w:val="59"/>
        </w:numPr>
        <w:rPr>
          <w:szCs w:val="22"/>
          <w:lang w:val="en-CA"/>
        </w:rPr>
      </w:pPr>
      <w:r w:rsidRPr="005079AC">
        <w:rPr>
          <w:szCs w:val="22"/>
          <w:lang w:val="en-CA"/>
        </w:rPr>
        <w:t xml:space="preserve">First, to derive the </w:t>
      </w:r>
      <w:r w:rsidR="00C15A4C" w:rsidRPr="005079AC">
        <w:rPr>
          <w:szCs w:val="22"/>
          <w:lang w:val="en-CA"/>
        </w:rPr>
        <w:t xml:space="preserve">initial </w:t>
      </w:r>
      <w:r w:rsidRPr="005079AC">
        <w:rPr>
          <w:szCs w:val="22"/>
          <w:lang w:val="en-CA"/>
        </w:rPr>
        <w:t xml:space="preserve">entries in the palette table of the current CU, </w:t>
      </w:r>
      <w:r w:rsidR="00C15A4C" w:rsidRPr="005079AC">
        <w:rPr>
          <w:szCs w:val="22"/>
          <w:lang w:val="en-CA"/>
        </w:rPr>
        <w:t>a simplified K-</w:t>
      </w:r>
      <w:r w:rsidRPr="005079AC">
        <w:rPr>
          <w:szCs w:val="22"/>
          <w:lang w:val="en-CA"/>
        </w:rPr>
        <w:t xml:space="preserve">means clustering is </w:t>
      </w:r>
      <w:r w:rsidR="00C15A4C" w:rsidRPr="005079AC">
        <w:rPr>
          <w:szCs w:val="22"/>
          <w:lang w:val="en-CA"/>
        </w:rPr>
        <w:t xml:space="preserve">applied. </w:t>
      </w:r>
      <w:r w:rsidR="00726433" w:rsidRPr="005079AC">
        <w:rPr>
          <w:szCs w:val="22"/>
          <w:lang w:val="en-CA"/>
        </w:rPr>
        <w:t xml:space="preserve">The palette table of the current CU is initialized as an empty table. </w:t>
      </w:r>
      <w:r w:rsidR="00C15A4C" w:rsidRPr="005079AC">
        <w:rPr>
          <w:szCs w:val="22"/>
          <w:lang w:val="en-CA"/>
        </w:rPr>
        <w:t>For each sample position in the CU, the SAD between this sample and each</w:t>
      </w:r>
      <w:r w:rsidRPr="005079AC">
        <w:rPr>
          <w:szCs w:val="22"/>
          <w:lang w:val="en-CA"/>
        </w:rPr>
        <w:t xml:space="preserve"> palette table</w:t>
      </w:r>
      <w:r w:rsidR="00C15A4C" w:rsidRPr="005079AC">
        <w:rPr>
          <w:szCs w:val="22"/>
          <w:lang w:val="en-CA"/>
        </w:rPr>
        <w:t xml:space="preserve"> entry is calculated and t</w:t>
      </w:r>
      <w:r w:rsidR="00C15A4C" w:rsidRPr="007A0686">
        <w:rPr>
          <w:szCs w:val="22"/>
          <w:lang w:val="en-CA"/>
        </w:rPr>
        <w:t>he minimum SAD among all palette table entries is obtained. If the minimum</w:t>
      </w:r>
      <w:r w:rsidRPr="007A0686">
        <w:rPr>
          <w:szCs w:val="22"/>
          <w:lang w:val="en-CA"/>
        </w:rPr>
        <w:t xml:space="preserve"> SAD is smaller than a pre-defined error limit</w:t>
      </w:r>
      <w:r w:rsidR="00C15A4C" w:rsidRPr="0096791A">
        <w:rPr>
          <w:szCs w:val="22"/>
          <w:lang w:val="en-CA"/>
        </w:rPr>
        <w:t>,</w:t>
      </w:r>
      <w:r w:rsidRPr="0096791A">
        <w:rPr>
          <w:szCs w:val="22"/>
          <w:lang w:val="en-CA"/>
        </w:rPr>
        <w:t xml:space="preserve"> errorLimit</w:t>
      </w:r>
      <w:r w:rsidR="00C15A4C" w:rsidRPr="0096791A">
        <w:rPr>
          <w:szCs w:val="22"/>
          <w:lang w:val="en-CA"/>
        </w:rPr>
        <w:t xml:space="preserve">, then the current sample is clustered </w:t>
      </w:r>
      <w:r w:rsidR="00C15A4C" w:rsidRPr="00A2140E">
        <w:rPr>
          <w:szCs w:val="22"/>
          <w:lang w:val="en-CA"/>
        </w:rPr>
        <w:t xml:space="preserve">together with the palette table entry with the minimum SAD. Otherwise, a new palette table </w:t>
      </w:r>
      <w:r w:rsidR="00C15A4C" w:rsidRPr="00A2140E">
        <w:rPr>
          <w:szCs w:val="22"/>
          <w:lang w:val="en-CA"/>
        </w:rPr>
        <w:lastRenderedPageBreak/>
        <w:t>entry</w:t>
      </w:r>
      <w:r w:rsidRPr="00A2140E">
        <w:rPr>
          <w:szCs w:val="22"/>
          <w:lang w:val="en-CA"/>
        </w:rPr>
        <w:t xml:space="preserve"> is </w:t>
      </w:r>
      <w:r w:rsidR="00C15A4C" w:rsidRPr="00A2140E">
        <w:rPr>
          <w:szCs w:val="22"/>
          <w:lang w:val="en-CA"/>
        </w:rPr>
        <w:t xml:space="preserve">created. </w:t>
      </w:r>
      <w:r w:rsidR="0010117A" w:rsidRPr="00A2140E">
        <w:rPr>
          <w:szCs w:val="22"/>
          <w:lang w:val="en-CA"/>
        </w:rPr>
        <w:t xml:space="preserve">The threshold errorLimit is QP-dependent and is retrieved from a look-up table </w:t>
      </w:r>
      <w:r w:rsidR="0010117A" w:rsidRPr="00B56C96">
        <w:rPr>
          <w:szCs w:val="22"/>
          <w:lang w:val="en-CA"/>
        </w:rPr>
        <w:t xml:space="preserve">containing 57 elements covering the entire QP range. </w:t>
      </w:r>
      <w:r w:rsidR="00726433" w:rsidRPr="00B56C96">
        <w:rPr>
          <w:szCs w:val="22"/>
          <w:lang w:val="en-CA"/>
        </w:rPr>
        <w:t>After all samples of the current CU have been processed, the initial palette entries are sorted according to the number of samples clustered together with each palette entry, and any entry after the 31</w:t>
      </w:r>
      <w:r w:rsidR="00726433" w:rsidRPr="00D250D7">
        <w:rPr>
          <w:szCs w:val="22"/>
          <w:vertAlign w:val="superscript"/>
          <w:lang w:val="en-CA"/>
        </w:rPr>
        <w:t>st</w:t>
      </w:r>
      <w:r w:rsidR="00726433" w:rsidRPr="005079AC">
        <w:rPr>
          <w:szCs w:val="22"/>
          <w:lang w:val="en-CA"/>
        </w:rPr>
        <w:t xml:space="preserve"> entry is discarded.</w:t>
      </w:r>
    </w:p>
    <w:p w14:paraId="0F0C4E9A" w14:textId="17FD1342" w:rsidR="00D5604F" w:rsidRPr="005079AC" w:rsidRDefault="0010117A" w:rsidP="000613EB">
      <w:pPr>
        <w:pStyle w:val="ListParagraph"/>
        <w:numPr>
          <w:ilvl w:val="0"/>
          <w:numId w:val="59"/>
        </w:numPr>
        <w:rPr>
          <w:szCs w:val="22"/>
          <w:lang w:val="en-CA"/>
        </w:rPr>
      </w:pPr>
      <w:r w:rsidRPr="005079AC">
        <w:rPr>
          <w:szCs w:val="22"/>
          <w:lang w:val="en-CA"/>
        </w:rPr>
        <w:t xml:space="preserve">In the second step, </w:t>
      </w:r>
      <w:r w:rsidR="00324FEE" w:rsidRPr="00D250D7">
        <w:rPr>
          <w:szCs w:val="22"/>
          <w:lang w:val="en-CA"/>
        </w:rPr>
        <w:t>the initial palette table colou</w:t>
      </w:r>
      <w:r w:rsidR="005079AC" w:rsidRPr="005079AC">
        <w:rPr>
          <w:szCs w:val="22"/>
          <w:lang w:val="en-CA"/>
        </w:rPr>
        <w:t xml:space="preserve">rs are adjusted by considering </w:t>
      </w:r>
      <w:r w:rsidR="00324FEE" w:rsidRPr="00D250D7">
        <w:rPr>
          <w:szCs w:val="22"/>
          <w:lang w:val="en-CA"/>
        </w:rPr>
        <w:t>two options:</w:t>
      </w:r>
      <w:r w:rsidRPr="005079AC">
        <w:rPr>
          <w:szCs w:val="22"/>
          <w:lang w:val="en-CA"/>
        </w:rPr>
        <w:t xml:space="preserve"> </w:t>
      </w:r>
      <w:r w:rsidR="00324FEE" w:rsidRPr="00D250D7">
        <w:rPr>
          <w:szCs w:val="22"/>
          <w:lang w:val="en-CA"/>
        </w:rPr>
        <w:t xml:space="preserve">using </w:t>
      </w:r>
      <w:r w:rsidRPr="005079AC">
        <w:rPr>
          <w:szCs w:val="22"/>
          <w:lang w:val="en-CA"/>
        </w:rPr>
        <w:t xml:space="preserve">the centroid of </w:t>
      </w:r>
      <w:r w:rsidR="005079AC" w:rsidRPr="005079AC">
        <w:rPr>
          <w:szCs w:val="22"/>
          <w:lang w:val="en-CA"/>
        </w:rPr>
        <w:t xml:space="preserve">each </w:t>
      </w:r>
      <w:r w:rsidRPr="005079AC">
        <w:rPr>
          <w:szCs w:val="22"/>
          <w:lang w:val="en-CA"/>
        </w:rPr>
        <w:t xml:space="preserve">cluster from step 1 or </w:t>
      </w:r>
      <w:r w:rsidR="00324FEE" w:rsidRPr="00D250D7">
        <w:rPr>
          <w:szCs w:val="22"/>
          <w:lang w:val="en-CA"/>
        </w:rPr>
        <w:t>using one of the palette colours in the palette predictor</w:t>
      </w:r>
      <w:r w:rsidR="005079AC">
        <w:rPr>
          <w:szCs w:val="22"/>
          <w:lang w:val="en-CA"/>
        </w:rPr>
        <w:t>. T</w:t>
      </w:r>
      <w:r w:rsidR="005079AC" w:rsidRPr="005079AC">
        <w:rPr>
          <w:szCs w:val="22"/>
          <w:lang w:val="en-CA"/>
        </w:rPr>
        <w:t xml:space="preserve">he option with lower rate-distortion cost is selected to be the final colours of the palette table. </w:t>
      </w:r>
      <w:r w:rsidR="007A0686">
        <w:rPr>
          <w:szCs w:val="22"/>
          <w:lang w:val="en-CA"/>
        </w:rPr>
        <w:t xml:space="preserve">If </w:t>
      </w:r>
      <w:r w:rsidR="007A0686" w:rsidRPr="007A0686">
        <w:rPr>
          <w:szCs w:val="22"/>
          <w:lang w:val="en-CA"/>
        </w:rPr>
        <w:t>a cluster has only a single sample and the corresponding palette entry is not in the palette predictor, the</w:t>
      </w:r>
      <w:r w:rsidR="007A0686">
        <w:rPr>
          <w:szCs w:val="22"/>
          <w:lang w:val="en-CA"/>
        </w:rPr>
        <w:t xml:space="preserve"> corresponding</w:t>
      </w:r>
      <w:r w:rsidR="007A0686" w:rsidRPr="007A0686">
        <w:rPr>
          <w:szCs w:val="22"/>
          <w:lang w:val="en-CA"/>
        </w:rPr>
        <w:t xml:space="preserve"> sample is converted to an escape symbol</w:t>
      </w:r>
      <w:r w:rsidR="007A0686">
        <w:rPr>
          <w:szCs w:val="22"/>
          <w:lang w:val="en-CA"/>
        </w:rPr>
        <w:t xml:space="preserve"> in the next step</w:t>
      </w:r>
      <w:r w:rsidR="007A0686" w:rsidRPr="007A0686">
        <w:rPr>
          <w:szCs w:val="22"/>
          <w:lang w:val="en-CA"/>
        </w:rPr>
        <w:t>.</w:t>
      </w:r>
    </w:p>
    <w:p w14:paraId="61D4741A" w14:textId="149C758E" w:rsidR="005079AC" w:rsidRPr="007A0686" w:rsidRDefault="005079AC" w:rsidP="000613EB">
      <w:pPr>
        <w:pStyle w:val="ListParagraph"/>
        <w:numPr>
          <w:ilvl w:val="0"/>
          <w:numId w:val="59"/>
        </w:numPr>
        <w:rPr>
          <w:szCs w:val="22"/>
          <w:lang w:val="en-CA"/>
        </w:rPr>
      </w:pPr>
      <w:r w:rsidRPr="005079AC">
        <w:rPr>
          <w:szCs w:val="22"/>
          <w:lang w:val="en-CA"/>
        </w:rPr>
        <w:t xml:space="preserve">A palette table thus generated contains some new entries from the centroids of the clusters in step 1, and some entries from the palette predictor. </w:t>
      </w:r>
      <w:r>
        <w:rPr>
          <w:szCs w:val="22"/>
          <w:lang w:val="en-CA"/>
        </w:rPr>
        <w:t>So this</w:t>
      </w:r>
      <w:r w:rsidRPr="005079AC">
        <w:rPr>
          <w:szCs w:val="22"/>
          <w:lang w:val="en-CA"/>
        </w:rPr>
        <w:t xml:space="preserve"> table is reordered again such that all new entries </w:t>
      </w:r>
      <w:r>
        <w:rPr>
          <w:szCs w:val="22"/>
          <w:lang w:val="en-CA"/>
        </w:rPr>
        <w:t xml:space="preserve">(i.e. the centroids) </w:t>
      </w:r>
      <w:r w:rsidRPr="005079AC">
        <w:rPr>
          <w:szCs w:val="22"/>
          <w:lang w:val="en-CA"/>
        </w:rPr>
        <w:t>are put at the beginning of the table</w:t>
      </w:r>
      <w:r>
        <w:rPr>
          <w:szCs w:val="22"/>
          <w:lang w:val="en-CA"/>
        </w:rPr>
        <w:t>, followed by entries from the palette predictor</w:t>
      </w:r>
      <w:r w:rsidRPr="005079AC">
        <w:rPr>
          <w:szCs w:val="22"/>
          <w:lang w:val="en-CA"/>
        </w:rPr>
        <w:t xml:space="preserve">. </w:t>
      </w:r>
    </w:p>
    <w:p w14:paraId="77B83CA9" w14:textId="0FABD104" w:rsidR="00C76DA0" w:rsidRDefault="005079AC" w:rsidP="00C76DA0">
      <w:pPr>
        <w:jc w:val="both"/>
        <w:rPr>
          <w:szCs w:val="22"/>
          <w:lang w:val="en-CA"/>
        </w:rPr>
      </w:pPr>
      <w:r>
        <w:rPr>
          <w:szCs w:val="22"/>
          <w:lang w:val="en-CA"/>
        </w:rPr>
        <w:t>Given the palette table of the current CU, the encoder</w:t>
      </w:r>
      <w:r w:rsidRPr="005079AC">
        <w:rPr>
          <w:szCs w:val="22"/>
          <w:lang w:val="en-CA"/>
        </w:rPr>
        <w:t xml:space="preserve"> </w:t>
      </w:r>
      <w:r>
        <w:rPr>
          <w:szCs w:val="22"/>
          <w:lang w:val="en-CA"/>
        </w:rPr>
        <w:t>selects</w:t>
      </w:r>
      <w:r w:rsidRPr="005079AC">
        <w:rPr>
          <w:szCs w:val="22"/>
          <w:lang w:val="en-CA"/>
        </w:rPr>
        <w:t xml:space="preserve"> the palette</w:t>
      </w:r>
      <w:r>
        <w:rPr>
          <w:szCs w:val="22"/>
          <w:lang w:val="en-CA"/>
        </w:rPr>
        <w:t xml:space="preserve"> index of each sample position in the CU. For each sample position, the encoder </w:t>
      </w:r>
      <w:r w:rsidRPr="005079AC">
        <w:rPr>
          <w:szCs w:val="22"/>
          <w:lang w:val="en-CA"/>
        </w:rPr>
        <w:t xml:space="preserve">checks </w:t>
      </w:r>
      <w:r>
        <w:rPr>
          <w:szCs w:val="22"/>
          <w:lang w:val="en-CA"/>
        </w:rPr>
        <w:t xml:space="preserve">the </w:t>
      </w:r>
      <w:r w:rsidRPr="005079AC">
        <w:rPr>
          <w:szCs w:val="22"/>
          <w:lang w:val="en-CA"/>
        </w:rPr>
        <w:t>RD cost of all index values</w:t>
      </w:r>
      <w:r w:rsidR="00C76DA0">
        <w:rPr>
          <w:szCs w:val="22"/>
          <w:lang w:val="en-CA"/>
        </w:rPr>
        <w:t xml:space="preserve"> corresponding to the palette table entries</w:t>
      </w:r>
      <w:r>
        <w:rPr>
          <w:szCs w:val="22"/>
          <w:lang w:val="en-CA"/>
        </w:rPr>
        <w:t>, as well as the index representing the escape symbol,</w:t>
      </w:r>
      <w:r w:rsidRPr="005079AC">
        <w:rPr>
          <w:szCs w:val="22"/>
          <w:lang w:val="en-CA"/>
        </w:rPr>
        <w:t xml:space="preserve"> and </w:t>
      </w:r>
      <w:r>
        <w:rPr>
          <w:szCs w:val="22"/>
          <w:lang w:val="en-CA"/>
        </w:rPr>
        <w:t>selects the index with the smallest RD cost</w:t>
      </w:r>
      <w:r w:rsidR="00C76DA0">
        <w:rPr>
          <w:szCs w:val="22"/>
          <w:lang w:val="en-CA"/>
        </w:rPr>
        <w:t xml:space="preserve"> using the following equation:</w:t>
      </w:r>
    </w:p>
    <w:p w14:paraId="41537EED" w14:textId="44DBF434" w:rsidR="00C76DA0" w:rsidRDefault="00C76DA0" w:rsidP="007A7C1C">
      <w:pPr>
        <w:jc w:val="right"/>
        <w:rPr>
          <w:szCs w:val="22"/>
          <w:lang w:val="en-CA"/>
        </w:rPr>
      </w:pPr>
      <w:r w:rsidRPr="00C76DA0">
        <w:rPr>
          <w:szCs w:val="22"/>
          <w:lang w:val="en-CA"/>
        </w:rPr>
        <w:t xml:space="preserve">RD cost = </w:t>
      </w:r>
      <w:r w:rsidR="000E0250" w:rsidRPr="00C76DA0">
        <w:rPr>
          <w:szCs w:val="22"/>
          <w:lang w:val="en-CA"/>
        </w:rPr>
        <w:t>distortion</w:t>
      </w:r>
      <w:r w:rsidR="000E0250">
        <w:rPr>
          <w:szCs w:val="22"/>
          <w:lang w:val="en-CA"/>
        </w:rPr>
        <w:t xml:space="preserve"> </w:t>
      </w:r>
      <w:r w:rsidR="000E0250" w:rsidRPr="00C76DA0">
        <w:rPr>
          <w:szCs w:val="22"/>
          <w:lang w:val="en-CA"/>
        </w:rPr>
        <w:t>×</w:t>
      </w:r>
      <w:r w:rsidR="000E0250">
        <w:rPr>
          <w:szCs w:val="22"/>
          <w:lang w:val="en-CA"/>
        </w:rPr>
        <w:t xml:space="preserve"> (isChroma? 0.8 : 1)</w:t>
      </w:r>
      <w:r w:rsidR="000E0250" w:rsidRPr="00C76DA0">
        <w:rPr>
          <w:szCs w:val="22"/>
          <w:lang w:val="en-CA"/>
        </w:rPr>
        <w:t xml:space="preserve"> + lambda × bypass coded bits</w:t>
      </w:r>
      <w:r w:rsidR="007A7C1C">
        <w:rPr>
          <w:rFonts w:eastAsiaTheme="minorEastAsia"/>
          <w:noProof/>
          <w:lang w:val="en-CA" w:eastAsia="ko-KR"/>
        </w:rPr>
        <w:tab/>
      </w:r>
      <w:r w:rsidR="007A7C1C">
        <w:rPr>
          <w:rFonts w:eastAsiaTheme="minorEastAsia"/>
          <w:noProof/>
          <w:lang w:val="en-CA" w:eastAsia="ko-KR"/>
        </w:rPr>
        <w:tab/>
      </w:r>
      <w:r w:rsidR="007A7C1C">
        <w:rPr>
          <w:rFonts w:eastAsiaTheme="minorEastAsia"/>
          <w:noProof/>
          <w:lang w:val="en-CA" w:eastAsia="ko-KR"/>
        </w:rPr>
        <w:tab/>
      </w:r>
      <w:r w:rsidR="007A7C1C">
        <w:rPr>
          <w:rFonts w:eastAsiaTheme="minorEastAsia" w:hint="eastAsia"/>
          <w:noProof/>
          <w:lang w:val="en-CA" w:eastAsia="ko-KR"/>
        </w:rPr>
        <w:t>(3-</w:t>
      </w:r>
      <w:r w:rsidR="007A7C1C" w:rsidRPr="000F2223">
        <w:rPr>
          <w:noProof/>
          <w:szCs w:val="22"/>
          <w:lang w:val="en-CA"/>
        </w:rPr>
        <w:fldChar w:fldCharType="begin"/>
      </w:r>
      <w:r w:rsidR="007A7C1C" w:rsidRPr="005330A7">
        <w:rPr>
          <w:noProof/>
          <w:szCs w:val="22"/>
          <w:lang w:val="en-CA"/>
        </w:rPr>
        <w:instrText xml:space="preserve"> SEQ Eq \* MERGEFORMAT </w:instrText>
      </w:r>
      <w:r w:rsidR="007A7C1C" w:rsidRPr="000F2223">
        <w:rPr>
          <w:noProof/>
          <w:szCs w:val="22"/>
          <w:lang w:val="en-CA"/>
        </w:rPr>
        <w:fldChar w:fldCharType="separate"/>
      </w:r>
      <w:r w:rsidR="003A61E2">
        <w:rPr>
          <w:noProof/>
          <w:szCs w:val="22"/>
          <w:lang w:val="en-CA"/>
        </w:rPr>
        <w:t>87</w:t>
      </w:r>
      <w:r w:rsidR="007A7C1C" w:rsidRPr="000F2223">
        <w:rPr>
          <w:noProof/>
          <w:szCs w:val="22"/>
          <w:lang w:val="en-CA"/>
        </w:rPr>
        <w:fldChar w:fldCharType="end"/>
      </w:r>
      <w:r w:rsidR="007A7C1C">
        <w:rPr>
          <w:noProof/>
          <w:szCs w:val="22"/>
          <w:lang w:val="en-CA"/>
        </w:rPr>
        <w:t>)</w:t>
      </w:r>
    </w:p>
    <w:p w14:paraId="1DD2D45A" w14:textId="3865095E" w:rsidR="00AD58B0" w:rsidRDefault="00AD58B0" w:rsidP="00AD58B0">
      <w:pPr>
        <w:jc w:val="both"/>
        <w:rPr>
          <w:szCs w:val="22"/>
          <w:lang w:val="en-CA"/>
        </w:rPr>
      </w:pPr>
      <w:r>
        <w:rPr>
          <w:szCs w:val="22"/>
          <w:lang w:val="en-CA"/>
        </w:rPr>
        <w:t>A</w:t>
      </w:r>
      <w:r w:rsidRPr="00C76DA0">
        <w:rPr>
          <w:szCs w:val="22"/>
          <w:lang w:val="en-CA"/>
        </w:rPr>
        <w:t xml:space="preserve">fter deciding the index </w:t>
      </w:r>
      <w:r>
        <w:rPr>
          <w:szCs w:val="22"/>
          <w:lang w:val="en-CA"/>
        </w:rPr>
        <w:t xml:space="preserve">map of the current CU, each entry in </w:t>
      </w:r>
      <w:r w:rsidRPr="00C76DA0">
        <w:rPr>
          <w:szCs w:val="22"/>
          <w:lang w:val="en-CA"/>
        </w:rPr>
        <w:t>the palette table is checked</w:t>
      </w:r>
      <w:r>
        <w:rPr>
          <w:szCs w:val="22"/>
          <w:lang w:val="en-CA"/>
        </w:rPr>
        <w:t xml:space="preserve"> to see if it is used by at least one sample position in the CU. Any unused </w:t>
      </w:r>
      <w:r w:rsidRPr="00C76DA0">
        <w:rPr>
          <w:szCs w:val="22"/>
          <w:lang w:val="en-CA"/>
        </w:rPr>
        <w:t xml:space="preserve">palette entry </w:t>
      </w:r>
      <w:r>
        <w:rPr>
          <w:szCs w:val="22"/>
          <w:lang w:val="en-CA"/>
        </w:rPr>
        <w:t xml:space="preserve">will be removed. </w:t>
      </w:r>
    </w:p>
    <w:p w14:paraId="7DD9DD38" w14:textId="33D56369" w:rsidR="00C4658D" w:rsidRPr="00D250D7" w:rsidRDefault="00C76DA0" w:rsidP="00DC29A9">
      <w:pPr>
        <w:jc w:val="both"/>
        <w:rPr>
          <w:szCs w:val="22"/>
        </w:rPr>
      </w:pPr>
      <w:r>
        <w:rPr>
          <w:szCs w:val="22"/>
          <w:lang w:val="en-CA"/>
        </w:rPr>
        <w:t xml:space="preserve">After the index map of the current CU is decided, </w:t>
      </w:r>
      <w:r w:rsidRPr="00C76DA0">
        <w:rPr>
          <w:szCs w:val="22"/>
          <w:lang w:val="en-CA"/>
        </w:rPr>
        <w:t xml:space="preserve">trellis RD optimization </w:t>
      </w:r>
      <w:r>
        <w:rPr>
          <w:szCs w:val="22"/>
          <w:lang w:val="en-CA"/>
        </w:rPr>
        <w:t xml:space="preserve">is applied </w:t>
      </w:r>
      <w:r w:rsidRPr="00C76DA0">
        <w:rPr>
          <w:szCs w:val="22"/>
          <w:lang w:val="en-CA"/>
        </w:rPr>
        <w:t xml:space="preserve">to find </w:t>
      </w:r>
      <w:r w:rsidR="004B0459">
        <w:rPr>
          <w:szCs w:val="22"/>
          <w:lang w:val="en-CA"/>
        </w:rPr>
        <w:t xml:space="preserve">the </w:t>
      </w:r>
      <w:r w:rsidRPr="00C76DA0">
        <w:rPr>
          <w:szCs w:val="22"/>
          <w:lang w:val="en-CA"/>
        </w:rPr>
        <w:t xml:space="preserve">best </w:t>
      </w:r>
      <w:r>
        <w:rPr>
          <w:szCs w:val="22"/>
          <w:lang w:val="en-CA"/>
        </w:rPr>
        <w:t>value</w:t>
      </w:r>
      <w:r w:rsidR="004B0459">
        <w:rPr>
          <w:szCs w:val="22"/>
          <w:lang w:val="en-CA"/>
        </w:rPr>
        <w:t>s</w:t>
      </w:r>
      <w:r>
        <w:rPr>
          <w:szCs w:val="22"/>
          <w:lang w:val="en-CA"/>
        </w:rPr>
        <w:t xml:space="preserve"> of </w:t>
      </w:r>
      <w:r w:rsidR="004B0459">
        <w:rPr>
          <w:szCs w:val="22"/>
          <w:lang w:val="en-CA"/>
        </w:rPr>
        <w:t xml:space="preserve">run_copy_flag and run type </w:t>
      </w:r>
      <w:r w:rsidRPr="00C76DA0">
        <w:rPr>
          <w:szCs w:val="22"/>
          <w:lang w:val="en-CA"/>
        </w:rPr>
        <w:t xml:space="preserve">for each </w:t>
      </w:r>
      <w:r w:rsidR="004B0459">
        <w:rPr>
          <w:szCs w:val="22"/>
          <w:lang w:val="en-CA"/>
        </w:rPr>
        <w:t xml:space="preserve">sample </w:t>
      </w:r>
      <w:r w:rsidRPr="00C76DA0">
        <w:rPr>
          <w:szCs w:val="22"/>
          <w:lang w:val="en-CA"/>
        </w:rPr>
        <w:t>position</w:t>
      </w:r>
      <w:r>
        <w:rPr>
          <w:szCs w:val="22"/>
          <w:lang w:val="en-CA"/>
        </w:rPr>
        <w:t xml:space="preserve"> by comparing the RD cost of </w:t>
      </w:r>
      <w:r w:rsidR="004B0459">
        <w:rPr>
          <w:szCs w:val="22"/>
          <w:lang w:val="en-CA"/>
        </w:rPr>
        <w:t xml:space="preserve">three options: </w:t>
      </w:r>
      <w:r w:rsidRPr="00C76DA0">
        <w:rPr>
          <w:szCs w:val="22"/>
          <w:lang w:val="en-CA"/>
        </w:rPr>
        <w:t xml:space="preserve">same as </w:t>
      </w:r>
      <w:r>
        <w:rPr>
          <w:szCs w:val="22"/>
          <w:lang w:val="en-CA"/>
        </w:rPr>
        <w:t xml:space="preserve">the </w:t>
      </w:r>
      <w:r w:rsidRPr="00C76DA0">
        <w:rPr>
          <w:szCs w:val="22"/>
          <w:lang w:val="en-CA"/>
        </w:rPr>
        <w:t>previous</w:t>
      </w:r>
      <w:r>
        <w:rPr>
          <w:szCs w:val="22"/>
          <w:lang w:val="en-CA"/>
        </w:rPr>
        <w:t>ly scanned position</w:t>
      </w:r>
      <w:r w:rsidRPr="00C76DA0">
        <w:rPr>
          <w:szCs w:val="22"/>
          <w:lang w:val="en-CA"/>
        </w:rPr>
        <w:t xml:space="preserve">, </w:t>
      </w:r>
      <w:r w:rsidR="00236EE8">
        <w:rPr>
          <w:szCs w:val="22"/>
          <w:lang w:val="en-CA"/>
        </w:rPr>
        <w:t>run type COPY_ABOVE, or run type INDEX</w:t>
      </w:r>
      <w:r w:rsidR="00C4658D">
        <w:rPr>
          <w:szCs w:val="22"/>
        </w:rPr>
        <w:t xml:space="preserve">. When calculating the SAD values, sample values are scaled down to 8 bits, unless the CU is coded in lossless mode, in which case the actual input bit depth is used to calculate the SAD. Further, in the case of lossless coding, only rate is used in the rate-distortion optimization steps mentioned above (because lossless coding incurs no distortion). </w:t>
      </w:r>
    </w:p>
    <w:p w14:paraId="2F5A9AC5" w14:textId="4B401A8D" w:rsidR="003343F0" w:rsidRDefault="003343F0" w:rsidP="00D250D7">
      <w:pPr>
        <w:pStyle w:val="Heading3"/>
        <w:rPr>
          <w:lang w:val="en-CA"/>
        </w:rPr>
      </w:pPr>
      <w:bookmarkStart w:id="438" w:name="_Toc58175154"/>
      <w:r w:rsidRPr="00F87233">
        <w:rPr>
          <w:lang w:val="en-CA"/>
        </w:rPr>
        <w:t>Adaptive color transform</w:t>
      </w:r>
      <w:bookmarkEnd w:id="438"/>
    </w:p>
    <w:p w14:paraId="41F039F4" w14:textId="70E23785" w:rsidR="003343F0" w:rsidRDefault="003343F0" w:rsidP="00CA7357">
      <w:pPr>
        <w:jc w:val="both"/>
        <w:rPr>
          <w:bCs/>
          <w:szCs w:val="22"/>
        </w:rPr>
      </w:pPr>
      <w:r w:rsidRPr="00E10726">
        <w:t xml:space="preserve">In HEVC SCC extension, adaptive color transform (ACT) was applied to </w:t>
      </w:r>
      <w:r>
        <w:t xml:space="preserve">reduce the </w:t>
      </w:r>
      <w:r w:rsidRPr="00E10726">
        <w:t xml:space="preserve">redundancy between three color components in 444 chroma format. The ACT </w:t>
      </w:r>
      <w:r>
        <w:t>is</w:t>
      </w:r>
      <w:r w:rsidRPr="00E10726">
        <w:t xml:space="preserve"> </w:t>
      </w:r>
      <w:r>
        <w:t xml:space="preserve">also </w:t>
      </w:r>
      <w:r w:rsidRPr="00E10726">
        <w:t xml:space="preserve">adopted into the VVC standard </w:t>
      </w:r>
      <w:r>
        <w:t xml:space="preserve">to enhance the coding efficiency of 444 </w:t>
      </w:r>
      <w:r w:rsidRPr="00E10726">
        <w:t>chroma format</w:t>
      </w:r>
      <w:r>
        <w:t xml:space="preserve"> coding</w:t>
      </w:r>
      <w:r w:rsidRPr="00E10726">
        <w:t>. Same as in HEVC</w:t>
      </w:r>
      <w:r>
        <w:t xml:space="preserve"> SCC</w:t>
      </w:r>
      <w:r w:rsidRPr="00E10726">
        <w:t xml:space="preserve">, the ACT performs in-loop color space conversion in the prediction residual domain </w:t>
      </w:r>
      <w:r>
        <w:t>by adaptively converting the residuals from the input color space t</w:t>
      </w:r>
      <w:r w:rsidR="009500F7">
        <w:t>o</w:t>
      </w:r>
      <w:r>
        <w:t xml:space="preserve"> YCgCo space. </w:t>
      </w:r>
      <w:r w:rsidR="00423D87">
        <w:fldChar w:fldCharType="begin"/>
      </w:r>
      <w:r w:rsidR="00423D87">
        <w:instrText xml:space="preserve"> REF _Ref24288221 \h </w:instrText>
      </w:r>
      <w:r w:rsidR="00423D87">
        <w:fldChar w:fldCharType="separate"/>
      </w:r>
      <w:r w:rsidR="003A61E2">
        <w:t xml:space="preserve">Figure </w:t>
      </w:r>
      <w:r w:rsidR="003A61E2">
        <w:rPr>
          <w:noProof/>
        </w:rPr>
        <w:t>61</w:t>
      </w:r>
      <w:r w:rsidR="00423D87">
        <w:fldChar w:fldCharType="end"/>
      </w:r>
      <w:r w:rsidR="00423D87">
        <w:t xml:space="preserve"> </w:t>
      </w:r>
      <w:r>
        <w:rPr>
          <w:szCs w:val="22"/>
          <w:lang w:val="en-CA"/>
        </w:rPr>
        <w:t xml:space="preserve">illustrates the decoding flowchart with the ACT being applied. Two color spaces are adaptively selected </w:t>
      </w:r>
      <w:r>
        <w:t>by signaling one ACT flag at CU level. When the flag is equal to one, the residuals of the CU are coded in th</w:t>
      </w:r>
      <w:r w:rsidR="009500F7">
        <w:t>e</w:t>
      </w:r>
      <w:r>
        <w:t xml:space="preserve"> YCgCo space; otherwise, the residuals of the CU are coded in the original color space. </w:t>
      </w:r>
      <w:r>
        <w:rPr>
          <w:bCs/>
          <w:szCs w:val="22"/>
        </w:rPr>
        <w:t>Additionally, same as the HEVC ACT design, for inter and IB</w:t>
      </w:r>
      <w:r w:rsidR="009500F7">
        <w:rPr>
          <w:bCs/>
          <w:szCs w:val="22"/>
        </w:rPr>
        <w:t>c</w:t>
      </w:r>
      <w:r>
        <w:rPr>
          <w:bCs/>
          <w:szCs w:val="22"/>
        </w:rPr>
        <w:t xml:space="preserve"> CUs, the ACT is only enabled when there is at least one non-zero coefficient in the CU. For intr</w:t>
      </w:r>
      <w:r w:rsidR="009500F7">
        <w:rPr>
          <w:bCs/>
          <w:szCs w:val="22"/>
        </w:rPr>
        <w:t>a</w:t>
      </w:r>
      <w:r>
        <w:rPr>
          <w:bCs/>
          <w:szCs w:val="22"/>
        </w:rPr>
        <w:t xml:space="preserve"> CUs, the ACT is only enabled when chroma components select the same intra prediction mode of luma component, i.e., DM mode.</w:t>
      </w:r>
    </w:p>
    <w:p w14:paraId="37EC1CEF" w14:textId="77777777" w:rsidR="003343F0" w:rsidRDefault="003343F0" w:rsidP="00CA7357">
      <w:pPr>
        <w:jc w:val="center"/>
        <w:rPr>
          <w:lang w:val="en-CA"/>
        </w:rPr>
      </w:pPr>
      <w:r>
        <w:rPr>
          <w:noProof/>
          <w:szCs w:val="22"/>
          <w:lang w:eastAsia="zh-CN"/>
        </w:rPr>
        <w:lastRenderedPageBreak/>
        <w:drawing>
          <wp:inline distT="0" distB="0" distL="0" distR="0" wp14:anchorId="0A7BD1DA" wp14:editId="4B2E5EED">
            <wp:extent cx="4830792" cy="2187314"/>
            <wp:effectExtent l="0" t="0" r="8255"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83159" cy="2211025"/>
                    </a:xfrm>
                    <a:prstGeom prst="rect">
                      <a:avLst/>
                    </a:prstGeom>
                    <a:noFill/>
                  </pic:spPr>
                </pic:pic>
              </a:graphicData>
            </a:graphic>
          </wp:inline>
        </w:drawing>
      </w:r>
    </w:p>
    <w:p w14:paraId="781EC7C0" w14:textId="32E9FB85" w:rsidR="003343F0" w:rsidRPr="000F0DBB" w:rsidRDefault="003343F0" w:rsidP="00CD45EA">
      <w:pPr>
        <w:pStyle w:val="Caption"/>
        <w:spacing w:before="136"/>
      </w:pPr>
      <w:bookmarkStart w:id="439" w:name="_Ref24288221"/>
      <w:r>
        <w:t xml:space="preserve">Figure </w:t>
      </w:r>
      <w:r w:rsidR="008C0A6C">
        <w:rPr>
          <w:noProof/>
        </w:rPr>
        <w:fldChar w:fldCharType="begin"/>
      </w:r>
      <w:r w:rsidR="008C0A6C">
        <w:rPr>
          <w:noProof/>
        </w:rPr>
        <w:instrText xml:space="preserve"> SEQ Figure \* ARABIC </w:instrText>
      </w:r>
      <w:r w:rsidR="008C0A6C">
        <w:rPr>
          <w:noProof/>
        </w:rPr>
        <w:fldChar w:fldCharType="separate"/>
      </w:r>
      <w:r w:rsidR="003A61E2">
        <w:rPr>
          <w:noProof/>
        </w:rPr>
        <w:t>61</w:t>
      </w:r>
      <w:r w:rsidR="008C0A6C">
        <w:rPr>
          <w:noProof/>
        </w:rPr>
        <w:fldChar w:fldCharType="end"/>
      </w:r>
      <w:bookmarkEnd w:id="439"/>
      <w:r w:rsidRPr="001F5C56">
        <w:t>:</w:t>
      </w:r>
      <w:r>
        <w:t xml:space="preserve"> Decoding flowchart with ACT</w:t>
      </w:r>
    </w:p>
    <w:p w14:paraId="4FE2032A" w14:textId="7770279B" w:rsidR="003343F0" w:rsidRPr="000B52DA" w:rsidRDefault="003343F0" w:rsidP="00D250D7">
      <w:pPr>
        <w:pStyle w:val="Heading4"/>
        <w:rPr>
          <w:lang w:val="en-CA"/>
        </w:rPr>
      </w:pPr>
      <w:r w:rsidRPr="000B52DA">
        <w:rPr>
          <w:lang w:val="en-CA"/>
        </w:rPr>
        <w:t>ACT mode</w:t>
      </w:r>
    </w:p>
    <w:p w14:paraId="2CA04A2F" w14:textId="02259841" w:rsidR="003343F0" w:rsidRDefault="00826EB9" w:rsidP="00CA7357">
      <w:pPr>
        <w:jc w:val="both"/>
        <w:rPr>
          <w:szCs w:val="22"/>
          <w:lang w:val="en-CA"/>
        </w:rPr>
      </w:pPr>
      <w:r>
        <w:rPr>
          <w:rFonts w:hint="eastAsia"/>
          <w:szCs w:val="24"/>
          <w:lang w:eastAsia="zh-CN"/>
        </w:rPr>
        <w:t xml:space="preserve">In HEVC SCC extension, </w:t>
      </w:r>
      <w:r>
        <w:rPr>
          <w:szCs w:val="24"/>
          <w:lang w:eastAsia="zh-CN"/>
        </w:rPr>
        <w:t xml:space="preserve">the </w:t>
      </w:r>
      <w:r>
        <w:rPr>
          <w:rFonts w:hint="eastAsia"/>
          <w:szCs w:val="24"/>
          <w:lang w:eastAsia="zh-CN"/>
        </w:rPr>
        <w:t>ACT support</w:t>
      </w:r>
      <w:r>
        <w:rPr>
          <w:szCs w:val="24"/>
          <w:lang w:eastAsia="zh-CN"/>
        </w:rPr>
        <w:t>s</w:t>
      </w:r>
      <w:r>
        <w:rPr>
          <w:rFonts w:hint="eastAsia"/>
          <w:szCs w:val="24"/>
          <w:lang w:eastAsia="zh-CN"/>
        </w:rPr>
        <w:t xml:space="preserve"> both </w:t>
      </w:r>
      <w:r>
        <w:rPr>
          <w:szCs w:val="24"/>
          <w:lang w:eastAsia="zh-CN"/>
        </w:rPr>
        <w:t xml:space="preserve">lossless </w:t>
      </w:r>
      <w:r>
        <w:rPr>
          <w:rFonts w:hint="eastAsia"/>
          <w:szCs w:val="24"/>
          <w:lang w:eastAsia="zh-CN"/>
        </w:rPr>
        <w:t>and lossy coding</w:t>
      </w:r>
      <w:r>
        <w:rPr>
          <w:szCs w:val="24"/>
          <w:lang w:eastAsia="zh-CN"/>
        </w:rPr>
        <w:t xml:space="preserve"> b</w:t>
      </w:r>
      <w:r>
        <w:rPr>
          <w:rFonts w:hint="eastAsia"/>
          <w:szCs w:val="24"/>
          <w:lang w:eastAsia="zh-CN"/>
        </w:rPr>
        <w:t xml:space="preserve">ased on </w:t>
      </w:r>
      <w:r>
        <w:rPr>
          <w:szCs w:val="24"/>
          <w:lang w:eastAsia="zh-CN"/>
        </w:rPr>
        <w:t>lossless flag (i.e.,</w:t>
      </w:r>
      <w:r w:rsidRPr="00E37D8B">
        <w:rPr>
          <w:szCs w:val="24"/>
          <w:lang w:eastAsia="zh-CN"/>
        </w:rPr>
        <w:t>cu_transquant_bypass_flag</w:t>
      </w:r>
      <w:r>
        <w:rPr>
          <w:szCs w:val="24"/>
          <w:lang w:eastAsia="zh-CN"/>
        </w:rPr>
        <w:t>)</w:t>
      </w:r>
      <w:r>
        <w:rPr>
          <w:rFonts w:hint="eastAsia"/>
          <w:szCs w:val="24"/>
          <w:lang w:eastAsia="zh-CN"/>
        </w:rPr>
        <w:t>.</w:t>
      </w:r>
      <w:r>
        <w:rPr>
          <w:szCs w:val="24"/>
          <w:lang w:eastAsia="zh-CN"/>
        </w:rPr>
        <w:t xml:space="preserve"> </w:t>
      </w:r>
      <w:r>
        <w:rPr>
          <w:szCs w:val="24"/>
          <w:lang w:val="en-CA" w:eastAsia="zh-CN"/>
        </w:rPr>
        <w:t xml:space="preserve">However, </w:t>
      </w:r>
      <w:r>
        <w:rPr>
          <w:rFonts w:hint="eastAsia"/>
          <w:szCs w:val="24"/>
          <w:lang w:val="en-CA" w:eastAsia="zh-CN"/>
        </w:rPr>
        <w:t xml:space="preserve">there is no </w:t>
      </w:r>
      <w:r>
        <w:rPr>
          <w:szCs w:val="24"/>
          <w:lang w:val="en-CA" w:eastAsia="zh-CN"/>
        </w:rPr>
        <w:t xml:space="preserve">flag </w:t>
      </w:r>
      <w:r>
        <w:rPr>
          <w:szCs w:val="24"/>
          <w:lang w:eastAsia="zh-CN"/>
        </w:rPr>
        <w:t>signa</w:t>
      </w:r>
      <w:r w:rsidR="006B1AF9">
        <w:rPr>
          <w:szCs w:val="24"/>
          <w:lang w:eastAsia="zh-CN"/>
        </w:rPr>
        <w:t>l</w:t>
      </w:r>
      <w:r>
        <w:rPr>
          <w:szCs w:val="24"/>
          <w:lang w:eastAsia="zh-CN"/>
        </w:rPr>
        <w:t>led</w:t>
      </w:r>
      <w:r>
        <w:rPr>
          <w:rFonts w:hint="eastAsia"/>
          <w:szCs w:val="24"/>
          <w:lang w:eastAsia="zh-CN"/>
        </w:rPr>
        <w:t xml:space="preserve"> </w:t>
      </w:r>
      <w:r>
        <w:rPr>
          <w:rFonts w:hint="eastAsia"/>
          <w:szCs w:val="24"/>
          <w:lang w:val="en-CA" w:eastAsia="zh-CN"/>
        </w:rPr>
        <w:t>in the bitstream to indicate whether lossy or lossless coding</w:t>
      </w:r>
      <w:r>
        <w:rPr>
          <w:szCs w:val="24"/>
          <w:lang w:val="en-CA" w:eastAsia="zh-CN"/>
        </w:rPr>
        <w:t xml:space="preserve"> is applied.</w:t>
      </w:r>
      <w:r>
        <w:rPr>
          <w:rFonts w:hint="eastAsia"/>
          <w:szCs w:val="24"/>
          <w:lang w:val="en-CA" w:eastAsia="zh-CN"/>
        </w:rPr>
        <w:t xml:space="preserve"> </w:t>
      </w:r>
      <w:r>
        <w:rPr>
          <w:szCs w:val="24"/>
          <w:lang w:val="en-CA" w:eastAsia="zh-CN"/>
        </w:rPr>
        <w:t>Therefore, YCgCo-R transform is applied as ACT to support both lossy and lossless cases.</w:t>
      </w:r>
      <w:r>
        <w:rPr>
          <w:rFonts w:hint="eastAsia"/>
          <w:szCs w:val="24"/>
          <w:lang w:val="en-CA" w:eastAsia="zh-CN"/>
        </w:rPr>
        <w:t xml:space="preserve"> T</w:t>
      </w:r>
      <w:r w:rsidRPr="00037DD8">
        <w:rPr>
          <w:szCs w:val="24"/>
          <w:lang w:val="en-CA" w:eastAsia="zh-CN"/>
        </w:rPr>
        <w:t xml:space="preserve">he </w:t>
      </w:r>
      <w:r>
        <w:rPr>
          <w:rFonts w:hint="eastAsia"/>
          <w:szCs w:val="24"/>
          <w:lang w:val="en-CA" w:eastAsia="zh-CN"/>
        </w:rPr>
        <w:t xml:space="preserve">YCgCo-R </w:t>
      </w:r>
      <w:r w:rsidRPr="00037DD8">
        <w:rPr>
          <w:szCs w:val="24"/>
          <w:lang w:val="en-CA" w:eastAsia="zh-CN"/>
        </w:rPr>
        <w:t xml:space="preserve">reversible </w:t>
      </w:r>
      <w:r>
        <w:rPr>
          <w:szCs w:val="24"/>
          <w:lang w:val="en-CA" w:eastAsia="zh-CN"/>
        </w:rPr>
        <w:t>colour</w:t>
      </w:r>
      <w:r w:rsidRPr="00037DD8">
        <w:rPr>
          <w:szCs w:val="24"/>
          <w:lang w:val="en-CA" w:eastAsia="zh-CN"/>
        </w:rPr>
        <w:t xml:space="preserve"> </w:t>
      </w:r>
      <w:r>
        <w:rPr>
          <w:szCs w:val="24"/>
          <w:lang w:val="en-CA" w:eastAsia="zh-CN"/>
        </w:rPr>
        <w:t>transform</w:t>
      </w:r>
      <w:r>
        <w:rPr>
          <w:rFonts w:hint="eastAsia"/>
          <w:szCs w:val="24"/>
          <w:lang w:val="en-CA" w:eastAsia="zh-CN"/>
        </w:rPr>
        <w:t xml:space="preserve"> is shown </w:t>
      </w:r>
      <w:r>
        <w:rPr>
          <w:szCs w:val="24"/>
          <w:lang w:val="en-CA" w:eastAsia="zh-CN"/>
        </w:rPr>
        <w:t xml:space="preserve">as </w:t>
      </w:r>
      <w:r>
        <w:rPr>
          <w:rFonts w:hint="eastAsia"/>
          <w:szCs w:val="24"/>
          <w:lang w:val="en-CA" w:eastAsia="zh-CN"/>
        </w:rPr>
        <w:t>below.</w:t>
      </w:r>
    </w:p>
    <w:p w14:paraId="69FB7A29" w14:textId="77777777" w:rsidR="00826EB9" w:rsidRDefault="00826EB9" w:rsidP="00CA7357">
      <w:pPr>
        <w:jc w:val="both"/>
        <w:rPr>
          <w:szCs w:val="22"/>
          <w:lang w:val="en-CA"/>
        </w:rPr>
      </w:pPr>
    </w:p>
    <w:tbl>
      <w:tblPr>
        <w:tblStyle w:val="TableGrid"/>
        <w:tblW w:w="94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40"/>
        <w:gridCol w:w="828"/>
      </w:tblGrid>
      <w:tr w:rsidR="003343F0" w14:paraId="04E7D636" w14:textId="77777777" w:rsidTr="002049F2">
        <w:trPr>
          <w:trHeight w:val="129"/>
        </w:trPr>
        <w:tc>
          <w:tcPr>
            <w:tcW w:w="8640" w:type="dxa"/>
            <w:vAlign w:val="center"/>
            <w:hideMark/>
          </w:tcPr>
          <w:tbl>
            <w:tblPr>
              <w:tblStyle w:val="TableGrid"/>
              <w:tblW w:w="0" w:type="auto"/>
              <w:tblInd w:w="828" w:type="dxa"/>
              <w:tblLayout w:type="fixed"/>
              <w:tblLook w:val="04A0" w:firstRow="1" w:lastRow="0" w:firstColumn="1" w:lastColumn="0" w:noHBand="0" w:noVBand="1"/>
            </w:tblPr>
            <w:tblGrid>
              <w:gridCol w:w="3420"/>
              <w:gridCol w:w="3690"/>
            </w:tblGrid>
            <w:tr w:rsidR="00826EB9" w:rsidRPr="00037DD8" w14:paraId="2AF337AB" w14:textId="77777777" w:rsidTr="004973D2">
              <w:tc>
                <w:tcPr>
                  <w:tcW w:w="3420" w:type="dxa"/>
                </w:tcPr>
                <w:p w14:paraId="50491BFC" w14:textId="77777777" w:rsidR="00826EB9" w:rsidRPr="009F409D" w:rsidRDefault="00826EB9" w:rsidP="004973D2">
                  <w:pPr>
                    <w:rPr>
                      <w:rFonts w:eastAsia="SimSun"/>
                      <w:sz w:val="20"/>
                      <w:szCs w:val="24"/>
                      <w:lang w:val="en-CA" w:eastAsia="zh-CN"/>
                    </w:rPr>
                  </w:pPr>
                  <w:r w:rsidRPr="009F409D">
                    <w:rPr>
                      <w:rFonts w:eastAsia="SimSun"/>
                      <w:sz w:val="20"/>
                      <w:szCs w:val="24"/>
                      <w:lang w:val="en-CA" w:eastAsia="zh-CN"/>
                    </w:rPr>
                    <w:t>Forward Conversion: GBR to YCgCo</w:t>
                  </w:r>
                </w:p>
              </w:tc>
              <w:tc>
                <w:tcPr>
                  <w:tcW w:w="3690" w:type="dxa"/>
                </w:tcPr>
                <w:p w14:paraId="1FC385DD" w14:textId="77777777" w:rsidR="00826EB9" w:rsidRPr="009F409D" w:rsidRDefault="00826EB9" w:rsidP="004973D2">
                  <w:pPr>
                    <w:rPr>
                      <w:rFonts w:eastAsia="SimSun"/>
                      <w:sz w:val="20"/>
                      <w:szCs w:val="24"/>
                      <w:lang w:val="en-CA" w:eastAsia="zh-CN"/>
                    </w:rPr>
                  </w:pPr>
                  <w:r w:rsidRPr="009F409D">
                    <w:rPr>
                      <w:rFonts w:eastAsia="SimSun"/>
                      <w:sz w:val="20"/>
                      <w:szCs w:val="24"/>
                      <w:lang w:val="en-CA" w:eastAsia="zh-CN"/>
                    </w:rPr>
                    <w:t>Backward Conversion: YCgCo to GBR</w:t>
                  </w:r>
                </w:p>
              </w:tc>
            </w:tr>
            <w:tr w:rsidR="00826EB9" w:rsidRPr="00037DD8" w14:paraId="50943F8E" w14:textId="77777777" w:rsidTr="004973D2">
              <w:tc>
                <w:tcPr>
                  <w:tcW w:w="3420" w:type="dxa"/>
                </w:tcPr>
                <w:p w14:paraId="4FAB606E" w14:textId="73259F79" w:rsidR="00826EB9" w:rsidRPr="009F409D" w:rsidRDefault="00826EB9" w:rsidP="004973D2">
                  <w:pPr>
                    <w:rPr>
                      <w:rFonts w:eastAsia="SimSun"/>
                      <w:sz w:val="20"/>
                      <w:szCs w:val="24"/>
                      <w:lang w:val="en-CA" w:eastAsia="zh-CN"/>
                    </w:rPr>
                  </w:pPr>
                  <w:r w:rsidRPr="009F409D">
                    <w:rPr>
                      <w:rFonts w:eastAsia="SimSun"/>
                      <w:sz w:val="20"/>
                      <w:szCs w:val="24"/>
                      <w:lang w:val="en-CA" w:eastAsia="zh-CN"/>
                    </w:rPr>
                    <w:t>Co = R-B;</w:t>
                  </w:r>
                </w:p>
                <w:p w14:paraId="7C9F3679" w14:textId="5B33E24E" w:rsidR="00826EB9" w:rsidRPr="009F409D" w:rsidRDefault="00826EB9" w:rsidP="004973D2">
                  <w:pPr>
                    <w:rPr>
                      <w:rFonts w:eastAsia="SimSun"/>
                      <w:sz w:val="20"/>
                      <w:szCs w:val="24"/>
                      <w:lang w:val="en-CA" w:eastAsia="zh-CN"/>
                    </w:rPr>
                  </w:pPr>
                  <w:r w:rsidRPr="009F409D">
                    <w:rPr>
                      <w:rFonts w:eastAsia="SimSun"/>
                      <w:sz w:val="20"/>
                      <w:szCs w:val="24"/>
                      <w:lang w:val="en-CA" w:eastAsia="zh-CN"/>
                    </w:rPr>
                    <w:t>t = B + (Co&gt;&gt;1);</w:t>
                  </w:r>
                </w:p>
                <w:p w14:paraId="02F9A9FC" w14:textId="423F2D0E" w:rsidR="00826EB9" w:rsidRPr="009F409D" w:rsidRDefault="00826EB9" w:rsidP="004973D2">
                  <w:pPr>
                    <w:rPr>
                      <w:rFonts w:eastAsia="SimSun"/>
                      <w:sz w:val="20"/>
                      <w:szCs w:val="24"/>
                      <w:lang w:val="en-CA" w:eastAsia="zh-CN"/>
                    </w:rPr>
                  </w:pPr>
                  <w:r w:rsidRPr="009F409D">
                    <w:rPr>
                      <w:rFonts w:eastAsia="SimSun"/>
                      <w:sz w:val="20"/>
                      <w:szCs w:val="24"/>
                      <w:lang w:val="en-CA" w:eastAsia="zh-CN"/>
                    </w:rPr>
                    <w:t>Cg = G – t;</w:t>
                  </w:r>
                </w:p>
                <w:p w14:paraId="3EFADCEC" w14:textId="7E1A4332" w:rsidR="00826EB9" w:rsidRPr="009F409D" w:rsidRDefault="00826EB9" w:rsidP="004973D2">
                  <w:pPr>
                    <w:rPr>
                      <w:rFonts w:eastAsia="SimSun"/>
                      <w:sz w:val="20"/>
                      <w:szCs w:val="24"/>
                      <w:lang w:val="en-CA" w:eastAsia="zh-CN"/>
                    </w:rPr>
                  </w:pPr>
                  <w:r w:rsidRPr="009F409D">
                    <w:rPr>
                      <w:rFonts w:eastAsia="SimSun"/>
                      <w:sz w:val="20"/>
                      <w:szCs w:val="24"/>
                      <w:lang w:val="en-CA" w:eastAsia="zh-CN"/>
                    </w:rPr>
                    <w:t>Y = t + (Cg&gt;&gt;1);</w:t>
                  </w:r>
                </w:p>
              </w:tc>
              <w:tc>
                <w:tcPr>
                  <w:tcW w:w="3690" w:type="dxa"/>
                </w:tcPr>
                <w:p w14:paraId="38FA224D" w14:textId="77777777" w:rsidR="00826EB9" w:rsidRPr="009F409D" w:rsidRDefault="00826EB9" w:rsidP="004973D2">
                  <w:pPr>
                    <w:rPr>
                      <w:rFonts w:eastAsia="SimSun"/>
                      <w:sz w:val="20"/>
                      <w:szCs w:val="24"/>
                      <w:lang w:val="en-CA" w:eastAsia="zh-CN"/>
                    </w:rPr>
                  </w:pPr>
                  <w:r w:rsidRPr="009F409D">
                    <w:rPr>
                      <w:rFonts w:eastAsia="SimSun"/>
                      <w:sz w:val="20"/>
                      <w:szCs w:val="24"/>
                      <w:lang w:val="en-CA" w:eastAsia="zh-CN"/>
                    </w:rPr>
                    <w:t>t = Y – (Cg&gt;&gt;1)</w:t>
                  </w:r>
                </w:p>
                <w:p w14:paraId="6F02C946" w14:textId="77777777" w:rsidR="00826EB9" w:rsidRPr="009F409D" w:rsidRDefault="00826EB9" w:rsidP="004973D2">
                  <w:pPr>
                    <w:rPr>
                      <w:rFonts w:eastAsia="SimSun"/>
                      <w:sz w:val="20"/>
                      <w:szCs w:val="24"/>
                      <w:lang w:val="en-CA" w:eastAsia="zh-CN"/>
                    </w:rPr>
                  </w:pPr>
                  <w:r w:rsidRPr="009F409D">
                    <w:rPr>
                      <w:rFonts w:eastAsia="SimSun"/>
                      <w:sz w:val="20"/>
                      <w:szCs w:val="24"/>
                      <w:lang w:val="en-CA" w:eastAsia="zh-CN"/>
                    </w:rPr>
                    <w:t>G =  Cg + t</w:t>
                  </w:r>
                </w:p>
                <w:p w14:paraId="58F07272" w14:textId="77777777" w:rsidR="00826EB9" w:rsidRPr="009F409D" w:rsidRDefault="00826EB9" w:rsidP="004973D2">
                  <w:pPr>
                    <w:rPr>
                      <w:rFonts w:eastAsia="SimSun"/>
                      <w:sz w:val="20"/>
                      <w:szCs w:val="24"/>
                      <w:lang w:val="en-CA" w:eastAsia="zh-CN"/>
                    </w:rPr>
                  </w:pPr>
                  <w:r w:rsidRPr="009F409D">
                    <w:rPr>
                      <w:rFonts w:eastAsia="SimSun"/>
                      <w:sz w:val="20"/>
                      <w:szCs w:val="24"/>
                      <w:lang w:val="en-CA" w:eastAsia="zh-CN"/>
                    </w:rPr>
                    <w:t>B = t – (Co&gt;&gt;1)</w:t>
                  </w:r>
                </w:p>
                <w:p w14:paraId="1B636E89" w14:textId="77777777" w:rsidR="00826EB9" w:rsidRPr="009F409D" w:rsidRDefault="00826EB9" w:rsidP="004973D2">
                  <w:pPr>
                    <w:rPr>
                      <w:rFonts w:eastAsia="SimSun"/>
                      <w:sz w:val="20"/>
                      <w:szCs w:val="24"/>
                      <w:lang w:val="en-CA" w:eastAsia="zh-CN"/>
                    </w:rPr>
                  </w:pPr>
                  <w:r w:rsidRPr="009F409D">
                    <w:rPr>
                      <w:rFonts w:eastAsia="SimSun"/>
                      <w:sz w:val="20"/>
                      <w:szCs w:val="24"/>
                      <w:lang w:val="en-CA" w:eastAsia="zh-CN"/>
                    </w:rPr>
                    <w:t>R = Co + B</w:t>
                  </w:r>
                </w:p>
              </w:tc>
            </w:tr>
          </w:tbl>
          <w:p w14:paraId="1C4AC471" w14:textId="15DF85AA" w:rsidR="003343F0" w:rsidRDefault="003343F0" w:rsidP="00CD45EA">
            <w:pPr>
              <w:spacing w:after="240"/>
              <w:jc w:val="center"/>
              <w:rPr>
                <w:rFonts w:ascii="Times New Roman" w:hAnsi="Times New Roman"/>
              </w:rPr>
            </w:pPr>
          </w:p>
        </w:tc>
        <w:tc>
          <w:tcPr>
            <w:tcW w:w="828" w:type="dxa"/>
            <w:vAlign w:val="center"/>
            <w:hideMark/>
          </w:tcPr>
          <w:p w14:paraId="7B5EF4F2" w14:textId="45343985" w:rsidR="003343F0" w:rsidRPr="00424219" w:rsidRDefault="003343F0" w:rsidP="00CD45EA">
            <w:pPr>
              <w:spacing w:after="240"/>
              <w:rPr>
                <w:rFonts w:ascii="Times New Roman" w:hAnsi="Times New Roman"/>
              </w:rPr>
            </w:pPr>
            <w:bookmarkStart w:id="440" w:name="_Hlk58179345"/>
            <w:r w:rsidRPr="00424219">
              <w:rPr>
                <w:rFonts w:ascii="Times New Roman" w:hAnsi="Times New Roman"/>
              </w:rPr>
              <w:t>(</w:t>
            </w:r>
            <w:r w:rsidRPr="00424219">
              <w:rPr>
                <w:rFonts w:ascii="Times New Roman" w:eastAsiaTheme="minorEastAsia" w:hAnsi="Times New Roman"/>
                <w:noProof/>
                <w:lang w:val="en-CA" w:eastAsia="ko-KR"/>
              </w:rPr>
              <w:t>3-</w:t>
            </w:r>
            <w:r w:rsidRPr="00424219">
              <w:rPr>
                <w:noProof/>
                <w:lang w:val="en-CA"/>
              </w:rPr>
              <w:fldChar w:fldCharType="begin"/>
            </w:r>
            <w:r w:rsidRPr="00424219">
              <w:rPr>
                <w:rFonts w:ascii="Times New Roman" w:hAnsi="Times New Roman"/>
                <w:noProof/>
                <w:lang w:val="en-CA"/>
              </w:rPr>
              <w:instrText xml:space="preserve"> SEQ Eq \* MERGEFORMAT </w:instrText>
            </w:r>
            <w:r w:rsidRPr="00424219">
              <w:rPr>
                <w:noProof/>
                <w:lang w:val="en-CA"/>
              </w:rPr>
              <w:fldChar w:fldCharType="separate"/>
            </w:r>
            <w:r w:rsidR="003A61E2">
              <w:rPr>
                <w:rFonts w:ascii="Times New Roman" w:hAnsi="Times New Roman"/>
                <w:noProof/>
                <w:lang w:val="en-CA"/>
              </w:rPr>
              <w:t>88</w:t>
            </w:r>
            <w:r w:rsidRPr="00424219">
              <w:rPr>
                <w:noProof/>
                <w:lang w:val="en-CA"/>
              </w:rPr>
              <w:fldChar w:fldCharType="end"/>
            </w:r>
            <w:r w:rsidRPr="00424219">
              <w:rPr>
                <w:rFonts w:ascii="Times New Roman" w:hAnsi="Times New Roman"/>
              </w:rPr>
              <w:t>)</w:t>
            </w:r>
            <w:bookmarkEnd w:id="440"/>
          </w:p>
        </w:tc>
      </w:tr>
    </w:tbl>
    <w:p w14:paraId="4D11977B" w14:textId="5DC08D5D" w:rsidR="003343F0" w:rsidRDefault="00826EB9" w:rsidP="00CA7357">
      <w:pPr>
        <w:jc w:val="both"/>
        <w:rPr>
          <w:lang w:eastAsia="zh-CN"/>
        </w:rPr>
      </w:pPr>
      <w:r>
        <w:t>Since</w:t>
      </w:r>
      <w:r w:rsidR="003343F0">
        <w:t xml:space="preserve"> the </w:t>
      </w:r>
      <w:r>
        <w:rPr>
          <w:szCs w:val="24"/>
          <w:lang w:val="en-CA" w:eastAsia="zh-CN"/>
        </w:rPr>
        <w:t>YCgCo-R transform</w:t>
      </w:r>
      <w:r w:rsidR="003343F0">
        <w:t xml:space="preserve"> are not normalized. To </w:t>
      </w:r>
      <w:r w:rsidR="003343F0" w:rsidRPr="00C40A57">
        <w:t>compensate the dynamic range change of residuals signals before and after color transform, the QP adjustments of (</w:t>
      </w:r>
      <w:r w:rsidR="001303C4">
        <w:rPr>
          <w:lang w:val="en-CA" w:eastAsia="zh-CN"/>
        </w:rPr>
        <w:t>−</w:t>
      </w:r>
      <w:r w:rsidR="003343F0" w:rsidRPr="00C40A57">
        <w:t xml:space="preserve">5, </w:t>
      </w:r>
      <w:r w:rsidR="006151B2">
        <w:rPr>
          <w:lang w:val="en-CA" w:eastAsia="zh-CN"/>
        </w:rPr>
        <w:t>1</w:t>
      </w:r>
      <w:r w:rsidR="003343F0" w:rsidRPr="00C40A57">
        <w:t xml:space="preserve">, </w:t>
      </w:r>
      <w:r w:rsidR="006151B2">
        <w:rPr>
          <w:lang w:val="en-CA" w:eastAsia="zh-CN"/>
        </w:rPr>
        <w:t>3</w:t>
      </w:r>
      <w:r w:rsidR="003343F0" w:rsidRPr="00C40A57">
        <w:t>) are applied to the transform residuals</w:t>
      </w:r>
      <w:r w:rsidR="003343F0">
        <w:t xml:space="preserve"> of Y, Cg and Co components, respectively</w:t>
      </w:r>
      <w:r w:rsidR="003343F0" w:rsidRPr="00C40A57">
        <w:t>.</w:t>
      </w:r>
      <w:r w:rsidR="003343F0">
        <w:t xml:space="preserve"> </w:t>
      </w:r>
      <w:r w:rsidR="003343F0">
        <w:rPr>
          <w:lang w:eastAsia="zh-CN"/>
        </w:rPr>
        <w:t>The adjusted quantization parameter only affects the quantization and inverse quantization of the residuals in the CU. For other coding processes (such as deblocking), original QP is still applied.</w:t>
      </w:r>
    </w:p>
    <w:p w14:paraId="36ED1690" w14:textId="7ED96427" w:rsidR="003343F0" w:rsidRDefault="003343F0" w:rsidP="00D5520A">
      <w:pPr>
        <w:jc w:val="both"/>
      </w:pPr>
      <w:r w:rsidRPr="00B4606F">
        <w:t xml:space="preserve">Additionally, because the forward and inverse color transforms need to access the residuals of all three components, </w:t>
      </w:r>
      <w:r>
        <w:t>the</w:t>
      </w:r>
      <w:r w:rsidRPr="00B4606F">
        <w:t xml:space="preserve"> ACT mode is</w:t>
      </w:r>
      <w:r>
        <w:t xml:space="preserve"> always</w:t>
      </w:r>
      <w:r w:rsidRPr="00B4606F">
        <w:t xml:space="preserve"> disabled for separate-tree partition and ISP </w:t>
      </w:r>
      <w:r>
        <w:t xml:space="preserve">mode </w:t>
      </w:r>
      <w:r w:rsidRPr="00B4606F">
        <w:t xml:space="preserve">where </w:t>
      </w:r>
      <w:r w:rsidR="009500F7">
        <w:t>the prediction block size of different color component is different</w:t>
      </w:r>
      <w:r w:rsidRPr="00B4606F">
        <w:t>.</w:t>
      </w:r>
      <w:r w:rsidR="00995A19">
        <w:t xml:space="preserve"> T</w:t>
      </w:r>
      <w:r w:rsidR="00995A19" w:rsidRPr="00CC4744">
        <w:t>ransform skip (TS) and block differential pulse coded modulation (BDPCM)</w:t>
      </w:r>
      <w:r w:rsidR="00995A19">
        <w:t>, which</w:t>
      </w:r>
      <w:r w:rsidR="00995A19" w:rsidRPr="00CC4744">
        <w:t xml:space="preserve"> </w:t>
      </w:r>
      <w:r w:rsidR="00995A19">
        <w:t>are</w:t>
      </w:r>
      <w:r w:rsidR="00995A19" w:rsidRPr="00CC4744">
        <w:t xml:space="preserve"> extended to </w:t>
      </w:r>
      <w:r w:rsidR="00995A19">
        <w:t>code</w:t>
      </w:r>
      <w:r w:rsidR="00995A19" w:rsidRPr="00CC4744">
        <w:t xml:space="preserve"> chroma residuals,</w:t>
      </w:r>
      <w:r w:rsidR="00995A19">
        <w:t xml:space="preserve"> are also enabled</w:t>
      </w:r>
      <w:r w:rsidR="00995A19" w:rsidRPr="00CC4744">
        <w:t xml:space="preserve"> when the ACT is applied,</w:t>
      </w:r>
    </w:p>
    <w:p w14:paraId="408753BA" w14:textId="77777777" w:rsidR="003343F0" w:rsidRDefault="003343F0" w:rsidP="00D250D7">
      <w:pPr>
        <w:pStyle w:val="Heading4"/>
        <w:rPr>
          <w:lang w:val="en-CA"/>
        </w:rPr>
      </w:pPr>
      <w:r w:rsidRPr="000B52DA">
        <w:rPr>
          <w:lang w:val="en-CA"/>
        </w:rPr>
        <w:t xml:space="preserve">ACT </w:t>
      </w:r>
      <w:r>
        <w:rPr>
          <w:lang w:val="en-CA"/>
        </w:rPr>
        <w:t>fast encoding algorithms</w:t>
      </w:r>
    </w:p>
    <w:p w14:paraId="22A3D001" w14:textId="2B019768" w:rsidR="003343F0" w:rsidRDefault="003343F0" w:rsidP="00CA7357">
      <w:pPr>
        <w:jc w:val="both"/>
        <w:rPr>
          <w:lang w:eastAsia="zh-CN"/>
        </w:rPr>
      </w:pPr>
      <w:r>
        <w:rPr>
          <w:lang w:eastAsia="zh-CN"/>
        </w:rPr>
        <w:t xml:space="preserve">To avoid </w:t>
      </w:r>
      <w:r w:rsidR="003849B3">
        <w:rPr>
          <w:lang w:eastAsia="zh-CN"/>
        </w:rPr>
        <w:t xml:space="preserve">brutal R-D search </w:t>
      </w:r>
      <w:r>
        <w:rPr>
          <w:lang w:eastAsia="zh-CN"/>
        </w:rPr>
        <w:t xml:space="preserve">in both </w:t>
      </w:r>
      <w:r>
        <w:rPr>
          <w:rFonts w:hint="eastAsia"/>
          <w:lang w:eastAsia="zh-CN"/>
        </w:rPr>
        <w:t xml:space="preserve">the original </w:t>
      </w:r>
      <w:r>
        <w:rPr>
          <w:lang w:eastAsia="zh-CN"/>
        </w:rPr>
        <w:t>and converted color spaces, the following fast encoding algorithms</w:t>
      </w:r>
      <w:r w:rsidRPr="00441CF8">
        <w:rPr>
          <w:rFonts w:hint="eastAsia"/>
          <w:lang w:eastAsia="zh-CN"/>
        </w:rPr>
        <w:t xml:space="preserve"> are </w:t>
      </w:r>
      <w:r>
        <w:rPr>
          <w:lang w:eastAsia="zh-CN"/>
        </w:rPr>
        <w:t xml:space="preserve">applied in </w:t>
      </w:r>
      <w:r w:rsidR="003849B3">
        <w:rPr>
          <w:lang w:eastAsia="zh-CN"/>
        </w:rPr>
        <w:t xml:space="preserve">the </w:t>
      </w:r>
      <w:r>
        <w:rPr>
          <w:lang w:eastAsia="zh-CN"/>
        </w:rPr>
        <w:t xml:space="preserve">VTM </w:t>
      </w:r>
      <w:r w:rsidR="00D65FCE">
        <w:rPr>
          <w:lang w:eastAsia="zh-CN"/>
        </w:rPr>
        <w:t xml:space="preserve">reference software </w:t>
      </w:r>
      <w:r>
        <w:rPr>
          <w:lang w:eastAsia="zh-CN"/>
        </w:rPr>
        <w:t>to reduce the encoder complexity when the ACT is enabled.</w:t>
      </w:r>
    </w:p>
    <w:p w14:paraId="016F6A25" w14:textId="78F118E9" w:rsidR="003343F0" w:rsidRDefault="003343F0" w:rsidP="000613EB">
      <w:pPr>
        <w:numPr>
          <w:ilvl w:val="0"/>
          <w:numId w:val="49"/>
        </w:numPr>
        <w:jc w:val="both"/>
        <w:rPr>
          <w:lang w:eastAsia="zh-CN"/>
        </w:rPr>
      </w:pPr>
      <w:r>
        <w:rPr>
          <w:lang w:eastAsia="zh-CN"/>
        </w:rPr>
        <w:t>T</w:t>
      </w:r>
      <w:r w:rsidRPr="00441CF8">
        <w:rPr>
          <w:rFonts w:hint="eastAsia"/>
          <w:lang w:eastAsia="zh-CN"/>
        </w:rPr>
        <w:t xml:space="preserve">he order of </w:t>
      </w:r>
      <w:r>
        <w:rPr>
          <w:lang w:eastAsia="zh-CN"/>
        </w:rPr>
        <w:t>RD checking of enabling/disabling</w:t>
      </w:r>
      <w:r w:rsidRPr="00441CF8">
        <w:rPr>
          <w:rFonts w:hint="eastAsia"/>
          <w:lang w:eastAsia="zh-CN"/>
        </w:rPr>
        <w:t xml:space="preserve"> </w:t>
      </w:r>
      <w:r>
        <w:rPr>
          <w:lang w:eastAsia="zh-CN"/>
        </w:rPr>
        <w:t>ACT is dependent on the original color space of input video</w:t>
      </w:r>
      <w:r w:rsidRPr="00441CF8">
        <w:rPr>
          <w:rFonts w:hint="eastAsia"/>
          <w:lang w:eastAsia="zh-CN"/>
        </w:rPr>
        <w:t xml:space="preserve">. </w:t>
      </w:r>
      <w:r w:rsidRPr="00441CF8">
        <w:rPr>
          <w:lang w:eastAsia="zh-CN"/>
        </w:rPr>
        <w:t>F</w:t>
      </w:r>
      <w:r w:rsidRPr="00441CF8">
        <w:rPr>
          <w:rFonts w:hint="eastAsia"/>
          <w:lang w:eastAsia="zh-CN"/>
        </w:rPr>
        <w:t xml:space="preserve">or RGB </w:t>
      </w:r>
      <w:r>
        <w:rPr>
          <w:lang w:eastAsia="zh-CN"/>
        </w:rPr>
        <w:t>videos</w:t>
      </w:r>
      <w:r w:rsidRPr="00441CF8">
        <w:rPr>
          <w:rFonts w:hint="eastAsia"/>
          <w:lang w:eastAsia="zh-CN"/>
        </w:rPr>
        <w:t xml:space="preserve">, the </w:t>
      </w:r>
      <w:r>
        <w:rPr>
          <w:lang w:eastAsia="zh-CN"/>
        </w:rPr>
        <w:t>RD</w:t>
      </w:r>
      <w:r w:rsidRPr="00441CF8">
        <w:rPr>
          <w:rFonts w:hint="eastAsia"/>
          <w:lang w:eastAsia="zh-CN"/>
        </w:rPr>
        <w:t xml:space="preserve"> cost </w:t>
      </w:r>
      <w:r>
        <w:rPr>
          <w:lang w:eastAsia="zh-CN"/>
        </w:rPr>
        <w:t>of</w:t>
      </w:r>
      <w:r w:rsidRPr="00441CF8">
        <w:rPr>
          <w:rFonts w:hint="eastAsia"/>
          <w:lang w:eastAsia="zh-CN"/>
        </w:rPr>
        <w:t xml:space="preserve"> </w:t>
      </w:r>
      <w:r>
        <w:rPr>
          <w:lang w:eastAsia="zh-CN"/>
        </w:rPr>
        <w:t>ACT</w:t>
      </w:r>
      <w:r w:rsidRPr="00441CF8">
        <w:rPr>
          <w:rFonts w:hint="eastAsia"/>
          <w:lang w:eastAsia="zh-CN"/>
        </w:rPr>
        <w:t xml:space="preserve"> </w:t>
      </w:r>
      <w:r w:rsidR="00206C33">
        <w:rPr>
          <w:lang w:eastAsia="zh-CN"/>
        </w:rPr>
        <w:t xml:space="preserve">mode </w:t>
      </w:r>
      <w:r w:rsidRPr="00441CF8">
        <w:rPr>
          <w:rFonts w:hint="eastAsia"/>
          <w:lang w:eastAsia="zh-CN"/>
        </w:rPr>
        <w:t xml:space="preserve">is </w:t>
      </w:r>
      <w:r>
        <w:rPr>
          <w:lang w:eastAsia="zh-CN"/>
        </w:rPr>
        <w:t>checked</w:t>
      </w:r>
      <w:r w:rsidRPr="00441CF8">
        <w:rPr>
          <w:rFonts w:hint="eastAsia"/>
          <w:lang w:eastAsia="zh-CN"/>
        </w:rPr>
        <w:t xml:space="preserve"> </w:t>
      </w:r>
      <w:r>
        <w:rPr>
          <w:lang w:eastAsia="zh-CN"/>
        </w:rPr>
        <w:t xml:space="preserve">first; for </w:t>
      </w:r>
      <w:r w:rsidRPr="00441CF8">
        <w:rPr>
          <w:rFonts w:hint="eastAsia"/>
          <w:lang w:eastAsia="zh-CN"/>
        </w:rPr>
        <w:t>Y</w:t>
      </w:r>
      <w:r>
        <w:rPr>
          <w:lang w:eastAsia="zh-CN"/>
        </w:rPr>
        <w:t>CbCr</w:t>
      </w:r>
      <w:r w:rsidRPr="00441CF8">
        <w:rPr>
          <w:rFonts w:hint="eastAsia"/>
          <w:lang w:eastAsia="zh-CN"/>
        </w:rPr>
        <w:t xml:space="preserve"> </w:t>
      </w:r>
      <w:r>
        <w:rPr>
          <w:lang w:eastAsia="zh-CN"/>
        </w:rPr>
        <w:t xml:space="preserve">videos, the RD cost of </w:t>
      </w:r>
      <w:r w:rsidR="00206C33">
        <w:rPr>
          <w:lang w:eastAsia="zh-CN"/>
        </w:rPr>
        <w:t>non-</w:t>
      </w:r>
      <w:r>
        <w:rPr>
          <w:lang w:eastAsia="zh-CN"/>
        </w:rPr>
        <w:t xml:space="preserve">ACT </w:t>
      </w:r>
      <w:r w:rsidR="00206C33">
        <w:rPr>
          <w:lang w:eastAsia="zh-CN"/>
        </w:rPr>
        <w:t xml:space="preserve">mode </w:t>
      </w:r>
      <w:r>
        <w:rPr>
          <w:lang w:eastAsia="zh-CN"/>
        </w:rPr>
        <w:t>is checked first.</w:t>
      </w:r>
      <w:r w:rsidRPr="00441CF8">
        <w:rPr>
          <w:rFonts w:hint="eastAsia"/>
          <w:lang w:eastAsia="zh-CN"/>
        </w:rPr>
        <w:t xml:space="preserve"> </w:t>
      </w:r>
      <w:r>
        <w:rPr>
          <w:lang w:eastAsia="zh-CN"/>
        </w:rPr>
        <w:t xml:space="preserve">The RD cost of the </w:t>
      </w:r>
      <w:r w:rsidRPr="00441CF8">
        <w:rPr>
          <w:rFonts w:hint="eastAsia"/>
          <w:lang w:eastAsia="zh-CN"/>
        </w:rPr>
        <w:t xml:space="preserve">second </w:t>
      </w:r>
      <w:r>
        <w:rPr>
          <w:lang w:eastAsia="zh-CN"/>
        </w:rPr>
        <w:t>color space</w:t>
      </w:r>
      <w:r w:rsidRPr="00441CF8">
        <w:rPr>
          <w:rFonts w:hint="eastAsia"/>
          <w:lang w:eastAsia="zh-CN"/>
        </w:rPr>
        <w:t xml:space="preserve"> is </w:t>
      </w:r>
      <w:r>
        <w:rPr>
          <w:lang w:eastAsia="zh-CN"/>
        </w:rPr>
        <w:t>checked</w:t>
      </w:r>
      <w:r w:rsidRPr="00441CF8">
        <w:rPr>
          <w:rFonts w:hint="eastAsia"/>
          <w:lang w:eastAsia="zh-CN"/>
        </w:rPr>
        <w:t xml:space="preserve"> </w:t>
      </w:r>
      <w:r>
        <w:rPr>
          <w:lang w:eastAsia="zh-CN"/>
        </w:rPr>
        <w:t>only if</w:t>
      </w:r>
      <w:r w:rsidRPr="00441CF8">
        <w:rPr>
          <w:rFonts w:hint="eastAsia"/>
          <w:lang w:eastAsia="zh-CN"/>
        </w:rPr>
        <w:t xml:space="preserve"> there is at least one non-zero coefficient in the first </w:t>
      </w:r>
      <w:r>
        <w:rPr>
          <w:lang w:eastAsia="zh-CN"/>
        </w:rPr>
        <w:t>color space</w:t>
      </w:r>
      <w:r w:rsidRPr="00441CF8">
        <w:rPr>
          <w:rFonts w:hint="eastAsia"/>
          <w:lang w:eastAsia="zh-CN"/>
        </w:rPr>
        <w:t>.</w:t>
      </w:r>
    </w:p>
    <w:p w14:paraId="2A47AE43" w14:textId="77777777" w:rsidR="003343F0" w:rsidRPr="007E5F39" w:rsidRDefault="003343F0" w:rsidP="000613EB">
      <w:pPr>
        <w:numPr>
          <w:ilvl w:val="0"/>
          <w:numId w:val="49"/>
        </w:numPr>
        <w:jc w:val="both"/>
        <w:rPr>
          <w:lang w:eastAsia="zh-CN"/>
        </w:rPr>
      </w:pPr>
      <w:r w:rsidRPr="007E5F39">
        <w:rPr>
          <w:lang w:eastAsia="zh-CN"/>
        </w:rPr>
        <w:t xml:space="preserve">The same ACT enabling/disabling decision is reused when one CU is obtained through different partition path. Specifically, the selected color space for coding the residuals of one CU will be stored when the CU is </w:t>
      </w:r>
      <w:r>
        <w:rPr>
          <w:lang w:eastAsia="zh-CN"/>
        </w:rPr>
        <w:t>coded at the first time</w:t>
      </w:r>
      <w:r w:rsidRPr="007E5F39">
        <w:rPr>
          <w:lang w:eastAsia="zh-CN"/>
        </w:rPr>
        <w:t xml:space="preserve">. Then, when the same CU is obtained by another </w:t>
      </w:r>
      <w:r w:rsidRPr="007E5F39">
        <w:rPr>
          <w:lang w:eastAsia="zh-CN"/>
        </w:rPr>
        <w:lastRenderedPageBreak/>
        <w:t>partition path, instead of checking the RD costs of the two spaces, the stored color space decision will be directly reused.</w:t>
      </w:r>
    </w:p>
    <w:p w14:paraId="1AF50940" w14:textId="26AF79C9" w:rsidR="003343F0" w:rsidRDefault="003343F0" w:rsidP="000613EB">
      <w:pPr>
        <w:numPr>
          <w:ilvl w:val="0"/>
          <w:numId w:val="49"/>
        </w:numPr>
        <w:jc w:val="both"/>
        <w:rPr>
          <w:lang w:eastAsia="zh-CN"/>
        </w:rPr>
      </w:pPr>
      <w:r>
        <w:rPr>
          <w:lang w:eastAsia="zh-CN"/>
        </w:rPr>
        <w:t xml:space="preserve">The RD cost of </w:t>
      </w:r>
      <w:r w:rsidR="00DB13BC">
        <w:rPr>
          <w:lang w:eastAsia="zh-CN"/>
        </w:rPr>
        <w:t xml:space="preserve">a </w:t>
      </w:r>
      <w:r>
        <w:rPr>
          <w:lang w:eastAsia="zh-CN"/>
        </w:rPr>
        <w:t>parent CU is used to decide whether to check the RD cost of the second color space for the current CU. For instance, if the RD cost of the first color space is smaller than that of the second color space for the parent CU, then for the current CU, the second color space is not checked.</w:t>
      </w:r>
    </w:p>
    <w:p w14:paraId="4570911D" w14:textId="250E0B8F" w:rsidR="003343F0" w:rsidRDefault="003343F0" w:rsidP="00227BD1">
      <w:pPr>
        <w:numPr>
          <w:ilvl w:val="0"/>
          <w:numId w:val="49"/>
        </w:numPr>
        <w:jc w:val="both"/>
        <w:rPr>
          <w:lang w:eastAsia="zh-CN"/>
        </w:rPr>
      </w:pPr>
      <w:r>
        <w:rPr>
          <w:lang w:eastAsia="zh-CN"/>
        </w:rPr>
        <w:t>To reduce the number of tested coding modes, the selected coding mode is shared between two color spaces. Specifically, for intra mode, the preselected intra mode candidates based on SATD</w:t>
      </w:r>
      <w:r>
        <w:rPr>
          <w:rFonts w:hint="eastAsia"/>
          <w:lang w:eastAsia="zh-CN"/>
        </w:rPr>
        <w:t>-b</w:t>
      </w:r>
      <w:r>
        <w:rPr>
          <w:lang w:eastAsia="zh-CN"/>
        </w:rPr>
        <w:t xml:space="preserve">ased intra mode selection are shared between two color spaces. For inter and IBC modes, </w:t>
      </w:r>
      <w:r w:rsidRPr="00C44F54">
        <w:rPr>
          <w:lang w:eastAsia="zh-CN"/>
        </w:rPr>
        <w:t xml:space="preserve">block vector search or motion estimation is performed only once. The block vectors and </w:t>
      </w:r>
      <w:r w:rsidRPr="00C44F54">
        <w:rPr>
          <w:rFonts w:hint="eastAsia"/>
          <w:lang w:eastAsia="zh-CN"/>
        </w:rPr>
        <w:t xml:space="preserve">motion </w:t>
      </w:r>
      <w:r w:rsidRPr="00C44F54">
        <w:rPr>
          <w:lang w:eastAsia="zh-CN"/>
        </w:rPr>
        <w:t xml:space="preserve">vectors </w:t>
      </w:r>
      <w:r w:rsidRPr="00C44F54">
        <w:rPr>
          <w:rFonts w:hint="eastAsia"/>
          <w:lang w:eastAsia="zh-CN"/>
        </w:rPr>
        <w:t xml:space="preserve">are shared </w:t>
      </w:r>
      <w:r w:rsidR="00D7556F">
        <w:rPr>
          <w:lang w:eastAsia="zh-CN"/>
        </w:rPr>
        <w:t>by</w:t>
      </w:r>
      <w:r w:rsidRPr="00C44F54">
        <w:rPr>
          <w:rFonts w:hint="eastAsia"/>
          <w:lang w:eastAsia="zh-CN"/>
        </w:rPr>
        <w:t xml:space="preserve"> </w:t>
      </w:r>
      <w:r w:rsidRPr="00C44F54">
        <w:rPr>
          <w:lang w:eastAsia="zh-CN"/>
        </w:rPr>
        <w:t xml:space="preserve">two </w:t>
      </w:r>
      <w:r>
        <w:rPr>
          <w:lang w:eastAsia="zh-CN"/>
        </w:rPr>
        <w:t>color</w:t>
      </w:r>
      <w:r w:rsidRPr="00C44F54">
        <w:rPr>
          <w:lang w:eastAsia="zh-CN"/>
        </w:rPr>
        <w:t xml:space="preserve"> spaces</w:t>
      </w:r>
      <w:r w:rsidRPr="00C44F54">
        <w:rPr>
          <w:rFonts w:hint="eastAsia"/>
          <w:lang w:eastAsia="zh-CN"/>
        </w:rPr>
        <w:t>.</w:t>
      </w:r>
    </w:p>
    <w:p w14:paraId="05ED3DF3" w14:textId="2016AF59" w:rsidR="00C253B6" w:rsidRDefault="00C253B6" w:rsidP="00C253B6">
      <w:pPr>
        <w:pStyle w:val="Heading1"/>
        <w:keepLines/>
        <w:tabs>
          <w:tab w:val="clear" w:pos="360"/>
          <w:tab w:val="clear" w:pos="1080"/>
          <w:tab w:val="clear" w:pos="1440"/>
          <w:tab w:val="num" w:pos="720"/>
          <w:tab w:val="left" w:pos="794"/>
          <w:tab w:val="left" w:pos="1191"/>
          <w:tab w:val="left" w:pos="1588"/>
          <w:tab w:val="left" w:pos="1985"/>
        </w:tabs>
        <w:spacing w:before="480" w:after="0"/>
        <w:ind w:left="360" w:hanging="360"/>
        <w:rPr>
          <w:lang w:val="en-GB"/>
        </w:rPr>
      </w:pPr>
      <w:bookmarkStart w:id="441" w:name="_Toc9287797"/>
      <w:bookmarkStart w:id="442" w:name="_Toc9289118"/>
      <w:bookmarkStart w:id="443" w:name="_Toc1165602"/>
      <w:bookmarkStart w:id="444" w:name="_Ref380073477"/>
      <w:bookmarkStart w:id="445" w:name="_Toc411002866"/>
      <w:bookmarkStart w:id="446" w:name="_Toc21112434"/>
      <w:bookmarkStart w:id="447" w:name="_Toc58175155"/>
      <w:bookmarkEnd w:id="441"/>
      <w:bookmarkEnd w:id="442"/>
      <w:bookmarkEnd w:id="443"/>
      <w:r>
        <w:rPr>
          <w:lang w:val="en-GB"/>
        </w:rPr>
        <w:t>Profiles, Levels and Tiers</w:t>
      </w:r>
      <w:bookmarkEnd w:id="444"/>
      <w:bookmarkEnd w:id="445"/>
      <w:bookmarkEnd w:id="446"/>
      <w:r w:rsidR="00F65E21">
        <w:rPr>
          <w:lang w:val="en-GB"/>
        </w:rPr>
        <w:t xml:space="preserve"> (PTL)</w:t>
      </w:r>
      <w:bookmarkEnd w:id="447"/>
    </w:p>
    <w:p w14:paraId="679E7255" w14:textId="2078B0D8" w:rsidR="005401EC" w:rsidRDefault="00987AC4" w:rsidP="005401EC">
      <w:pPr>
        <w:jc w:val="both"/>
      </w:pPr>
      <w:r w:rsidRPr="00F65E21">
        <w:t>Video coding standards define profiles in order to restrict the feature set for specific applications</w:t>
      </w:r>
      <w:r w:rsidR="005401EC">
        <w:t>.</w:t>
      </w:r>
      <w:r w:rsidRPr="00F65E21">
        <w:t xml:space="preserve"> </w:t>
      </w:r>
      <w:r w:rsidR="00541D54" w:rsidRPr="00F65E21">
        <w:t>In the to-be-published VVC version 1 specification</w:t>
      </w:r>
      <w:r w:rsidR="006161A0" w:rsidRPr="00F65E21">
        <w:t xml:space="preserve"> text</w:t>
      </w:r>
      <w:r w:rsidR="00541D54" w:rsidRPr="00F65E21">
        <w:t xml:space="preserve">, </w:t>
      </w:r>
      <w:r w:rsidR="009428EC">
        <w:t>six</w:t>
      </w:r>
      <w:r w:rsidR="009428EC" w:rsidRPr="00F65E21">
        <w:t xml:space="preserve"> </w:t>
      </w:r>
      <w:r w:rsidR="000418B2" w:rsidRPr="00F65E21">
        <w:t xml:space="preserve">profiles, </w:t>
      </w:r>
      <w:r w:rsidR="00676FBC">
        <w:t>namely</w:t>
      </w:r>
      <w:r w:rsidR="000418B2" w:rsidRPr="00F65E21">
        <w:t xml:space="preserve"> Main 10, Main 10 Still Picture, Main 4:4:4 10</w:t>
      </w:r>
      <w:r w:rsidR="009428EC">
        <w:t>,</w:t>
      </w:r>
      <w:r w:rsidR="000418B2" w:rsidRPr="00F65E21">
        <w:t xml:space="preserve"> Main 4:4:4 10 Still Picture, </w:t>
      </w:r>
      <w:r w:rsidR="009428EC" w:rsidRPr="009428EC">
        <w:t>Multilayer Main 10 profile</w:t>
      </w:r>
      <w:r w:rsidR="009428EC">
        <w:t xml:space="preserve"> and </w:t>
      </w:r>
      <w:r w:rsidR="009428EC" w:rsidRPr="009428EC">
        <w:t xml:space="preserve">Multilayer Main 10 4:4:4 profile </w:t>
      </w:r>
      <w:r w:rsidR="000418B2" w:rsidRPr="00F65E21">
        <w:t>are defined.</w:t>
      </w:r>
    </w:p>
    <w:p w14:paraId="68DE69CB" w14:textId="51250E75" w:rsidR="0039260C" w:rsidRDefault="001B6307" w:rsidP="00281714">
      <w:pPr>
        <w:jc w:val="both"/>
      </w:pPr>
      <w:r w:rsidRPr="00F65E21">
        <w:t>T</w:t>
      </w:r>
      <w:r w:rsidR="00C253B6" w:rsidRPr="00F65E21">
        <w:t xml:space="preserve">he </w:t>
      </w:r>
      <w:r w:rsidRPr="00F65E21">
        <w:t>M</w:t>
      </w:r>
      <w:r w:rsidR="00C253B6" w:rsidRPr="00F65E21">
        <w:t>ain</w:t>
      </w:r>
      <w:r w:rsidR="0078654A">
        <w:t xml:space="preserve"> </w:t>
      </w:r>
      <w:r w:rsidRPr="00F65E21">
        <w:t>10</w:t>
      </w:r>
      <w:r w:rsidR="00C253B6" w:rsidRPr="00F65E21">
        <w:t xml:space="preserve"> </w:t>
      </w:r>
      <w:r w:rsidR="00281714">
        <w:t>profile has</w:t>
      </w:r>
      <w:r w:rsidR="005401EC">
        <w:t xml:space="preserve"> the capability to decode </w:t>
      </w:r>
      <w:r w:rsidR="0078654A">
        <w:t xml:space="preserve">video streams with </w:t>
      </w:r>
      <w:r w:rsidR="005401EC">
        <w:t xml:space="preserve">up to 10-bit bit depth </w:t>
      </w:r>
      <w:r w:rsidR="0078654A">
        <w:t xml:space="preserve">and </w:t>
      </w:r>
      <w:r w:rsidR="005401EC">
        <w:rPr>
          <w:noProof/>
          <w:lang w:val="en-CA"/>
        </w:rPr>
        <w:t xml:space="preserve">colour format </w:t>
      </w:r>
      <w:r w:rsidR="0078654A">
        <w:rPr>
          <w:noProof/>
          <w:lang w:val="en-CA"/>
        </w:rPr>
        <w:t xml:space="preserve">as </w:t>
      </w:r>
      <w:r w:rsidR="005401EC">
        <w:rPr>
          <w:noProof/>
          <w:lang w:val="en-CA"/>
        </w:rPr>
        <w:t>4</w:t>
      </w:r>
      <w:r w:rsidR="00281714">
        <w:rPr>
          <w:noProof/>
          <w:lang w:val="en-CA"/>
        </w:rPr>
        <w:t>:</w:t>
      </w:r>
      <w:r w:rsidR="005401EC">
        <w:rPr>
          <w:noProof/>
          <w:lang w:val="en-CA"/>
        </w:rPr>
        <w:t>2</w:t>
      </w:r>
      <w:r w:rsidR="00281714">
        <w:rPr>
          <w:noProof/>
          <w:lang w:val="en-CA"/>
        </w:rPr>
        <w:t>:</w:t>
      </w:r>
      <w:r w:rsidR="005401EC">
        <w:rPr>
          <w:noProof/>
          <w:lang w:val="en-CA"/>
        </w:rPr>
        <w:t xml:space="preserve">0 </w:t>
      </w:r>
      <w:r w:rsidR="0078654A">
        <w:rPr>
          <w:noProof/>
          <w:lang w:val="en-CA"/>
        </w:rPr>
        <w:t>or</w:t>
      </w:r>
      <w:r w:rsidR="005401EC">
        <w:rPr>
          <w:noProof/>
          <w:lang w:val="en-CA"/>
        </w:rPr>
        <w:t xml:space="preserve"> </w:t>
      </w:r>
      <w:r w:rsidR="005401EC" w:rsidRPr="00F43CC3">
        <w:rPr>
          <w:noProof/>
          <w:lang w:val="en-CA"/>
        </w:rPr>
        <w:t>monochrome</w:t>
      </w:r>
      <w:r w:rsidR="005401EC" w:rsidRPr="008E6DA5">
        <w:rPr>
          <w:noProof/>
          <w:lang w:val="en-CA"/>
        </w:rPr>
        <w:t>.</w:t>
      </w:r>
      <w:r w:rsidR="0078654A">
        <w:rPr>
          <w:noProof/>
          <w:lang w:val="en-CA"/>
        </w:rPr>
        <w:t xml:space="preserve"> Among all the coding features described in this document, palette mode is disallowed to be enabled in the two profiles</w:t>
      </w:r>
      <w:r w:rsidR="00281714">
        <w:rPr>
          <w:noProof/>
          <w:lang w:val="en-CA"/>
        </w:rPr>
        <w:t>.</w:t>
      </w:r>
      <w:r w:rsidR="0078654A">
        <w:rPr>
          <w:noProof/>
          <w:lang w:val="en-CA"/>
        </w:rPr>
        <w:t xml:space="preserve"> ACT can not be used since it's only </w:t>
      </w:r>
      <w:r w:rsidR="00676FBC">
        <w:rPr>
          <w:noProof/>
          <w:lang w:val="en-CA"/>
        </w:rPr>
        <w:t>applicable to</w:t>
      </w:r>
      <w:r w:rsidR="0078654A">
        <w:rPr>
          <w:noProof/>
          <w:lang w:val="en-CA"/>
        </w:rPr>
        <w:t xml:space="preserve"> 4</w:t>
      </w:r>
      <w:r w:rsidR="00281714">
        <w:rPr>
          <w:noProof/>
          <w:lang w:val="en-CA"/>
        </w:rPr>
        <w:t>:</w:t>
      </w:r>
      <w:r w:rsidR="0078654A">
        <w:rPr>
          <w:noProof/>
          <w:lang w:val="en-CA"/>
        </w:rPr>
        <w:t>4</w:t>
      </w:r>
      <w:r w:rsidR="00281714">
        <w:rPr>
          <w:noProof/>
          <w:lang w:val="en-CA"/>
        </w:rPr>
        <w:t>:</w:t>
      </w:r>
      <w:r w:rsidR="0078654A">
        <w:rPr>
          <w:noProof/>
          <w:lang w:val="en-CA"/>
        </w:rPr>
        <w:t>4 colo</w:t>
      </w:r>
      <w:r w:rsidR="00676FBC">
        <w:rPr>
          <w:noProof/>
          <w:lang w:val="en-CA"/>
        </w:rPr>
        <w:t>u</w:t>
      </w:r>
      <w:r w:rsidR="0078654A">
        <w:rPr>
          <w:noProof/>
          <w:lang w:val="en-CA"/>
        </w:rPr>
        <w:t>r format.</w:t>
      </w:r>
      <w:r w:rsidR="00281714">
        <w:rPr>
          <w:noProof/>
          <w:lang w:val="en-CA"/>
        </w:rPr>
        <w:t xml:space="preserve"> </w:t>
      </w:r>
      <w:r w:rsidR="00281714" w:rsidRPr="00281714">
        <w:rPr>
          <w:noProof/>
          <w:lang w:val="en-CA"/>
        </w:rPr>
        <w:t>Main 4:4:4 10</w:t>
      </w:r>
      <w:r w:rsidR="00281714">
        <w:rPr>
          <w:noProof/>
          <w:lang w:val="en-CA"/>
        </w:rPr>
        <w:t xml:space="preserve"> profile supports colour format as 4:4:4, 4:2:2, 4:2:0 or </w:t>
      </w:r>
      <w:r w:rsidR="00281714" w:rsidRPr="00F43CC3">
        <w:rPr>
          <w:noProof/>
          <w:lang w:val="en-CA"/>
        </w:rPr>
        <w:t>monochrome</w:t>
      </w:r>
      <w:r w:rsidR="00281714">
        <w:rPr>
          <w:noProof/>
          <w:lang w:val="en-CA"/>
        </w:rPr>
        <w:t xml:space="preserve"> and up to 10-bit bit depth. All the coding features in VVC can be enabled in the Main 4:4:4 10 profile. </w:t>
      </w:r>
      <w:r w:rsidR="00281714" w:rsidRPr="00F65E21">
        <w:t xml:space="preserve">Main 10 Still Picture </w:t>
      </w:r>
      <w:r w:rsidR="00281714">
        <w:t xml:space="preserve">profile and </w:t>
      </w:r>
      <w:r w:rsidR="00281714" w:rsidRPr="00F65E21">
        <w:t xml:space="preserve">Main 4:4:4 10 Still Picture </w:t>
      </w:r>
      <w:r w:rsidR="00281714">
        <w:t xml:space="preserve">profile </w:t>
      </w:r>
      <w:r w:rsidR="00281714" w:rsidRPr="00F65E21">
        <w:t>share the same profile ID</w:t>
      </w:r>
      <w:r w:rsidR="00281714">
        <w:t xml:space="preserve"> with their corresponding Main profiles with a constraint that the bitstream only contains one coded picture.</w:t>
      </w:r>
      <w:r w:rsidR="006036B6">
        <w:t xml:space="preserve"> </w:t>
      </w:r>
      <w:r w:rsidR="00EA042F" w:rsidRPr="009428EC">
        <w:t>Multilayer</w:t>
      </w:r>
      <w:r w:rsidR="00EA042F">
        <w:t xml:space="preserve"> </w:t>
      </w:r>
      <w:r w:rsidR="0039260C" w:rsidRPr="009428EC">
        <w:t>Main 10 profile</w:t>
      </w:r>
      <w:r w:rsidR="0039260C">
        <w:t xml:space="preserve"> and </w:t>
      </w:r>
      <w:r w:rsidR="00EA042F" w:rsidRPr="009428EC">
        <w:t xml:space="preserve">Multilayer </w:t>
      </w:r>
      <w:r w:rsidR="0039260C" w:rsidRPr="009428EC">
        <w:t>Main 10 4:4:4 profile</w:t>
      </w:r>
      <w:r w:rsidR="004F7343">
        <w:t xml:space="preserve"> support multiple layer coding (e.g. containing more than one layer in </w:t>
      </w:r>
      <w:r w:rsidR="004A4266">
        <w:rPr>
          <w:lang w:eastAsia="zh-CN"/>
        </w:rPr>
        <w:t>one</w:t>
      </w:r>
      <w:r w:rsidR="004F7343">
        <w:t xml:space="preserve"> coded video sequence (CVS) and having inter-layer prediction), which </w:t>
      </w:r>
      <w:r w:rsidR="004A4266">
        <w:t>improves the coding performance of</w:t>
      </w:r>
      <w:r w:rsidR="004F7343">
        <w:t xml:space="preserve"> scalability </w:t>
      </w:r>
      <w:r w:rsidR="004A4266">
        <w:t>use cases</w:t>
      </w:r>
      <w:r w:rsidR="004F7343">
        <w:t>.</w:t>
      </w:r>
      <w:r w:rsidR="00A70182">
        <w:t xml:space="preserve"> </w:t>
      </w:r>
      <w:r w:rsidR="004F7343">
        <w:t>As single layer coding profiles, a</w:t>
      </w:r>
      <w:r w:rsidR="00EA042F">
        <w:t>ll coded picture</w:t>
      </w:r>
      <w:r w:rsidR="004F7343">
        <w:t>s</w:t>
      </w:r>
      <w:r w:rsidR="00EA042F">
        <w:t xml:space="preserve"> shall have same layer ID in</w:t>
      </w:r>
      <w:r w:rsidR="004F7343">
        <w:t xml:space="preserve"> </w:t>
      </w:r>
      <w:r w:rsidR="004A4266">
        <w:rPr>
          <w:lang w:eastAsia="zh-CN"/>
        </w:rPr>
        <w:t xml:space="preserve">one CVS </w:t>
      </w:r>
      <w:r w:rsidR="00EA042F">
        <w:t xml:space="preserve">of </w:t>
      </w:r>
      <w:r w:rsidR="00EA042F" w:rsidRPr="009428EC">
        <w:t>Main 10 profile</w:t>
      </w:r>
      <w:r w:rsidR="00EA042F">
        <w:t xml:space="preserve"> and </w:t>
      </w:r>
      <w:r w:rsidR="00EA042F" w:rsidRPr="009428EC">
        <w:t>Main 10 4:4:4 profile</w:t>
      </w:r>
      <w:r w:rsidR="00EA042F">
        <w:t>.</w:t>
      </w:r>
    </w:p>
    <w:p w14:paraId="2C3AD45B" w14:textId="6F09DFDF" w:rsidR="00281714" w:rsidRDefault="00E07A5B" w:rsidP="00281714">
      <w:pPr>
        <w:jc w:val="both"/>
        <w:rPr>
          <w:lang w:val="en-CA"/>
        </w:rPr>
      </w:pPr>
      <w:r w:rsidRPr="003B6324">
        <w:t xml:space="preserve">In addition to profiles, </w:t>
      </w:r>
      <w:r>
        <w:t>VVC</w:t>
      </w:r>
      <w:r w:rsidRPr="003B6324">
        <w:t xml:space="preserve"> also defines levels and tiers</w:t>
      </w:r>
      <w:r>
        <w:t>, in a similar way as done in HEVC</w:t>
      </w:r>
      <w:r w:rsidRPr="003B6324">
        <w:t xml:space="preserve">. </w:t>
      </w:r>
      <w:r>
        <w:t xml:space="preserve">For purposes of comparison of tier capabilities, the tier with general_tier_flag equal to 0 is considered to be a lower tier than the tier with general_tier_flag equal to 1. For purposes of comparison of level </w:t>
      </w:r>
      <w:r w:rsidRPr="00E07A5B">
        <w:rPr>
          <w:lang w:val="en-CA"/>
        </w:rPr>
        <w:t>capabilities</w:t>
      </w:r>
      <w:r>
        <w:t xml:space="preserve">, a particular level of a specific tier is considered to be a lower level than </w:t>
      </w:r>
      <w:r w:rsidR="00ED243C">
        <w:t>an</w:t>
      </w:r>
      <w:r>
        <w:t>other level of the same tier when the value of the general_level_idc or sublayer_level_idc[ I ] of the particular level is less than that of the other level.</w:t>
      </w:r>
    </w:p>
    <w:p w14:paraId="496251DD" w14:textId="7E766962" w:rsidR="00E07A5B" w:rsidRPr="00E07A5B" w:rsidRDefault="00281714" w:rsidP="00E07A5B">
      <w:pPr>
        <w:jc w:val="both"/>
        <w:rPr>
          <w:lang w:val="en-CA"/>
        </w:rPr>
      </w:pPr>
      <w:r w:rsidRPr="003B6324">
        <w:rPr>
          <w:lang w:val="en-CA"/>
        </w:rPr>
        <w:t>Two new aspects regarding PTL in VVC have been introduced: the general constraints and the sub-profile concept</w:t>
      </w:r>
      <w:r>
        <w:rPr>
          <w:lang w:val="en-CA"/>
        </w:rPr>
        <w:t xml:space="preserve">. </w:t>
      </w:r>
      <w:r w:rsidRPr="003B6324">
        <w:rPr>
          <w:lang w:val="en-CA"/>
        </w:rPr>
        <w:t>In VVC, almost each tool or feature has a corresponding general constraint flag defined. The main reason for this is to enable third parties, e.g., an application system standards body or even a company, to be able to easily turn off certain tools in case these tools are not conveniently useable by them without the need of going through the time-</w:t>
      </w:r>
      <w:r w:rsidR="00ED243C">
        <w:rPr>
          <w:lang w:val="en-CA"/>
        </w:rPr>
        <w:t>consuming</w:t>
      </w:r>
      <w:r w:rsidRPr="003B6324">
        <w:rPr>
          <w:lang w:val="en-CA"/>
        </w:rPr>
        <w:t xml:space="preserve"> process for specifying a new VVC profile. The sub-profile concept was introduced for a similar purpose. This enables a third-party to define a sub-profile, which can contain a subset of the tools/features contained in an existing VVC profile, by just going through a registration process as specified by Rec. ITU-T T.35.</w:t>
      </w:r>
    </w:p>
    <w:p w14:paraId="5D983ED8" w14:textId="2151B23D" w:rsidR="00555175" w:rsidRPr="00227BD1" w:rsidRDefault="00FC1CE0" w:rsidP="00E07A5B">
      <w:pPr>
        <w:pStyle w:val="Heading1"/>
        <w:keepLines/>
        <w:tabs>
          <w:tab w:val="clear" w:pos="360"/>
          <w:tab w:val="clear" w:pos="1080"/>
          <w:tab w:val="clear" w:pos="1440"/>
          <w:tab w:val="num" w:pos="720"/>
          <w:tab w:val="left" w:pos="794"/>
          <w:tab w:val="left" w:pos="1191"/>
          <w:tab w:val="left" w:pos="1588"/>
          <w:tab w:val="left" w:pos="1985"/>
        </w:tabs>
        <w:spacing w:before="480" w:after="0"/>
        <w:ind w:left="360" w:hanging="360"/>
        <w:rPr>
          <w:lang w:val="en-CA"/>
        </w:rPr>
      </w:pPr>
      <w:bookmarkStart w:id="448" w:name="_Toc58175156"/>
      <w:r w:rsidRPr="00E07A5B">
        <w:rPr>
          <w:lang w:val="en-GB"/>
        </w:rPr>
        <w:t>Description</w:t>
      </w:r>
      <w:r w:rsidRPr="00FC1CE0">
        <w:rPr>
          <w:lang w:val="en-GB"/>
        </w:rPr>
        <w:t xml:space="preserve"> of </w:t>
      </w:r>
      <w:r w:rsidR="007B4927">
        <w:rPr>
          <w:lang w:val="en-GB"/>
        </w:rPr>
        <w:t>VTM</w:t>
      </w:r>
      <w:r w:rsidR="000604AE" w:rsidRPr="00FC1CE0">
        <w:rPr>
          <w:lang w:val="en-GB"/>
        </w:rPr>
        <w:t xml:space="preserve"> </w:t>
      </w:r>
      <w:r w:rsidR="0015581E">
        <w:rPr>
          <w:lang w:val="en-GB"/>
        </w:rPr>
        <w:t>e</w:t>
      </w:r>
      <w:r w:rsidRPr="00FC1CE0">
        <w:rPr>
          <w:lang w:val="en-GB"/>
        </w:rPr>
        <w:t>ncoder and encoding methods</w:t>
      </w:r>
      <w:bookmarkEnd w:id="448"/>
    </w:p>
    <w:p w14:paraId="661398C4" w14:textId="61F40A1F" w:rsidR="00EC5F2E" w:rsidRDefault="00EC5F2E" w:rsidP="00EC5F2E">
      <w:pPr>
        <w:jc w:val="both"/>
        <w:rPr>
          <w:ins w:id="449" w:author="v1-jc1" w:date="2020-11-29T23:21:00Z"/>
        </w:rPr>
      </w:pPr>
      <w:ins w:id="450" w:author="v1-jc1" w:date="2020-11-29T23:14:00Z">
        <w:r w:rsidRPr="00181203">
          <w:t xml:space="preserve">This section describes operation of </w:t>
        </w:r>
      </w:ins>
      <w:ins w:id="451" w:author="v1-jc1" w:date="2020-11-29T23:15:00Z">
        <w:r w:rsidRPr="00181203">
          <w:t>VTM</w:t>
        </w:r>
      </w:ins>
      <w:ins w:id="452" w:author="v1-jc1" w:date="2020-11-29T23:14:00Z">
        <w:r w:rsidRPr="00181203">
          <w:t xml:space="preserve"> to select parameters such as coding mode, QP, </w:t>
        </w:r>
      </w:ins>
      <w:ins w:id="453" w:author="v1-jc1" w:date="2020-12-08T10:39:00Z">
        <w:r w:rsidR="00181203" w:rsidRPr="00181203">
          <w:t xml:space="preserve">encoder configurations </w:t>
        </w:r>
      </w:ins>
      <w:ins w:id="454" w:author="v1-jc1" w:date="2020-11-29T23:14:00Z">
        <w:r w:rsidRPr="00181203">
          <w:t>etc.</w:t>
        </w:r>
      </w:ins>
    </w:p>
    <w:p w14:paraId="22B28A44" w14:textId="21A2263E" w:rsidR="00721C84" w:rsidRPr="00F87B80" w:rsidRDefault="00721C84" w:rsidP="00721C84">
      <w:pPr>
        <w:pStyle w:val="Heading2"/>
        <w:rPr>
          <w:ins w:id="455" w:author="v1-jc1" w:date="2020-11-29T23:21:00Z"/>
          <w:rFonts w:eastAsia="MS Mincho"/>
          <w:sz w:val="28"/>
          <w:szCs w:val="32"/>
          <w:lang w:val="en-GB" w:eastAsia="ja-JP"/>
        </w:rPr>
      </w:pPr>
      <w:bookmarkStart w:id="456" w:name="_Toc58175157"/>
      <w:ins w:id="457" w:author="v1-jc1" w:date="2020-11-29T23:21:00Z">
        <w:r w:rsidRPr="00F87B80">
          <w:rPr>
            <w:rFonts w:eastAsia="MS Mincho"/>
            <w:sz w:val="28"/>
            <w:szCs w:val="32"/>
            <w:lang w:val="en-GB" w:eastAsia="ja-JP"/>
          </w:rPr>
          <w:lastRenderedPageBreak/>
          <w:t>Encoder co</w:t>
        </w:r>
        <w:bookmarkStart w:id="458" w:name="_Toc52446034"/>
        <w:r w:rsidRPr="00F87B80">
          <w:rPr>
            <w:rFonts w:eastAsia="MS Mincho"/>
            <w:sz w:val="28"/>
            <w:szCs w:val="32"/>
            <w:lang w:val="en-GB" w:eastAsia="ja-JP"/>
          </w:rPr>
          <w:t>nfigurations</w:t>
        </w:r>
        <w:bookmarkEnd w:id="456"/>
        <w:bookmarkEnd w:id="458"/>
      </w:ins>
    </w:p>
    <w:p w14:paraId="366F28F2" w14:textId="01FF6919" w:rsidR="00721C84" w:rsidRPr="00721C84" w:rsidRDefault="00721C84" w:rsidP="00721C84">
      <w:pPr>
        <w:pStyle w:val="Heading3"/>
        <w:rPr>
          <w:ins w:id="459" w:author="v1-jc1" w:date="2020-11-29T23:21:00Z"/>
          <w:lang w:val="en-GB" w:eastAsia="ja-JP"/>
        </w:rPr>
      </w:pPr>
      <w:bookmarkStart w:id="460" w:name="_Toc52446035"/>
      <w:bookmarkStart w:id="461" w:name="_Toc58175158"/>
      <w:ins w:id="462" w:author="v1-jc1" w:date="2020-11-29T23:21:00Z">
        <w:r w:rsidRPr="00721C84">
          <w:rPr>
            <w:lang w:val="en-GB" w:eastAsia="ja-JP"/>
          </w:rPr>
          <w:t xml:space="preserve">Overview of </w:t>
        </w:r>
        <w:r w:rsidRPr="00721C84">
          <w:rPr>
            <w:lang w:val="en-GB" w:eastAsia="ko-KR"/>
          </w:rPr>
          <w:t>e</w:t>
        </w:r>
        <w:r w:rsidRPr="00721C84">
          <w:rPr>
            <w:lang w:val="en-GB" w:eastAsia="ja-JP"/>
          </w:rPr>
          <w:t xml:space="preserve">ncoder </w:t>
        </w:r>
        <w:r w:rsidRPr="00721C84">
          <w:rPr>
            <w:lang w:val="en-GB" w:eastAsia="ko-KR"/>
          </w:rPr>
          <w:t>c</w:t>
        </w:r>
        <w:r w:rsidRPr="00721C84">
          <w:rPr>
            <w:lang w:val="en-GB" w:eastAsia="ja-JP"/>
          </w:rPr>
          <w:t>onfigurations</w:t>
        </w:r>
        <w:bookmarkEnd w:id="460"/>
        <w:bookmarkEnd w:id="461"/>
      </w:ins>
    </w:p>
    <w:p w14:paraId="6182A860" w14:textId="3DAB4904" w:rsidR="00721C84" w:rsidRPr="00F065F8" w:rsidRDefault="00721C84" w:rsidP="008D2150">
      <w:pPr>
        <w:jc w:val="both"/>
        <w:rPr>
          <w:ins w:id="463" w:author="v1-jc1" w:date="2020-11-29T23:21:00Z"/>
          <w:lang w:eastAsia="ja-JP"/>
        </w:rPr>
      </w:pPr>
      <w:ins w:id="464" w:author="v1-jc1" w:date="2020-11-29T23:21:00Z">
        <w:r w:rsidRPr="00721C84">
          <w:rPr>
            <w:lang w:eastAsia="ja-JP"/>
          </w:rPr>
          <w:t xml:space="preserve">The </w:t>
        </w:r>
      </w:ins>
      <w:ins w:id="465" w:author="v1-jc1" w:date="2020-12-07T22:23:00Z">
        <w:r w:rsidR="008D2150">
          <w:rPr>
            <w:lang w:eastAsia="ja-JP"/>
          </w:rPr>
          <w:t>VTM</w:t>
        </w:r>
      </w:ins>
      <w:ins w:id="466" w:author="v1-jc1" w:date="2020-11-29T23:21:00Z">
        <w:r w:rsidRPr="00721C84">
          <w:rPr>
            <w:lang w:eastAsia="ja-JP"/>
          </w:rPr>
          <w:t xml:space="preserve"> encoder is supplied with configuration files supporting three key prediction structures, as used in the</w:t>
        </w:r>
      </w:ins>
      <w:ins w:id="467" w:author="v1-jc1" w:date="2020-12-06T13:43:00Z">
        <w:r w:rsidR="006903FA">
          <w:rPr>
            <w:lang w:eastAsia="ja-JP"/>
          </w:rPr>
          <w:t xml:space="preserve"> JVET</w:t>
        </w:r>
      </w:ins>
      <w:ins w:id="468" w:author="v1-jc1" w:date="2020-11-29T23:21:00Z">
        <w:r w:rsidRPr="00721C84">
          <w:rPr>
            <w:lang w:eastAsia="ja-JP"/>
          </w:rPr>
          <w:t xml:space="preserve"> </w:t>
        </w:r>
        <w:r w:rsidRPr="00F065F8">
          <w:rPr>
            <w:lang w:eastAsia="ja-JP"/>
          </w:rPr>
          <w:t>common test conditions</w:t>
        </w:r>
      </w:ins>
      <w:ins w:id="469" w:author="v1-jc1" w:date="2020-12-05T23:23:00Z">
        <w:r w:rsidR="006450CE">
          <w:rPr>
            <w:lang w:eastAsia="ja-JP"/>
          </w:rPr>
          <w:t xml:space="preserve"> </w:t>
        </w:r>
      </w:ins>
      <w:ins w:id="470" w:author="v1-jc1" w:date="2020-12-06T13:36:00Z">
        <w:r w:rsidR="002114F7">
          <w:rPr>
            <w:lang w:eastAsia="ja-JP"/>
          </w:rPr>
          <w:fldChar w:fldCharType="begin"/>
        </w:r>
        <w:r w:rsidR="002114F7">
          <w:rPr>
            <w:lang w:eastAsia="ja-JP"/>
          </w:rPr>
          <w:instrText xml:space="preserve"> REF _Ref57585174 \r \h </w:instrText>
        </w:r>
      </w:ins>
      <w:r w:rsidR="002114F7">
        <w:rPr>
          <w:lang w:eastAsia="ja-JP"/>
        </w:rPr>
      </w:r>
      <w:r w:rsidR="002114F7">
        <w:rPr>
          <w:lang w:eastAsia="ja-JP"/>
        </w:rPr>
        <w:fldChar w:fldCharType="separate"/>
      </w:r>
      <w:ins w:id="471" w:author="v1-jc1" w:date="2020-12-06T19:24:00Z">
        <w:r w:rsidR="003A61E2">
          <w:rPr>
            <w:lang w:eastAsia="ja-JP"/>
          </w:rPr>
          <w:t>[2]</w:t>
        </w:r>
      </w:ins>
      <w:ins w:id="472" w:author="v1-jc1" w:date="2020-12-06T13:36:00Z">
        <w:r w:rsidR="002114F7">
          <w:rPr>
            <w:lang w:eastAsia="ja-JP"/>
          </w:rPr>
          <w:fldChar w:fldCharType="end"/>
        </w:r>
      </w:ins>
      <w:ins w:id="473" w:author="v1-jc1" w:date="2020-11-29T23:21:00Z">
        <w:r w:rsidRPr="00F065F8">
          <w:rPr>
            <w:lang w:eastAsia="ja-JP"/>
          </w:rPr>
          <w:t>. These prediction structures are: intra-only, random access</w:t>
        </w:r>
      </w:ins>
      <w:ins w:id="474" w:author="v1-jc1" w:date="2020-11-29T23:32:00Z">
        <w:r w:rsidR="00104BFB" w:rsidRPr="00F065F8">
          <w:rPr>
            <w:lang w:eastAsia="ja-JP"/>
          </w:rPr>
          <w:t xml:space="preserve"> and low-delay</w:t>
        </w:r>
      </w:ins>
      <w:ins w:id="475" w:author="v1-jc1" w:date="2020-11-29T23:21:00Z">
        <w:r w:rsidRPr="00F065F8">
          <w:rPr>
            <w:lang w:eastAsia="ja-JP"/>
          </w:rPr>
          <w:t>. The reference picture list management depends on the temporal configuration.</w:t>
        </w:r>
      </w:ins>
    </w:p>
    <w:p w14:paraId="6C824A42" w14:textId="41638FDE" w:rsidR="00721C84" w:rsidRPr="00F065F8" w:rsidRDefault="00721C84" w:rsidP="00F065F8">
      <w:pPr>
        <w:pStyle w:val="Heading4"/>
        <w:rPr>
          <w:ins w:id="476" w:author="v1-jc1" w:date="2020-11-29T23:21:00Z"/>
          <w:rFonts w:ascii="Times New Roman" w:hAnsi="Times New Roman"/>
          <w:lang w:val="en-GB" w:eastAsia="ja-JP"/>
        </w:rPr>
      </w:pPr>
      <w:bookmarkStart w:id="477" w:name="_Toc52446036"/>
      <w:ins w:id="478" w:author="v1-jc1" w:date="2020-11-29T23:21:00Z">
        <w:r w:rsidRPr="00F065F8">
          <w:rPr>
            <w:rFonts w:ascii="Times New Roman" w:hAnsi="Times New Roman"/>
            <w:lang w:val="en-GB" w:eastAsia="ja-JP"/>
          </w:rPr>
          <w:t>Intra-only configuration</w:t>
        </w:r>
        <w:bookmarkEnd w:id="477"/>
      </w:ins>
    </w:p>
    <w:p w14:paraId="25324A8F" w14:textId="7A1EE4D6" w:rsidR="00721C84" w:rsidRDefault="00721C84" w:rsidP="00F065F8">
      <w:pPr>
        <w:jc w:val="both"/>
        <w:rPr>
          <w:ins w:id="479" w:author="v1-jc1" w:date="2020-11-29T23:35:00Z"/>
          <w:rFonts w:eastAsia="MS Mincho"/>
          <w:lang w:eastAsia="ja-JP"/>
        </w:rPr>
      </w:pPr>
      <w:ins w:id="480" w:author="v1-jc1" w:date="2020-11-29T23:21:00Z">
        <w:r w:rsidRPr="00F065F8">
          <w:rPr>
            <w:lang w:eastAsia="ja-JP"/>
          </w:rPr>
          <w:t>For intra-only (also known as ‘all intra’</w:t>
        </w:r>
        <w:r>
          <w:rPr>
            <w:lang w:eastAsia="ja-JP"/>
          </w:rPr>
          <w:t xml:space="preserve"> and abbreviated as ‘AI’) </w:t>
        </w:r>
        <w:r w:rsidRPr="00830B96">
          <w:rPr>
            <w:lang w:eastAsia="ja-JP"/>
          </w:rPr>
          <w:t xml:space="preserve">coding, each picture in </w:t>
        </w:r>
        <w:r>
          <w:rPr>
            <w:lang w:eastAsia="ja-JP"/>
          </w:rPr>
          <w:t xml:space="preserve">the source material </w:t>
        </w:r>
        <w:r w:rsidRPr="00830B96">
          <w:rPr>
            <w:lang w:eastAsia="ja-JP"/>
          </w:rPr>
          <w:t xml:space="preserve">is encoded as an IDR picture. No temporal reference pictures are used. </w:t>
        </w:r>
        <w:r>
          <w:rPr>
            <w:lang w:eastAsia="ja-JP"/>
          </w:rPr>
          <w:t xml:space="preserve">One </w:t>
        </w:r>
        <w:r w:rsidRPr="00830B96">
          <w:rPr>
            <w:lang w:eastAsia="ja-JP"/>
          </w:rPr>
          <w:t>Q</w:t>
        </w:r>
        <w:r w:rsidRPr="00830B96">
          <w:rPr>
            <w:rFonts w:eastAsia="MS Mincho"/>
            <w:lang w:eastAsia="ja-JP"/>
          </w:rPr>
          <w:t>P</w:t>
        </w:r>
        <w:r>
          <w:rPr>
            <w:rFonts w:eastAsia="MS Mincho"/>
            <w:lang w:eastAsia="ja-JP"/>
          </w:rPr>
          <w:t xml:space="preserve"> value is specified in the configuration file for all </w:t>
        </w:r>
      </w:ins>
      <w:ins w:id="481" w:author="v1-jc1" w:date="2020-11-29T23:34:00Z">
        <w:r w:rsidR="00F065F8">
          <w:rPr>
            <w:rFonts w:eastAsia="MS Mincho"/>
            <w:lang w:eastAsia="ja-JP"/>
          </w:rPr>
          <w:t>pictures and slices.</w:t>
        </w:r>
      </w:ins>
    </w:p>
    <w:p w14:paraId="24740830" w14:textId="4671E51B" w:rsidR="00F065F8" w:rsidRPr="0046420E" w:rsidRDefault="00F065F8" w:rsidP="00136B5B">
      <w:pPr>
        <w:pStyle w:val="Heading4"/>
        <w:rPr>
          <w:ins w:id="482" w:author="v1-jc1" w:date="2020-11-29T23:35:00Z"/>
          <w:rFonts w:eastAsia="MS Mincho"/>
          <w:lang w:val="en-GB" w:eastAsia="ja-JP"/>
        </w:rPr>
      </w:pPr>
      <w:bookmarkStart w:id="483" w:name="_Toc52446038"/>
      <w:ins w:id="484" w:author="v1-jc1" w:date="2020-11-29T23:35:00Z">
        <w:r w:rsidRPr="00136B5B">
          <w:rPr>
            <w:rFonts w:ascii="Times New Roman" w:hAnsi="Times New Roman"/>
            <w:lang w:val="en-GB" w:eastAsia="ja-JP"/>
          </w:rPr>
          <w:t>Random</w:t>
        </w:r>
        <w:r>
          <w:rPr>
            <w:rFonts w:eastAsia="MS Mincho"/>
            <w:lang w:val="en-GB" w:eastAsia="ja-JP"/>
          </w:rPr>
          <w:t xml:space="preserve"> </w:t>
        </w:r>
        <w:r w:rsidRPr="0046420E">
          <w:rPr>
            <w:rFonts w:eastAsia="MS Mincho"/>
            <w:lang w:val="en-GB" w:eastAsia="ja-JP"/>
          </w:rPr>
          <w:t>access configuration</w:t>
        </w:r>
        <w:bookmarkEnd w:id="483"/>
      </w:ins>
    </w:p>
    <w:p w14:paraId="126AD89B" w14:textId="40A5AE68" w:rsidR="00F065F8" w:rsidRPr="001811D1" w:rsidRDefault="00F065F8" w:rsidP="00136B5B">
      <w:pPr>
        <w:jc w:val="both"/>
        <w:rPr>
          <w:ins w:id="485" w:author="v1-jc1" w:date="2020-11-29T23:35:00Z"/>
          <w:rFonts w:eastAsia="MS Mincho"/>
          <w:lang w:eastAsia="ja-JP"/>
        </w:rPr>
      </w:pPr>
      <w:ins w:id="486" w:author="v1-jc1" w:date="2020-11-29T23:35:00Z">
        <w:r w:rsidRPr="0046420E">
          <w:rPr>
            <w:lang w:eastAsia="ja-JP"/>
          </w:rPr>
          <w:t>For the random</w:t>
        </w:r>
        <w:r>
          <w:rPr>
            <w:lang w:eastAsia="ja-JP"/>
          </w:rPr>
          <w:t xml:space="preserve"> </w:t>
        </w:r>
        <w:r w:rsidRPr="0046420E">
          <w:rPr>
            <w:lang w:eastAsia="ja-JP"/>
          </w:rPr>
          <w:t xml:space="preserve">access </w:t>
        </w:r>
        <w:r>
          <w:rPr>
            <w:lang w:eastAsia="ja-JP"/>
          </w:rPr>
          <w:t>configuration</w:t>
        </w:r>
        <w:r w:rsidRPr="0046420E">
          <w:rPr>
            <w:lang w:eastAsia="ja-JP"/>
          </w:rPr>
          <w:t xml:space="preserve">, a </w:t>
        </w:r>
        <w:r w:rsidRPr="00240787">
          <w:rPr>
            <w:lang w:eastAsia="ja-JP"/>
          </w:rPr>
          <w:t xml:space="preserve">hierarchical B structure </w:t>
        </w:r>
        <w:r w:rsidRPr="009669C1">
          <w:rPr>
            <w:lang w:eastAsia="ja-JP"/>
          </w:rPr>
          <w:t>is</w:t>
        </w:r>
        <w:r w:rsidRPr="008E45E7">
          <w:rPr>
            <w:lang w:eastAsia="ja-JP"/>
          </w:rPr>
          <w:t xml:space="preserve"> used for </w:t>
        </w:r>
        <w:r w:rsidRPr="00045005">
          <w:rPr>
            <w:lang w:eastAsia="ja-JP"/>
          </w:rPr>
          <w:t>en</w:t>
        </w:r>
        <w:r w:rsidRPr="00C02B57">
          <w:rPr>
            <w:lang w:eastAsia="ja-JP"/>
          </w:rPr>
          <w:t>coding.</w:t>
        </w:r>
      </w:ins>
      <w:ins w:id="487" w:author="v1-jc1" w:date="2020-12-06T13:30:00Z">
        <w:r w:rsidR="00136B5B">
          <w:rPr>
            <w:lang w:eastAsia="ja-JP"/>
          </w:rPr>
          <w:t xml:space="preserve"> </w:t>
        </w:r>
      </w:ins>
      <w:ins w:id="488" w:author="v1-jc1" w:date="2020-12-06T13:31:00Z">
        <w:r w:rsidR="00136B5B">
          <w:rPr>
            <w:lang w:eastAsia="ja-JP"/>
          </w:rPr>
          <w:fldChar w:fldCharType="begin"/>
        </w:r>
        <w:r w:rsidR="00136B5B">
          <w:rPr>
            <w:lang w:eastAsia="ja-JP"/>
          </w:rPr>
          <w:instrText xml:space="preserve"> REF _Ref58153880 \h </w:instrText>
        </w:r>
      </w:ins>
      <w:r w:rsidR="00136B5B">
        <w:rPr>
          <w:lang w:eastAsia="ja-JP"/>
        </w:rPr>
      </w:r>
      <w:r w:rsidR="00136B5B">
        <w:rPr>
          <w:lang w:eastAsia="ja-JP"/>
        </w:rPr>
        <w:fldChar w:fldCharType="separate"/>
      </w:r>
      <w:ins w:id="489" w:author="v1-jc1" w:date="2020-12-06T19:24:00Z">
        <w:r w:rsidR="003A61E2" w:rsidRPr="007A43CC">
          <w:t xml:space="preserve">Figure </w:t>
        </w:r>
        <w:r w:rsidR="003A61E2">
          <w:rPr>
            <w:noProof/>
          </w:rPr>
          <w:t>62</w:t>
        </w:r>
      </w:ins>
      <w:ins w:id="490" w:author="v1-jc1" w:date="2020-12-06T13:31:00Z">
        <w:r w:rsidR="00136B5B">
          <w:rPr>
            <w:lang w:eastAsia="ja-JP"/>
          </w:rPr>
          <w:fldChar w:fldCharType="end"/>
        </w:r>
      </w:ins>
      <w:ins w:id="491" w:author="v1-jc1" w:date="2020-11-29T23:35:00Z">
        <w:r w:rsidRPr="00C02B57">
          <w:rPr>
            <w:lang w:eastAsia="ja-JP"/>
          </w:rPr>
          <w:t xml:space="preserve"> </w:t>
        </w:r>
        <w:r w:rsidRPr="00830B96">
          <w:rPr>
            <w:rFonts w:eastAsia="MS Mincho"/>
            <w:lang w:eastAsia="ja-JP"/>
          </w:rPr>
          <w:t>shows a graphical representation of a random</w:t>
        </w:r>
        <w:r>
          <w:rPr>
            <w:rFonts w:eastAsia="MS Mincho"/>
            <w:lang w:eastAsia="ja-JP"/>
          </w:rPr>
          <w:t xml:space="preserve"> </w:t>
        </w:r>
        <w:r w:rsidRPr="00830B96">
          <w:rPr>
            <w:rFonts w:eastAsia="MS Mincho"/>
            <w:lang w:eastAsia="ja-JP"/>
          </w:rPr>
          <w:t xml:space="preserve">access configuration, where the </w:t>
        </w:r>
        <w:r>
          <w:rPr>
            <w:rFonts w:eastAsia="MS Mincho"/>
            <w:lang w:eastAsia="ja-JP"/>
          </w:rPr>
          <w:t xml:space="preserve">display and </w:t>
        </w:r>
        <w:r w:rsidRPr="00C23D58">
          <w:rPr>
            <w:rFonts w:eastAsia="MS Mincho"/>
            <w:lang w:eastAsia="ja-JP"/>
          </w:rPr>
          <w:t>encoding order</w:t>
        </w:r>
        <w:r>
          <w:rPr>
            <w:rFonts w:eastAsia="MS Mincho"/>
            <w:lang w:eastAsia="ja-JP"/>
          </w:rPr>
          <w:t xml:space="preserve"> for each picture</w:t>
        </w:r>
        <w:r w:rsidRPr="00C23D58">
          <w:rPr>
            <w:rFonts w:eastAsia="MS Mincho"/>
            <w:lang w:eastAsia="ja-JP"/>
          </w:rPr>
          <w:t xml:space="preserve">. </w:t>
        </w:r>
      </w:ins>
      <w:ins w:id="492" w:author="v1-jc1" w:date="2020-12-08T10:41:00Z">
        <w:r w:rsidR="00181203">
          <w:rPr>
            <w:rFonts w:eastAsia="MS Mincho"/>
            <w:lang w:eastAsia="ja-JP"/>
          </w:rPr>
          <w:t xml:space="preserve">In this configuration, </w:t>
        </w:r>
        <w:r w:rsidR="00181203">
          <w:rPr>
            <w:lang w:eastAsia="ja-JP"/>
          </w:rPr>
          <w:t>a</w:t>
        </w:r>
      </w:ins>
      <w:ins w:id="493" w:author="v1-jc1" w:date="2020-11-29T23:35:00Z">
        <w:r w:rsidRPr="001811D1">
          <w:rPr>
            <w:lang w:eastAsia="ja-JP"/>
          </w:rPr>
          <w:t>n intra</w:t>
        </w:r>
        <w:r>
          <w:rPr>
            <w:lang w:eastAsia="ja-JP"/>
          </w:rPr>
          <w:t>-</w:t>
        </w:r>
        <w:r w:rsidRPr="001811D1">
          <w:rPr>
            <w:lang w:eastAsia="ja-JP"/>
          </w:rPr>
          <w:t>picture is encoded at approximately one second intervals</w:t>
        </w:r>
        <w:r>
          <w:rPr>
            <w:lang w:eastAsia="ja-JP"/>
          </w:rPr>
          <w:t xml:space="preserve"> in accordance with the </w:t>
        </w:r>
        <w:r w:rsidRPr="00757484">
          <w:rPr>
            <w:rStyle w:val="EncoderConfigChar"/>
          </w:rPr>
          <w:t>IntraPeriod</w:t>
        </w:r>
        <w:r>
          <w:rPr>
            <w:lang w:eastAsia="ja-JP"/>
          </w:rPr>
          <w:t xml:space="preserve"> configuration option, configured based on the frame rate of the source material</w:t>
        </w:r>
        <w:r w:rsidRPr="001811D1">
          <w:rPr>
            <w:lang w:eastAsia="ja-JP"/>
          </w:rPr>
          <w:t>. The pictures located between successive intra pictures in display order are encoded as B-pictures</w:t>
        </w:r>
        <w:r>
          <w:rPr>
            <w:lang w:eastAsia="ja-JP"/>
          </w:rPr>
          <w:t xml:space="preserve">. The random access configuration defines a hierarchy among different B pictures whereby each hierarchical level is associated with a temporal identifier. Pictures with lower temporal id have a higher hierarchical level since they are used more often as reference for inter coding. The arrows </w:t>
        </w:r>
      </w:ins>
      <w:ins w:id="494" w:author="v1-jc1" w:date="2020-12-06T13:31:00Z">
        <w:r w:rsidR="00136B5B">
          <w:rPr>
            <w:lang w:eastAsia="ja-JP"/>
          </w:rPr>
          <w:t xml:space="preserve">in </w:t>
        </w:r>
        <w:r w:rsidR="00136B5B">
          <w:rPr>
            <w:lang w:eastAsia="ja-JP"/>
          </w:rPr>
          <w:fldChar w:fldCharType="begin"/>
        </w:r>
        <w:r w:rsidR="00136B5B">
          <w:rPr>
            <w:lang w:eastAsia="ja-JP"/>
          </w:rPr>
          <w:instrText xml:space="preserve"> REF _Ref58153880 \h </w:instrText>
        </w:r>
      </w:ins>
      <w:r w:rsidR="00136B5B">
        <w:rPr>
          <w:lang w:eastAsia="ja-JP"/>
        </w:rPr>
      </w:r>
      <w:ins w:id="495" w:author="v1-jc1" w:date="2020-12-06T13:31:00Z">
        <w:r w:rsidR="00136B5B">
          <w:rPr>
            <w:lang w:eastAsia="ja-JP"/>
          </w:rPr>
          <w:fldChar w:fldCharType="separate"/>
        </w:r>
      </w:ins>
      <w:ins w:id="496" w:author="v1-jc1" w:date="2020-12-06T19:24:00Z">
        <w:r w:rsidR="003A61E2" w:rsidRPr="007A43CC">
          <w:t xml:space="preserve">Figure </w:t>
        </w:r>
        <w:r w:rsidR="003A61E2">
          <w:rPr>
            <w:noProof/>
          </w:rPr>
          <w:t>62</w:t>
        </w:r>
      </w:ins>
      <w:ins w:id="497" w:author="v1-jc1" w:date="2020-12-06T13:31:00Z">
        <w:r w:rsidR="00136B5B">
          <w:rPr>
            <w:lang w:eastAsia="ja-JP"/>
          </w:rPr>
          <w:fldChar w:fldCharType="end"/>
        </w:r>
      </w:ins>
      <w:ins w:id="498" w:author="v1-jc1" w:date="2020-11-29T23:35:00Z">
        <w:r>
          <w:rPr>
            <w:rFonts w:eastAsia="MS Mincho"/>
            <w:lang w:eastAsia="ja-JP"/>
          </w:rPr>
          <w:t xml:space="preserve"> depict reference frame of each picture with the tip of each arrow pointing to the reference</w:t>
        </w:r>
      </w:ins>
      <w:ins w:id="499" w:author="v1-jc1" w:date="2020-12-08T16:21:00Z">
        <w:r w:rsidR="008D509E">
          <w:rPr>
            <w:rFonts w:eastAsia="MS Mincho"/>
            <w:lang w:eastAsia="ja-JP"/>
          </w:rPr>
          <w:t xml:space="preserve"> picture</w:t>
        </w:r>
      </w:ins>
      <w:ins w:id="500" w:author="v1-jc1" w:date="2020-11-29T23:35:00Z">
        <w:r w:rsidRPr="001811D1">
          <w:rPr>
            <w:lang w:eastAsia="ja-JP"/>
          </w:rPr>
          <w:t>.</w:t>
        </w:r>
      </w:ins>
      <w:ins w:id="501" w:author="v1-jc1" w:date="2020-12-08T17:00:00Z">
        <w:r w:rsidR="008D5F63">
          <w:rPr>
            <w:lang w:eastAsia="ja-JP"/>
          </w:rPr>
          <w:t xml:space="preserve"> </w:t>
        </w:r>
      </w:ins>
      <w:ins w:id="502" w:author="v1-jc1" w:date="2020-12-08T17:01:00Z">
        <w:r w:rsidR="008D5F63">
          <w:rPr>
            <w:lang w:eastAsia="ja-JP"/>
          </w:rPr>
          <w:t xml:space="preserve">In </w:t>
        </w:r>
        <w:r w:rsidR="008D5F63">
          <w:rPr>
            <w:lang w:eastAsia="ja-JP"/>
          </w:rPr>
          <w:fldChar w:fldCharType="begin"/>
        </w:r>
        <w:r w:rsidR="008D5F63">
          <w:rPr>
            <w:lang w:eastAsia="ja-JP"/>
          </w:rPr>
          <w:instrText xml:space="preserve"> REF _Ref58153880 \h </w:instrText>
        </w:r>
      </w:ins>
      <w:r w:rsidR="008D5F63">
        <w:rPr>
          <w:lang w:eastAsia="ja-JP"/>
        </w:rPr>
      </w:r>
      <w:ins w:id="503" w:author="v1-jc1" w:date="2020-12-08T17:01:00Z">
        <w:r w:rsidR="008D5F63">
          <w:rPr>
            <w:lang w:eastAsia="ja-JP"/>
          </w:rPr>
          <w:fldChar w:fldCharType="separate"/>
        </w:r>
        <w:r w:rsidR="008D5F63" w:rsidRPr="007A43CC">
          <w:t xml:space="preserve">Figure </w:t>
        </w:r>
        <w:r w:rsidR="008D5F63">
          <w:rPr>
            <w:noProof/>
          </w:rPr>
          <w:t>62</w:t>
        </w:r>
        <w:r w:rsidR="008D5F63">
          <w:rPr>
            <w:lang w:eastAsia="ja-JP"/>
          </w:rPr>
          <w:fldChar w:fldCharType="end"/>
        </w:r>
        <w:r w:rsidR="008D5F63">
          <w:rPr>
            <w:lang w:eastAsia="ja-JP"/>
          </w:rPr>
          <w:t>,</w:t>
        </w:r>
        <w:r w:rsidR="008D5F63" w:rsidRPr="00C02B57">
          <w:rPr>
            <w:lang w:eastAsia="ja-JP"/>
          </w:rPr>
          <w:t xml:space="preserve"> </w:t>
        </w:r>
        <w:r w:rsidR="008D5F63">
          <w:rPr>
            <w:lang w:eastAsia="ja-JP"/>
          </w:rPr>
          <w:t>r</w:t>
        </w:r>
      </w:ins>
      <w:ins w:id="504" w:author="v1-jc1" w:date="2020-12-08T17:00:00Z">
        <w:r w:rsidR="008D5F63">
          <w:rPr>
            <w:lang w:eastAsia="ja-JP"/>
          </w:rPr>
          <w:t>eference pictures of partial pictures</w:t>
        </w:r>
      </w:ins>
      <w:ins w:id="505" w:author="v1-jc1" w:date="2020-12-08T17:01:00Z">
        <w:r w:rsidR="008D5F63">
          <w:rPr>
            <w:lang w:eastAsia="ja-JP"/>
          </w:rPr>
          <w:t xml:space="preserve"> (instead of all pictures)</w:t>
        </w:r>
      </w:ins>
      <w:ins w:id="506" w:author="v1-jc1" w:date="2020-12-08T17:00:00Z">
        <w:r w:rsidR="008D5F63">
          <w:rPr>
            <w:lang w:eastAsia="ja-JP"/>
          </w:rPr>
          <w:t xml:space="preserve"> in the</w:t>
        </w:r>
      </w:ins>
      <w:ins w:id="507" w:author="v1-jc1" w:date="2020-12-08T17:01:00Z">
        <w:r w:rsidR="008D5F63">
          <w:rPr>
            <w:lang w:eastAsia="ja-JP"/>
          </w:rPr>
          <w:t xml:space="preserve"> GOP are depicted for simplicity.</w:t>
        </w:r>
      </w:ins>
      <w:ins w:id="508" w:author="v1-jc1" w:date="2020-11-29T23:35:00Z">
        <w:r w:rsidRPr="001811D1">
          <w:rPr>
            <w:lang w:eastAsia="ja-JP"/>
          </w:rPr>
          <w:t xml:space="preserve"> </w:t>
        </w:r>
        <w:r>
          <w:rPr>
            <w:lang w:eastAsia="ja-JP"/>
          </w:rPr>
          <w:t xml:space="preserve">In </w:t>
        </w:r>
      </w:ins>
      <w:ins w:id="509" w:author="v1-jc1" w:date="2020-12-06T13:37:00Z">
        <w:r w:rsidR="002114F7">
          <w:rPr>
            <w:lang w:eastAsia="ja-JP"/>
          </w:rPr>
          <w:t>VVC</w:t>
        </w:r>
      </w:ins>
      <w:ins w:id="510" w:author="v1-jc1" w:date="2020-11-29T23:35:00Z">
        <w:r>
          <w:rPr>
            <w:lang w:eastAsia="ja-JP"/>
          </w:rPr>
          <w:t xml:space="preserve">, the picture buffer is constrained to ensure that no more than </w:t>
        </w:r>
      </w:ins>
      <w:ins w:id="511" w:author="v1-jc1" w:date="2020-12-08T11:30:00Z">
        <w:r w:rsidR="00A83E20">
          <w:rPr>
            <w:lang w:eastAsia="ja-JP"/>
          </w:rPr>
          <w:t>eight</w:t>
        </w:r>
      </w:ins>
      <w:ins w:id="512" w:author="v1-jc1" w:date="2020-11-29T23:35:00Z">
        <w:r>
          <w:rPr>
            <w:lang w:eastAsia="ja-JP"/>
          </w:rPr>
          <w:t xml:space="preserve"> pictures (including the picture currently being decoded and pictures already decoded but awaiting output) are present in the DPB at any one time, as shown in</w:t>
        </w:r>
      </w:ins>
      <w:ins w:id="513" w:author="v1-jc1" w:date="2020-12-06T13:32:00Z">
        <w:r w:rsidR="00136B5B">
          <w:rPr>
            <w:lang w:eastAsia="ja-JP"/>
          </w:rPr>
          <w:t xml:space="preserve"> </w:t>
        </w:r>
        <w:r w:rsidR="00136B5B">
          <w:rPr>
            <w:lang w:eastAsia="ja-JP"/>
          </w:rPr>
          <w:fldChar w:fldCharType="begin"/>
        </w:r>
        <w:r w:rsidR="00136B5B">
          <w:rPr>
            <w:lang w:eastAsia="ja-JP"/>
          </w:rPr>
          <w:instrText xml:space="preserve"> REF _Ref58153880 \h </w:instrText>
        </w:r>
      </w:ins>
      <w:r w:rsidR="00136B5B">
        <w:rPr>
          <w:lang w:eastAsia="ja-JP"/>
        </w:rPr>
      </w:r>
      <w:ins w:id="514" w:author="v1-jc1" w:date="2020-12-06T13:32:00Z">
        <w:r w:rsidR="00136B5B">
          <w:rPr>
            <w:lang w:eastAsia="ja-JP"/>
          </w:rPr>
          <w:fldChar w:fldCharType="separate"/>
        </w:r>
      </w:ins>
      <w:ins w:id="515" w:author="v1-jc1" w:date="2020-12-06T19:24:00Z">
        <w:r w:rsidR="003A61E2" w:rsidRPr="007A43CC">
          <w:t xml:space="preserve">Figure </w:t>
        </w:r>
        <w:r w:rsidR="003A61E2">
          <w:rPr>
            <w:noProof/>
          </w:rPr>
          <w:t>62</w:t>
        </w:r>
      </w:ins>
      <w:ins w:id="516" w:author="v1-jc1" w:date="2020-12-06T13:32:00Z">
        <w:r w:rsidR="00136B5B">
          <w:rPr>
            <w:lang w:eastAsia="ja-JP"/>
          </w:rPr>
          <w:fldChar w:fldCharType="end"/>
        </w:r>
        <w:r w:rsidR="00136B5B">
          <w:rPr>
            <w:lang w:eastAsia="ja-JP"/>
          </w:rPr>
          <w:t xml:space="preserve">. </w:t>
        </w:r>
      </w:ins>
      <w:ins w:id="517" w:author="v1-jc1" w:date="2020-11-29T23:35:00Z">
        <w:r w:rsidRPr="001811D1">
          <w:rPr>
            <w:lang w:eastAsia="ja-JP"/>
          </w:rPr>
          <w:t>The picture</w:t>
        </w:r>
        <w:r>
          <w:rPr>
            <w:lang w:eastAsia="ja-JP"/>
          </w:rPr>
          <w:t xml:space="preserve"> at temporal id 0</w:t>
        </w:r>
        <w:r w:rsidRPr="001811D1">
          <w:rPr>
            <w:lang w:eastAsia="ja-JP"/>
          </w:rPr>
          <w:t xml:space="preserve"> </w:t>
        </w:r>
        <w:r>
          <w:rPr>
            <w:lang w:eastAsia="ja-JP"/>
          </w:rPr>
          <w:t xml:space="preserve">(referred to as a ‘Generalized B picture’ in </w:t>
        </w:r>
      </w:ins>
      <w:ins w:id="518" w:author="v1-jc1" w:date="2020-12-06T13:32:00Z">
        <w:r w:rsidR="00136B5B">
          <w:rPr>
            <w:lang w:eastAsia="ja-JP"/>
          </w:rPr>
          <w:fldChar w:fldCharType="begin"/>
        </w:r>
        <w:r w:rsidR="00136B5B">
          <w:rPr>
            <w:lang w:eastAsia="ja-JP"/>
          </w:rPr>
          <w:instrText xml:space="preserve"> REF _Ref58153880 \h </w:instrText>
        </w:r>
      </w:ins>
      <w:r w:rsidR="00136B5B">
        <w:rPr>
          <w:lang w:eastAsia="ja-JP"/>
        </w:rPr>
      </w:r>
      <w:ins w:id="519" w:author="v1-jc1" w:date="2020-12-06T13:32:00Z">
        <w:r w:rsidR="00136B5B">
          <w:rPr>
            <w:lang w:eastAsia="ja-JP"/>
          </w:rPr>
          <w:fldChar w:fldCharType="separate"/>
        </w:r>
      </w:ins>
      <w:ins w:id="520" w:author="v1-jc1" w:date="2020-12-06T19:24:00Z">
        <w:r w:rsidR="003A61E2" w:rsidRPr="007A43CC">
          <w:t xml:space="preserve">Figure </w:t>
        </w:r>
        <w:r w:rsidR="003A61E2">
          <w:rPr>
            <w:noProof/>
          </w:rPr>
          <w:t>62</w:t>
        </w:r>
      </w:ins>
      <w:ins w:id="521" w:author="v1-jc1" w:date="2020-12-06T13:32:00Z">
        <w:r w:rsidR="00136B5B">
          <w:rPr>
            <w:lang w:eastAsia="ja-JP"/>
          </w:rPr>
          <w:fldChar w:fldCharType="end"/>
        </w:r>
        <w:r w:rsidR="00136B5B">
          <w:rPr>
            <w:lang w:eastAsia="ja-JP"/>
          </w:rPr>
          <w:t xml:space="preserve"> </w:t>
        </w:r>
      </w:ins>
      <w:ins w:id="522" w:author="v1-jc1" w:date="2020-11-29T23:35:00Z">
        <w:r>
          <w:rPr>
            <w:lang w:eastAsia="ja-JP"/>
          </w:rPr>
          <w:t xml:space="preserve">below) </w:t>
        </w:r>
        <w:r w:rsidRPr="001811D1">
          <w:rPr>
            <w:lang w:eastAsia="ja-JP"/>
          </w:rPr>
          <w:t xml:space="preserve">is used </w:t>
        </w:r>
        <w:r w:rsidRPr="001811D1">
          <w:rPr>
            <w:rFonts w:eastAsia="MS Mincho"/>
            <w:lang w:eastAsia="ja-JP"/>
          </w:rPr>
          <w:t>as</w:t>
        </w:r>
        <w:r w:rsidRPr="001811D1">
          <w:rPr>
            <w:lang w:eastAsia="ja-JP"/>
          </w:rPr>
          <w:t xml:space="preserve"> the </w:t>
        </w:r>
        <w:r w:rsidRPr="001811D1">
          <w:rPr>
            <w:rFonts w:eastAsia="MS Mincho"/>
            <w:lang w:eastAsia="ja-JP"/>
          </w:rPr>
          <w:t>lowest</w:t>
        </w:r>
        <w:r w:rsidRPr="001811D1">
          <w:rPr>
            <w:lang w:eastAsia="ja-JP"/>
          </w:rPr>
          <w:t xml:space="preserve"> temporal layer </w:t>
        </w:r>
        <w:r w:rsidRPr="001811D1">
          <w:rPr>
            <w:rFonts w:eastAsia="MS Mincho"/>
            <w:lang w:eastAsia="ja-JP"/>
          </w:rPr>
          <w:t>that can</w:t>
        </w:r>
        <w:r w:rsidRPr="001811D1">
          <w:rPr>
            <w:lang w:eastAsia="ja-JP"/>
          </w:rPr>
          <w:t xml:space="preserve"> refer</w:t>
        </w:r>
        <w:r w:rsidRPr="001811D1">
          <w:rPr>
            <w:rFonts w:eastAsia="MS Mincho"/>
            <w:lang w:eastAsia="ja-JP"/>
          </w:rPr>
          <w:t xml:space="preserve"> to </w:t>
        </w:r>
        <w:r>
          <w:rPr>
            <w:rFonts w:eastAsia="MS Mincho"/>
            <w:lang w:eastAsia="ja-JP"/>
          </w:rPr>
          <w:t>intra- or inter-</w:t>
        </w:r>
        <w:r w:rsidRPr="001811D1">
          <w:rPr>
            <w:rFonts w:eastAsia="MS Mincho"/>
            <w:lang w:eastAsia="ja-JP"/>
          </w:rPr>
          <w:t>pictures for inter prediction. The second</w:t>
        </w:r>
      </w:ins>
      <w:ins w:id="523" w:author="v1-jc1" w:date="2020-12-06T13:41:00Z">
        <w:r w:rsidR="002114F7">
          <w:rPr>
            <w:rFonts w:eastAsia="MS Mincho"/>
            <w:lang w:eastAsia="ja-JP"/>
          </w:rPr>
          <w:t>,</w:t>
        </w:r>
      </w:ins>
      <w:ins w:id="524" w:author="v1-jc1" w:date="2020-11-29T23:35:00Z">
        <w:r w:rsidRPr="001811D1">
          <w:rPr>
            <w:rFonts w:eastAsia="MS Mincho"/>
            <w:lang w:eastAsia="ja-JP"/>
          </w:rPr>
          <w:t xml:space="preserve"> third </w:t>
        </w:r>
      </w:ins>
      <w:ins w:id="525" w:author="v1-jc1" w:date="2020-12-06T13:41:00Z">
        <w:r w:rsidR="002114F7">
          <w:rPr>
            <w:rFonts w:eastAsia="MS Mincho"/>
            <w:lang w:eastAsia="ja-JP"/>
          </w:rPr>
          <w:t xml:space="preserve">and fourth </w:t>
        </w:r>
      </w:ins>
      <w:ins w:id="526" w:author="v1-jc1" w:date="2020-11-29T23:35:00Z">
        <w:r w:rsidRPr="001811D1">
          <w:rPr>
            <w:rFonts w:eastAsia="MS Mincho"/>
            <w:lang w:eastAsia="ja-JP"/>
          </w:rPr>
          <w:t xml:space="preserve">temporal layers consist of referenced B pictures, while the highest temporal layer contains non-referenced B picture only. </w:t>
        </w:r>
      </w:ins>
      <w:ins w:id="527" w:author="v1-jc1" w:date="2020-12-08T11:45:00Z">
        <w:r w:rsidR="004E1D0D">
          <w:rPr>
            <w:lang w:eastAsia="ja-JP"/>
          </w:rPr>
          <w:t xml:space="preserve">There are two reference pictures in each reference picture list for coding a B picture. </w:t>
        </w:r>
      </w:ins>
      <w:ins w:id="528" w:author="v1-jc1" w:date="2020-11-29T23:35:00Z">
        <w:r w:rsidRPr="001811D1">
          <w:rPr>
            <w:rFonts w:eastAsia="MS Mincho"/>
            <w:lang w:eastAsia="ja-JP"/>
          </w:rPr>
          <w:t xml:space="preserve">The QP of each inter-coded picture is derived by adding an offset to the </w:t>
        </w:r>
      </w:ins>
      <w:ins w:id="529" w:author="v1-jc1" w:date="2020-12-08T11:39:00Z">
        <w:r w:rsidR="00074045">
          <w:rPr>
            <w:rFonts w:eastAsia="MS Mincho"/>
            <w:lang w:eastAsia="ja-JP"/>
          </w:rPr>
          <w:t xml:space="preserve">base </w:t>
        </w:r>
      </w:ins>
      <w:ins w:id="530" w:author="v1-jc1" w:date="2020-11-29T23:35:00Z">
        <w:r w:rsidRPr="001811D1">
          <w:rPr>
            <w:rFonts w:eastAsia="MS Mincho"/>
            <w:lang w:eastAsia="ja-JP"/>
          </w:rPr>
          <w:t xml:space="preserve">QP. </w:t>
        </w:r>
      </w:ins>
      <w:ins w:id="531" w:author="v1-jc1" w:date="2020-12-06T13:43:00Z">
        <w:r w:rsidR="006903FA">
          <w:rPr>
            <w:rFonts w:eastAsia="MS Mincho"/>
            <w:lang w:eastAsia="ja-JP"/>
          </w:rPr>
          <w:t>A</w:t>
        </w:r>
      </w:ins>
      <w:ins w:id="532" w:author="v1-jc1" w:date="2020-11-29T23:35:00Z">
        <w:r>
          <w:rPr>
            <w:rFonts w:eastAsia="MS Mincho"/>
            <w:lang w:eastAsia="ja-JP"/>
          </w:rPr>
          <w:t xml:space="preserve"> group of picture length of </w:t>
        </w:r>
      </w:ins>
      <w:ins w:id="533" w:author="v1-jc1" w:date="2020-12-06T13:32:00Z">
        <w:r w:rsidR="002114F7">
          <w:rPr>
            <w:rFonts w:eastAsia="MS Mincho"/>
            <w:lang w:eastAsia="ja-JP"/>
          </w:rPr>
          <w:t>32</w:t>
        </w:r>
      </w:ins>
      <w:ins w:id="534" w:author="v1-jc1" w:date="2020-11-29T23:35:00Z">
        <w:r>
          <w:rPr>
            <w:rFonts w:eastAsia="MS Mincho"/>
            <w:lang w:eastAsia="ja-JP"/>
          </w:rPr>
          <w:t xml:space="preserve"> pictures</w:t>
        </w:r>
      </w:ins>
      <w:ins w:id="535" w:author="v1-jc1" w:date="2020-12-06T13:43:00Z">
        <w:r w:rsidR="006903FA">
          <w:rPr>
            <w:rFonts w:eastAsia="MS Mincho"/>
            <w:lang w:eastAsia="ja-JP"/>
          </w:rPr>
          <w:t xml:space="preserve"> is</w:t>
        </w:r>
      </w:ins>
      <w:ins w:id="536" w:author="v1-jc1" w:date="2020-11-29T23:35:00Z">
        <w:r>
          <w:rPr>
            <w:rFonts w:eastAsia="MS Mincho"/>
            <w:lang w:eastAsia="ja-JP"/>
          </w:rPr>
          <w:t xml:space="preserve"> currently recommended in the </w:t>
        </w:r>
      </w:ins>
      <w:ins w:id="537" w:author="v1-jc1" w:date="2020-12-06T13:43:00Z">
        <w:r w:rsidR="006903FA">
          <w:rPr>
            <w:rFonts w:eastAsia="MS Mincho"/>
            <w:lang w:eastAsia="ja-JP"/>
          </w:rPr>
          <w:t>JVET</w:t>
        </w:r>
      </w:ins>
      <w:ins w:id="538" w:author="v1-jc1" w:date="2020-11-29T23:35:00Z">
        <w:r>
          <w:rPr>
            <w:rFonts w:eastAsia="MS Mincho"/>
            <w:lang w:eastAsia="ja-JP"/>
          </w:rPr>
          <w:t xml:space="preserve"> common test conditions</w:t>
        </w:r>
      </w:ins>
      <w:ins w:id="539" w:author="v1-jc1" w:date="2020-12-06T13:36:00Z">
        <w:r w:rsidR="002114F7">
          <w:rPr>
            <w:lang w:eastAsia="ja-JP"/>
          </w:rPr>
          <w:t xml:space="preserve"> </w:t>
        </w:r>
        <w:r w:rsidR="002114F7">
          <w:rPr>
            <w:lang w:eastAsia="ja-JP"/>
          </w:rPr>
          <w:fldChar w:fldCharType="begin"/>
        </w:r>
        <w:r w:rsidR="002114F7">
          <w:rPr>
            <w:lang w:eastAsia="ja-JP"/>
          </w:rPr>
          <w:instrText xml:space="preserve"> REF _Ref57585174 \r \h </w:instrText>
        </w:r>
      </w:ins>
      <w:r w:rsidR="002114F7">
        <w:rPr>
          <w:lang w:eastAsia="ja-JP"/>
        </w:rPr>
      </w:r>
      <w:ins w:id="540" w:author="v1-jc1" w:date="2020-12-06T13:36:00Z">
        <w:r w:rsidR="002114F7">
          <w:rPr>
            <w:lang w:eastAsia="ja-JP"/>
          </w:rPr>
          <w:fldChar w:fldCharType="separate"/>
        </w:r>
      </w:ins>
      <w:ins w:id="541" w:author="v1-jc1" w:date="2020-12-06T19:24:00Z">
        <w:r w:rsidR="003A61E2">
          <w:rPr>
            <w:lang w:eastAsia="ja-JP"/>
          </w:rPr>
          <w:t>[2]</w:t>
        </w:r>
      </w:ins>
      <w:ins w:id="542" w:author="v1-jc1" w:date="2020-12-06T13:36:00Z">
        <w:r w:rsidR="002114F7">
          <w:rPr>
            <w:lang w:eastAsia="ja-JP"/>
          </w:rPr>
          <w:fldChar w:fldCharType="end"/>
        </w:r>
      </w:ins>
      <w:ins w:id="543" w:author="v1-jc1" w:date="2020-11-29T23:35:00Z">
        <w:r>
          <w:rPr>
            <w:rFonts w:eastAsia="MS Mincho"/>
            <w:lang w:eastAsia="ja-JP"/>
          </w:rPr>
          <w:t>.</w:t>
        </w:r>
      </w:ins>
    </w:p>
    <w:p w14:paraId="28046A82" w14:textId="5CF591A7" w:rsidR="00F065F8" w:rsidRPr="007A43CC" w:rsidRDefault="00F065F8" w:rsidP="00F065F8">
      <w:pPr>
        <w:keepNext/>
        <w:jc w:val="center"/>
        <w:rPr>
          <w:ins w:id="544" w:author="v1-jc1" w:date="2020-11-29T23:35:00Z"/>
        </w:rPr>
      </w:pPr>
      <w:del w:id="545" w:author="v1-jc1" w:date="2020-12-08T16:54:00Z">
        <w:r w:rsidRPr="007A43CC" w:rsidDel="008140F9">
          <w:lastRenderedPageBreak/>
          <w:fldChar w:fldCharType="begin"/>
        </w:r>
        <w:r w:rsidRPr="007A43CC" w:rsidDel="008140F9">
          <w:fldChar w:fldCharType="end"/>
        </w:r>
      </w:del>
      <w:ins w:id="546" w:author="v1-jc1" w:date="2020-12-08T16:54:00Z">
        <w:r w:rsidR="008140F9" w:rsidRPr="008140F9">
          <w:t xml:space="preserve"> </w:t>
        </w:r>
      </w:ins>
      <w:ins w:id="547" w:author="v1-jc1" w:date="2020-12-08T16:59:00Z">
        <w:r w:rsidR="008D5F63">
          <w:object w:dxaOrig="15541" w:dyaOrig="8791" w14:anchorId="4E33F001">
            <v:shape id="_x0000_i1036" type="#_x0000_t75" style="width:468pt;height:266.4pt" o:ole="">
              <v:imagedata r:id="rId98" o:title=""/>
            </v:shape>
            <o:OLEObject Type="Embed" ProgID="Visio.Drawing.15" ShapeID="_x0000_i1036" DrawAspect="Content" ObjectID="_1669464696" r:id="rId99"/>
          </w:object>
        </w:r>
      </w:ins>
    </w:p>
    <w:p w14:paraId="0E3DDC0F" w14:textId="72B33455" w:rsidR="00F065F8" w:rsidRPr="007A43CC" w:rsidRDefault="00136B5B" w:rsidP="007A43CC">
      <w:pPr>
        <w:pStyle w:val="Caption"/>
        <w:rPr>
          <w:ins w:id="548" w:author="v1-jc1" w:date="2020-11-29T23:21:00Z"/>
        </w:rPr>
      </w:pPr>
      <w:bookmarkStart w:id="549" w:name="_Ref58153880"/>
      <w:bookmarkStart w:id="550" w:name="_Toc52445958"/>
      <w:ins w:id="551" w:author="v1-jc1" w:date="2020-12-06T13:29:00Z">
        <w:r w:rsidRPr="007A43CC">
          <w:t xml:space="preserve">Figure </w:t>
        </w:r>
        <w:r w:rsidRPr="007A43CC">
          <w:rPr>
            <w:noProof/>
          </w:rPr>
          <w:fldChar w:fldCharType="begin"/>
        </w:r>
        <w:r w:rsidRPr="007A43CC">
          <w:rPr>
            <w:noProof/>
          </w:rPr>
          <w:instrText xml:space="preserve"> SEQ Figure \* ARABIC </w:instrText>
        </w:r>
        <w:r w:rsidRPr="007A43CC">
          <w:rPr>
            <w:noProof/>
          </w:rPr>
          <w:fldChar w:fldCharType="separate"/>
        </w:r>
      </w:ins>
      <w:ins w:id="552" w:author="v1-jc1" w:date="2020-12-06T19:24:00Z">
        <w:r w:rsidR="003A61E2">
          <w:rPr>
            <w:noProof/>
          </w:rPr>
          <w:t>62</w:t>
        </w:r>
      </w:ins>
      <w:ins w:id="553" w:author="v1-jc1" w:date="2020-12-06T13:29:00Z">
        <w:r w:rsidRPr="007A43CC">
          <w:rPr>
            <w:noProof/>
          </w:rPr>
          <w:fldChar w:fldCharType="end"/>
        </w:r>
        <w:bookmarkEnd w:id="549"/>
        <w:r w:rsidRPr="007A43CC">
          <w:t xml:space="preserve">: </w:t>
        </w:r>
      </w:ins>
      <w:ins w:id="554" w:author="v1-jc1" w:date="2020-11-29T23:35:00Z">
        <w:r w:rsidR="00F065F8" w:rsidRPr="007A43CC">
          <w:t>Graphical presentation of random access configuration.</w:t>
        </w:r>
      </w:ins>
      <w:bookmarkEnd w:id="550"/>
    </w:p>
    <w:p w14:paraId="15630D3E" w14:textId="77777777" w:rsidR="00721C84" w:rsidRPr="007A43CC" w:rsidRDefault="00721C84" w:rsidP="007A43CC">
      <w:pPr>
        <w:pStyle w:val="Heading4"/>
        <w:rPr>
          <w:ins w:id="555" w:author="v1-jc1" w:date="2020-11-29T23:21:00Z"/>
          <w:rFonts w:ascii="Times New Roman" w:eastAsia="MS Mincho" w:hAnsi="Times New Roman"/>
          <w:lang w:val="en-GB" w:eastAsia="ja-JP"/>
        </w:rPr>
      </w:pPr>
      <w:bookmarkStart w:id="556" w:name="_Toc52446037"/>
      <w:ins w:id="557" w:author="v1-jc1" w:date="2020-11-29T23:21:00Z">
        <w:r w:rsidRPr="007A43CC">
          <w:rPr>
            <w:rFonts w:ascii="Times New Roman" w:eastAsia="MS Mincho" w:hAnsi="Times New Roman"/>
            <w:lang w:val="en-GB" w:eastAsia="ja-JP"/>
          </w:rPr>
          <w:t>Low-</w:t>
        </w:r>
        <w:r w:rsidRPr="007A43CC">
          <w:rPr>
            <w:rFonts w:ascii="Times New Roman" w:hAnsi="Times New Roman"/>
            <w:lang w:val="en-GB" w:eastAsia="ja-JP"/>
          </w:rPr>
          <w:t>delay</w:t>
        </w:r>
        <w:r w:rsidRPr="007A43CC">
          <w:rPr>
            <w:rFonts w:ascii="Times New Roman" w:eastAsia="MS Mincho" w:hAnsi="Times New Roman"/>
            <w:lang w:val="en-GB" w:eastAsia="ja-JP"/>
          </w:rPr>
          <w:t xml:space="preserve"> configurations</w:t>
        </w:r>
        <w:bookmarkEnd w:id="556"/>
      </w:ins>
    </w:p>
    <w:p w14:paraId="13FFCD55" w14:textId="1F9AB79B" w:rsidR="00721C84" w:rsidRDefault="00721C84" w:rsidP="007A43CC">
      <w:pPr>
        <w:jc w:val="both"/>
        <w:rPr>
          <w:ins w:id="558" w:author="v1-jc1" w:date="2020-11-29T23:21:00Z"/>
          <w:lang w:eastAsia="ja-JP"/>
        </w:rPr>
      </w:pPr>
      <w:ins w:id="559" w:author="v1-jc1" w:date="2020-11-29T23:21:00Z">
        <w:r w:rsidRPr="007A43CC">
          <w:rPr>
            <w:rFonts w:eastAsia="MS Mincho"/>
            <w:lang w:eastAsia="ja-JP"/>
          </w:rPr>
          <w:t xml:space="preserve">Two coding configurations have been defined for testing low-delay coding performance, referred to as ‘low-delay P’ and ‘low-delay B’. </w:t>
        </w:r>
        <w:r w:rsidRPr="007A43CC">
          <w:rPr>
            <w:lang w:eastAsia="ja-JP"/>
          </w:rPr>
          <w:t>For low-delay configurations, only the first picture in a video sequence is encoded as an IDR picture. Subsequent pictures are each encoded using a P-slice</w:t>
        </w:r>
        <w:r>
          <w:rPr>
            <w:lang w:eastAsia="ja-JP"/>
          </w:rPr>
          <w:t xml:space="preserve"> for low-delay P configuration or a B-slice for low-delay B configuration. For both modes, the P or B slices only reference pictures preceding the current picture in display order. For low-delay B mode, both reference lists RefPicList0 and RefPicList1 are identical.</w:t>
        </w:r>
      </w:ins>
      <w:ins w:id="560" w:author="v1-jc1" w:date="2020-12-08T11:44:00Z">
        <w:r w:rsidR="004E1D0D">
          <w:rPr>
            <w:lang w:eastAsia="ja-JP"/>
          </w:rPr>
          <w:t xml:space="preserve"> There are 4 reference pictures in each reference picture list.</w:t>
        </w:r>
      </w:ins>
    </w:p>
    <w:p w14:paraId="5774E622" w14:textId="1D0BCBDE" w:rsidR="00721C84" w:rsidRDefault="00512403" w:rsidP="007A43CC">
      <w:pPr>
        <w:jc w:val="both"/>
        <w:rPr>
          <w:ins w:id="561" w:author="v1-jc1" w:date="2020-11-29T23:21:00Z"/>
          <w:lang w:val="en-CA"/>
        </w:rPr>
      </w:pPr>
      <w:ins w:id="562" w:author="v1-jc1" w:date="2020-12-06T19:38:00Z">
        <w:r>
          <w:fldChar w:fldCharType="begin"/>
        </w:r>
        <w:r>
          <w:rPr>
            <w:rFonts w:eastAsia="MS Mincho"/>
            <w:lang w:eastAsia="ja-JP"/>
          </w:rPr>
          <w:instrText xml:space="preserve"> REF _Ref58175941 \h </w:instrText>
        </w:r>
      </w:ins>
      <w:r>
        <w:fldChar w:fldCharType="separate"/>
      </w:r>
      <w:ins w:id="563" w:author="v1-jc1" w:date="2020-12-06T19:38:00Z">
        <w:r w:rsidRPr="007A43CC">
          <w:t xml:space="preserve">Figure </w:t>
        </w:r>
        <w:r>
          <w:rPr>
            <w:noProof/>
          </w:rPr>
          <w:t>63</w:t>
        </w:r>
        <w:r>
          <w:fldChar w:fldCharType="end"/>
        </w:r>
        <w:r>
          <w:t xml:space="preserve"> </w:t>
        </w:r>
      </w:ins>
      <w:ins w:id="564" w:author="v1-jc1" w:date="2020-11-29T23:21:00Z">
        <w:r w:rsidR="00721C84" w:rsidRPr="00AD0FAD">
          <w:rPr>
            <w:rFonts w:eastAsia="MS Mincho"/>
            <w:lang w:eastAsia="ja-JP"/>
          </w:rPr>
          <w:t xml:space="preserve">shows a </w:t>
        </w:r>
        <w:r w:rsidR="00721C84" w:rsidRPr="00BF6BF4">
          <w:rPr>
            <w:rFonts w:eastAsia="MS Mincho"/>
            <w:lang w:eastAsia="ja-JP"/>
          </w:rPr>
          <w:t xml:space="preserve">graphical presentation of </w:t>
        </w:r>
        <w:r w:rsidR="00721C84" w:rsidRPr="00615721">
          <w:rPr>
            <w:rFonts w:eastAsia="MS Mincho"/>
            <w:lang w:eastAsia="ja-JP"/>
          </w:rPr>
          <w:t>th</w:t>
        </w:r>
        <w:r w:rsidR="00721C84">
          <w:rPr>
            <w:rFonts w:eastAsia="MS Mincho"/>
            <w:lang w:eastAsia="ja-JP"/>
          </w:rPr>
          <w:t>e</w:t>
        </w:r>
        <w:r w:rsidR="00721C84" w:rsidRPr="00615721">
          <w:rPr>
            <w:rFonts w:eastAsia="MS Mincho"/>
            <w:lang w:eastAsia="ja-JP"/>
          </w:rPr>
          <w:t xml:space="preserve"> </w:t>
        </w:r>
        <w:r w:rsidR="00721C84" w:rsidRPr="00BE073F">
          <w:rPr>
            <w:lang w:eastAsia="ko-KR"/>
          </w:rPr>
          <w:t>l</w:t>
        </w:r>
        <w:r w:rsidR="00721C84" w:rsidRPr="00BE073F">
          <w:rPr>
            <w:rFonts w:eastAsia="MS Mincho"/>
            <w:lang w:eastAsia="ja-JP"/>
          </w:rPr>
          <w:t>ow-delay</w:t>
        </w:r>
        <w:r w:rsidR="00721C84">
          <w:rPr>
            <w:rFonts w:eastAsia="MS Mincho"/>
            <w:lang w:eastAsia="ja-JP"/>
          </w:rPr>
          <w:t xml:space="preserve"> configurations, using a GOP size of eight</w:t>
        </w:r>
        <w:r w:rsidR="00721C84" w:rsidRPr="00045005">
          <w:rPr>
            <w:rFonts w:eastAsia="MS Mincho"/>
            <w:lang w:eastAsia="ja-JP"/>
          </w:rPr>
          <w:t xml:space="preserve">. </w:t>
        </w:r>
      </w:ins>
      <w:ins w:id="565" w:author="v1-jc1" w:date="2020-12-08T10:18:00Z">
        <w:r w:rsidR="0061166A">
          <w:rPr>
            <w:rFonts w:eastAsia="MS Mincho"/>
            <w:lang w:eastAsia="ja-JP"/>
          </w:rPr>
          <w:t>The encoding/decoding order is same to the display order in this case</w:t>
        </w:r>
      </w:ins>
      <w:ins w:id="566" w:author="v1-jc1" w:date="2020-11-29T23:21:00Z">
        <w:r w:rsidR="00721C84" w:rsidRPr="00830B96">
          <w:rPr>
            <w:rFonts w:eastAsia="MS Mincho"/>
            <w:lang w:eastAsia="ja-JP"/>
          </w:rPr>
          <w:t xml:space="preserve">. The </w:t>
        </w:r>
        <w:r w:rsidR="00721C84">
          <w:rPr>
            <w:rFonts w:eastAsia="MS Mincho"/>
            <w:lang w:eastAsia="ja-JP"/>
          </w:rPr>
          <w:t xml:space="preserve">value </w:t>
        </w:r>
        <w:r w:rsidR="00721C84" w:rsidRPr="00830B96">
          <w:rPr>
            <w:rFonts w:eastAsia="MS Mincho"/>
            <w:lang w:eastAsia="ja-JP"/>
          </w:rPr>
          <w:t>QP</w:t>
        </w:r>
        <w:r w:rsidR="00721C84" w:rsidRPr="004A72CB">
          <w:rPr>
            <w:rFonts w:eastAsia="MS Mincho"/>
            <w:vertAlign w:val="subscript"/>
            <w:lang w:eastAsia="ja-JP"/>
          </w:rPr>
          <w:t>B</w:t>
        </w:r>
        <w:r w:rsidR="00721C84" w:rsidRPr="00830B96">
          <w:rPr>
            <w:rFonts w:eastAsia="MS Mincho"/>
            <w:lang w:eastAsia="ja-JP"/>
          </w:rPr>
          <w:t xml:space="preserve"> of each inter coded picture </w:t>
        </w:r>
        <w:r w:rsidR="00721C84">
          <w:rPr>
            <w:rFonts w:eastAsia="MS Mincho"/>
            <w:lang w:eastAsia="ja-JP"/>
          </w:rPr>
          <w:t>and the value QP</w:t>
        </w:r>
        <w:r w:rsidR="00721C84" w:rsidRPr="005445C1">
          <w:rPr>
            <w:rFonts w:eastAsia="MS Mincho"/>
            <w:vertAlign w:val="subscript"/>
            <w:lang w:eastAsia="ja-JP"/>
          </w:rPr>
          <w:t>I</w:t>
        </w:r>
        <w:r w:rsidR="00721C84">
          <w:rPr>
            <w:rFonts w:eastAsia="MS Mincho"/>
            <w:lang w:eastAsia="ja-JP"/>
          </w:rPr>
          <w:t xml:space="preserve"> for the initial intra coded picture </w:t>
        </w:r>
        <w:r w:rsidR="00721C84" w:rsidRPr="00830B96">
          <w:rPr>
            <w:rFonts w:eastAsia="MS Mincho"/>
            <w:lang w:eastAsia="ja-JP"/>
          </w:rPr>
          <w:t xml:space="preserve">is derived by adding an offset to </w:t>
        </w:r>
        <w:r w:rsidR="00721C84">
          <w:rPr>
            <w:rFonts w:eastAsia="MS Mincho"/>
            <w:lang w:eastAsia="ja-JP"/>
          </w:rPr>
          <w:t xml:space="preserve">base </w:t>
        </w:r>
        <w:r w:rsidR="00721C84" w:rsidRPr="00830B96">
          <w:rPr>
            <w:rFonts w:eastAsia="MS Mincho"/>
            <w:lang w:eastAsia="ja-JP"/>
          </w:rPr>
          <w:t>QP</w:t>
        </w:r>
        <w:r w:rsidR="00721C84">
          <w:rPr>
            <w:rFonts w:eastAsia="MS Mincho"/>
            <w:lang w:eastAsia="ja-JP"/>
          </w:rPr>
          <w:t>. The offset is dependent on the picture being intra coded or inter coded, and for inter-coded pictures, the offset is further dependent on the location of the picture in the GOP.</w:t>
        </w:r>
      </w:ins>
      <w:ins w:id="567" w:author="v1-jc1" w:date="2020-12-08T10:17:00Z">
        <w:r w:rsidR="0061166A">
          <w:rPr>
            <w:rFonts w:eastAsia="MS Mincho"/>
            <w:lang w:eastAsia="ja-JP"/>
          </w:rPr>
          <w:t xml:space="preserve"> The QP offset is same for the pictures marked with same color </w:t>
        </w:r>
      </w:ins>
      <w:ins w:id="568" w:author="v1-jc1" w:date="2020-12-08T10:18:00Z">
        <w:r w:rsidR="0061166A">
          <w:rPr>
            <w:rFonts w:eastAsia="MS Mincho"/>
            <w:lang w:eastAsia="ja-JP"/>
          </w:rPr>
          <w:t>i</w:t>
        </w:r>
      </w:ins>
      <w:ins w:id="569" w:author="v1-jc1" w:date="2020-12-08T10:17:00Z">
        <w:r w:rsidR="0061166A">
          <w:rPr>
            <w:rFonts w:eastAsia="MS Mincho"/>
            <w:lang w:eastAsia="ja-JP"/>
          </w:rPr>
          <w:t xml:space="preserve">n </w:t>
        </w:r>
        <w:r w:rsidR="0061166A">
          <w:fldChar w:fldCharType="begin"/>
        </w:r>
        <w:r w:rsidR="0061166A">
          <w:rPr>
            <w:rFonts w:eastAsia="MS Mincho"/>
            <w:lang w:eastAsia="ja-JP"/>
          </w:rPr>
          <w:instrText xml:space="preserve"> REF _Ref58175941 \h </w:instrText>
        </w:r>
      </w:ins>
      <w:ins w:id="570" w:author="v1-jc1" w:date="2020-12-08T10:17:00Z">
        <w:r w:rsidR="0061166A">
          <w:fldChar w:fldCharType="separate"/>
        </w:r>
        <w:r w:rsidR="0061166A" w:rsidRPr="007A43CC">
          <w:t xml:space="preserve">Figure </w:t>
        </w:r>
        <w:r w:rsidR="0061166A">
          <w:rPr>
            <w:noProof/>
          </w:rPr>
          <w:t>63</w:t>
        </w:r>
        <w:r w:rsidR="0061166A">
          <w:fldChar w:fldCharType="end"/>
        </w:r>
      </w:ins>
    </w:p>
    <w:p w14:paraId="3AAD7F4B" w14:textId="45F6ECC8" w:rsidR="00721C84" w:rsidRDefault="00190E61" w:rsidP="00721C84">
      <w:pPr>
        <w:jc w:val="center"/>
        <w:rPr>
          <w:ins w:id="571" w:author="v1-jc1" w:date="2020-11-29T23:21:00Z"/>
          <w:rFonts w:eastAsia="MS Mincho"/>
          <w:lang w:eastAsia="ja-JP"/>
        </w:rPr>
      </w:pPr>
      <w:ins w:id="572" w:author="v1-jc1" w:date="2020-12-07T23:40:00Z">
        <w:r>
          <w:object w:dxaOrig="12226" w:dyaOrig="4561" w14:anchorId="5EFF5AE4">
            <v:shape id="_x0000_i1037" type="#_x0000_t75" style="width:468pt;height:172.8pt" o:ole="">
              <v:imagedata r:id="rId100" o:title=""/>
            </v:shape>
            <o:OLEObject Type="Embed" ProgID="Visio.Drawing.15" ShapeID="_x0000_i1037" DrawAspect="Content" ObjectID="_1669464697" r:id="rId101"/>
          </w:object>
        </w:r>
      </w:ins>
      <w:del w:id="573" w:author="v1-jc1" w:date="2020-12-07T23:39:00Z">
        <w:r w:rsidR="00721C84" w:rsidDel="00190E61">
          <w:fldChar w:fldCharType="begin"/>
        </w:r>
        <w:r w:rsidR="00721C84" w:rsidDel="00190E61">
          <w:fldChar w:fldCharType="end"/>
        </w:r>
      </w:del>
    </w:p>
    <w:p w14:paraId="2CF92B07" w14:textId="4F6D4245" w:rsidR="00721C84" w:rsidRDefault="007A43CC" w:rsidP="00721C84">
      <w:pPr>
        <w:pStyle w:val="Caption"/>
        <w:rPr>
          <w:ins w:id="574" w:author="v1-jc1" w:date="2020-11-29T23:21:00Z"/>
        </w:rPr>
      </w:pPr>
      <w:bookmarkStart w:id="575" w:name="_Ref58175941"/>
      <w:bookmarkStart w:id="576" w:name="_Toc52445956"/>
      <w:ins w:id="577" w:author="v1-jc1" w:date="2020-12-06T13:48:00Z">
        <w:r w:rsidRPr="007A43CC">
          <w:lastRenderedPageBreak/>
          <w:t xml:space="preserve">Figure </w:t>
        </w:r>
        <w:r w:rsidRPr="007A43CC">
          <w:rPr>
            <w:noProof/>
          </w:rPr>
          <w:fldChar w:fldCharType="begin"/>
        </w:r>
        <w:r w:rsidRPr="007A43CC">
          <w:rPr>
            <w:noProof/>
          </w:rPr>
          <w:instrText xml:space="preserve"> SEQ Figure \* ARABIC </w:instrText>
        </w:r>
        <w:r w:rsidRPr="007A43CC">
          <w:rPr>
            <w:noProof/>
          </w:rPr>
          <w:fldChar w:fldCharType="separate"/>
        </w:r>
      </w:ins>
      <w:ins w:id="578" w:author="v1-jc1" w:date="2020-12-06T19:24:00Z">
        <w:r w:rsidR="003A61E2">
          <w:rPr>
            <w:noProof/>
          </w:rPr>
          <w:t>63</w:t>
        </w:r>
      </w:ins>
      <w:ins w:id="579" w:author="v1-jc1" w:date="2020-12-06T13:48:00Z">
        <w:r w:rsidRPr="007A43CC">
          <w:rPr>
            <w:noProof/>
          </w:rPr>
          <w:fldChar w:fldCharType="end"/>
        </w:r>
        <w:bookmarkEnd w:id="575"/>
        <w:r w:rsidRPr="007A43CC">
          <w:t>:</w:t>
        </w:r>
      </w:ins>
      <w:ins w:id="580" w:author="v1-jc1" w:date="2020-11-29T23:21:00Z">
        <w:r w:rsidR="00721C84">
          <w:t xml:space="preserve"> </w:t>
        </w:r>
        <w:r w:rsidR="00721C84" w:rsidRPr="00237389">
          <w:t>Graphical presentation of low-delay configuration</w:t>
        </w:r>
        <w:r w:rsidR="00721C84">
          <w:t>.</w:t>
        </w:r>
        <w:bookmarkEnd w:id="576"/>
      </w:ins>
    </w:p>
    <w:p w14:paraId="4870010F" w14:textId="77777777" w:rsidR="00721C84" w:rsidRPr="00EC5F2E" w:rsidRDefault="00721C84" w:rsidP="00EC5F2E">
      <w:pPr>
        <w:jc w:val="both"/>
        <w:rPr>
          <w:ins w:id="581" w:author="v1-jc1" w:date="2020-12-06T12:50:00Z"/>
          <w:lang w:val="en-GB"/>
        </w:rPr>
      </w:pPr>
    </w:p>
    <w:p w14:paraId="34AFD89C" w14:textId="09880132" w:rsidR="004C7D05" w:rsidRDefault="004C7D05" w:rsidP="00CD45EA">
      <w:pPr>
        <w:pStyle w:val="Heading2"/>
        <w:spacing w:before="136"/>
      </w:pPr>
      <w:bookmarkStart w:id="582" w:name="_Ref509494378"/>
      <w:bookmarkStart w:id="583" w:name="_Toc510446691"/>
      <w:bookmarkStart w:id="584" w:name="_Toc58175159"/>
      <w:r w:rsidRPr="0073209D">
        <w:t xml:space="preserve">Derivation process of </w:t>
      </w:r>
      <w:r w:rsidR="0021436F">
        <w:t>coding tree</w:t>
      </w:r>
      <w:r w:rsidRPr="0073209D">
        <w:t xml:space="preserve"> structure</w:t>
      </w:r>
      <w:bookmarkEnd w:id="582"/>
      <w:bookmarkEnd w:id="583"/>
      <w:bookmarkEnd w:id="584"/>
    </w:p>
    <w:p w14:paraId="5915A0FA" w14:textId="186C1DF5" w:rsidR="0073209D" w:rsidRDefault="0073209D" w:rsidP="00CA7357">
      <w:pPr>
        <w:jc w:val="both"/>
        <w:rPr>
          <w:szCs w:val="22"/>
          <w:highlight w:val="yellow"/>
        </w:rPr>
      </w:pPr>
      <w:r>
        <w:rPr>
          <w:szCs w:val="22"/>
          <w:highlight w:val="yellow"/>
        </w:rPr>
        <w:t>To be added.</w:t>
      </w:r>
    </w:p>
    <w:p w14:paraId="3A08D0B4" w14:textId="4189DB21" w:rsidR="00B32D87" w:rsidRPr="000C466C" w:rsidDel="003A10B3" w:rsidRDefault="00B32D87" w:rsidP="00CD45EA">
      <w:pPr>
        <w:pStyle w:val="Heading2"/>
        <w:spacing w:before="136"/>
        <w:rPr>
          <w:lang w:val="en-CA"/>
        </w:rPr>
      </w:pPr>
      <w:bookmarkStart w:id="585" w:name="_Toc58175160"/>
      <w:r w:rsidDel="003A10B3">
        <w:t>Hash based motion estimation for screen content coding</w:t>
      </w:r>
      <w:bookmarkEnd w:id="585"/>
      <w:r w:rsidDel="003A10B3">
        <w:t xml:space="preserve"> </w:t>
      </w:r>
    </w:p>
    <w:p w14:paraId="7F3B60AE" w14:textId="3DF3FCA0" w:rsidR="00B32D87" w:rsidRPr="00B766BA" w:rsidDel="003A10B3" w:rsidRDefault="00C428CE" w:rsidP="00CA7357">
      <w:pPr>
        <w:jc w:val="both"/>
        <w:rPr>
          <w:lang w:eastAsia="zh-CN"/>
        </w:rPr>
      </w:pPr>
      <w:r w:rsidDel="003A10B3">
        <w:t xml:space="preserve">The </w:t>
      </w:r>
      <w:r w:rsidR="007B4927" w:rsidDel="003A10B3">
        <w:rPr>
          <w:rFonts w:hint="eastAsia"/>
        </w:rPr>
        <w:t>VTM</w:t>
      </w:r>
      <w:r w:rsidR="00B32D87" w:rsidDel="003A10B3">
        <w:t xml:space="preserve"> </w:t>
      </w:r>
      <w:r w:rsidDel="003A10B3">
        <w:t xml:space="preserve">reference software </w:t>
      </w:r>
      <w:r w:rsidR="00B32D87" w:rsidDel="003A10B3">
        <w:t xml:space="preserve">uses </w:t>
      </w:r>
      <w:r w:rsidR="00B32D87" w:rsidRPr="00D92EC3" w:rsidDel="003A10B3">
        <w:t>hash-based motion estimation</w:t>
      </w:r>
      <w:r w:rsidR="00B32D87" w:rsidDel="003A10B3">
        <w:t xml:space="preserve"> to handle the sometimes large and irregular motion in screen content. </w:t>
      </w:r>
      <w:r w:rsidR="00B32D87" w:rsidRPr="00507518" w:rsidDel="003A10B3">
        <w:rPr>
          <w:lang w:val="en-CA"/>
        </w:rPr>
        <w:t>For each reference picture, ha</w:t>
      </w:r>
      <w:r w:rsidR="00B32D87" w:rsidDel="003A10B3">
        <w:rPr>
          <w:lang w:val="en-CA"/>
        </w:rPr>
        <w:t>sh tables corresponding to 4x4 to</w:t>
      </w:r>
      <w:r w:rsidR="00B32D87" w:rsidRPr="00507518" w:rsidDel="003A10B3">
        <w:rPr>
          <w:lang w:val="en-CA"/>
        </w:rPr>
        <w:t xml:space="preserve"> 64x64 block sizes are generated</w:t>
      </w:r>
      <w:r w:rsidR="00B32D87" w:rsidDel="003A10B3">
        <w:rPr>
          <w:lang w:val="en-CA"/>
        </w:rPr>
        <w:t xml:space="preserve"> using a bottom-up approach as follows: </w:t>
      </w:r>
    </w:p>
    <w:p w14:paraId="23F8E481" w14:textId="35CD73D9" w:rsidR="00B32D87" w:rsidRPr="006E5911" w:rsidDel="003A10B3" w:rsidRDefault="00B32D87" w:rsidP="000613EB">
      <w:pPr>
        <w:numPr>
          <w:ilvl w:val="0"/>
          <w:numId w:val="49"/>
        </w:numPr>
        <w:jc w:val="both"/>
        <w:rPr>
          <w:lang w:eastAsia="zh-CN"/>
        </w:rPr>
      </w:pPr>
      <w:r w:rsidRPr="006E5911" w:rsidDel="003A10B3">
        <w:rPr>
          <w:lang w:eastAsia="zh-CN"/>
        </w:rPr>
        <w:t xml:space="preserve">For each 2x2 block, the block hash value is calculated directly from the original sample values (luma samples are used if 4:2:0 chroma format and both luma and chroma sample values are used if 4:4:4 chroma format). The cyclic redundancy check (CRC) value is used as the hash value. </w:t>
      </w:r>
    </w:p>
    <w:p w14:paraId="1E62F4EB" w14:textId="5417FC22" w:rsidR="00B32D87" w:rsidRPr="006E5911" w:rsidDel="003A10B3" w:rsidRDefault="00B32D87" w:rsidP="000613EB">
      <w:pPr>
        <w:numPr>
          <w:ilvl w:val="0"/>
          <w:numId w:val="49"/>
        </w:numPr>
        <w:jc w:val="both"/>
        <w:rPr>
          <w:lang w:eastAsia="zh-CN"/>
        </w:rPr>
      </w:pPr>
      <w:r w:rsidRPr="006E5911" w:rsidDel="003A10B3">
        <w:rPr>
          <w:lang w:eastAsia="zh-CN"/>
        </w:rPr>
        <w:t xml:space="preserve">For 4x4, 8x8, 16x16, 32x32 and 64x64 blocks, the hash value of the current block is the CRC value calculated from the CRC values of its four </w:t>
      </w:r>
      <w:r w:rsidR="00591324" w:rsidRPr="006E5911" w:rsidDel="003A10B3">
        <w:rPr>
          <w:lang w:eastAsia="zh-CN"/>
        </w:rPr>
        <w:t>subblock</w:t>
      </w:r>
      <w:r w:rsidRPr="006E5911" w:rsidDel="003A10B3">
        <w:rPr>
          <w:lang w:eastAsia="zh-CN"/>
        </w:rPr>
        <w:t>s.</w:t>
      </w:r>
    </w:p>
    <w:p w14:paraId="555A9CDC" w14:textId="3E2AF677" w:rsidR="00B32D87" w:rsidDel="003A10B3" w:rsidRDefault="00B32D87" w:rsidP="00AF3FCF">
      <w:pPr>
        <w:jc w:val="both"/>
        <w:rPr>
          <w:lang w:val="en-CA"/>
        </w:rPr>
      </w:pPr>
      <w:r w:rsidRPr="008B1A40" w:rsidDel="003A10B3">
        <w:rPr>
          <w:lang w:val="en-CA"/>
        </w:rPr>
        <w:t xml:space="preserve">To </w:t>
      </w:r>
      <w:r w:rsidDel="003A10B3">
        <w:rPr>
          <w:lang w:val="en-CA" w:eastAsia="zh-CN"/>
        </w:rPr>
        <w:t>enable efficient search for matched blocks</w:t>
      </w:r>
      <w:r w:rsidRPr="008B1A40" w:rsidDel="003A10B3">
        <w:rPr>
          <w:lang w:val="en-CA"/>
        </w:rPr>
        <w:t>, the structure of inverted index is used, w</w:t>
      </w:r>
      <w:r w:rsidDel="003A10B3">
        <w:rPr>
          <w:lang w:val="en-CA"/>
        </w:rPr>
        <w:t>here hash values are used as to index into a table, and the table entries contain all the blocks with the same hash value as the corresponding table index. The blocks corresponding a given table index are stored as a linked list</w:t>
      </w:r>
      <w:r w:rsidRPr="008B1A40" w:rsidDel="003A10B3">
        <w:rPr>
          <w:lang w:val="en-CA"/>
        </w:rPr>
        <w:t xml:space="preserve">. Two CRC </w:t>
      </w:r>
      <w:r w:rsidDel="003A10B3">
        <w:rPr>
          <w:lang w:val="en-CA"/>
        </w:rPr>
        <w:t xml:space="preserve">values, one 16-bit hash and the other 24-bit hash, are calculated for each block. </w:t>
      </w:r>
      <w:r w:rsidRPr="009F0691" w:rsidDel="003A10B3">
        <w:rPr>
          <w:lang w:val="en-CA"/>
        </w:rPr>
        <w:t>The</w:t>
      </w:r>
      <w:r w:rsidDel="003A10B3">
        <w:rPr>
          <w:lang w:val="en-CA"/>
        </w:rPr>
        <w:t xml:space="preserve"> </w:t>
      </w:r>
      <w:r w:rsidRPr="009F0691" w:rsidDel="003A10B3">
        <w:rPr>
          <w:lang w:val="en-CA"/>
        </w:rPr>
        <w:t>two h</w:t>
      </w:r>
      <w:r w:rsidDel="003A10B3">
        <w:rPr>
          <w:lang w:val="en-CA"/>
        </w:rPr>
        <w:t>ash values are calculated in a similar</w:t>
      </w:r>
      <w:r w:rsidRPr="009F0691" w:rsidDel="003A10B3">
        <w:rPr>
          <w:lang w:val="en-CA"/>
        </w:rPr>
        <w:t xml:space="preserve"> </w:t>
      </w:r>
      <w:r w:rsidDel="003A10B3">
        <w:rPr>
          <w:lang w:val="en-CA"/>
        </w:rPr>
        <w:t xml:space="preserve">way but using different CRC truncated </w:t>
      </w:r>
      <w:r w:rsidRPr="009F0691" w:rsidDel="003A10B3">
        <w:rPr>
          <w:lang w:val="en-CA"/>
        </w:rPr>
        <w:t>polynomials.</w:t>
      </w:r>
      <w:r w:rsidDel="003A10B3">
        <w:rPr>
          <w:lang w:val="en-CA"/>
        </w:rPr>
        <w:t xml:space="preserve"> </w:t>
      </w:r>
      <w:r w:rsidDel="003A10B3">
        <w:rPr>
          <w:rFonts w:hint="eastAsia"/>
          <w:lang w:val="en-CA"/>
        </w:rPr>
        <w:t>T</w:t>
      </w:r>
      <w:r w:rsidDel="003A10B3">
        <w:t xml:space="preserve">he </w:t>
      </w:r>
      <w:r w:rsidRPr="009F0691" w:rsidDel="003A10B3">
        <w:rPr>
          <w:lang w:val="en-CA"/>
        </w:rPr>
        <w:t>first 1</w:t>
      </w:r>
      <w:r w:rsidDel="003A10B3">
        <w:rPr>
          <w:lang w:val="en-CA"/>
        </w:rPr>
        <w:t>6-bit CRC value is used as the inverted index</w:t>
      </w:r>
      <w:r w:rsidRPr="009F0691" w:rsidDel="003A10B3">
        <w:rPr>
          <w:lang w:val="en-CA"/>
        </w:rPr>
        <w:t>.</w:t>
      </w:r>
      <w:r w:rsidDel="003A10B3">
        <w:rPr>
          <w:lang w:val="en-CA"/>
        </w:rPr>
        <w:t xml:space="preserve"> The second 24-bit hash value is stored together with the blocks to resolve hash conflicts in the case more than one matching blocks are found. To reduce the length of the hash table, the hash values of all “simple” blocks (defined as a block with only one sample value in each row or column) are excluded from the hash table.</w:t>
      </w:r>
    </w:p>
    <w:p w14:paraId="10407453" w14:textId="0CDCB0C5" w:rsidR="00B32D87" w:rsidDel="003A10B3" w:rsidRDefault="00B32D87" w:rsidP="00AF3FCF">
      <w:pPr>
        <w:jc w:val="both"/>
        <w:rPr>
          <w:lang w:val="en-CA"/>
        </w:rPr>
      </w:pPr>
      <w:r w:rsidDel="003A10B3">
        <w:rPr>
          <w:lang w:val="en-CA"/>
        </w:rPr>
        <w:t xml:space="preserve">In motion estimation, if the current block is a square block (except for 128x128 blocks), its hash values are calculated. Then, the encoder queries the </w:t>
      </w:r>
      <w:r w:rsidRPr="007E0B78" w:rsidDel="003A10B3">
        <w:rPr>
          <w:lang w:val="en-CA"/>
        </w:rPr>
        <w:t xml:space="preserve">corresponding </w:t>
      </w:r>
      <w:r w:rsidDel="003A10B3">
        <w:rPr>
          <w:lang w:val="en-CA"/>
        </w:rPr>
        <w:t xml:space="preserve">hash table. If hash match is found, the matched block is used as the reference. If the current block is a rectangle block of size </w:t>
      </w:r>
      <w:r w:rsidRPr="007E0B78" w:rsidDel="003A10B3">
        <w:rPr>
          <w:lang w:val="en-CA"/>
        </w:rPr>
        <w:t>NxM</w:t>
      </w:r>
      <w:r w:rsidDel="003A10B3">
        <w:rPr>
          <w:lang w:val="en-CA"/>
        </w:rPr>
        <w:t xml:space="preserve"> (and without loss of generality assume M &gt; N)</w:t>
      </w:r>
      <w:r w:rsidRPr="007E0B78" w:rsidDel="003A10B3">
        <w:rPr>
          <w:lang w:val="en-CA"/>
        </w:rPr>
        <w:t xml:space="preserve">, </w:t>
      </w:r>
      <w:r w:rsidDel="003A10B3">
        <w:rPr>
          <w:lang w:val="en-CA"/>
        </w:rPr>
        <w:t>it</w:t>
      </w:r>
      <w:r w:rsidRPr="007E0B78" w:rsidDel="003A10B3">
        <w:rPr>
          <w:lang w:val="en-CA"/>
        </w:rPr>
        <w:t xml:space="preserve"> will</w:t>
      </w:r>
      <w:r w:rsidDel="003A10B3">
        <w:rPr>
          <w:lang w:val="en-CA"/>
        </w:rPr>
        <w:t xml:space="preserve"> be</w:t>
      </w:r>
      <w:r w:rsidRPr="007E0B78" w:rsidDel="003A10B3">
        <w:rPr>
          <w:lang w:val="en-CA"/>
        </w:rPr>
        <w:t xml:space="preserve"> divide</w:t>
      </w:r>
      <w:r w:rsidDel="003A10B3">
        <w:rPr>
          <w:lang w:val="en-CA"/>
        </w:rPr>
        <w:t xml:space="preserve">d </w:t>
      </w:r>
      <w:r w:rsidRPr="007E0B78" w:rsidDel="003A10B3">
        <w:rPr>
          <w:lang w:val="en-CA"/>
        </w:rPr>
        <w:t>into several non-overlapp</w:t>
      </w:r>
      <w:r w:rsidDel="003A10B3">
        <w:rPr>
          <w:lang w:val="en-CA"/>
        </w:rPr>
        <w:t xml:space="preserve">ing square </w:t>
      </w:r>
      <w:r w:rsidR="00591324" w:rsidDel="003A10B3">
        <w:rPr>
          <w:lang w:val="en-CA"/>
        </w:rPr>
        <w:t>subblock</w:t>
      </w:r>
      <w:r w:rsidDel="003A10B3">
        <w:rPr>
          <w:lang w:val="en-CA"/>
        </w:rPr>
        <w:t xml:space="preserve">s of size NxN. </w:t>
      </w:r>
      <w:r w:rsidDel="003A10B3">
        <w:t>An example is shown in</w:t>
      </w:r>
      <w:r>
        <w:t xml:space="preserve"> </w:t>
      </w:r>
      <w:ins w:id="586" w:author="v1-jc1" w:date="2020-12-06T20:13:00Z">
        <w:r w:rsidR="0066747D">
          <w:fldChar w:fldCharType="begin"/>
        </w:r>
        <w:r w:rsidR="0066747D">
          <w:instrText xml:space="preserve"> REF _Ref58178046 \h </w:instrText>
        </w:r>
      </w:ins>
      <w:r w:rsidR="0066747D">
        <w:fldChar w:fldCharType="separate"/>
      </w:r>
      <w:ins w:id="587" w:author="v1-jc1" w:date="2020-12-06T20:14:00Z">
        <w:r w:rsidR="00594D64" w:rsidDel="003A10B3">
          <w:t xml:space="preserve">Figure </w:t>
        </w:r>
        <w:r w:rsidR="00594D64">
          <w:rPr>
            <w:noProof/>
          </w:rPr>
          <w:t>64</w:t>
        </w:r>
      </w:ins>
      <w:ins w:id="588" w:author="v1-jc1" w:date="2020-12-06T20:13:00Z">
        <w:r w:rsidR="0066747D">
          <w:fldChar w:fldCharType="end"/>
        </w:r>
      </w:ins>
      <w:del w:id="589" w:author="v1-jc1" w:date="2020-12-06T20:13:00Z">
        <w:r w:rsidDel="0066747D">
          <w:fldChar w:fldCharType="begin"/>
        </w:r>
        <w:r w:rsidDel="0066747D">
          <w:delInstrText xml:space="preserve"> REF _Ref8695993 \h </w:delInstrText>
        </w:r>
        <w:r w:rsidDel="0066747D">
          <w:fldChar w:fldCharType="separate"/>
        </w:r>
      </w:del>
      <w:del w:id="590" w:author="v1-jc1" w:date="2020-12-06T19:24:00Z">
        <w:r w:rsidR="00462864" w:rsidDel="003A61E2">
          <w:delText xml:space="preserve">Figure </w:delText>
        </w:r>
        <w:r w:rsidR="00462864" w:rsidDel="003A61E2">
          <w:rPr>
            <w:noProof/>
          </w:rPr>
          <w:delText>62</w:delText>
        </w:r>
      </w:del>
      <w:del w:id="591" w:author="v1-jc1" w:date="2020-12-06T20:13:00Z">
        <w:r w:rsidDel="0066747D">
          <w:fldChar w:fldCharType="end"/>
        </w:r>
      </w:del>
      <w:r w:rsidDel="003A10B3">
        <w:t xml:space="preserve">. </w:t>
      </w:r>
      <w:r w:rsidDel="003A10B3">
        <w:rPr>
          <w:lang w:val="en-CA"/>
        </w:rPr>
        <w:t>The encoder</w:t>
      </w:r>
      <w:r w:rsidRPr="007E0B78" w:rsidDel="003A10B3">
        <w:rPr>
          <w:lang w:val="en-CA"/>
        </w:rPr>
        <w:t xml:space="preserve"> will find the first non-simple square </w:t>
      </w:r>
      <w:r w:rsidR="00591324" w:rsidDel="003A10B3">
        <w:rPr>
          <w:lang w:val="en-CA"/>
        </w:rPr>
        <w:t>subblock</w:t>
      </w:r>
      <w:r w:rsidRPr="007E0B78" w:rsidDel="003A10B3">
        <w:rPr>
          <w:lang w:val="en-CA"/>
        </w:rPr>
        <w:t xml:space="preserve"> and calculate its hash value</w:t>
      </w:r>
      <w:r w:rsidDel="003A10B3">
        <w:rPr>
          <w:lang w:val="en-CA"/>
        </w:rPr>
        <w:t>s</w:t>
      </w:r>
      <w:r w:rsidRPr="007E0B78" w:rsidDel="003A10B3">
        <w:rPr>
          <w:lang w:val="en-CA"/>
        </w:rPr>
        <w:t xml:space="preserve">. </w:t>
      </w:r>
      <w:r w:rsidDel="003A10B3">
        <w:rPr>
          <w:lang w:val="en-CA"/>
        </w:rPr>
        <w:t>Encoder</w:t>
      </w:r>
      <w:r w:rsidRPr="007E0B78" w:rsidDel="003A10B3">
        <w:rPr>
          <w:lang w:val="en-CA"/>
        </w:rPr>
        <w:t xml:space="preserve"> </w:t>
      </w:r>
      <w:r w:rsidDel="003A10B3">
        <w:rPr>
          <w:lang w:val="en-CA"/>
        </w:rPr>
        <w:t>queries</w:t>
      </w:r>
      <w:r w:rsidRPr="007E0B78" w:rsidDel="003A10B3">
        <w:rPr>
          <w:lang w:val="en-CA"/>
        </w:rPr>
        <w:t xml:space="preserve"> the hash values of this NxN square </w:t>
      </w:r>
      <w:r w:rsidR="00591324" w:rsidDel="003A10B3">
        <w:rPr>
          <w:lang w:val="en-CA"/>
        </w:rPr>
        <w:t>subblock</w:t>
      </w:r>
      <w:r w:rsidRPr="007E0B78" w:rsidDel="003A10B3">
        <w:rPr>
          <w:lang w:val="en-CA"/>
        </w:rPr>
        <w:t xml:space="preserve"> on the hash table c</w:t>
      </w:r>
      <w:r w:rsidDel="003A10B3">
        <w:rPr>
          <w:lang w:val="en-CA"/>
        </w:rPr>
        <w:t xml:space="preserve">orresponding to NxN block size. The one or more matched reference blocks are considered reference block candidates. </w:t>
      </w:r>
      <w:r w:rsidRPr="007E0B78" w:rsidDel="003A10B3">
        <w:rPr>
          <w:lang w:val="en-CA"/>
        </w:rPr>
        <w:t>For each match</w:t>
      </w:r>
      <w:r w:rsidDel="003A10B3">
        <w:rPr>
          <w:lang w:val="en-CA"/>
        </w:rPr>
        <w:t>ed</w:t>
      </w:r>
      <w:r w:rsidRPr="007E0B78" w:rsidDel="003A10B3">
        <w:rPr>
          <w:lang w:val="en-CA"/>
        </w:rPr>
        <w:t xml:space="preserve"> reference block candidate, </w:t>
      </w:r>
      <w:r w:rsidDel="003A10B3">
        <w:rPr>
          <w:lang w:val="en-CA"/>
        </w:rPr>
        <w:t>encoder</w:t>
      </w:r>
      <w:r w:rsidRPr="007E0B78" w:rsidDel="003A10B3">
        <w:rPr>
          <w:lang w:val="en-CA"/>
        </w:rPr>
        <w:t xml:space="preserve"> will continue</w:t>
      </w:r>
      <w:r w:rsidDel="003A10B3">
        <w:rPr>
          <w:lang w:val="en-CA"/>
        </w:rPr>
        <w:t xml:space="preserve"> to </w:t>
      </w:r>
      <w:r w:rsidRPr="007E0B78" w:rsidDel="003A10B3">
        <w:rPr>
          <w:lang w:val="en-CA"/>
        </w:rPr>
        <w:t xml:space="preserve">check whether the hash values of </w:t>
      </w:r>
      <w:r w:rsidDel="003A10B3">
        <w:rPr>
          <w:lang w:val="en-CA"/>
        </w:rPr>
        <w:t xml:space="preserve">the </w:t>
      </w:r>
      <w:r w:rsidRPr="007E0B78" w:rsidDel="003A10B3">
        <w:rPr>
          <w:lang w:val="en-CA"/>
        </w:rPr>
        <w:t>remain</w:t>
      </w:r>
      <w:r w:rsidDel="003A10B3">
        <w:rPr>
          <w:lang w:val="en-CA"/>
        </w:rPr>
        <w:t>ing</w:t>
      </w:r>
      <w:r w:rsidRPr="007E0B78" w:rsidDel="003A10B3">
        <w:rPr>
          <w:lang w:val="en-CA"/>
        </w:rPr>
        <w:t xml:space="preserve"> square </w:t>
      </w:r>
      <w:r w:rsidR="00591324" w:rsidDel="003A10B3">
        <w:rPr>
          <w:lang w:val="en-CA"/>
        </w:rPr>
        <w:t>subblock</w:t>
      </w:r>
      <w:r w:rsidRPr="007E0B78" w:rsidDel="003A10B3">
        <w:rPr>
          <w:lang w:val="en-CA"/>
        </w:rPr>
        <w:t xml:space="preserve">s </w:t>
      </w:r>
      <w:r w:rsidDel="003A10B3">
        <w:t xml:space="preserve">(namely the white region that follows the first non-simple square </w:t>
      </w:r>
      <w:r w:rsidR="00591324" w:rsidDel="003A10B3">
        <w:t>subblock</w:t>
      </w:r>
      <w:r w:rsidDel="003A10B3">
        <w:t xml:space="preserve"> depicted in </w:t>
      </w:r>
      <w:ins w:id="592" w:author="v1-jc1" w:date="2020-12-06T20:14:00Z">
        <w:r w:rsidR="0066747D">
          <w:fldChar w:fldCharType="begin"/>
        </w:r>
        <w:r w:rsidR="0066747D">
          <w:instrText xml:space="preserve"> REF _Ref58178046 \h </w:instrText>
        </w:r>
      </w:ins>
      <w:ins w:id="593" w:author="v1-jc1" w:date="2020-12-06T20:14:00Z">
        <w:r w:rsidR="0066747D">
          <w:fldChar w:fldCharType="separate"/>
        </w:r>
        <w:r w:rsidR="00594D64" w:rsidDel="003A10B3">
          <w:t xml:space="preserve">Figure </w:t>
        </w:r>
        <w:r w:rsidR="00594D64">
          <w:rPr>
            <w:noProof/>
          </w:rPr>
          <w:t>64</w:t>
        </w:r>
        <w:r w:rsidR="0066747D">
          <w:fldChar w:fldCharType="end"/>
        </w:r>
      </w:ins>
      <w:del w:id="594" w:author="v1-jc1" w:date="2020-12-06T20:14:00Z">
        <w:r w:rsidDel="00594D64">
          <w:fldChar w:fldCharType="begin"/>
        </w:r>
        <w:r w:rsidDel="00594D64">
          <w:delInstrText xml:space="preserve"> REF _Ref8695993 \h </w:delInstrText>
        </w:r>
        <w:r w:rsidDel="00594D64">
          <w:fldChar w:fldCharType="separate"/>
        </w:r>
      </w:del>
      <w:del w:id="595" w:author="v1-jc1" w:date="2020-12-06T19:24:00Z">
        <w:r w:rsidR="00462864" w:rsidDel="003A61E2">
          <w:delText xml:space="preserve">Figure </w:delText>
        </w:r>
        <w:r w:rsidR="00462864" w:rsidDel="003A61E2">
          <w:rPr>
            <w:noProof/>
          </w:rPr>
          <w:delText>62</w:delText>
        </w:r>
      </w:del>
      <w:del w:id="596" w:author="v1-jc1" w:date="2020-12-06T20:14:00Z">
        <w:r w:rsidDel="00594D64">
          <w:fldChar w:fldCharType="end"/>
        </w:r>
      </w:del>
      <w:r w:rsidDel="003A10B3">
        <w:t>) are</w:t>
      </w:r>
      <w:r w:rsidDel="003A10B3">
        <w:rPr>
          <w:lang w:val="en-CA"/>
        </w:rPr>
        <w:t xml:space="preserve"> equal</w:t>
      </w:r>
      <w:r w:rsidRPr="00247127" w:rsidDel="003A10B3">
        <w:rPr>
          <w:lang w:val="en-CA"/>
        </w:rPr>
        <w:t xml:space="preserve"> </w:t>
      </w:r>
      <w:r w:rsidDel="003A10B3">
        <w:rPr>
          <w:lang w:val="en-CA"/>
        </w:rPr>
        <w:t xml:space="preserve">to those of the square </w:t>
      </w:r>
      <w:r w:rsidR="00591324" w:rsidDel="003A10B3">
        <w:rPr>
          <w:lang w:val="en-CA"/>
        </w:rPr>
        <w:t>subblock</w:t>
      </w:r>
      <w:r w:rsidDel="003A10B3">
        <w:rPr>
          <w:lang w:val="en-CA"/>
        </w:rPr>
        <w:t>s adjacent to that reference block candidate</w:t>
      </w:r>
      <w:r w:rsidRPr="007E0B78" w:rsidDel="003A10B3">
        <w:rPr>
          <w:lang w:val="en-CA"/>
        </w:rPr>
        <w:t xml:space="preserve">. If the hash values of all square </w:t>
      </w:r>
      <w:r w:rsidR="00591324" w:rsidDel="003A10B3">
        <w:rPr>
          <w:lang w:val="en-CA"/>
        </w:rPr>
        <w:t>subblock</w:t>
      </w:r>
      <w:r w:rsidRPr="007E0B78" w:rsidDel="003A10B3">
        <w:rPr>
          <w:lang w:val="en-CA"/>
        </w:rPr>
        <w:t xml:space="preserve">s are </w:t>
      </w:r>
      <w:r w:rsidDel="003A10B3">
        <w:rPr>
          <w:lang w:val="en-CA"/>
        </w:rPr>
        <w:t>matched</w:t>
      </w:r>
      <w:r w:rsidRPr="007E0B78" w:rsidDel="003A10B3">
        <w:rPr>
          <w:lang w:val="en-CA"/>
        </w:rPr>
        <w:t xml:space="preserve">, the reference block </w:t>
      </w:r>
      <w:r w:rsidDel="003A10B3">
        <w:rPr>
          <w:lang w:val="en-CA"/>
        </w:rPr>
        <w:t xml:space="preserve">candidate </w:t>
      </w:r>
      <w:r w:rsidRPr="007E0B78" w:rsidDel="003A10B3">
        <w:rPr>
          <w:lang w:val="en-CA"/>
        </w:rPr>
        <w:t>will be regarded as a valid reference block.</w:t>
      </w:r>
    </w:p>
    <w:p w14:paraId="13BB43CF" w14:textId="3A988C9D" w:rsidR="00B32D87" w:rsidRPr="00B766BA" w:rsidDel="003A10B3" w:rsidRDefault="00B32D87" w:rsidP="00AF3FCF">
      <w:pPr>
        <w:keepNext/>
        <w:jc w:val="center"/>
        <w:rPr>
          <w:lang w:val="en-CA"/>
        </w:rPr>
      </w:pPr>
    </w:p>
    <w:p w14:paraId="122523C2" w14:textId="6F177FCA" w:rsidR="00B32D87" w:rsidDel="003A10B3" w:rsidRDefault="00B32D87" w:rsidP="00AF3FCF">
      <w:pPr>
        <w:keepNext/>
        <w:jc w:val="center"/>
      </w:pPr>
      <w:r w:rsidDel="003A10B3">
        <w:rPr>
          <w:noProof/>
          <w:lang w:eastAsia="zh-CN"/>
        </w:rPr>
        <w:drawing>
          <wp:inline distT="0" distB="0" distL="0" distR="0" wp14:anchorId="66B9E0FD" wp14:editId="03F92A0C">
            <wp:extent cx="2747645" cy="1994841"/>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760488" cy="2004165"/>
                    </a:xfrm>
                    <a:prstGeom prst="rect">
                      <a:avLst/>
                    </a:prstGeom>
                    <a:noFill/>
                  </pic:spPr>
                </pic:pic>
              </a:graphicData>
            </a:graphic>
          </wp:inline>
        </w:drawing>
      </w:r>
    </w:p>
    <w:p w14:paraId="35D98EDC" w14:textId="5D780083" w:rsidR="00B32D87" w:rsidRPr="007953D0" w:rsidDel="003A10B3" w:rsidRDefault="00B32D87" w:rsidP="00CD45EA">
      <w:pPr>
        <w:pStyle w:val="Caption"/>
        <w:spacing w:before="136"/>
      </w:pPr>
      <w:bookmarkStart w:id="597" w:name="_Ref58178046"/>
      <w:r w:rsidDel="003A10B3">
        <w:t xml:space="preserve">Figure </w:t>
      </w:r>
      <w:r w:rsidR="008C0A6C" w:rsidDel="003A10B3">
        <w:rPr>
          <w:noProof/>
        </w:rPr>
        <w:fldChar w:fldCharType="begin"/>
      </w:r>
      <w:r w:rsidR="008C0A6C" w:rsidDel="003A10B3">
        <w:rPr>
          <w:noProof/>
        </w:rPr>
        <w:instrText xml:space="preserve"> SEQ Figure \* ARABIC </w:instrText>
      </w:r>
      <w:r w:rsidR="008C0A6C" w:rsidDel="003A10B3">
        <w:rPr>
          <w:noProof/>
        </w:rPr>
        <w:fldChar w:fldCharType="separate"/>
      </w:r>
      <w:ins w:id="598" w:author="v1-jc1" w:date="2020-12-06T20:14:00Z">
        <w:r w:rsidR="00594D64">
          <w:rPr>
            <w:noProof/>
          </w:rPr>
          <w:t>64</w:t>
        </w:r>
      </w:ins>
      <w:del w:id="599" w:author="v1-jc1" w:date="2020-12-06T19:24:00Z">
        <w:r w:rsidR="00462864" w:rsidDel="003A61E2">
          <w:rPr>
            <w:noProof/>
          </w:rPr>
          <w:delText>62</w:delText>
        </w:r>
      </w:del>
      <w:r w:rsidR="008C0A6C" w:rsidDel="003A10B3">
        <w:rPr>
          <w:noProof/>
        </w:rPr>
        <w:fldChar w:fldCharType="end"/>
      </w:r>
      <w:bookmarkEnd w:id="597"/>
      <w:r w:rsidRPr="00BB6F17" w:rsidDel="003A10B3">
        <w:t xml:space="preserve"> </w:t>
      </w:r>
      <w:r w:rsidDel="003A10B3">
        <w:t xml:space="preserve">Motion estimation for rectangular block with hash values for square </w:t>
      </w:r>
      <w:r w:rsidR="00591324" w:rsidDel="003A10B3">
        <w:t>subblock</w:t>
      </w:r>
      <w:r w:rsidDel="003A10B3">
        <w:t>s.</w:t>
      </w:r>
    </w:p>
    <w:p w14:paraId="764A6F67" w14:textId="58648A56" w:rsidR="00B32D87" w:rsidRPr="006D1B69" w:rsidDel="003A10B3" w:rsidRDefault="00B32D87" w:rsidP="00CA7357">
      <w:pPr>
        <w:jc w:val="both"/>
        <w:rPr>
          <w:szCs w:val="22"/>
          <w:lang w:val="en-CA"/>
        </w:rPr>
      </w:pPr>
      <w:r w:rsidRPr="006D1B69" w:rsidDel="003A10B3">
        <w:rPr>
          <w:szCs w:val="22"/>
          <w:lang w:val="en-CA"/>
        </w:rPr>
        <w:t xml:space="preserve">For </w:t>
      </w:r>
      <w:r w:rsidRPr="006D1B69" w:rsidDel="003A10B3">
        <w:rPr>
          <w:rFonts w:hint="eastAsia"/>
          <w:szCs w:val="22"/>
          <w:lang w:val="en-CA"/>
        </w:rPr>
        <w:t>inter</w:t>
      </w:r>
      <w:r w:rsidRPr="006D1B69" w:rsidDel="003A10B3">
        <w:rPr>
          <w:szCs w:val="22"/>
          <w:lang w:val="en-CA"/>
        </w:rPr>
        <w:t xml:space="preserve"> coding, the hash-based motion search is performed before testing all coding modes. </w:t>
      </w:r>
      <w:r w:rsidRPr="006D1B69" w:rsidDel="003A10B3">
        <w:rPr>
          <w:szCs w:val="22"/>
        </w:rPr>
        <w:t>In addition,</w:t>
      </w:r>
      <w:r w:rsidRPr="006D1B69" w:rsidDel="003A10B3">
        <w:rPr>
          <w:szCs w:val="22"/>
          <w:lang w:val="en-CA"/>
        </w:rPr>
        <w:t xml:space="preserve"> encoder will reuse the MVs of the hash mode as the start</w:t>
      </w:r>
      <w:r w:rsidDel="003A10B3">
        <w:rPr>
          <w:szCs w:val="22"/>
          <w:lang w:val="en-CA"/>
        </w:rPr>
        <w:t>ing</w:t>
      </w:r>
      <w:r w:rsidRPr="006D1B69" w:rsidDel="003A10B3">
        <w:rPr>
          <w:szCs w:val="22"/>
          <w:lang w:val="en-CA"/>
        </w:rPr>
        <w:t xml:space="preserve"> point candidates in the normal motion estimation</w:t>
      </w:r>
      <w:r w:rsidDel="003A10B3">
        <w:rPr>
          <w:szCs w:val="22"/>
          <w:lang w:val="en-CA"/>
        </w:rPr>
        <w:t xml:space="preserve"> process</w:t>
      </w:r>
      <w:r w:rsidRPr="006D1B69" w:rsidDel="003A10B3">
        <w:rPr>
          <w:szCs w:val="22"/>
          <w:lang w:val="en-CA"/>
        </w:rPr>
        <w:t xml:space="preserve">. If the hash-based motion vector exists, </w:t>
      </w:r>
      <w:r w:rsidDel="003A10B3">
        <w:rPr>
          <w:lang w:val="en-CA"/>
        </w:rPr>
        <w:t>which indicates that the block most likely contains screen content</w:t>
      </w:r>
      <w:r w:rsidDel="003A10B3">
        <w:rPr>
          <w:szCs w:val="22"/>
          <w:lang w:val="en-CA"/>
        </w:rPr>
        <w:t xml:space="preserve">, </w:t>
      </w:r>
      <w:r w:rsidRPr="006D1B69" w:rsidDel="003A10B3">
        <w:rPr>
          <w:szCs w:val="22"/>
          <w:lang w:val="en-CA"/>
        </w:rPr>
        <w:t>fractional motion estimation is skipped.</w:t>
      </w:r>
    </w:p>
    <w:p w14:paraId="20A0A853" w14:textId="2BE5CFA6" w:rsidR="00B32D87" w:rsidRPr="00265EB7" w:rsidDel="003A10B3" w:rsidRDefault="00B32D87" w:rsidP="00D5520A">
      <w:pPr>
        <w:jc w:val="both"/>
        <w:rPr>
          <w:szCs w:val="22"/>
          <w:lang w:val="en-CA"/>
        </w:rPr>
      </w:pPr>
      <w:r w:rsidRPr="006D1B69" w:rsidDel="003A10B3">
        <w:rPr>
          <w:szCs w:val="22"/>
        </w:rPr>
        <w:t>To accelerate the encoder,</w:t>
      </w:r>
      <w:r w:rsidDel="003A10B3">
        <w:rPr>
          <w:szCs w:val="22"/>
          <w:lang w:val="en-CA"/>
        </w:rPr>
        <w:t xml:space="preserve"> </w:t>
      </w:r>
      <w:r w:rsidRPr="006D1B69" w:rsidDel="003A10B3">
        <w:rPr>
          <w:szCs w:val="22"/>
          <w:lang w:val="en-CA"/>
        </w:rPr>
        <w:t>coding modes</w:t>
      </w:r>
      <w:r w:rsidDel="003A10B3">
        <w:rPr>
          <w:szCs w:val="22"/>
          <w:lang w:val="en-CA"/>
        </w:rPr>
        <w:t xml:space="preserve"> </w:t>
      </w:r>
      <w:r w:rsidRPr="00265EB7" w:rsidDel="003A10B3">
        <w:rPr>
          <w:szCs w:val="22"/>
          <w:lang w:val="en-CA"/>
        </w:rPr>
        <w:t>other than the skip and merge part of ETM_MERGE_SKIP, ETM_AFFINE, and ETM_MERGE_</w:t>
      </w:r>
      <w:r w:rsidR="0022124F" w:rsidDel="003A10B3">
        <w:rPr>
          <w:szCs w:val="22"/>
          <w:lang w:val="en-CA"/>
        </w:rPr>
        <w:t>GPM</w:t>
      </w:r>
      <w:r w:rsidR="0022124F" w:rsidRPr="00265EB7" w:rsidDel="003A10B3">
        <w:rPr>
          <w:szCs w:val="22"/>
          <w:lang w:val="en-CA"/>
        </w:rPr>
        <w:t xml:space="preserve"> </w:t>
      </w:r>
      <w:r w:rsidRPr="00265EB7" w:rsidDel="003A10B3">
        <w:rPr>
          <w:szCs w:val="22"/>
          <w:lang w:val="en-CA"/>
        </w:rPr>
        <w:t>modes and finer-granularity block splitting are skipped if all of the following conditions are satisfied:</w:t>
      </w:r>
    </w:p>
    <w:p w14:paraId="4E662CD4" w14:textId="2204A8DE" w:rsidR="00B32D87" w:rsidRPr="006E5911" w:rsidDel="003A10B3" w:rsidRDefault="00B32D87" w:rsidP="000613EB">
      <w:pPr>
        <w:numPr>
          <w:ilvl w:val="0"/>
          <w:numId w:val="49"/>
        </w:numPr>
        <w:jc w:val="both"/>
        <w:rPr>
          <w:lang w:eastAsia="zh-CN"/>
        </w:rPr>
      </w:pPr>
      <w:r w:rsidRPr="006E5911" w:rsidDel="003A10B3">
        <w:rPr>
          <w:lang w:eastAsia="zh-CN"/>
        </w:rPr>
        <w:t>Current block size is 64x64, 128x64 or 64x128.</w:t>
      </w:r>
    </w:p>
    <w:p w14:paraId="40D28F17" w14:textId="4E8357EC" w:rsidR="00B32D87" w:rsidRPr="006E5911" w:rsidDel="003A10B3" w:rsidRDefault="00B32D87" w:rsidP="000613EB">
      <w:pPr>
        <w:numPr>
          <w:ilvl w:val="0"/>
          <w:numId w:val="49"/>
        </w:numPr>
        <w:jc w:val="both"/>
        <w:rPr>
          <w:lang w:eastAsia="zh-CN"/>
        </w:rPr>
      </w:pPr>
      <w:r w:rsidRPr="006E5911" w:rsidDel="003A10B3">
        <w:rPr>
          <w:lang w:eastAsia="zh-CN"/>
        </w:rPr>
        <w:t>An identical reference block is found in a reference picture.</w:t>
      </w:r>
    </w:p>
    <w:p w14:paraId="601A3324" w14:textId="24487C24" w:rsidR="007667C4" w:rsidRDefault="00B32D87" w:rsidP="007667C4">
      <w:pPr>
        <w:numPr>
          <w:ilvl w:val="0"/>
          <w:numId w:val="49"/>
        </w:numPr>
        <w:jc w:val="both"/>
        <w:rPr>
          <w:lang w:eastAsia="zh-CN"/>
        </w:rPr>
      </w:pPr>
      <w:r w:rsidRPr="006E5911" w:rsidDel="003A10B3">
        <w:rPr>
          <w:lang w:eastAsia="zh-CN"/>
        </w:rPr>
        <w:t>The QP of reference picture is not larger than that of current picture.</w:t>
      </w:r>
    </w:p>
    <w:p w14:paraId="4CD3C9C6" w14:textId="77777777" w:rsidR="007667C4" w:rsidRDefault="007667C4" w:rsidP="007667C4">
      <w:pPr>
        <w:pStyle w:val="Heading2"/>
        <w:keepLines/>
        <w:tabs>
          <w:tab w:val="clear" w:pos="1080"/>
          <w:tab w:val="clear" w:pos="1440"/>
          <w:tab w:val="num" w:pos="720"/>
          <w:tab w:val="left" w:pos="794"/>
          <w:tab w:val="left" w:pos="1191"/>
          <w:tab w:val="left" w:pos="1588"/>
          <w:tab w:val="left" w:pos="1985"/>
        </w:tabs>
        <w:spacing w:before="313" w:after="0"/>
        <w:ind w:left="0" w:firstLine="0"/>
        <w:jc w:val="both"/>
        <w:rPr>
          <w:ins w:id="600" w:author="v1-jc1" w:date="2020-12-06T20:30:00Z"/>
          <w:lang w:val="en-AU" w:eastAsia="ko-KR"/>
        </w:rPr>
      </w:pPr>
      <w:bookmarkStart w:id="601" w:name="_Ref13594645"/>
      <w:bookmarkStart w:id="602" w:name="_Toc52446070"/>
      <w:ins w:id="603" w:author="v1-jc1" w:date="2020-12-06T20:30:00Z">
        <w:r>
          <w:rPr>
            <w:lang w:val="en-AU" w:eastAsia="ko-KR"/>
          </w:rPr>
          <w:t>Pre-encoding GOP-based temporal filter</w:t>
        </w:r>
        <w:bookmarkEnd w:id="601"/>
        <w:bookmarkEnd w:id="602"/>
      </w:ins>
    </w:p>
    <w:p w14:paraId="12FCB4D8" w14:textId="1A52F499" w:rsidR="007667C4" w:rsidRDefault="008D2150" w:rsidP="007667C4">
      <w:pPr>
        <w:pStyle w:val="CommentText"/>
        <w:jc w:val="both"/>
        <w:rPr>
          <w:ins w:id="604" w:author="v1-jc1" w:date="2020-12-06T20:32:00Z"/>
        </w:rPr>
      </w:pPr>
      <w:ins w:id="605" w:author="v1-jc1" w:date="2020-12-07T22:24:00Z">
        <w:r>
          <w:t>VTM</w:t>
        </w:r>
      </w:ins>
      <w:ins w:id="606" w:author="v1-jc1" w:date="2020-12-06T20:30:00Z">
        <w:r w:rsidR="007667C4">
          <w:t xml:space="preserve"> includes a temporal filter that is applied prior to the encoding operation, i.e., directly after reading input pictures, when the </w:t>
        </w:r>
        <w:r w:rsidR="007667C4">
          <w:rPr>
            <w:rStyle w:val="EncoderConfigChar"/>
          </w:rPr>
          <w:t>TemporalFilter</w:t>
        </w:r>
        <w:r w:rsidR="007667C4">
          <w:t xml:space="preserve"> configuration option is enabled. The following steps describe this process in more detail:</w:t>
        </w:r>
      </w:ins>
    </w:p>
    <w:p w14:paraId="58858880" w14:textId="77777777" w:rsidR="007667C4" w:rsidRDefault="007667C4" w:rsidP="007667C4">
      <w:pPr>
        <w:pStyle w:val="CommentText"/>
        <w:jc w:val="both"/>
        <w:rPr>
          <w:ins w:id="607" w:author="v1-jc1" w:date="2020-12-06T20:32:00Z"/>
        </w:rPr>
      </w:pPr>
      <w:ins w:id="608" w:author="v1-jc1" w:date="2020-12-06T20:30:00Z">
        <w:r>
          <w:rPr>
            <w:lang w:eastAsia="zh-CN"/>
          </w:rPr>
          <w:t>Step</w:t>
        </w:r>
        <w:r>
          <w:t xml:space="preserve"> 1: Picture reading.</w:t>
        </w:r>
      </w:ins>
    </w:p>
    <w:p w14:paraId="2095D8E7" w14:textId="739C9177" w:rsidR="007667C4" w:rsidRDefault="007667C4" w:rsidP="007667C4">
      <w:pPr>
        <w:pStyle w:val="CommentText"/>
        <w:jc w:val="both"/>
        <w:rPr>
          <w:ins w:id="609" w:author="v1-jc1" w:date="2020-12-06T20:30:00Z"/>
        </w:rPr>
      </w:pPr>
      <w:ins w:id="610" w:author="v1-jc1" w:date="2020-12-06T20:30:00Z">
        <w:r>
          <w:rPr>
            <w:lang w:eastAsia="zh-CN"/>
          </w:rPr>
          <w:t>Step</w:t>
        </w:r>
        <w:r>
          <w:t xml:space="preserve"> 2: Picture filtering.</w:t>
        </w:r>
      </w:ins>
    </w:p>
    <w:p w14:paraId="2FAEE1AC" w14:textId="37D9625B" w:rsidR="007667C4" w:rsidRDefault="007667C4" w:rsidP="007667C4">
      <w:pPr>
        <w:jc w:val="both"/>
        <w:rPr>
          <w:ins w:id="611" w:author="v1-jc1" w:date="2020-12-06T20:30:00Z"/>
        </w:rPr>
      </w:pPr>
      <w:ins w:id="612" w:author="v1-jc1" w:date="2020-12-06T20:30:00Z">
        <w:r>
          <w:t>The filter is applied only to pictures low in the coding hierarchy. In particular, for the random access configuration, pictures with POC</w:t>
        </w:r>
      </w:ins>
      <w:ins w:id="613" w:author="v1-jc1" w:date="2020-12-06T20:31:00Z">
        <w:r>
          <w:t> </w:t>
        </w:r>
      </w:ins>
      <w:ins w:id="614" w:author="v1-jc1" w:date="2020-12-06T20:30:00Z">
        <w:r>
          <w:t>%</w:t>
        </w:r>
      </w:ins>
      <w:ins w:id="615" w:author="v1-jc1" w:date="2020-12-06T20:31:00Z">
        <w:r>
          <w:t> </w:t>
        </w:r>
      </w:ins>
      <w:ins w:id="616" w:author="v1-jc1" w:date="2020-12-06T20:30:00Z">
        <w:r>
          <w:t>8</w:t>
        </w:r>
      </w:ins>
      <w:ins w:id="617" w:author="v1-jc1" w:date="2020-12-06T20:31:00Z">
        <w:r>
          <w:t>  </w:t>
        </w:r>
      </w:ins>
      <w:ins w:id="618" w:author="v1-jc1" w:date="2020-12-06T20:30:00Z">
        <w:r>
          <w:t>=</w:t>
        </w:r>
      </w:ins>
      <w:ins w:id="619" w:author="v1-jc1" w:date="2020-12-06T20:31:00Z">
        <w:r>
          <w:t> </w:t>
        </w:r>
      </w:ins>
      <w:ins w:id="620" w:author="v1-jc1" w:date="2020-12-06T20:30:00Z">
        <w:r>
          <w:t>=</w:t>
        </w:r>
      </w:ins>
      <w:ins w:id="621" w:author="v1-jc1" w:date="2020-12-06T20:31:00Z">
        <w:r>
          <w:t>  </w:t>
        </w:r>
      </w:ins>
      <w:ins w:id="622" w:author="v1-jc1" w:date="2020-12-06T20:30:00Z">
        <w:r>
          <w:t xml:space="preserve">0 are filtered and for the low-delay configuration, pictures with </w:t>
        </w:r>
      </w:ins>
      <w:ins w:id="623" w:author="v1-jc1" w:date="2020-12-06T20:31:00Z">
        <w:r>
          <w:t xml:space="preserve">POC % 4  = =  0 </w:t>
        </w:r>
      </w:ins>
      <w:ins w:id="624" w:author="v1-jc1" w:date="2020-12-06T20:30:00Z">
        <w:r>
          <w:t>are filtered. The filter is not applied in all intra configuration.</w:t>
        </w:r>
      </w:ins>
    </w:p>
    <w:p w14:paraId="1D3942C0" w14:textId="77777777" w:rsidR="007667C4" w:rsidRPr="005541A9" w:rsidRDefault="007667C4" w:rsidP="007667C4">
      <w:pPr>
        <w:pStyle w:val="BodyText"/>
        <w:rPr>
          <w:ins w:id="625" w:author="v1-jc1" w:date="2020-12-06T20:30:00Z"/>
          <w:sz w:val="20"/>
        </w:rPr>
      </w:pPr>
      <w:ins w:id="626" w:author="v1-jc1" w:date="2020-12-06T20:30:00Z">
        <w:r w:rsidRPr="005541A9">
          <w:rPr>
            <w:sz w:val="20"/>
          </w:rPr>
          <w:t xml:space="preserve">The overall filter strength, </w:t>
        </w:r>
        <m:oMath>
          <m:sSub>
            <m:sSubPr>
              <m:ctrlPr>
                <w:rPr>
                  <w:rFonts w:ascii="Cambria Math" w:hAnsi="Cambria Math"/>
                  <w:sz w:val="20"/>
                </w:rPr>
              </m:ctrlPr>
            </m:sSubPr>
            <m:e>
              <m:r>
                <w:rPr>
                  <w:rFonts w:ascii="Cambria Math" w:hAnsi="Cambria Math"/>
                  <w:sz w:val="20"/>
                </w:rPr>
                <m:t>s</m:t>
              </m:r>
            </m:e>
            <m:sub>
              <m:r>
                <w:rPr>
                  <w:rFonts w:ascii="Cambria Math" w:hAnsi="Cambria Math"/>
                  <w:sz w:val="20"/>
                </w:rPr>
                <m:t>o</m:t>
              </m:r>
            </m:sub>
          </m:sSub>
        </m:oMath>
        <w:r w:rsidRPr="005541A9">
          <w:rPr>
            <w:sz w:val="20"/>
          </w:rPr>
          <w:t>, is set according to the equation below for random access.</w:t>
        </w:r>
      </w:ins>
    </w:p>
    <w:p w14:paraId="38C29445" w14:textId="6736740A" w:rsidR="007667C4" w:rsidRPr="005541A9" w:rsidRDefault="00F25D20">
      <w:pPr>
        <w:pStyle w:val="BodyText"/>
        <w:jc w:val="right"/>
        <w:rPr>
          <w:ins w:id="627" w:author="v1-jc1" w:date="2020-12-06T20:30:00Z"/>
          <w:sz w:val="20"/>
        </w:rPr>
        <w:pPrChange w:id="628" w:author="v1-jc1" w:date="2020-12-06T20:35:00Z">
          <w:pPr>
            <w:pStyle w:val="BodyText"/>
          </w:pPr>
        </w:pPrChange>
      </w:pPr>
      <m:oMath>
        <m:sSub>
          <m:sSubPr>
            <m:ctrlPr>
              <w:ins w:id="629" w:author="v1-jc1" w:date="2020-12-06T20:30:00Z">
                <w:rPr>
                  <w:rFonts w:ascii="Cambria Math" w:hAnsi="Cambria Math"/>
                  <w:sz w:val="20"/>
                </w:rPr>
              </w:ins>
            </m:ctrlPr>
          </m:sSubPr>
          <m:e>
            <m:r>
              <w:ins w:id="630" w:author="v1-jc1" w:date="2020-12-06T20:30:00Z">
                <w:rPr>
                  <w:rFonts w:ascii="Cambria Math" w:hAnsi="Cambria Math"/>
                  <w:sz w:val="20"/>
                </w:rPr>
                <m:t>s</m:t>
              </w:ins>
            </m:r>
          </m:e>
          <m:sub>
            <m:r>
              <w:ins w:id="631" w:author="v1-jc1" w:date="2020-12-06T20:30:00Z">
                <w:rPr>
                  <w:rFonts w:ascii="Cambria Math" w:hAnsi="Cambria Math"/>
                  <w:sz w:val="20"/>
                </w:rPr>
                <m:t>o</m:t>
              </w:ins>
            </m:r>
          </m:sub>
        </m:sSub>
        <m:d>
          <m:dPr>
            <m:ctrlPr>
              <w:ins w:id="632" w:author="v1-jc1" w:date="2020-12-06T20:30:00Z">
                <w:rPr>
                  <w:rFonts w:ascii="Cambria Math" w:hAnsi="Cambria Math"/>
                  <w:sz w:val="20"/>
                </w:rPr>
              </w:ins>
            </m:ctrlPr>
          </m:dPr>
          <m:e>
            <m:r>
              <w:ins w:id="633" w:author="v1-jc1" w:date="2020-12-06T20:30:00Z">
                <w:rPr>
                  <w:rFonts w:ascii="Cambria Math" w:hAnsi="Cambria Math"/>
                  <w:sz w:val="20"/>
                </w:rPr>
                <m:t>n</m:t>
              </w:ins>
            </m:r>
          </m:e>
        </m:d>
        <m:r>
          <w:ins w:id="634" w:author="v1-jc1" w:date="2020-12-06T20:30:00Z">
            <m:rPr>
              <m:sty m:val="p"/>
            </m:rPr>
            <w:rPr>
              <w:rFonts w:ascii="Cambria Math" w:hAnsi="Cambria Math"/>
              <w:sz w:val="20"/>
            </w:rPr>
            <m:t>=</m:t>
          </w:ins>
        </m:r>
        <m:d>
          <m:dPr>
            <m:begChr m:val="{"/>
            <m:endChr m:val=""/>
            <m:ctrlPr>
              <w:ins w:id="635" w:author="v1-jc1" w:date="2020-12-06T20:30:00Z">
                <w:rPr>
                  <w:rFonts w:ascii="Cambria Math" w:hAnsi="Cambria Math"/>
                  <w:sz w:val="20"/>
                </w:rPr>
              </w:ins>
            </m:ctrlPr>
          </m:dPr>
          <m:e>
            <m:eqArr>
              <m:eqArrPr>
                <m:ctrlPr>
                  <w:ins w:id="636" w:author="v1-jc1" w:date="2020-12-06T20:30:00Z">
                    <w:rPr>
                      <w:rFonts w:ascii="Cambria Math" w:hAnsi="Cambria Math"/>
                      <w:sz w:val="20"/>
                    </w:rPr>
                  </w:ins>
                </m:ctrlPr>
              </m:eqArrPr>
              <m:e>
                <m:r>
                  <w:ins w:id="637" w:author="v1-jc1" w:date="2020-12-06T20:30:00Z">
                    <m:rPr>
                      <m:sty m:val="p"/>
                    </m:rPr>
                    <w:rPr>
                      <w:rFonts w:ascii="Cambria Math" w:hAnsi="Cambria Math"/>
                      <w:sz w:val="20"/>
                    </w:rPr>
                    <m:t>1.5,  &amp;</m:t>
                  </w:ins>
                </m:r>
                <m:r>
                  <w:ins w:id="638" w:author="v1-jc1" w:date="2020-12-06T20:30:00Z">
                    <w:rPr>
                      <w:rFonts w:ascii="Cambria Math" w:hAnsi="Cambria Math"/>
                      <w:sz w:val="20"/>
                    </w:rPr>
                    <m:t>n</m:t>
                  </w:ins>
                </m:r>
                <m:r>
                  <w:ins w:id="639" w:author="v1-jc1" w:date="2020-12-06T20:30:00Z">
                    <m:rPr>
                      <m:sty m:val="p"/>
                    </m:rPr>
                    <w:rPr>
                      <w:rFonts w:ascii="Cambria Math" w:hAnsi="Cambria Math"/>
                      <w:sz w:val="20"/>
                    </w:rPr>
                    <m:t xml:space="preserve"> mod 16 = 0</m:t>
                  </w:ins>
                </m:r>
              </m:e>
              <m:e>
                <m:r>
                  <w:ins w:id="640" w:author="v1-jc1" w:date="2020-12-06T20:30:00Z">
                    <m:rPr>
                      <m:sty m:val="p"/>
                    </m:rPr>
                    <w:rPr>
                      <w:rFonts w:ascii="Cambria Math" w:hAnsi="Cambria Math"/>
                      <w:sz w:val="20"/>
                    </w:rPr>
                    <m:t>0.95,  &amp;</m:t>
                  </w:ins>
                </m:r>
                <m:r>
                  <w:ins w:id="641" w:author="v1-jc1" w:date="2020-12-06T20:30:00Z">
                    <w:rPr>
                      <w:rFonts w:ascii="Cambria Math" w:hAnsi="Cambria Math"/>
                      <w:sz w:val="20"/>
                    </w:rPr>
                    <m:t>n</m:t>
                  </w:ins>
                </m:r>
                <m:r>
                  <w:ins w:id="642" w:author="v1-jc1" w:date="2020-12-06T20:30:00Z">
                    <m:rPr>
                      <m:sty m:val="p"/>
                    </m:rPr>
                    <w:rPr>
                      <w:rFonts w:ascii="Cambria Math" w:hAnsi="Cambria Math"/>
                      <w:sz w:val="20"/>
                    </w:rPr>
                    <m:t xml:space="preserve"> mod 16 ≠ 0</m:t>
                  </w:ins>
                </m:r>
              </m:e>
            </m:eqArr>
          </m:e>
        </m:d>
      </m:oMath>
      <w:ins w:id="643" w:author="v1-jc1" w:date="2020-12-06T20:35:00Z">
        <w:r w:rsidR="007667C4">
          <w:rPr>
            <w:sz w:val="20"/>
          </w:rPr>
          <w:tab/>
        </w:r>
        <w:r w:rsidR="007667C4">
          <w:rPr>
            <w:sz w:val="20"/>
          </w:rPr>
          <w:tab/>
        </w:r>
        <w:r w:rsidR="007667C4">
          <w:rPr>
            <w:sz w:val="20"/>
          </w:rPr>
          <w:tab/>
        </w:r>
        <w:r w:rsidR="007667C4">
          <w:rPr>
            <w:sz w:val="20"/>
          </w:rPr>
          <w:tab/>
        </w:r>
        <w:r w:rsidR="007667C4">
          <w:rPr>
            <w:sz w:val="20"/>
          </w:rPr>
          <w:tab/>
        </w:r>
        <w:r w:rsidR="007667C4">
          <w:rPr>
            <w:sz w:val="20"/>
          </w:rPr>
          <w:tab/>
        </w:r>
        <w:r w:rsidR="007667C4" w:rsidRPr="00424219">
          <w:t>(</w:t>
        </w:r>
        <w:r w:rsidR="007667C4" w:rsidRPr="00424219">
          <w:rPr>
            <w:rFonts w:eastAsiaTheme="minorEastAsia"/>
            <w:noProof/>
            <w:lang w:val="en-CA" w:eastAsia="ko-KR"/>
          </w:rPr>
          <w:t>3-</w:t>
        </w:r>
        <w:r w:rsidR="007667C4" w:rsidRPr="00424219">
          <w:rPr>
            <w:noProof/>
            <w:lang w:val="en-CA"/>
          </w:rPr>
          <w:fldChar w:fldCharType="begin"/>
        </w:r>
        <w:r w:rsidR="007667C4" w:rsidRPr="00424219">
          <w:rPr>
            <w:noProof/>
            <w:lang w:val="en-CA"/>
          </w:rPr>
          <w:instrText xml:space="preserve"> SEQ Eq \* MERGEFORMAT </w:instrText>
        </w:r>
        <w:r w:rsidR="007667C4" w:rsidRPr="00424219">
          <w:rPr>
            <w:noProof/>
            <w:lang w:val="en-CA"/>
          </w:rPr>
          <w:fldChar w:fldCharType="separate"/>
        </w:r>
      </w:ins>
      <w:ins w:id="644" w:author="v1-jc1" w:date="2020-12-06T20:38:00Z">
        <w:r w:rsidR="00A31B79">
          <w:rPr>
            <w:noProof/>
            <w:lang w:val="en-CA"/>
          </w:rPr>
          <w:t>89</w:t>
        </w:r>
      </w:ins>
      <w:ins w:id="645" w:author="v1-jc1" w:date="2020-12-06T20:35:00Z">
        <w:r w:rsidR="007667C4" w:rsidRPr="00424219">
          <w:rPr>
            <w:noProof/>
            <w:lang w:val="en-CA"/>
          </w:rPr>
          <w:fldChar w:fldCharType="end"/>
        </w:r>
        <w:r w:rsidR="007667C4" w:rsidRPr="00424219">
          <w:t>)</w:t>
        </w:r>
      </w:ins>
    </w:p>
    <w:p w14:paraId="1BBEF0B6" w14:textId="77777777" w:rsidR="007667C4" w:rsidRDefault="007667C4" w:rsidP="007667C4">
      <w:pPr>
        <w:rPr>
          <w:ins w:id="646" w:author="v1-jc1" w:date="2020-12-06T20:30:00Z"/>
        </w:rPr>
      </w:pPr>
      <w:ins w:id="647" w:author="v1-jc1" w:date="2020-12-06T20:30:00Z">
        <w:r w:rsidRPr="00A30122">
          <w:t xml:space="preserve">where </w:t>
        </w:r>
        <m:oMath>
          <m:r>
            <w:rPr>
              <w:rFonts w:ascii="Cambria Math" w:hAnsi="Cambria Math"/>
            </w:rPr>
            <m:t>n</m:t>
          </m:r>
        </m:oMath>
        <w:r w:rsidRPr="00A30122">
          <w:t xml:space="preserve"> is the number of pictures read</w:t>
        </w:r>
        <w:r>
          <w:t>.</w:t>
        </w:r>
      </w:ins>
    </w:p>
    <w:p w14:paraId="07254133" w14:textId="77777777" w:rsidR="007667C4" w:rsidRDefault="007667C4" w:rsidP="007667C4">
      <w:pPr>
        <w:rPr>
          <w:ins w:id="648" w:author="v1-jc1" w:date="2020-12-06T20:30:00Z"/>
        </w:rPr>
      </w:pPr>
      <w:ins w:id="649" w:author="v1-jc1" w:date="2020-12-06T20:30:00Z">
        <w:r>
          <w:t xml:space="preserve">For the low-delay configuration, </w:t>
        </w:r>
        <m:oMath>
          <m:sSub>
            <m:sSubPr>
              <m:ctrlPr>
                <w:rPr>
                  <w:rFonts w:ascii="Cambria Math" w:hAnsi="Cambria Math"/>
                </w:rPr>
              </m:ctrlPr>
            </m:sSubPr>
            <m:e>
              <m:r>
                <w:rPr>
                  <w:rFonts w:ascii="Cambria Math" w:hAnsi="Cambria Math"/>
                </w:rPr>
                <m:t>s</m:t>
              </m:r>
            </m:e>
            <m:sub>
              <m:r>
                <w:rPr>
                  <w:rFonts w:ascii="Cambria Math" w:hAnsi="Cambria Math"/>
                </w:rPr>
                <m:t>o</m:t>
              </m:r>
            </m:sub>
          </m:sSub>
          <m:d>
            <m:dPr>
              <m:ctrlPr>
                <w:rPr>
                  <w:rFonts w:ascii="Cambria Math" w:hAnsi="Cambria Math"/>
                </w:rPr>
              </m:ctrlPr>
            </m:dPr>
            <m:e>
              <m:r>
                <w:rPr>
                  <w:rFonts w:ascii="Cambria Math" w:hAnsi="Cambria Math"/>
                </w:rPr>
                <m:t>n</m:t>
              </m:r>
            </m:e>
          </m:d>
          <m:r>
            <m:rPr>
              <m:sty m:val="p"/>
            </m:rPr>
            <w:rPr>
              <w:rFonts w:ascii="Cambria Math" w:hAnsi="Cambria Math"/>
            </w:rPr>
            <m:t>=</m:t>
          </m:r>
          <m:eqArr>
            <m:eqArrPr>
              <m:ctrlPr>
                <w:rPr>
                  <w:rFonts w:ascii="Cambria Math" w:hAnsi="Cambria Math"/>
                </w:rPr>
              </m:ctrlPr>
            </m:eqArrPr>
            <m:e>
              <m:r>
                <m:rPr>
                  <m:sty m:val="p"/>
                </m:rPr>
                <w:rPr>
                  <w:rFonts w:ascii="Cambria Math" w:hAnsi="Cambria Math"/>
                </w:rPr>
                <m:t>0.95</m:t>
              </m:r>
            </m:e>
          </m:eqArr>
        </m:oMath>
        <w:r>
          <w:t>.</w:t>
        </w:r>
      </w:ins>
    </w:p>
    <w:p w14:paraId="3B42F527" w14:textId="77777777" w:rsidR="007667C4" w:rsidRDefault="007667C4" w:rsidP="007667C4">
      <w:pPr>
        <w:jc w:val="both"/>
        <w:rPr>
          <w:ins w:id="650" w:author="v1-jc1" w:date="2020-12-06T20:30:00Z"/>
        </w:rPr>
      </w:pPr>
      <w:ins w:id="651" w:author="v1-jc1" w:date="2020-12-06T20:30:00Z">
        <w:r>
          <w:t xml:space="preserve">Step 3: The (up to two) pictures temporally adjacent to the current picture read. Normally two pictures are read, however for the first picture or close to the last picture, only the available pictures are read. Pictures subsequent to the current picture are only read when the </w:t>
        </w:r>
        <w:r>
          <w:rPr>
            <w:rStyle w:val="EncoderConfigChar"/>
          </w:rPr>
          <w:t>TemporalFilterFutureReference</w:t>
        </w:r>
        <w:r>
          <w:t xml:space="preserve"> configuration option is set. This option is typically disabled for low-delay configurations.</w:t>
        </w:r>
      </w:ins>
    </w:p>
    <w:p w14:paraId="12C3B8C8" w14:textId="77777777" w:rsidR="007667C4" w:rsidRDefault="007667C4" w:rsidP="007667C4">
      <w:pPr>
        <w:jc w:val="both"/>
        <w:rPr>
          <w:ins w:id="652" w:author="v1-jc1" w:date="2020-12-06T20:30:00Z"/>
        </w:rPr>
      </w:pPr>
      <w:ins w:id="653" w:author="v1-jc1" w:date="2020-12-06T20:30:00Z">
        <w:r>
          <w:t>Step 4: Motion is estimated of the temporally adjacent pictures relative to the current picture per 8x8 sample block.</w:t>
        </w:r>
      </w:ins>
    </w:p>
    <w:p w14:paraId="79947B70" w14:textId="77777777" w:rsidR="007667C4" w:rsidRDefault="007667C4" w:rsidP="007667C4">
      <w:pPr>
        <w:jc w:val="center"/>
        <w:rPr>
          <w:ins w:id="654" w:author="v1-jc1" w:date="2020-12-06T20:30:00Z"/>
        </w:rPr>
      </w:pPr>
      <w:ins w:id="655" w:author="v1-jc1" w:date="2020-12-06T20:30:00Z">
        <w:r>
          <w:rPr>
            <w:noProof/>
            <w:lang w:eastAsia="zh-CN"/>
          </w:rPr>
          <w:lastRenderedPageBreak/>
          <w:drawing>
            <wp:inline distT="0" distB="0" distL="0" distR="0" wp14:anchorId="5E4E228C" wp14:editId="76904002">
              <wp:extent cx="1934872" cy="1796046"/>
              <wp:effectExtent l="0" t="0" r="825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ubsampling.PNG"/>
                      <pic:cNvPicPr/>
                    </pic:nvPicPr>
                    <pic:blipFill>
                      <a:blip r:embed="rId103">
                        <a:extLst>
                          <a:ext uri="{28A0092B-C50C-407E-A947-70E740481C1C}">
                            <a14:useLocalDpi xmlns:a14="http://schemas.microsoft.com/office/drawing/2010/main" val="0"/>
                          </a:ext>
                        </a:extLst>
                      </a:blip>
                      <a:stretch>
                        <a:fillRect/>
                      </a:stretch>
                    </pic:blipFill>
                    <pic:spPr>
                      <a:xfrm>
                        <a:off x="0" y="0"/>
                        <a:ext cx="1934872" cy="1796046"/>
                      </a:xfrm>
                      <a:prstGeom prst="rect">
                        <a:avLst/>
                      </a:prstGeom>
                    </pic:spPr>
                  </pic:pic>
                </a:graphicData>
              </a:graphic>
            </wp:inline>
          </w:drawing>
        </w:r>
      </w:ins>
    </w:p>
    <w:p w14:paraId="50506D06" w14:textId="28A01677" w:rsidR="007667C4" w:rsidRDefault="007667C4" w:rsidP="007667C4">
      <w:pPr>
        <w:pStyle w:val="Caption"/>
        <w:rPr>
          <w:ins w:id="656" w:author="v1-jc1" w:date="2020-12-06T20:30:00Z"/>
        </w:rPr>
      </w:pPr>
      <w:bookmarkStart w:id="657" w:name="_Ref58179545"/>
      <w:bookmarkStart w:id="658" w:name="_Toc52445967"/>
      <w:ins w:id="659" w:author="v1-jc1" w:date="2020-12-06T20:38:00Z">
        <w:r w:rsidDel="003A10B3">
          <w:t xml:space="preserve">Figure </w:t>
        </w:r>
        <w:r w:rsidDel="003A10B3">
          <w:rPr>
            <w:noProof/>
          </w:rPr>
          <w:fldChar w:fldCharType="begin"/>
        </w:r>
        <w:r w:rsidDel="003A10B3">
          <w:rPr>
            <w:noProof/>
          </w:rPr>
          <w:instrText xml:space="preserve"> SEQ Figure \* ARABIC </w:instrText>
        </w:r>
        <w:r w:rsidDel="003A10B3">
          <w:rPr>
            <w:noProof/>
          </w:rPr>
          <w:fldChar w:fldCharType="separate"/>
        </w:r>
      </w:ins>
      <w:ins w:id="660" w:author="v1-jc1" w:date="2020-12-06T20:39:00Z">
        <w:r w:rsidR="00A31B79">
          <w:rPr>
            <w:noProof/>
          </w:rPr>
          <w:t>65</w:t>
        </w:r>
      </w:ins>
      <w:ins w:id="661" w:author="v1-jc1" w:date="2020-12-06T20:38:00Z">
        <w:r w:rsidDel="003A10B3">
          <w:rPr>
            <w:noProof/>
          </w:rPr>
          <w:fldChar w:fldCharType="end"/>
        </w:r>
        <w:bookmarkEnd w:id="657"/>
        <w:r>
          <w:rPr>
            <w:noProof/>
          </w:rPr>
          <w:t xml:space="preserve">: </w:t>
        </w:r>
      </w:ins>
      <w:ins w:id="662" w:author="v1-jc1" w:date="2020-12-06T20:30:00Z">
        <w:r w:rsidRPr="008324AB">
          <w:t>The different layers of the hierarchical motion estimation. L0 is the original resolution. L1 is a subsampled version of L0. L2 is a subsampled version of L1.</w:t>
        </w:r>
        <w:bookmarkEnd w:id="658"/>
      </w:ins>
    </w:p>
    <w:p w14:paraId="38736A67" w14:textId="7B4719DF" w:rsidR="007667C4" w:rsidRDefault="007667C4" w:rsidP="007667C4">
      <w:pPr>
        <w:jc w:val="both"/>
        <w:rPr>
          <w:ins w:id="663" w:author="v1-jc1" w:date="2020-12-06T20:30:00Z"/>
        </w:rPr>
      </w:pPr>
      <w:ins w:id="664" w:author="v1-jc1" w:date="2020-12-06T20:30:00Z">
        <w:r>
          <w:t>A hierarchical motion estimation scheme is used with layers L0, L1 and L2, as illustrated i</w:t>
        </w:r>
      </w:ins>
      <w:ins w:id="665" w:author="v1-jc1" w:date="2020-12-06T20:38:00Z">
        <w:r w:rsidR="00A31B79">
          <w:t xml:space="preserve">n </w:t>
        </w:r>
        <w:r w:rsidR="00A31B79">
          <w:fldChar w:fldCharType="begin"/>
        </w:r>
        <w:r w:rsidR="00A31B79">
          <w:instrText xml:space="preserve"> REF _Ref58179545 \h </w:instrText>
        </w:r>
      </w:ins>
      <w:r w:rsidR="00A31B79">
        <w:fldChar w:fldCharType="separate"/>
      </w:r>
      <w:ins w:id="666" w:author="v1-jc1" w:date="2020-12-06T20:39:00Z">
        <w:r w:rsidR="00A31B79" w:rsidDel="003A10B3">
          <w:t xml:space="preserve">Figure </w:t>
        </w:r>
        <w:r w:rsidR="00A31B79">
          <w:rPr>
            <w:noProof/>
          </w:rPr>
          <w:t>65</w:t>
        </w:r>
      </w:ins>
      <w:ins w:id="667" w:author="v1-jc1" w:date="2020-12-06T20:38:00Z">
        <w:r w:rsidR="00A31B79">
          <w:fldChar w:fldCharType="end"/>
        </w:r>
      </w:ins>
      <w:ins w:id="668" w:author="v1-jc1" w:date="2020-12-06T20:30:00Z">
        <w:r>
          <w:t>. Subsampled pictures are generated by averaging each 2x2 block for all read pictures and the current picture, i.e., L1 in</w:t>
        </w:r>
      </w:ins>
      <w:ins w:id="669" w:author="v1-jc1" w:date="2020-12-06T20:39:00Z">
        <w:r w:rsidR="00A31B79">
          <w:t xml:space="preserve"> </w:t>
        </w:r>
        <w:r w:rsidR="00A31B79">
          <w:fldChar w:fldCharType="begin"/>
        </w:r>
        <w:r w:rsidR="00A31B79">
          <w:instrText xml:space="preserve"> REF _Ref58179545 \h </w:instrText>
        </w:r>
      </w:ins>
      <w:ins w:id="670" w:author="v1-jc1" w:date="2020-12-06T20:39:00Z">
        <w:r w:rsidR="00A31B79">
          <w:fldChar w:fldCharType="separate"/>
        </w:r>
        <w:r w:rsidR="00A31B79" w:rsidDel="003A10B3">
          <w:t xml:space="preserve">Figure </w:t>
        </w:r>
        <w:r w:rsidR="00A31B79">
          <w:rPr>
            <w:noProof/>
          </w:rPr>
          <w:t>65</w:t>
        </w:r>
        <w:r w:rsidR="00A31B79">
          <w:fldChar w:fldCharType="end"/>
        </w:r>
      </w:ins>
      <w:ins w:id="671" w:author="v1-jc1" w:date="2020-12-06T20:30:00Z">
        <w:r>
          <w:t>. L2 is derived from L1 using the same subsampling method.</w:t>
        </w:r>
      </w:ins>
    </w:p>
    <w:p w14:paraId="3EC5C87C" w14:textId="77777777" w:rsidR="007667C4" w:rsidRDefault="007667C4" w:rsidP="007667C4">
      <w:pPr>
        <w:jc w:val="both"/>
        <w:rPr>
          <w:ins w:id="672" w:author="v1-jc1" w:date="2020-12-06T20:30:00Z"/>
        </w:rPr>
      </w:pPr>
      <w:ins w:id="673" w:author="v1-jc1" w:date="2020-12-06T20:30:00Z">
        <w:r>
          <w:t>First, motion estimation is performed for each 16x16 block in L2. The squared difference is calculated for each selected motion vector and the motion vector corresponding to the smallest difference is selected. The selected motion vector is then used as initial value when estimating the motion in L1. Then the same is done for estimating motion in L0. As a final step, subpixel motion is estimated for each 8x8 block by using an interpolation filter on L0.</w:t>
        </w:r>
      </w:ins>
    </w:p>
    <w:p w14:paraId="44A9196F" w14:textId="6312CFAA" w:rsidR="007667C4" w:rsidRDefault="007667C4" w:rsidP="007667C4">
      <w:pPr>
        <w:rPr>
          <w:ins w:id="674" w:author="v1-jc1" w:date="2020-12-06T20:30:00Z"/>
        </w:rPr>
      </w:pPr>
      <w:ins w:id="675" w:author="v1-jc1" w:date="2020-12-06T20:30:00Z">
        <w:r>
          <w:rPr>
            <w:noProof/>
            <w:lang w:eastAsia="zh-CN"/>
          </w:rPr>
          <mc:AlternateContent>
            <mc:Choice Requires="wps">
              <w:drawing>
                <wp:anchor distT="45720" distB="45720" distL="114300" distR="114300" simplePos="0" relativeHeight="251661312" behindDoc="0" locked="0" layoutInCell="1" allowOverlap="1" wp14:anchorId="16F473D5" wp14:editId="3B0C6375">
                  <wp:simplePos x="0" y="0"/>
                  <wp:positionH relativeFrom="column">
                    <wp:posOffset>1629410</wp:posOffset>
                  </wp:positionH>
                  <wp:positionV relativeFrom="paragraph">
                    <wp:posOffset>397510</wp:posOffset>
                  </wp:positionV>
                  <wp:extent cx="2917825" cy="1404620"/>
                  <wp:effectExtent l="0" t="0" r="15875" b="26035"/>
                  <wp:wrapTopAndBottom/>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7825" cy="1404620"/>
                          </a:xfrm>
                          <a:prstGeom prst="rect">
                            <a:avLst/>
                          </a:prstGeom>
                          <a:solidFill>
                            <a:srgbClr val="FFFFFF"/>
                          </a:solidFill>
                          <a:ln w="9525">
                            <a:solidFill>
                              <a:srgbClr val="000000"/>
                            </a:solidFill>
                            <a:miter lim="800000"/>
                            <a:headEnd/>
                            <a:tailEnd/>
                          </a:ln>
                        </wps:spPr>
                        <wps:txbx>
                          <w:txbxContent>
                            <w:p w14:paraId="7CD77C31" w14:textId="77777777" w:rsidR="000561F4" w:rsidRPr="00FC57FD" w:rsidRDefault="000561F4" w:rsidP="007667C4">
                              <w:pPr>
                                <w:rPr>
                                  <w:rFonts w:ascii="Courier New" w:hAnsi="Courier New" w:cs="Courier New"/>
                                </w:rPr>
                              </w:pPr>
                              <w:r w:rsidRPr="00FC57FD">
                                <w:rPr>
                                  <w:rFonts w:ascii="Courier New" w:hAnsi="Courier New" w:cs="Courier New"/>
                                </w:rPr>
                                <w:t>0:   0,   0,  64,   0,   0,   0</w:t>
                              </w:r>
                            </w:p>
                            <w:p w14:paraId="71C46DBE" w14:textId="77777777" w:rsidR="000561F4" w:rsidRPr="00FC57FD" w:rsidRDefault="000561F4" w:rsidP="007667C4">
                              <w:pPr>
                                <w:rPr>
                                  <w:rFonts w:ascii="Courier New" w:hAnsi="Courier New" w:cs="Courier New"/>
                                </w:rPr>
                              </w:pPr>
                              <w:r w:rsidRPr="00FC57FD">
                                <w:rPr>
                                  <w:rFonts w:ascii="Courier New" w:hAnsi="Courier New" w:cs="Courier New"/>
                                </w:rPr>
                                <w:t>1:   1,  -3,  64,   4,  -2,   0</w:t>
                              </w:r>
                            </w:p>
                            <w:p w14:paraId="17B2FB4D" w14:textId="77777777" w:rsidR="000561F4" w:rsidRPr="00FC57FD" w:rsidRDefault="000561F4" w:rsidP="007667C4">
                              <w:pPr>
                                <w:rPr>
                                  <w:rFonts w:ascii="Courier New" w:hAnsi="Courier New" w:cs="Courier New"/>
                                </w:rPr>
                              </w:pPr>
                              <w:r w:rsidRPr="00FC57FD">
                                <w:rPr>
                                  <w:rFonts w:ascii="Courier New" w:hAnsi="Courier New" w:cs="Courier New"/>
                                </w:rPr>
                                <w:t>2:   1,  -6,  62,   9,  -3,   1</w:t>
                              </w:r>
                            </w:p>
                            <w:p w14:paraId="485F7464" w14:textId="77777777" w:rsidR="000561F4" w:rsidRPr="00FC57FD" w:rsidRDefault="000561F4" w:rsidP="007667C4">
                              <w:pPr>
                                <w:rPr>
                                  <w:rFonts w:ascii="Courier New" w:hAnsi="Courier New" w:cs="Courier New"/>
                                </w:rPr>
                              </w:pPr>
                              <w:r w:rsidRPr="00FC57FD">
                                <w:rPr>
                                  <w:rFonts w:ascii="Courier New" w:hAnsi="Courier New" w:cs="Courier New"/>
                                </w:rPr>
                                <w:t>3:   2,  -8,  60,  14,  -5,   1</w:t>
                              </w:r>
                            </w:p>
                            <w:p w14:paraId="1100FBBE" w14:textId="77777777" w:rsidR="000561F4" w:rsidRPr="00FC57FD" w:rsidRDefault="000561F4" w:rsidP="007667C4">
                              <w:pPr>
                                <w:rPr>
                                  <w:rFonts w:ascii="Courier New" w:hAnsi="Courier New" w:cs="Courier New"/>
                                </w:rPr>
                              </w:pPr>
                              <w:r w:rsidRPr="00FC57FD">
                                <w:rPr>
                                  <w:rFonts w:ascii="Courier New" w:hAnsi="Courier New" w:cs="Courier New"/>
                                </w:rPr>
                                <w:t>4:   2,  -9,  57,  19,  -7,   2</w:t>
                              </w:r>
                            </w:p>
                            <w:p w14:paraId="6DC67293" w14:textId="77777777" w:rsidR="000561F4" w:rsidRPr="00FC57FD" w:rsidRDefault="000561F4" w:rsidP="007667C4">
                              <w:pPr>
                                <w:rPr>
                                  <w:rFonts w:ascii="Courier New" w:hAnsi="Courier New" w:cs="Courier New"/>
                                </w:rPr>
                              </w:pPr>
                              <w:r w:rsidRPr="00FC57FD">
                                <w:rPr>
                                  <w:rFonts w:ascii="Courier New" w:hAnsi="Courier New" w:cs="Courier New"/>
                                </w:rPr>
                                <w:t>5:   3, -10,  53,  24,  -8,   2</w:t>
                              </w:r>
                            </w:p>
                            <w:p w14:paraId="71266756" w14:textId="77777777" w:rsidR="000561F4" w:rsidRPr="00FC57FD" w:rsidRDefault="000561F4" w:rsidP="007667C4">
                              <w:pPr>
                                <w:rPr>
                                  <w:rFonts w:ascii="Courier New" w:hAnsi="Courier New" w:cs="Courier New"/>
                                </w:rPr>
                              </w:pPr>
                              <w:r w:rsidRPr="00FC57FD">
                                <w:rPr>
                                  <w:rFonts w:ascii="Courier New" w:hAnsi="Courier New" w:cs="Courier New"/>
                                </w:rPr>
                                <w:t>6:   3, -11,  50,  29,  -9,   2</w:t>
                              </w:r>
                            </w:p>
                            <w:p w14:paraId="69574AD9" w14:textId="77777777" w:rsidR="000561F4" w:rsidRPr="00FC57FD" w:rsidRDefault="000561F4" w:rsidP="007667C4">
                              <w:pPr>
                                <w:rPr>
                                  <w:rFonts w:ascii="Courier New" w:hAnsi="Courier New" w:cs="Courier New"/>
                                </w:rPr>
                              </w:pPr>
                              <w:r w:rsidRPr="00FC57FD">
                                <w:rPr>
                                  <w:rFonts w:ascii="Courier New" w:hAnsi="Courier New" w:cs="Courier New"/>
                                </w:rPr>
                                <w:t>7:   3, -11,  44,  35, -10,   3</w:t>
                              </w:r>
                            </w:p>
                            <w:p w14:paraId="54DF435E" w14:textId="77777777" w:rsidR="000561F4" w:rsidRPr="00FC57FD" w:rsidRDefault="000561F4" w:rsidP="007667C4">
                              <w:pPr>
                                <w:rPr>
                                  <w:rFonts w:ascii="Courier New" w:hAnsi="Courier New" w:cs="Courier New"/>
                                </w:rPr>
                              </w:pPr>
                              <w:r w:rsidRPr="00FC57FD">
                                <w:rPr>
                                  <w:rFonts w:ascii="Courier New" w:hAnsi="Courier New" w:cs="Courier New"/>
                                </w:rPr>
                                <w:t>8:   1,  -7,  38,  38,  -7,   1</w:t>
                              </w:r>
                            </w:p>
                            <w:p w14:paraId="14285381" w14:textId="77777777" w:rsidR="000561F4" w:rsidRPr="00FC57FD" w:rsidRDefault="000561F4" w:rsidP="007667C4">
                              <w:pPr>
                                <w:rPr>
                                  <w:rFonts w:ascii="Courier New" w:hAnsi="Courier New" w:cs="Courier New"/>
                                </w:rPr>
                              </w:pPr>
                              <w:r w:rsidRPr="00FC57FD">
                                <w:rPr>
                                  <w:rFonts w:ascii="Courier New" w:hAnsi="Courier New" w:cs="Courier New"/>
                                </w:rPr>
                                <w:t>9:   3, -10,  35,  44, -11,   3</w:t>
                              </w:r>
                            </w:p>
                            <w:p w14:paraId="6A1833FB" w14:textId="77777777" w:rsidR="000561F4" w:rsidRPr="00FC57FD" w:rsidRDefault="000561F4" w:rsidP="007667C4">
                              <w:pPr>
                                <w:rPr>
                                  <w:rFonts w:ascii="Courier New" w:hAnsi="Courier New" w:cs="Courier New"/>
                                </w:rPr>
                              </w:pPr>
                              <w:r w:rsidRPr="00FC57FD">
                                <w:rPr>
                                  <w:rFonts w:ascii="Courier New" w:hAnsi="Courier New" w:cs="Courier New"/>
                                </w:rPr>
                                <w:t xml:space="preserve">10: </w:t>
                              </w:r>
                              <w:r>
                                <w:rPr>
                                  <w:rFonts w:ascii="Courier New" w:hAnsi="Courier New" w:cs="Courier New"/>
                                </w:rPr>
                                <w:t xml:space="preserve"> </w:t>
                              </w:r>
                              <w:r w:rsidRPr="00FC57FD">
                                <w:rPr>
                                  <w:rFonts w:ascii="Courier New" w:hAnsi="Courier New" w:cs="Courier New"/>
                                </w:rPr>
                                <w:t>2,  -9,  29,  50, -11,   3</w:t>
                              </w:r>
                            </w:p>
                            <w:p w14:paraId="3D8F2642" w14:textId="77777777" w:rsidR="000561F4" w:rsidRPr="00FC57FD" w:rsidRDefault="000561F4" w:rsidP="007667C4">
                              <w:pPr>
                                <w:rPr>
                                  <w:rFonts w:ascii="Courier New" w:hAnsi="Courier New" w:cs="Courier New"/>
                                </w:rPr>
                              </w:pPr>
                              <w:r w:rsidRPr="00FC57FD">
                                <w:rPr>
                                  <w:rFonts w:ascii="Courier New" w:hAnsi="Courier New" w:cs="Courier New"/>
                                </w:rPr>
                                <w:t xml:space="preserve">11: </w:t>
                              </w:r>
                              <w:r>
                                <w:rPr>
                                  <w:rFonts w:ascii="Courier New" w:hAnsi="Courier New" w:cs="Courier New"/>
                                </w:rPr>
                                <w:t xml:space="preserve"> </w:t>
                              </w:r>
                              <w:r w:rsidRPr="00FC57FD">
                                <w:rPr>
                                  <w:rFonts w:ascii="Courier New" w:hAnsi="Courier New" w:cs="Courier New"/>
                                </w:rPr>
                                <w:t>2,  -8,  24,  53, -10,   3</w:t>
                              </w:r>
                            </w:p>
                            <w:p w14:paraId="37BB9868" w14:textId="77777777" w:rsidR="000561F4" w:rsidRPr="00FC57FD" w:rsidRDefault="000561F4" w:rsidP="007667C4">
                              <w:pPr>
                                <w:rPr>
                                  <w:rFonts w:ascii="Courier New" w:hAnsi="Courier New" w:cs="Courier New"/>
                                </w:rPr>
                              </w:pPr>
                              <w:r w:rsidRPr="00FC57FD">
                                <w:rPr>
                                  <w:rFonts w:ascii="Courier New" w:hAnsi="Courier New" w:cs="Courier New"/>
                                </w:rPr>
                                <w:t xml:space="preserve">12: </w:t>
                              </w:r>
                              <w:r>
                                <w:rPr>
                                  <w:rFonts w:ascii="Courier New" w:hAnsi="Courier New" w:cs="Courier New"/>
                                </w:rPr>
                                <w:t xml:space="preserve"> </w:t>
                              </w:r>
                              <w:r w:rsidRPr="00FC57FD">
                                <w:rPr>
                                  <w:rFonts w:ascii="Courier New" w:hAnsi="Courier New" w:cs="Courier New"/>
                                </w:rPr>
                                <w:t>2,  -7,  19,  57,  -9,   2</w:t>
                              </w:r>
                            </w:p>
                            <w:p w14:paraId="32D28CDF" w14:textId="77777777" w:rsidR="000561F4" w:rsidRPr="00FC57FD" w:rsidRDefault="000561F4" w:rsidP="007667C4">
                              <w:pPr>
                                <w:rPr>
                                  <w:rFonts w:ascii="Courier New" w:hAnsi="Courier New" w:cs="Courier New"/>
                                </w:rPr>
                              </w:pPr>
                              <w:r w:rsidRPr="00FC57FD">
                                <w:rPr>
                                  <w:rFonts w:ascii="Courier New" w:hAnsi="Courier New" w:cs="Courier New"/>
                                </w:rPr>
                                <w:t xml:space="preserve">13: </w:t>
                              </w:r>
                              <w:r>
                                <w:rPr>
                                  <w:rFonts w:ascii="Courier New" w:hAnsi="Courier New" w:cs="Courier New"/>
                                </w:rPr>
                                <w:t xml:space="preserve"> </w:t>
                              </w:r>
                              <w:r w:rsidRPr="00FC57FD">
                                <w:rPr>
                                  <w:rFonts w:ascii="Courier New" w:hAnsi="Courier New" w:cs="Courier New"/>
                                </w:rPr>
                                <w:t>1,  -5,  14,  60,  -8,   2</w:t>
                              </w:r>
                            </w:p>
                            <w:p w14:paraId="52731E9A" w14:textId="77777777" w:rsidR="000561F4" w:rsidRPr="00FC57FD" w:rsidRDefault="000561F4" w:rsidP="007667C4">
                              <w:pPr>
                                <w:rPr>
                                  <w:rFonts w:ascii="Courier New" w:hAnsi="Courier New" w:cs="Courier New"/>
                                </w:rPr>
                              </w:pPr>
                              <w:r w:rsidRPr="00FC57FD">
                                <w:rPr>
                                  <w:rFonts w:ascii="Courier New" w:hAnsi="Courier New" w:cs="Courier New"/>
                                </w:rPr>
                                <w:t xml:space="preserve">14: </w:t>
                              </w:r>
                              <w:r>
                                <w:rPr>
                                  <w:rFonts w:ascii="Courier New" w:hAnsi="Courier New" w:cs="Courier New"/>
                                </w:rPr>
                                <w:t xml:space="preserve"> </w:t>
                              </w:r>
                              <w:r w:rsidRPr="00FC57FD">
                                <w:rPr>
                                  <w:rFonts w:ascii="Courier New" w:hAnsi="Courier New" w:cs="Courier New"/>
                                </w:rPr>
                                <w:t>1,  -3,   9,  62,  -6,   1</w:t>
                              </w:r>
                            </w:p>
                            <w:p w14:paraId="2569E0C0" w14:textId="77777777" w:rsidR="000561F4" w:rsidRDefault="000561F4" w:rsidP="007667C4">
                              <w:r w:rsidRPr="00FC57FD">
                                <w:rPr>
                                  <w:rFonts w:ascii="Courier New" w:hAnsi="Courier New" w:cs="Courier New"/>
                                </w:rPr>
                                <w:t xml:space="preserve">15: </w:t>
                              </w:r>
                              <w:r>
                                <w:rPr>
                                  <w:rFonts w:ascii="Courier New" w:hAnsi="Courier New" w:cs="Courier New"/>
                                </w:rPr>
                                <w:t xml:space="preserve"> </w:t>
                              </w:r>
                              <w:r w:rsidRPr="00FC57FD">
                                <w:rPr>
                                  <w:rFonts w:ascii="Courier New" w:hAnsi="Courier New" w:cs="Courier New"/>
                                </w:rPr>
                                <w:t>0,  -2,   4,  64,  -3,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16F473D5" id="_x0000_t202" coordsize="21600,21600" o:spt="202" path="m,l,21600r21600,l21600,xe">
                  <v:stroke joinstyle="miter"/>
                  <v:path gradientshapeok="t" o:connecttype="rect"/>
                </v:shapetype>
                <v:shape id="Text Box 2" o:spid="_x0000_s1087" type="#_x0000_t202" style="position:absolute;margin-left:128.3pt;margin-top:31.3pt;width:229.7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">
                  <v:textbox style="mso-fit-shape-to-text:t">
                    <w:txbxContent>
                      <w:p w14:paraId="7CD77C31" w14:textId="77777777" w:rsidR="000561F4" w:rsidRPr="00FC57FD" w:rsidRDefault="000561F4" w:rsidP="007667C4">
                        <w:pPr>
                          <w:rPr>
                            <w:rFonts w:ascii="Courier New" w:hAnsi="Courier New" w:cs="Courier New"/>
                          </w:rPr>
                        </w:pPr>
                        <w:r w:rsidRPr="00FC57FD">
                          <w:rPr>
                            <w:rFonts w:ascii="Courier New" w:hAnsi="Courier New" w:cs="Courier New"/>
                          </w:rPr>
                          <w:t xml:space="preserve">0:   </w:t>
                        </w:r>
                        <w:proofErr w:type="gramStart"/>
                        <w:r w:rsidRPr="00FC57FD">
                          <w:rPr>
                            <w:rFonts w:ascii="Courier New" w:hAnsi="Courier New" w:cs="Courier New"/>
                          </w:rPr>
                          <w:t xml:space="preserve">0,   </w:t>
                        </w:r>
                        <w:proofErr w:type="gramEnd"/>
                        <w:r w:rsidRPr="00FC57FD">
                          <w:rPr>
                            <w:rFonts w:ascii="Courier New" w:hAnsi="Courier New" w:cs="Courier New"/>
                          </w:rPr>
                          <w:t>0,  64,   0,   0,   0</w:t>
                        </w:r>
                      </w:p>
                      <w:p w14:paraId="71C46DBE" w14:textId="77777777" w:rsidR="000561F4" w:rsidRPr="00FC57FD" w:rsidRDefault="000561F4" w:rsidP="007667C4">
                        <w:pPr>
                          <w:rPr>
                            <w:rFonts w:ascii="Courier New" w:hAnsi="Courier New" w:cs="Courier New"/>
                          </w:rPr>
                        </w:pPr>
                        <w:r w:rsidRPr="00FC57FD">
                          <w:rPr>
                            <w:rFonts w:ascii="Courier New" w:hAnsi="Courier New" w:cs="Courier New"/>
                          </w:rPr>
                          <w:t>1:   1</w:t>
                        </w:r>
                        <w:proofErr w:type="gramStart"/>
                        <w:r w:rsidRPr="00FC57FD">
                          <w:rPr>
                            <w:rFonts w:ascii="Courier New" w:hAnsi="Courier New" w:cs="Courier New"/>
                          </w:rPr>
                          <w:t>,  -</w:t>
                        </w:r>
                        <w:proofErr w:type="gramEnd"/>
                        <w:r w:rsidRPr="00FC57FD">
                          <w:rPr>
                            <w:rFonts w:ascii="Courier New" w:hAnsi="Courier New" w:cs="Courier New"/>
                          </w:rPr>
                          <w:t>3,  64,   4,  -2,   0</w:t>
                        </w:r>
                      </w:p>
                      <w:p w14:paraId="17B2FB4D" w14:textId="77777777" w:rsidR="000561F4" w:rsidRPr="00FC57FD" w:rsidRDefault="000561F4" w:rsidP="007667C4">
                        <w:pPr>
                          <w:rPr>
                            <w:rFonts w:ascii="Courier New" w:hAnsi="Courier New" w:cs="Courier New"/>
                          </w:rPr>
                        </w:pPr>
                        <w:r w:rsidRPr="00FC57FD">
                          <w:rPr>
                            <w:rFonts w:ascii="Courier New" w:hAnsi="Courier New" w:cs="Courier New"/>
                          </w:rPr>
                          <w:t>2:   1</w:t>
                        </w:r>
                        <w:proofErr w:type="gramStart"/>
                        <w:r w:rsidRPr="00FC57FD">
                          <w:rPr>
                            <w:rFonts w:ascii="Courier New" w:hAnsi="Courier New" w:cs="Courier New"/>
                          </w:rPr>
                          <w:t>,  -</w:t>
                        </w:r>
                        <w:proofErr w:type="gramEnd"/>
                        <w:r w:rsidRPr="00FC57FD">
                          <w:rPr>
                            <w:rFonts w:ascii="Courier New" w:hAnsi="Courier New" w:cs="Courier New"/>
                          </w:rPr>
                          <w:t>6,  62,   9,  -3,   1</w:t>
                        </w:r>
                      </w:p>
                      <w:p w14:paraId="485F7464" w14:textId="77777777" w:rsidR="000561F4" w:rsidRPr="00FC57FD" w:rsidRDefault="000561F4" w:rsidP="007667C4">
                        <w:pPr>
                          <w:rPr>
                            <w:rFonts w:ascii="Courier New" w:hAnsi="Courier New" w:cs="Courier New"/>
                          </w:rPr>
                        </w:pPr>
                        <w:r w:rsidRPr="00FC57FD">
                          <w:rPr>
                            <w:rFonts w:ascii="Courier New" w:hAnsi="Courier New" w:cs="Courier New"/>
                          </w:rPr>
                          <w:t>3:   2</w:t>
                        </w:r>
                        <w:proofErr w:type="gramStart"/>
                        <w:r w:rsidRPr="00FC57FD">
                          <w:rPr>
                            <w:rFonts w:ascii="Courier New" w:hAnsi="Courier New" w:cs="Courier New"/>
                          </w:rPr>
                          <w:t>,  -</w:t>
                        </w:r>
                        <w:proofErr w:type="gramEnd"/>
                        <w:r w:rsidRPr="00FC57FD">
                          <w:rPr>
                            <w:rFonts w:ascii="Courier New" w:hAnsi="Courier New" w:cs="Courier New"/>
                          </w:rPr>
                          <w:t>8,  60,  14,  -5,   1</w:t>
                        </w:r>
                      </w:p>
                      <w:p w14:paraId="1100FBBE" w14:textId="77777777" w:rsidR="000561F4" w:rsidRPr="00FC57FD" w:rsidRDefault="000561F4" w:rsidP="007667C4">
                        <w:pPr>
                          <w:rPr>
                            <w:rFonts w:ascii="Courier New" w:hAnsi="Courier New" w:cs="Courier New"/>
                          </w:rPr>
                        </w:pPr>
                        <w:r w:rsidRPr="00FC57FD">
                          <w:rPr>
                            <w:rFonts w:ascii="Courier New" w:hAnsi="Courier New" w:cs="Courier New"/>
                          </w:rPr>
                          <w:t>4:   2</w:t>
                        </w:r>
                        <w:proofErr w:type="gramStart"/>
                        <w:r w:rsidRPr="00FC57FD">
                          <w:rPr>
                            <w:rFonts w:ascii="Courier New" w:hAnsi="Courier New" w:cs="Courier New"/>
                          </w:rPr>
                          <w:t>,  -</w:t>
                        </w:r>
                        <w:proofErr w:type="gramEnd"/>
                        <w:r w:rsidRPr="00FC57FD">
                          <w:rPr>
                            <w:rFonts w:ascii="Courier New" w:hAnsi="Courier New" w:cs="Courier New"/>
                          </w:rPr>
                          <w:t>9,  57,  19,  -7,   2</w:t>
                        </w:r>
                      </w:p>
                      <w:p w14:paraId="6DC67293" w14:textId="77777777" w:rsidR="000561F4" w:rsidRPr="00FC57FD" w:rsidRDefault="000561F4" w:rsidP="007667C4">
                        <w:pPr>
                          <w:rPr>
                            <w:rFonts w:ascii="Courier New" w:hAnsi="Courier New" w:cs="Courier New"/>
                          </w:rPr>
                        </w:pPr>
                        <w:r w:rsidRPr="00FC57FD">
                          <w:rPr>
                            <w:rFonts w:ascii="Courier New" w:hAnsi="Courier New" w:cs="Courier New"/>
                          </w:rPr>
                          <w:t>5:   3, -</w:t>
                        </w:r>
                        <w:proofErr w:type="gramStart"/>
                        <w:r w:rsidRPr="00FC57FD">
                          <w:rPr>
                            <w:rFonts w:ascii="Courier New" w:hAnsi="Courier New" w:cs="Courier New"/>
                          </w:rPr>
                          <w:t>10,  53</w:t>
                        </w:r>
                        <w:proofErr w:type="gramEnd"/>
                        <w:r w:rsidRPr="00FC57FD">
                          <w:rPr>
                            <w:rFonts w:ascii="Courier New" w:hAnsi="Courier New" w:cs="Courier New"/>
                          </w:rPr>
                          <w:t>,  24,  -8,   2</w:t>
                        </w:r>
                      </w:p>
                      <w:p w14:paraId="71266756" w14:textId="77777777" w:rsidR="000561F4" w:rsidRPr="00FC57FD" w:rsidRDefault="000561F4" w:rsidP="007667C4">
                        <w:pPr>
                          <w:rPr>
                            <w:rFonts w:ascii="Courier New" w:hAnsi="Courier New" w:cs="Courier New"/>
                          </w:rPr>
                        </w:pPr>
                        <w:r w:rsidRPr="00FC57FD">
                          <w:rPr>
                            <w:rFonts w:ascii="Courier New" w:hAnsi="Courier New" w:cs="Courier New"/>
                          </w:rPr>
                          <w:t>6:   3, -</w:t>
                        </w:r>
                        <w:proofErr w:type="gramStart"/>
                        <w:r w:rsidRPr="00FC57FD">
                          <w:rPr>
                            <w:rFonts w:ascii="Courier New" w:hAnsi="Courier New" w:cs="Courier New"/>
                          </w:rPr>
                          <w:t>11,  50</w:t>
                        </w:r>
                        <w:proofErr w:type="gramEnd"/>
                        <w:r w:rsidRPr="00FC57FD">
                          <w:rPr>
                            <w:rFonts w:ascii="Courier New" w:hAnsi="Courier New" w:cs="Courier New"/>
                          </w:rPr>
                          <w:t>,  29,  -9,   2</w:t>
                        </w:r>
                      </w:p>
                      <w:p w14:paraId="69574AD9" w14:textId="77777777" w:rsidR="000561F4" w:rsidRPr="00FC57FD" w:rsidRDefault="000561F4" w:rsidP="007667C4">
                        <w:pPr>
                          <w:rPr>
                            <w:rFonts w:ascii="Courier New" w:hAnsi="Courier New" w:cs="Courier New"/>
                          </w:rPr>
                        </w:pPr>
                        <w:r w:rsidRPr="00FC57FD">
                          <w:rPr>
                            <w:rFonts w:ascii="Courier New" w:hAnsi="Courier New" w:cs="Courier New"/>
                          </w:rPr>
                          <w:t>7:   3, -</w:t>
                        </w:r>
                        <w:proofErr w:type="gramStart"/>
                        <w:r w:rsidRPr="00FC57FD">
                          <w:rPr>
                            <w:rFonts w:ascii="Courier New" w:hAnsi="Courier New" w:cs="Courier New"/>
                          </w:rPr>
                          <w:t>11,  44</w:t>
                        </w:r>
                        <w:proofErr w:type="gramEnd"/>
                        <w:r w:rsidRPr="00FC57FD">
                          <w:rPr>
                            <w:rFonts w:ascii="Courier New" w:hAnsi="Courier New" w:cs="Courier New"/>
                          </w:rPr>
                          <w:t>,  35, -10,   3</w:t>
                        </w:r>
                      </w:p>
                      <w:p w14:paraId="54DF435E" w14:textId="77777777" w:rsidR="000561F4" w:rsidRPr="00FC57FD" w:rsidRDefault="000561F4" w:rsidP="007667C4">
                        <w:pPr>
                          <w:rPr>
                            <w:rFonts w:ascii="Courier New" w:hAnsi="Courier New" w:cs="Courier New"/>
                          </w:rPr>
                        </w:pPr>
                        <w:r w:rsidRPr="00FC57FD">
                          <w:rPr>
                            <w:rFonts w:ascii="Courier New" w:hAnsi="Courier New" w:cs="Courier New"/>
                          </w:rPr>
                          <w:t>8:   1</w:t>
                        </w:r>
                        <w:proofErr w:type="gramStart"/>
                        <w:r w:rsidRPr="00FC57FD">
                          <w:rPr>
                            <w:rFonts w:ascii="Courier New" w:hAnsi="Courier New" w:cs="Courier New"/>
                          </w:rPr>
                          <w:t>,  -</w:t>
                        </w:r>
                        <w:proofErr w:type="gramEnd"/>
                        <w:r w:rsidRPr="00FC57FD">
                          <w:rPr>
                            <w:rFonts w:ascii="Courier New" w:hAnsi="Courier New" w:cs="Courier New"/>
                          </w:rPr>
                          <w:t>7,  38,  38,  -7,   1</w:t>
                        </w:r>
                      </w:p>
                      <w:p w14:paraId="14285381" w14:textId="77777777" w:rsidR="000561F4" w:rsidRPr="00FC57FD" w:rsidRDefault="000561F4" w:rsidP="007667C4">
                        <w:pPr>
                          <w:rPr>
                            <w:rFonts w:ascii="Courier New" w:hAnsi="Courier New" w:cs="Courier New"/>
                          </w:rPr>
                        </w:pPr>
                        <w:r w:rsidRPr="00FC57FD">
                          <w:rPr>
                            <w:rFonts w:ascii="Courier New" w:hAnsi="Courier New" w:cs="Courier New"/>
                          </w:rPr>
                          <w:t>9:   3, -</w:t>
                        </w:r>
                        <w:proofErr w:type="gramStart"/>
                        <w:r w:rsidRPr="00FC57FD">
                          <w:rPr>
                            <w:rFonts w:ascii="Courier New" w:hAnsi="Courier New" w:cs="Courier New"/>
                          </w:rPr>
                          <w:t>10,  35</w:t>
                        </w:r>
                        <w:proofErr w:type="gramEnd"/>
                        <w:r w:rsidRPr="00FC57FD">
                          <w:rPr>
                            <w:rFonts w:ascii="Courier New" w:hAnsi="Courier New" w:cs="Courier New"/>
                          </w:rPr>
                          <w:t>,  44, -11,   3</w:t>
                        </w:r>
                      </w:p>
                      <w:p w14:paraId="6A1833FB" w14:textId="77777777" w:rsidR="000561F4" w:rsidRPr="00FC57FD" w:rsidRDefault="000561F4" w:rsidP="007667C4">
                        <w:pPr>
                          <w:rPr>
                            <w:rFonts w:ascii="Courier New" w:hAnsi="Courier New" w:cs="Courier New"/>
                          </w:rPr>
                        </w:pPr>
                        <w:r w:rsidRPr="00FC57FD">
                          <w:rPr>
                            <w:rFonts w:ascii="Courier New" w:hAnsi="Courier New" w:cs="Courier New"/>
                          </w:rPr>
                          <w:t xml:space="preserve">10: </w:t>
                        </w:r>
                        <w:r>
                          <w:rPr>
                            <w:rFonts w:ascii="Courier New" w:hAnsi="Courier New" w:cs="Courier New"/>
                          </w:rPr>
                          <w:t xml:space="preserve"> </w:t>
                        </w:r>
                        <w:r w:rsidRPr="00FC57FD">
                          <w:rPr>
                            <w:rFonts w:ascii="Courier New" w:hAnsi="Courier New" w:cs="Courier New"/>
                          </w:rPr>
                          <w:t>2</w:t>
                        </w:r>
                        <w:proofErr w:type="gramStart"/>
                        <w:r w:rsidRPr="00FC57FD">
                          <w:rPr>
                            <w:rFonts w:ascii="Courier New" w:hAnsi="Courier New" w:cs="Courier New"/>
                          </w:rPr>
                          <w:t>,  -</w:t>
                        </w:r>
                        <w:proofErr w:type="gramEnd"/>
                        <w:r w:rsidRPr="00FC57FD">
                          <w:rPr>
                            <w:rFonts w:ascii="Courier New" w:hAnsi="Courier New" w:cs="Courier New"/>
                          </w:rPr>
                          <w:t>9,  29,  50, -11,   3</w:t>
                        </w:r>
                      </w:p>
                      <w:p w14:paraId="3D8F2642" w14:textId="77777777" w:rsidR="000561F4" w:rsidRPr="00FC57FD" w:rsidRDefault="000561F4" w:rsidP="007667C4">
                        <w:pPr>
                          <w:rPr>
                            <w:rFonts w:ascii="Courier New" w:hAnsi="Courier New" w:cs="Courier New"/>
                          </w:rPr>
                        </w:pPr>
                        <w:r w:rsidRPr="00FC57FD">
                          <w:rPr>
                            <w:rFonts w:ascii="Courier New" w:hAnsi="Courier New" w:cs="Courier New"/>
                          </w:rPr>
                          <w:t xml:space="preserve">11: </w:t>
                        </w:r>
                        <w:r>
                          <w:rPr>
                            <w:rFonts w:ascii="Courier New" w:hAnsi="Courier New" w:cs="Courier New"/>
                          </w:rPr>
                          <w:t xml:space="preserve"> </w:t>
                        </w:r>
                        <w:r w:rsidRPr="00FC57FD">
                          <w:rPr>
                            <w:rFonts w:ascii="Courier New" w:hAnsi="Courier New" w:cs="Courier New"/>
                          </w:rPr>
                          <w:t>2</w:t>
                        </w:r>
                        <w:proofErr w:type="gramStart"/>
                        <w:r w:rsidRPr="00FC57FD">
                          <w:rPr>
                            <w:rFonts w:ascii="Courier New" w:hAnsi="Courier New" w:cs="Courier New"/>
                          </w:rPr>
                          <w:t>,  -</w:t>
                        </w:r>
                        <w:proofErr w:type="gramEnd"/>
                        <w:r w:rsidRPr="00FC57FD">
                          <w:rPr>
                            <w:rFonts w:ascii="Courier New" w:hAnsi="Courier New" w:cs="Courier New"/>
                          </w:rPr>
                          <w:t>8,  24,  53, -10,   3</w:t>
                        </w:r>
                      </w:p>
                      <w:p w14:paraId="37BB9868" w14:textId="77777777" w:rsidR="000561F4" w:rsidRPr="00FC57FD" w:rsidRDefault="000561F4" w:rsidP="007667C4">
                        <w:pPr>
                          <w:rPr>
                            <w:rFonts w:ascii="Courier New" w:hAnsi="Courier New" w:cs="Courier New"/>
                          </w:rPr>
                        </w:pPr>
                        <w:r w:rsidRPr="00FC57FD">
                          <w:rPr>
                            <w:rFonts w:ascii="Courier New" w:hAnsi="Courier New" w:cs="Courier New"/>
                          </w:rPr>
                          <w:t xml:space="preserve">12: </w:t>
                        </w:r>
                        <w:r>
                          <w:rPr>
                            <w:rFonts w:ascii="Courier New" w:hAnsi="Courier New" w:cs="Courier New"/>
                          </w:rPr>
                          <w:t xml:space="preserve"> </w:t>
                        </w:r>
                        <w:r w:rsidRPr="00FC57FD">
                          <w:rPr>
                            <w:rFonts w:ascii="Courier New" w:hAnsi="Courier New" w:cs="Courier New"/>
                          </w:rPr>
                          <w:t>2</w:t>
                        </w:r>
                        <w:proofErr w:type="gramStart"/>
                        <w:r w:rsidRPr="00FC57FD">
                          <w:rPr>
                            <w:rFonts w:ascii="Courier New" w:hAnsi="Courier New" w:cs="Courier New"/>
                          </w:rPr>
                          <w:t>,  -</w:t>
                        </w:r>
                        <w:proofErr w:type="gramEnd"/>
                        <w:r w:rsidRPr="00FC57FD">
                          <w:rPr>
                            <w:rFonts w:ascii="Courier New" w:hAnsi="Courier New" w:cs="Courier New"/>
                          </w:rPr>
                          <w:t>7,  19,  57,  -9,   2</w:t>
                        </w:r>
                      </w:p>
                      <w:p w14:paraId="32D28CDF" w14:textId="77777777" w:rsidR="000561F4" w:rsidRPr="00FC57FD" w:rsidRDefault="000561F4" w:rsidP="007667C4">
                        <w:pPr>
                          <w:rPr>
                            <w:rFonts w:ascii="Courier New" w:hAnsi="Courier New" w:cs="Courier New"/>
                          </w:rPr>
                        </w:pPr>
                        <w:r w:rsidRPr="00FC57FD">
                          <w:rPr>
                            <w:rFonts w:ascii="Courier New" w:hAnsi="Courier New" w:cs="Courier New"/>
                          </w:rPr>
                          <w:t xml:space="preserve">13: </w:t>
                        </w:r>
                        <w:r>
                          <w:rPr>
                            <w:rFonts w:ascii="Courier New" w:hAnsi="Courier New" w:cs="Courier New"/>
                          </w:rPr>
                          <w:t xml:space="preserve"> </w:t>
                        </w:r>
                        <w:r w:rsidRPr="00FC57FD">
                          <w:rPr>
                            <w:rFonts w:ascii="Courier New" w:hAnsi="Courier New" w:cs="Courier New"/>
                          </w:rPr>
                          <w:t>1</w:t>
                        </w:r>
                        <w:proofErr w:type="gramStart"/>
                        <w:r w:rsidRPr="00FC57FD">
                          <w:rPr>
                            <w:rFonts w:ascii="Courier New" w:hAnsi="Courier New" w:cs="Courier New"/>
                          </w:rPr>
                          <w:t>,  -</w:t>
                        </w:r>
                        <w:proofErr w:type="gramEnd"/>
                        <w:r w:rsidRPr="00FC57FD">
                          <w:rPr>
                            <w:rFonts w:ascii="Courier New" w:hAnsi="Courier New" w:cs="Courier New"/>
                          </w:rPr>
                          <w:t>5,  14,  60,  -8,   2</w:t>
                        </w:r>
                      </w:p>
                      <w:p w14:paraId="52731E9A" w14:textId="77777777" w:rsidR="000561F4" w:rsidRPr="00FC57FD" w:rsidRDefault="000561F4" w:rsidP="007667C4">
                        <w:pPr>
                          <w:rPr>
                            <w:rFonts w:ascii="Courier New" w:hAnsi="Courier New" w:cs="Courier New"/>
                          </w:rPr>
                        </w:pPr>
                        <w:r w:rsidRPr="00FC57FD">
                          <w:rPr>
                            <w:rFonts w:ascii="Courier New" w:hAnsi="Courier New" w:cs="Courier New"/>
                          </w:rPr>
                          <w:t xml:space="preserve">14: </w:t>
                        </w:r>
                        <w:r>
                          <w:rPr>
                            <w:rFonts w:ascii="Courier New" w:hAnsi="Courier New" w:cs="Courier New"/>
                          </w:rPr>
                          <w:t xml:space="preserve"> </w:t>
                        </w:r>
                        <w:r w:rsidRPr="00FC57FD">
                          <w:rPr>
                            <w:rFonts w:ascii="Courier New" w:hAnsi="Courier New" w:cs="Courier New"/>
                          </w:rPr>
                          <w:t>1</w:t>
                        </w:r>
                        <w:proofErr w:type="gramStart"/>
                        <w:r w:rsidRPr="00FC57FD">
                          <w:rPr>
                            <w:rFonts w:ascii="Courier New" w:hAnsi="Courier New" w:cs="Courier New"/>
                          </w:rPr>
                          <w:t>,  -</w:t>
                        </w:r>
                        <w:proofErr w:type="gramEnd"/>
                        <w:r w:rsidRPr="00FC57FD">
                          <w:rPr>
                            <w:rFonts w:ascii="Courier New" w:hAnsi="Courier New" w:cs="Courier New"/>
                          </w:rPr>
                          <w:t>3,   9,  62,  -6,   1</w:t>
                        </w:r>
                      </w:p>
                      <w:p w14:paraId="2569E0C0" w14:textId="77777777" w:rsidR="000561F4" w:rsidRDefault="000561F4" w:rsidP="007667C4">
                        <w:r w:rsidRPr="00FC57FD">
                          <w:rPr>
                            <w:rFonts w:ascii="Courier New" w:hAnsi="Courier New" w:cs="Courier New"/>
                          </w:rPr>
                          <w:t xml:space="preserve">15: </w:t>
                        </w:r>
                        <w:r>
                          <w:rPr>
                            <w:rFonts w:ascii="Courier New" w:hAnsi="Courier New" w:cs="Courier New"/>
                          </w:rPr>
                          <w:t xml:space="preserve"> </w:t>
                        </w:r>
                        <w:r w:rsidRPr="00FC57FD">
                          <w:rPr>
                            <w:rFonts w:ascii="Courier New" w:hAnsi="Courier New" w:cs="Courier New"/>
                          </w:rPr>
                          <w:t>0</w:t>
                        </w:r>
                        <w:proofErr w:type="gramStart"/>
                        <w:r w:rsidRPr="00FC57FD">
                          <w:rPr>
                            <w:rFonts w:ascii="Courier New" w:hAnsi="Courier New" w:cs="Courier New"/>
                          </w:rPr>
                          <w:t>,  -</w:t>
                        </w:r>
                        <w:proofErr w:type="gramEnd"/>
                        <w:r w:rsidRPr="00FC57FD">
                          <w:rPr>
                            <w:rFonts w:ascii="Courier New" w:hAnsi="Courier New" w:cs="Courier New"/>
                          </w:rPr>
                          <w:t>2,   4,  64,  -3,   1</w:t>
                        </w:r>
                      </w:p>
                    </w:txbxContent>
                  </v:textbox>
                  <w10:wrap type="topAndBottom"/>
                </v:shape>
              </w:pict>
            </mc:Fallback>
          </mc:AlternateContent>
        </w:r>
        <w:r>
          <w:t>The following 6-tap interpolation filter is used:</w:t>
        </w:r>
      </w:ins>
    </w:p>
    <w:p w14:paraId="26418FBE" w14:textId="77777777" w:rsidR="007667C4" w:rsidRDefault="007667C4" w:rsidP="007667C4">
      <w:pPr>
        <w:jc w:val="both"/>
        <w:rPr>
          <w:ins w:id="676" w:author="v1-jc1" w:date="2020-12-06T20:30:00Z"/>
        </w:rPr>
      </w:pPr>
      <w:ins w:id="677" w:author="v1-jc1" w:date="2020-12-06T20:30:00Z">
        <w:r>
          <w:t>Step 5: Motion compensation is applied on the pictures before and after the current picture according to the best matching motion for each block. I.e., so that the sample coordinates of the original picture in each block have the best matching coordinates in the referenced pictures.</w:t>
        </w:r>
      </w:ins>
    </w:p>
    <w:p w14:paraId="3C342C63" w14:textId="77777777" w:rsidR="007667C4" w:rsidRDefault="007667C4" w:rsidP="007667C4">
      <w:pPr>
        <w:jc w:val="both"/>
        <w:rPr>
          <w:ins w:id="678" w:author="v1-jc1" w:date="2020-12-06T20:30:00Z"/>
        </w:rPr>
      </w:pPr>
      <w:ins w:id="679" w:author="v1-jc1" w:date="2020-12-06T20:30:00Z">
        <w:r>
          <w:lastRenderedPageBreak/>
          <w:t>Step 6: The samples of the processed one by one for the luma and chroma channels as described in the following steps:</w:t>
        </w:r>
      </w:ins>
    </w:p>
    <w:p w14:paraId="3897ACEE" w14:textId="77777777" w:rsidR="007667C4" w:rsidRPr="004633FE" w:rsidRDefault="007667C4" w:rsidP="007667C4">
      <w:pPr>
        <w:rPr>
          <w:ins w:id="680" w:author="v1-jc1" w:date="2020-12-06T20:30:00Z"/>
        </w:rPr>
      </w:pPr>
      <w:ins w:id="681" w:author="v1-jc1" w:date="2020-12-06T20:30:00Z">
        <w:r>
          <w:t xml:space="preserve">Step 6.1: </w:t>
        </w:r>
        <w:r w:rsidRPr="004633FE">
          <w:t xml:space="preserve">The new </w:t>
        </w:r>
        <w:r>
          <w:t>sample</w:t>
        </w:r>
        <w:r w:rsidRPr="004633FE">
          <w:t xml:space="preserve"> value, </w:t>
        </w:r>
        <m:oMath>
          <m:sSub>
            <m:sSubPr>
              <m:ctrlPr>
                <w:rPr>
                  <w:rFonts w:ascii="Cambria Math" w:hAnsi="Cambria Math"/>
                </w:rPr>
              </m:ctrlPr>
            </m:sSubPr>
            <m:e>
              <m:r>
                <w:rPr>
                  <w:rFonts w:ascii="Cambria Math" w:hAnsi="Cambria Math"/>
                </w:rPr>
                <m:t>I</m:t>
              </m:r>
            </m:e>
            <m:sub>
              <m:r>
                <w:rPr>
                  <w:rFonts w:ascii="Cambria Math" w:hAnsi="Cambria Math"/>
                </w:rPr>
                <m:t>n</m:t>
              </m:r>
            </m:sub>
          </m:sSub>
        </m:oMath>
        <w:r w:rsidRPr="004633FE">
          <w:t>, is calculated using the following formula.</w:t>
        </w:r>
      </w:ins>
    </w:p>
    <w:p w14:paraId="2DD1ED92" w14:textId="4C4424F0" w:rsidR="007667C4" w:rsidRPr="007667C4" w:rsidRDefault="00F25D20" w:rsidP="007667C4">
      <w:pPr>
        <w:pStyle w:val="BodyText"/>
        <w:jc w:val="right"/>
        <w:rPr>
          <w:ins w:id="682" w:author="v1-jc1" w:date="2020-12-06T20:30:00Z"/>
          <w:sz w:val="20"/>
        </w:rPr>
      </w:pPr>
      <m:oMath>
        <m:sSub>
          <m:sSubPr>
            <m:ctrlPr>
              <w:ins w:id="683" w:author="v1-jc1" w:date="2020-12-06T20:30:00Z">
                <w:rPr>
                  <w:rFonts w:ascii="Cambria Math" w:hAnsi="Cambria Math"/>
                </w:rPr>
              </w:ins>
            </m:ctrlPr>
          </m:sSubPr>
          <m:e>
            <m:r>
              <w:ins w:id="684" w:author="v1-jc1" w:date="2020-12-06T20:30:00Z">
                <w:rPr>
                  <w:rFonts w:ascii="Cambria Math" w:hAnsi="Cambria Math"/>
                </w:rPr>
                <m:t>I</m:t>
              </w:ins>
            </m:r>
          </m:e>
          <m:sub>
            <m:r>
              <w:ins w:id="685" w:author="v1-jc1" w:date="2020-12-06T20:30:00Z">
                <w:rPr>
                  <w:rFonts w:ascii="Cambria Math" w:hAnsi="Cambria Math"/>
                </w:rPr>
                <m:t>n</m:t>
              </w:ins>
            </m:r>
          </m:sub>
        </m:sSub>
        <m:r>
          <w:ins w:id="686" w:author="v1-jc1" w:date="2020-12-06T20:30:00Z">
            <m:rPr>
              <m:sty m:val="p"/>
            </m:rPr>
            <w:rPr>
              <w:rFonts w:ascii="Cambria Math" w:hAnsi="Cambria Math"/>
            </w:rPr>
            <m:t>=</m:t>
          </w:ins>
        </m:r>
        <m:f>
          <m:fPr>
            <m:ctrlPr>
              <w:ins w:id="687" w:author="v1-jc1" w:date="2020-12-06T20:30:00Z">
                <w:rPr>
                  <w:rFonts w:ascii="Cambria Math" w:hAnsi="Cambria Math"/>
                </w:rPr>
              </w:ins>
            </m:ctrlPr>
          </m:fPr>
          <m:num>
            <m:sSub>
              <m:sSubPr>
                <m:ctrlPr>
                  <w:ins w:id="688" w:author="v1-jc1" w:date="2020-12-06T20:30:00Z">
                    <w:rPr>
                      <w:rFonts w:ascii="Cambria Math" w:hAnsi="Cambria Math"/>
                    </w:rPr>
                  </w:ins>
                </m:ctrlPr>
              </m:sSubPr>
              <m:e>
                <m:r>
                  <w:ins w:id="689" w:author="v1-jc1" w:date="2020-12-06T20:30:00Z">
                    <w:rPr>
                      <w:rFonts w:ascii="Cambria Math" w:hAnsi="Cambria Math"/>
                    </w:rPr>
                    <m:t>I</m:t>
                  </w:ins>
                </m:r>
              </m:e>
              <m:sub>
                <m:r>
                  <w:ins w:id="690" w:author="v1-jc1" w:date="2020-12-06T20:30:00Z">
                    <w:rPr>
                      <w:rFonts w:ascii="Cambria Math" w:hAnsi="Cambria Math"/>
                    </w:rPr>
                    <m:t>o</m:t>
                  </w:ins>
                </m:r>
              </m:sub>
            </m:sSub>
            <m:r>
              <w:ins w:id="691" w:author="v1-jc1" w:date="2020-12-06T20:30:00Z">
                <m:rPr>
                  <m:sty m:val="p"/>
                </m:rPr>
                <w:rPr>
                  <w:rFonts w:ascii="Cambria Math" w:hAnsi="Cambria Math"/>
                </w:rPr>
                <m:t>+</m:t>
              </w:ins>
            </m:r>
            <m:nary>
              <m:naryPr>
                <m:chr m:val="∑"/>
                <m:limLoc m:val="undOvr"/>
                <m:ctrlPr>
                  <w:ins w:id="692" w:author="v1-jc1" w:date="2020-12-06T20:30:00Z">
                    <w:rPr>
                      <w:rFonts w:ascii="Cambria Math" w:hAnsi="Cambria Math"/>
                    </w:rPr>
                  </w:ins>
                </m:ctrlPr>
              </m:naryPr>
              <m:sub>
                <m:r>
                  <w:ins w:id="693" w:author="v1-jc1" w:date="2020-12-06T20:30:00Z">
                    <w:rPr>
                      <w:rFonts w:ascii="Cambria Math" w:hAnsi="Cambria Math"/>
                    </w:rPr>
                    <m:t>i</m:t>
                  </w:ins>
                </m:r>
                <m:r>
                  <w:ins w:id="694" w:author="v1-jc1" w:date="2020-12-06T20:30:00Z">
                    <m:rPr>
                      <m:sty m:val="p"/>
                    </m:rPr>
                    <w:rPr>
                      <w:rFonts w:ascii="Cambria Math" w:hAnsi="Cambria Math"/>
                    </w:rPr>
                    <m:t>=0</m:t>
                  </w:ins>
                </m:r>
              </m:sub>
              <m:sup>
                <m:r>
                  <w:ins w:id="695" w:author="v1-jc1" w:date="2020-12-06T20:30:00Z">
                    <m:rPr>
                      <m:sty m:val="p"/>
                    </m:rPr>
                    <w:rPr>
                      <w:rFonts w:ascii="Cambria Math" w:hAnsi="Cambria Math"/>
                    </w:rPr>
                    <m:t>3</m:t>
                  </w:ins>
                </m:r>
              </m:sup>
              <m:e>
                <m:sSub>
                  <m:sSubPr>
                    <m:ctrlPr>
                      <w:ins w:id="696" w:author="v1-jc1" w:date="2020-12-06T20:30:00Z">
                        <w:rPr>
                          <w:rFonts w:ascii="Cambria Math" w:hAnsi="Cambria Math"/>
                        </w:rPr>
                      </w:ins>
                    </m:ctrlPr>
                  </m:sSubPr>
                  <m:e>
                    <m:r>
                      <w:ins w:id="697" w:author="v1-jc1" w:date="2020-12-06T20:30:00Z">
                        <w:rPr>
                          <w:rFonts w:ascii="Cambria Math" w:hAnsi="Cambria Math"/>
                        </w:rPr>
                        <m:t>w</m:t>
                      </w:ins>
                    </m:r>
                  </m:e>
                  <m:sub>
                    <m:r>
                      <w:ins w:id="698" w:author="v1-jc1" w:date="2020-12-06T20:30:00Z">
                        <w:rPr>
                          <w:rFonts w:ascii="Cambria Math" w:hAnsi="Cambria Math"/>
                        </w:rPr>
                        <m:t>r</m:t>
                      </w:ins>
                    </m:r>
                  </m:sub>
                </m:sSub>
                <m:r>
                  <w:ins w:id="699" w:author="v1-jc1" w:date="2020-12-06T20:30:00Z">
                    <m:rPr>
                      <m:sty m:val="p"/>
                    </m:rPr>
                    <w:rPr>
                      <w:rFonts w:ascii="Cambria Math" w:hAnsi="Cambria Math"/>
                    </w:rPr>
                    <m:t>(</m:t>
                  </w:ins>
                </m:r>
                <m:r>
                  <w:ins w:id="700" w:author="v1-jc1" w:date="2020-12-06T20:30:00Z">
                    <w:rPr>
                      <w:rFonts w:ascii="Cambria Math" w:hAnsi="Cambria Math"/>
                    </w:rPr>
                    <m:t>i</m:t>
                  </w:ins>
                </m:r>
                <m:r>
                  <w:ins w:id="701" w:author="v1-jc1" w:date="2020-12-06T20:30:00Z">
                    <m:rPr>
                      <m:sty m:val="p"/>
                    </m:rPr>
                    <w:rPr>
                      <w:rFonts w:ascii="Cambria Math" w:hAnsi="Cambria Math"/>
                    </w:rPr>
                    <m:t>,</m:t>
                  </w:ins>
                </m:r>
                <m:r>
                  <w:ins w:id="702" w:author="v1-jc1" w:date="2020-12-06T20:30:00Z">
                    <w:rPr>
                      <w:rFonts w:ascii="Cambria Math" w:hAnsi="Cambria Math"/>
                    </w:rPr>
                    <m:t>a</m:t>
                  </w:ins>
                </m:r>
                <m:r>
                  <w:ins w:id="703" w:author="v1-jc1" w:date="2020-12-06T20:30:00Z">
                    <m:rPr>
                      <m:sty m:val="p"/>
                    </m:rPr>
                    <w:rPr>
                      <w:rFonts w:ascii="Cambria Math" w:hAnsi="Cambria Math"/>
                    </w:rPr>
                    <m:t>)</m:t>
                  </w:ins>
                </m:r>
                <m:sSub>
                  <m:sSubPr>
                    <m:ctrlPr>
                      <w:ins w:id="704" w:author="v1-jc1" w:date="2020-12-06T20:30:00Z">
                        <w:rPr>
                          <w:rFonts w:ascii="Cambria Math" w:hAnsi="Cambria Math"/>
                        </w:rPr>
                      </w:ins>
                    </m:ctrlPr>
                  </m:sSubPr>
                  <m:e>
                    <m:r>
                      <w:ins w:id="705" w:author="v1-jc1" w:date="2020-12-06T20:30:00Z">
                        <w:rPr>
                          <w:rFonts w:ascii="Cambria Math" w:hAnsi="Cambria Math"/>
                        </w:rPr>
                        <m:t>I</m:t>
                      </w:ins>
                    </m:r>
                  </m:e>
                  <m:sub>
                    <m:r>
                      <w:ins w:id="706" w:author="v1-jc1" w:date="2020-12-06T20:30:00Z">
                        <w:rPr>
                          <w:rFonts w:ascii="Cambria Math" w:hAnsi="Cambria Math"/>
                        </w:rPr>
                        <m:t>r</m:t>
                      </w:ins>
                    </m:r>
                  </m:sub>
                </m:sSub>
                <m:r>
                  <w:ins w:id="707" w:author="v1-jc1" w:date="2020-12-06T20:30:00Z">
                    <m:rPr>
                      <m:sty m:val="p"/>
                    </m:rPr>
                    <w:rPr>
                      <w:rFonts w:ascii="Cambria Math" w:hAnsi="Cambria Math"/>
                    </w:rPr>
                    <m:t>(</m:t>
                  </w:ins>
                </m:r>
                <m:r>
                  <w:ins w:id="708" w:author="v1-jc1" w:date="2020-12-06T20:30:00Z">
                    <w:rPr>
                      <w:rFonts w:ascii="Cambria Math" w:hAnsi="Cambria Math"/>
                    </w:rPr>
                    <m:t>i</m:t>
                  </w:ins>
                </m:r>
                <m:r>
                  <w:ins w:id="709" w:author="v1-jc1" w:date="2020-12-06T20:30:00Z">
                    <m:rPr>
                      <m:sty m:val="p"/>
                    </m:rPr>
                    <w:rPr>
                      <w:rFonts w:ascii="Cambria Math" w:hAnsi="Cambria Math"/>
                    </w:rPr>
                    <m:t>)</m:t>
                  </w:ins>
                </m:r>
              </m:e>
            </m:nary>
          </m:num>
          <m:den>
            <m:r>
              <w:ins w:id="710" w:author="v1-jc1" w:date="2020-12-06T20:30:00Z">
                <m:rPr>
                  <m:sty m:val="p"/>
                </m:rPr>
                <w:rPr>
                  <w:rFonts w:ascii="Cambria Math" w:hAnsi="Cambria Math"/>
                </w:rPr>
                <m:t>1+</m:t>
              </w:ins>
            </m:r>
            <m:nary>
              <m:naryPr>
                <m:chr m:val="∑"/>
                <m:limLoc m:val="undOvr"/>
                <m:ctrlPr>
                  <w:ins w:id="711" w:author="v1-jc1" w:date="2020-12-06T20:30:00Z">
                    <w:rPr>
                      <w:rFonts w:ascii="Cambria Math" w:hAnsi="Cambria Math"/>
                    </w:rPr>
                  </w:ins>
                </m:ctrlPr>
              </m:naryPr>
              <m:sub>
                <m:r>
                  <w:ins w:id="712" w:author="v1-jc1" w:date="2020-12-06T20:30:00Z">
                    <w:rPr>
                      <w:rFonts w:ascii="Cambria Math" w:hAnsi="Cambria Math"/>
                    </w:rPr>
                    <m:t>i</m:t>
                  </w:ins>
                </m:r>
                <m:r>
                  <w:ins w:id="713" w:author="v1-jc1" w:date="2020-12-06T20:30:00Z">
                    <m:rPr>
                      <m:sty m:val="p"/>
                    </m:rPr>
                    <w:rPr>
                      <w:rFonts w:ascii="Cambria Math" w:hAnsi="Cambria Math"/>
                    </w:rPr>
                    <m:t>=0</m:t>
                  </w:ins>
                </m:r>
              </m:sub>
              <m:sup>
                <m:r>
                  <w:ins w:id="714" w:author="v1-jc1" w:date="2020-12-06T20:30:00Z">
                    <m:rPr>
                      <m:sty m:val="p"/>
                    </m:rPr>
                    <w:rPr>
                      <w:rFonts w:ascii="Cambria Math" w:hAnsi="Cambria Math"/>
                    </w:rPr>
                    <m:t>3</m:t>
                  </w:ins>
                </m:r>
              </m:sup>
              <m:e>
                <m:sSub>
                  <m:sSubPr>
                    <m:ctrlPr>
                      <w:ins w:id="715" w:author="v1-jc1" w:date="2020-12-06T20:30:00Z">
                        <w:rPr>
                          <w:rFonts w:ascii="Cambria Math" w:hAnsi="Cambria Math"/>
                        </w:rPr>
                      </w:ins>
                    </m:ctrlPr>
                  </m:sSubPr>
                  <m:e>
                    <m:r>
                      <w:ins w:id="716" w:author="v1-jc1" w:date="2020-12-06T20:30:00Z">
                        <w:rPr>
                          <w:rFonts w:ascii="Cambria Math" w:hAnsi="Cambria Math"/>
                        </w:rPr>
                        <m:t>w</m:t>
                      </w:ins>
                    </m:r>
                  </m:e>
                  <m:sub>
                    <m:r>
                      <w:ins w:id="717" w:author="v1-jc1" w:date="2020-12-06T20:30:00Z">
                        <w:rPr>
                          <w:rFonts w:ascii="Cambria Math" w:hAnsi="Cambria Math"/>
                        </w:rPr>
                        <m:t>r</m:t>
                      </w:ins>
                    </m:r>
                  </m:sub>
                </m:sSub>
                <m:r>
                  <w:ins w:id="718" w:author="v1-jc1" w:date="2020-12-06T20:30:00Z">
                    <m:rPr>
                      <m:sty m:val="p"/>
                    </m:rPr>
                    <w:rPr>
                      <w:rFonts w:ascii="Cambria Math" w:hAnsi="Cambria Math"/>
                    </w:rPr>
                    <m:t>(</m:t>
                  </w:ins>
                </m:r>
                <m:r>
                  <w:ins w:id="719" w:author="v1-jc1" w:date="2020-12-06T20:30:00Z">
                    <w:rPr>
                      <w:rFonts w:ascii="Cambria Math" w:hAnsi="Cambria Math"/>
                    </w:rPr>
                    <m:t>i</m:t>
                  </w:ins>
                </m:r>
                <m:r>
                  <w:ins w:id="720" w:author="v1-jc1" w:date="2020-12-06T20:30:00Z">
                    <m:rPr>
                      <m:sty m:val="p"/>
                    </m:rPr>
                    <w:rPr>
                      <w:rFonts w:ascii="Cambria Math" w:hAnsi="Cambria Math"/>
                    </w:rPr>
                    <m:t>,</m:t>
                  </w:ins>
                </m:r>
                <m:r>
                  <w:ins w:id="721" w:author="v1-jc1" w:date="2020-12-06T20:30:00Z">
                    <w:rPr>
                      <w:rFonts w:ascii="Cambria Math" w:hAnsi="Cambria Math"/>
                    </w:rPr>
                    <m:t>a</m:t>
                  </w:ins>
                </m:r>
                <m:r>
                  <w:ins w:id="722" w:author="v1-jc1" w:date="2020-12-06T20:30:00Z">
                    <m:rPr>
                      <m:sty m:val="p"/>
                    </m:rPr>
                    <w:rPr>
                      <w:rFonts w:ascii="Cambria Math" w:hAnsi="Cambria Math"/>
                    </w:rPr>
                    <m:t>)</m:t>
                  </w:ins>
                </m:r>
              </m:e>
            </m:nary>
          </m:den>
        </m:f>
      </m:oMath>
      <w:ins w:id="723" w:author="v1-jc1" w:date="2020-12-06T20:36:00Z">
        <w:r w:rsidR="007667C4">
          <w:rPr>
            <w:sz w:val="20"/>
          </w:rPr>
          <w:tab/>
        </w:r>
        <w:r w:rsidR="007667C4">
          <w:rPr>
            <w:sz w:val="20"/>
          </w:rPr>
          <w:tab/>
        </w:r>
        <w:r w:rsidR="007667C4">
          <w:rPr>
            <w:sz w:val="20"/>
          </w:rPr>
          <w:tab/>
        </w:r>
        <w:r w:rsidR="007667C4">
          <w:rPr>
            <w:sz w:val="20"/>
          </w:rPr>
          <w:tab/>
        </w:r>
        <w:r w:rsidR="007667C4">
          <w:rPr>
            <w:sz w:val="20"/>
          </w:rPr>
          <w:tab/>
        </w:r>
        <w:r w:rsidR="007667C4">
          <w:rPr>
            <w:sz w:val="20"/>
          </w:rPr>
          <w:tab/>
        </w:r>
        <w:r w:rsidR="007667C4" w:rsidRPr="00424219">
          <w:t>(</w:t>
        </w:r>
        <w:r w:rsidR="007667C4" w:rsidRPr="00424219">
          <w:rPr>
            <w:rFonts w:eastAsiaTheme="minorEastAsia"/>
            <w:noProof/>
            <w:lang w:val="en-CA" w:eastAsia="ko-KR"/>
          </w:rPr>
          <w:t>3-</w:t>
        </w:r>
        <w:r w:rsidR="007667C4" w:rsidRPr="00424219">
          <w:rPr>
            <w:noProof/>
            <w:lang w:val="en-CA"/>
          </w:rPr>
          <w:fldChar w:fldCharType="begin"/>
        </w:r>
        <w:r w:rsidR="007667C4" w:rsidRPr="00424219">
          <w:rPr>
            <w:noProof/>
            <w:lang w:val="en-CA"/>
          </w:rPr>
          <w:instrText xml:space="preserve"> SEQ Eq \* MERGEFORMAT </w:instrText>
        </w:r>
        <w:r w:rsidR="007667C4" w:rsidRPr="00424219">
          <w:rPr>
            <w:noProof/>
            <w:lang w:val="en-CA"/>
          </w:rPr>
          <w:fldChar w:fldCharType="separate"/>
        </w:r>
      </w:ins>
      <w:ins w:id="724" w:author="v1-jc1" w:date="2020-12-06T20:39:00Z">
        <w:r w:rsidR="00A31B79">
          <w:rPr>
            <w:noProof/>
            <w:lang w:val="en-CA"/>
          </w:rPr>
          <w:t>90</w:t>
        </w:r>
      </w:ins>
      <w:ins w:id="725" w:author="v1-jc1" w:date="2020-12-06T20:36:00Z">
        <w:r w:rsidR="007667C4" w:rsidRPr="00424219">
          <w:rPr>
            <w:noProof/>
            <w:lang w:val="en-CA"/>
          </w:rPr>
          <w:fldChar w:fldCharType="end"/>
        </w:r>
        <w:r w:rsidR="007667C4" w:rsidRPr="00424219">
          <w:t>)</w:t>
        </w:r>
      </w:ins>
    </w:p>
    <w:p w14:paraId="6993BBF9" w14:textId="77777777" w:rsidR="007667C4" w:rsidRPr="008B1BBA" w:rsidRDefault="007667C4" w:rsidP="007667C4">
      <w:pPr>
        <w:pStyle w:val="BodyText"/>
        <w:jc w:val="both"/>
        <w:rPr>
          <w:ins w:id="726" w:author="v1-jc1" w:date="2020-12-06T20:30:00Z"/>
          <w:sz w:val="20"/>
        </w:rPr>
      </w:pPr>
      <w:ins w:id="727" w:author="v1-jc1" w:date="2020-12-06T20:30:00Z">
        <w:r w:rsidRPr="008B1BBA">
          <w:rPr>
            <w:sz w:val="20"/>
          </w:rPr>
          <w:t xml:space="preserve">Where </w:t>
        </w:r>
        <m:oMath>
          <m:sSub>
            <m:sSubPr>
              <m:ctrlPr>
                <w:rPr>
                  <w:rFonts w:ascii="Cambria Math" w:hAnsi="Cambria Math"/>
                  <w:sz w:val="20"/>
                </w:rPr>
              </m:ctrlPr>
            </m:sSubPr>
            <m:e>
              <m:r>
                <w:rPr>
                  <w:rFonts w:ascii="Cambria Math" w:hAnsi="Cambria Math"/>
                  <w:sz w:val="20"/>
                </w:rPr>
                <m:t>I</m:t>
              </m:r>
            </m:e>
            <m:sub>
              <m:r>
                <w:rPr>
                  <w:rFonts w:ascii="Cambria Math" w:hAnsi="Cambria Math"/>
                  <w:sz w:val="20"/>
                </w:rPr>
                <m:t>o</m:t>
              </m:r>
            </m:sub>
          </m:sSub>
          <m:r>
            <m:rPr>
              <m:sty m:val="p"/>
            </m:rPr>
            <w:rPr>
              <w:rFonts w:ascii="Cambria Math" w:hAnsi="Cambria Math"/>
              <w:sz w:val="20"/>
            </w:rPr>
            <m:t xml:space="preserve"> </m:t>
          </m:r>
        </m:oMath>
        <w:r w:rsidRPr="008B1BBA">
          <w:rPr>
            <w:sz w:val="20"/>
          </w:rPr>
          <w:t xml:space="preserve">is the sample value of the original sample, </w:t>
        </w:r>
        <m:oMath>
          <m:sSub>
            <m:sSubPr>
              <m:ctrlPr>
                <w:rPr>
                  <w:rFonts w:ascii="Cambria Math" w:hAnsi="Cambria Math"/>
                  <w:sz w:val="20"/>
                </w:rPr>
              </m:ctrlPr>
            </m:sSubPr>
            <m:e>
              <m:r>
                <w:rPr>
                  <w:rFonts w:ascii="Cambria Math" w:hAnsi="Cambria Math"/>
                  <w:sz w:val="20"/>
                </w:rPr>
                <m:t>I</m:t>
              </m:r>
            </m:e>
            <m:sub>
              <m:r>
                <w:rPr>
                  <w:rFonts w:ascii="Cambria Math" w:hAnsi="Cambria Math"/>
                  <w:sz w:val="20"/>
                </w:rPr>
                <m:t>r</m:t>
              </m:r>
            </m:sub>
          </m:sSub>
          <m:r>
            <m:rPr>
              <m:sty m:val="p"/>
            </m:rPr>
            <w:rPr>
              <w:rFonts w:ascii="Cambria Math" w:hAnsi="Cambria Math"/>
              <w:sz w:val="20"/>
            </w:rPr>
            <m:t>(</m:t>
          </m:r>
          <m:r>
            <w:rPr>
              <w:rFonts w:ascii="Cambria Math" w:hAnsi="Cambria Math"/>
              <w:sz w:val="20"/>
            </w:rPr>
            <m:t>i</m:t>
          </m:r>
          <m:r>
            <m:rPr>
              <m:sty m:val="p"/>
            </m:rPr>
            <w:rPr>
              <w:rFonts w:ascii="Cambria Math" w:hAnsi="Cambria Math"/>
              <w:sz w:val="20"/>
            </w:rPr>
            <m:t>)</m:t>
          </m:r>
        </m:oMath>
        <w:r w:rsidRPr="008B1BBA">
          <w:rPr>
            <w:sz w:val="20"/>
          </w:rPr>
          <w:t xml:space="preserve"> is the intensity of the corresponding sample of motion compensated picture </w:t>
        </w:r>
        <m:oMath>
          <m:r>
            <w:rPr>
              <w:rFonts w:ascii="Cambria Math" w:hAnsi="Cambria Math"/>
              <w:sz w:val="20"/>
            </w:rPr>
            <m:t>i</m:t>
          </m:r>
          <m:r>
            <m:rPr>
              <m:sty m:val="p"/>
            </m:rPr>
            <w:rPr>
              <w:rFonts w:ascii="Cambria Math" w:hAnsi="Cambria Math"/>
              <w:sz w:val="20"/>
            </w:rPr>
            <m:t xml:space="preserve"> </m:t>
          </m:r>
        </m:oMath>
        <w:r w:rsidRPr="008B1BBA">
          <w:rPr>
            <w:sz w:val="20"/>
          </w:rPr>
          <w:t xml:space="preserve">and </w:t>
        </w:r>
        <m:oMath>
          <m:sSub>
            <m:sSubPr>
              <m:ctrlPr>
                <w:rPr>
                  <w:rFonts w:ascii="Cambria Math" w:hAnsi="Cambria Math"/>
                  <w:sz w:val="20"/>
                </w:rPr>
              </m:ctrlPr>
            </m:sSubPr>
            <m:e>
              <m:r>
                <w:rPr>
                  <w:rFonts w:ascii="Cambria Math" w:hAnsi="Cambria Math"/>
                  <w:sz w:val="20"/>
                </w:rPr>
                <m:t>w</m:t>
              </m:r>
            </m:e>
            <m:sub>
              <m:r>
                <w:rPr>
                  <w:rFonts w:ascii="Cambria Math" w:hAnsi="Cambria Math"/>
                  <w:sz w:val="20"/>
                </w:rPr>
                <m:t>r</m:t>
              </m:r>
            </m:sub>
          </m:sSub>
          <m:r>
            <m:rPr>
              <m:sty m:val="p"/>
            </m:rPr>
            <w:rPr>
              <w:rFonts w:ascii="Cambria Math" w:hAnsi="Cambria Math"/>
              <w:sz w:val="20"/>
            </w:rPr>
            <m:t>(</m:t>
          </m:r>
          <m:r>
            <w:rPr>
              <w:rFonts w:ascii="Cambria Math" w:hAnsi="Cambria Math"/>
              <w:sz w:val="20"/>
            </w:rPr>
            <m:t>i</m:t>
          </m:r>
          <m:r>
            <m:rPr>
              <m:sty m:val="p"/>
            </m:rPr>
            <w:rPr>
              <w:rFonts w:ascii="Cambria Math" w:hAnsi="Cambria Math"/>
              <w:sz w:val="20"/>
            </w:rPr>
            <m:t>,</m:t>
          </m:r>
          <m:r>
            <w:rPr>
              <w:rFonts w:ascii="Cambria Math" w:hAnsi="Cambria Math"/>
              <w:sz w:val="20"/>
            </w:rPr>
            <m:t>a</m:t>
          </m:r>
          <m:r>
            <m:rPr>
              <m:sty m:val="p"/>
            </m:rPr>
            <w:rPr>
              <w:rFonts w:ascii="Cambria Math" w:hAnsi="Cambria Math"/>
              <w:sz w:val="20"/>
            </w:rPr>
            <m:t>)</m:t>
          </m:r>
        </m:oMath>
        <w:r w:rsidRPr="008B1BBA">
          <w:rPr>
            <w:sz w:val="20"/>
          </w:rPr>
          <w:t xml:space="preserve"> is the weight of motion compensated picture </w:t>
        </w:r>
        <m:oMath>
          <m:r>
            <w:rPr>
              <w:rFonts w:ascii="Cambria Math" w:hAnsi="Cambria Math"/>
              <w:sz w:val="20"/>
            </w:rPr>
            <m:t>i</m:t>
          </m:r>
        </m:oMath>
        <w:r w:rsidRPr="008B1BBA">
          <w:rPr>
            <w:sz w:val="20"/>
          </w:rPr>
          <w:t xml:space="preserve"> when the number of available motion compensated pictures is </w:t>
        </w:r>
        <m:oMath>
          <m:r>
            <w:rPr>
              <w:rFonts w:ascii="Cambria Math" w:hAnsi="Cambria Math"/>
              <w:sz w:val="20"/>
            </w:rPr>
            <m:t>a</m:t>
          </m:r>
        </m:oMath>
        <w:r w:rsidRPr="008B1BBA">
          <w:rPr>
            <w:sz w:val="20"/>
          </w:rPr>
          <w:t>.</w:t>
        </w:r>
      </w:ins>
    </w:p>
    <w:p w14:paraId="639F39AA" w14:textId="77777777" w:rsidR="007667C4" w:rsidRPr="008B1BBA" w:rsidRDefault="007667C4" w:rsidP="007667C4">
      <w:pPr>
        <w:pStyle w:val="BodyText"/>
        <w:jc w:val="both"/>
        <w:rPr>
          <w:ins w:id="728" w:author="v1-jc1" w:date="2020-12-06T20:30:00Z"/>
          <w:sz w:val="20"/>
        </w:rPr>
      </w:pPr>
      <w:ins w:id="729" w:author="v1-jc1" w:date="2020-12-06T20:30:00Z">
        <w:r w:rsidRPr="008B1BBA">
          <w:rPr>
            <w:sz w:val="20"/>
          </w:rPr>
          <w:t xml:space="preserve">In the luma channel, the weights, </w:t>
        </w:r>
        <m:oMath>
          <m:sSub>
            <m:sSubPr>
              <m:ctrlPr>
                <w:rPr>
                  <w:rFonts w:ascii="Cambria Math" w:hAnsi="Cambria Math"/>
                  <w:sz w:val="20"/>
                </w:rPr>
              </m:ctrlPr>
            </m:sSubPr>
            <m:e>
              <m:r>
                <w:rPr>
                  <w:rFonts w:ascii="Cambria Math" w:hAnsi="Cambria Math"/>
                  <w:sz w:val="20"/>
                </w:rPr>
                <m:t>w</m:t>
              </m:r>
            </m:e>
            <m:sub>
              <m:r>
                <w:rPr>
                  <w:rFonts w:ascii="Cambria Math" w:hAnsi="Cambria Math"/>
                  <w:sz w:val="20"/>
                </w:rPr>
                <m:t>r</m:t>
              </m:r>
            </m:sub>
          </m:sSub>
          <m:r>
            <m:rPr>
              <m:sty m:val="p"/>
            </m:rPr>
            <w:rPr>
              <w:rFonts w:ascii="Cambria Math" w:hAnsi="Cambria Math"/>
              <w:sz w:val="20"/>
            </w:rPr>
            <m:t>(</m:t>
          </m:r>
          <m:r>
            <w:rPr>
              <w:rFonts w:ascii="Cambria Math" w:hAnsi="Cambria Math"/>
              <w:sz w:val="20"/>
            </w:rPr>
            <m:t>i</m:t>
          </m:r>
          <m:r>
            <m:rPr>
              <m:sty m:val="p"/>
            </m:rPr>
            <w:rPr>
              <w:rFonts w:ascii="Cambria Math" w:hAnsi="Cambria Math"/>
              <w:sz w:val="20"/>
            </w:rPr>
            <m:t>,</m:t>
          </m:r>
          <m:r>
            <w:rPr>
              <w:rFonts w:ascii="Cambria Math" w:hAnsi="Cambria Math"/>
              <w:sz w:val="20"/>
            </w:rPr>
            <m:t>a</m:t>
          </m:r>
          <m:r>
            <m:rPr>
              <m:sty m:val="p"/>
            </m:rPr>
            <w:rPr>
              <w:rFonts w:ascii="Cambria Math" w:hAnsi="Cambria Math"/>
              <w:sz w:val="20"/>
            </w:rPr>
            <m:t>)</m:t>
          </m:r>
        </m:oMath>
        <w:r w:rsidRPr="008B1BBA">
          <w:rPr>
            <w:sz w:val="20"/>
          </w:rPr>
          <w:t>, is defined as follows:</w:t>
        </w:r>
      </w:ins>
    </w:p>
    <w:p w14:paraId="6F499A36" w14:textId="45AD9D2F" w:rsidR="007667C4" w:rsidRPr="005541A9" w:rsidRDefault="00F25D20" w:rsidP="007667C4">
      <w:pPr>
        <w:pStyle w:val="BodyText"/>
        <w:jc w:val="right"/>
        <w:rPr>
          <w:ins w:id="730" w:author="v1-jc1" w:date="2020-12-06T20:36:00Z"/>
          <w:sz w:val="20"/>
        </w:rPr>
      </w:pPr>
      <m:oMath>
        <m:sSub>
          <m:sSubPr>
            <m:ctrlPr>
              <w:ins w:id="731" w:author="v1-jc1" w:date="2020-12-06T20:30:00Z">
                <w:rPr>
                  <w:rFonts w:ascii="Cambria Math" w:hAnsi="Cambria Math"/>
                  <w:sz w:val="20"/>
                </w:rPr>
              </w:ins>
            </m:ctrlPr>
          </m:sSubPr>
          <m:e>
            <m:r>
              <w:ins w:id="732" w:author="v1-jc1" w:date="2020-12-06T20:30:00Z">
                <w:rPr>
                  <w:rFonts w:ascii="Cambria Math" w:hAnsi="Cambria Math"/>
                  <w:sz w:val="20"/>
                </w:rPr>
                <m:t>w</m:t>
              </w:ins>
            </m:r>
          </m:e>
          <m:sub>
            <m:r>
              <w:ins w:id="733" w:author="v1-jc1" w:date="2020-12-06T20:30:00Z">
                <w:rPr>
                  <w:rFonts w:ascii="Cambria Math" w:hAnsi="Cambria Math"/>
                  <w:sz w:val="20"/>
                </w:rPr>
                <m:t>r</m:t>
              </w:ins>
            </m:r>
          </m:sub>
        </m:sSub>
        <m:r>
          <w:ins w:id="734" w:author="v1-jc1" w:date="2020-12-06T20:30:00Z">
            <m:rPr>
              <m:sty m:val="p"/>
            </m:rPr>
            <w:rPr>
              <w:rFonts w:ascii="Cambria Math" w:hAnsi="Cambria Math"/>
              <w:sz w:val="20"/>
            </w:rPr>
            <m:t>(</m:t>
          </w:ins>
        </m:r>
        <m:r>
          <w:ins w:id="735" w:author="v1-jc1" w:date="2020-12-06T20:30:00Z">
            <w:rPr>
              <w:rFonts w:ascii="Cambria Math" w:hAnsi="Cambria Math"/>
              <w:sz w:val="20"/>
            </w:rPr>
            <m:t>i</m:t>
          </w:ins>
        </m:r>
        <m:r>
          <w:ins w:id="736" w:author="v1-jc1" w:date="2020-12-06T20:30:00Z">
            <m:rPr>
              <m:sty m:val="p"/>
            </m:rPr>
            <w:rPr>
              <w:rFonts w:ascii="Cambria Math" w:hAnsi="Cambria Math"/>
              <w:sz w:val="20"/>
            </w:rPr>
            <m:t>,</m:t>
          </w:ins>
        </m:r>
        <m:r>
          <w:ins w:id="737" w:author="v1-jc1" w:date="2020-12-06T20:30:00Z">
            <w:rPr>
              <w:rFonts w:ascii="Cambria Math" w:hAnsi="Cambria Math"/>
              <w:sz w:val="20"/>
            </w:rPr>
            <m:t>a</m:t>
          </w:ins>
        </m:r>
        <m:r>
          <w:ins w:id="738" w:author="v1-jc1" w:date="2020-12-06T20:30:00Z">
            <m:rPr>
              <m:sty m:val="p"/>
            </m:rPr>
            <w:rPr>
              <w:rFonts w:ascii="Cambria Math" w:hAnsi="Cambria Math"/>
              <w:sz w:val="20"/>
            </w:rPr>
            <m:t>)=</m:t>
          </w:ins>
        </m:r>
        <m:sSub>
          <m:sSubPr>
            <m:ctrlPr>
              <w:ins w:id="739" w:author="v1-jc1" w:date="2020-12-06T20:30:00Z">
                <w:rPr>
                  <w:rFonts w:ascii="Cambria Math" w:hAnsi="Cambria Math"/>
                  <w:sz w:val="20"/>
                </w:rPr>
              </w:ins>
            </m:ctrlPr>
          </m:sSubPr>
          <m:e>
            <m:r>
              <w:ins w:id="740" w:author="v1-jc1" w:date="2020-12-06T20:30:00Z">
                <w:rPr>
                  <w:rFonts w:ascii="Cambria Math" w:hAnsi="Cambria Math"/>
                  <w:sz w:val="20"/>
                </w:rPr>
                <m:t>s</m:t>
              </w:ins>
            </m:r>
          </m:e>
          <m:sub>
            <m:r>
              <w:ins w:id="741" w:author="v1-jc1" w:date="2020-12-06T20:30:00Z">
                <w:rPr>
                  <w:rFonts w:ascii="Cambria Math" w:hAnsi="Cambria Math"/>
                  <w:sz w:val="20"/>
                </w:rPr>
                <m:t>l</m:t>
              </w:ins>
            </m:r>
          </m:sub>
        </m:sSub>
        <m:sSub>
          <m:sSubPr>
            <m:ctrlPr>
              <w:ins w:id="742" w:author="v1-jc1" w:date="2020-12-06T20:30:00Z">
                <w:rPr>
                  <w:rFonts w:ascii="Cambria Math" w:hAnsi="Cambria Math"/>
                  <w:sz w:val="20"/>
                </w:rPr>
              </w:ins>
            </m:ctrlPr>
          </m:sSubPr>
          <m:e>
            <m:r>
              <w:ins w:id="743" w:author="v1-jc1" w:date="2020-12-06T20:30:00Z">
                <w:rPr>
                  <w:rFonts w:ascii="Cambria Math" w:hAnsi="Cambria Math"/>
                  <w:sz w:val="20"/>
                </w:rPr>
                <m:t>s</m:t>
              </w:ins>
            </m:r>
          </m:e>
          <m:sub>
            <m:r>
              <w:ins w:id="744" w:author="v1-jc1" w:date="2020-12-06T20:30:00Z">
                <w:rPr>
                  <w:rFonts w:ascii="Cambria Math" w:hAnsi="Cambria Math"/>
                  <w:sz w:val="20"/>
                </w:rPr>
                <m:t>o</m:t>
              </w:ins>
            </m:r>
          </m:sub>
        </m:sSub>
        <m:r>
          <w:ins w:id="745" w:author="v1-jc1" w:date="2020-12-06T20:30:00Z">
            <m:rPr>
              <m:sty m:val="p"/>
            </m:rPr>
            <w:rPr>
              <w:rFonts w:ascii="Cambria Math" w:hAnsi="Cambria Math"/>
              <w:sz w:val="20"/>
            </w:rPr>
            <m:t>(</m:t>
          </w:ins>
        </m:r>
        <m:r>
          <w:ins w:id="746" w:author="v1-jc1" w:date="2020-12-06T20:30:00Z">
            <w:rPr>
              <w:rFonts w:ascii="Cambria Math" w:hAnsi="Cambria Math"/>
              <w:sz w:val="20"/>
            </w:rPr>
            <m:t>n</m:t>
          </w:ins>
        </m:r>
        <m:r>
          <w:ins w:id="747" w:author="v1-jc1" w:date="2020-12-06T20:30:00Z">
            <m:rPr>
              <m:sty m:val="p"/>
            </m:rPr>
            <w:rPr>
              <w:rFonts w:ascii="Cambria Math" w:hAnsi="Cambria Math"/>
              <w:sz w:val="20"/>
            </w:rPr>
            <m:t>)</m:t>
          </w:ins>
        </m:r>
        <m:sSub>
          <m:sSubPr>
            <m:ctrlPr>
              <w:ins w:id="748" w:author="v1-jc1" w:date="2020-12-06T20:30:00Z">
                <w:rPr>
                  <w:rFonts w:ascii="Cambria Math" w:hAnsi="Cambria Math"/>
                  <w:sz w:val="20"/>
                </w:rPr>
              </w:ins>
            </m:ctrlPr>
          </m:sSubPr>
          <m:e>
            <m:r>
              <w:ins w:id="749" w:author="v1-jc1" w:date="2020-12-06T20:30:00Z">
                <w:rPr>
                  <w:rFonts w:ascii="Cambria Math" w:hAnsi="Cambria Math"/>
                  <w:sz w:val="20"/>
                </w:rPr>
                <m:t>s</m:t>
              </w:ins>
            </m:r>
          </m:e>
          <m:sub>
            <m:r>
              <w:ins w:id="750" w:author="v1-jc1" w:date="2020-12-06T20:30:00Z">
                <w:rPr>
                  <w:rFonts w:ascii="Cambria Math" w:hAnsi="Cambria Math"/>
                  <w:sz w:val="20"/>
                </w:rPr>
                <m:t>r</m:t>
              </w:ins>
            </m:r>
          </m:sub>
        </m:sSub>
        <m:r>
          <w:ins w:id="751" w:author="v1-jc1" w:date="2020-12-06T20:30:00Z">
            <m:rPr>
              <m:sty m:val="p"/>
            </m:rPr>
            <w:rPr>
              <w:rFonts w:ascii="Cambria Math" w:hAnsi="Cambria Math"/>
              <w:sz w:val="20"/>
            </w:rPr>
            <m:t>(</m:t>
          </w:ins>
        </m:r>
        <m:r>
          <w:ins w:id="752" w:author="v1-jc1" w:date="2020-12-06T20:30:00Z">
            <w:rPr>
              <w:rFonts w:ascii="Cambria Math" w:hAnsi="Cambria Math"/>
              <w:sz w:val="20"/>
            </w:rPr>
            <m:t>i</m:t>
          </w:ins>
        </m:r>
        <m:r>
          <w:ins w:id="753" w:author="v1-jc1" w:date="2020-12-06T20:30:00Z">
            <m:rPr>
              <m:sty m:val="p"/>
            </m:rPr>
            <w:rPr>
              <w:rFonts w:ascii="Cambria Math" w:hAnsi="Cambria Math"/>
              <w:sz w:val="20"/>
            </w:rPr>
            <m:t>,</m:t>
          </w:ins>
        </m:r>
        <m:r>
          <w:ins w:id="754" w:author="v1-jc1" w:date="2020-12-06T20:30:00Z">
            <w:rPr>
              <w:rFonts w:ascii="Cambria Math" w:hAnsi="Cambria Math"/>
              <w:sz w:val="20"/>
            </w:rPr>
            <m:t>a</m:t>
          </w:ins>
        </m:r>
        <m:r>
          <w:ins w:id="755" w:author="v1-jc1" w:date="2020-12-06T20:30:00Z">
            <m:rPr>
              <m:sty m:val="p"/>
            </m:rPr>
            <w:rPr>
              <w:rFonts w:ascii="Cambria Math" w:hAnsi="Cambria Math"/>
              <w:sz w:val="20"/>
            </w:rPr>
            <m:t>)</m:t>
          </w:ins>
        </m:r>
        <m:sSup>
          <m:sSupPr>
            <m:ctrlPr>
              <w:ins w:id="756" w:author="v1-jc1" w:date="2020-12-06T20:30:00Z">
                <w:rPr>
                  <w:rFonts w:ascii="Cambria Math" w:hAnsi="Cambria Math"/>
                  <w:sz w:val="20"/>
                </w:rPr>
              </w:ins>
            </m:ctrlPr>
          </m:sSupPr>
          <m:e>
            <m:r>
              <w:ins w:id="757" w:author="v1-jc1" w:date="2020-12-06T20:30:00Z">
                <w:rPr>
                  <w:rFonts w:ascii="Cambria Math" w:hAnsi="Cambria Math"/>
                  <w:sz w:val="20"/>
                </w:rPr>
                <m:t>e</m:t>
              </w:ins>
            </m:r>
          </m:e>
          <m:sup>
            <m:r>
              <w:ins w:id="758" w:author="v1-jc1" w:date="2020-12-06T20:30:00Z">
                <m:rPr>
                  <m:sty m:val="p"/>
                </m:rPr>
                <w:rPr>
                  <w:rFonts w:ascii="Cambria Math" w:hAnsi="Cambria Math"/>
                  <w:sz w:val="20"/>
                </w:rPr>
                <m:t>-</m:t>
              </w:ins>
            </m:r>
            <m:f>
              <m:fPr>
                <m:ctrlPr>
                  <w:ins w:id="759" w:author="v1-jc1" w:date="2020-12-06T20:30:00Z">
                    <w:rPr>
                      <w:rFonts w:ascii="Cambria Math" w:hAnsi="Cambria Math"/>
                      <w:sz w:val="20"/>
                    </w:rPr>
                  </w:ins>
                </m:ctrlPr>
              </m:fPr>
              <m:num>
                <m:sSup>
                  <m:sSupPr>
                    <m:ctrlPr>
                      <w:ins w:id="760" w:author="v1-jc1" w:date="2020-12-06T20:30:00Z">
                        <w:rPr>
                          <w:rFonts w:ascii="Cambria Math" w:hAnsi="Cambria Math"/>
                          <w:sz w:val="20"/>
                        </w:rPr>
                      </w:ins>
                    </m:ctrlPr>
                  </m:sSupPr>
                  <m:e>
                    <m:r>
                      <w:ins w:id="761" w:author="v1-jc1" w:date="2020-12-06T20:30:00Z">
                        <m:rPr>
                          <m:sty m:val="p"/>
                        </m:rPr>
                        <w:rPr>
                          <w:rFonts w:ascii="Cambria Math" w:hAnsi="Cambria Math"/>
                          <w:sz w:val="20"/>
                        </w:rPr>
                        <m:t>∆</m:t>
                      </w:ins>
                    </m:r>
                    <m:r>
                      <w:ins w:id="762" w:author="v1-jc1" w:date="2020-12-06T20:30:00Z">
                        <w:rPr>
                          <w:rFonts w:ascii="Cambria Math" w:hAnsi="Cambria Math"/>
                          <w:sz w:val="20"/>
                        </w:rPr>
                        <m:t>I</m:t>
                      </w:ins>
                    </m:r>
                    <m:r>
                      <w:ins w:id="763" w:author="v1-jc1" w:date="2020-12-06T20:30:00Z">
                        <m:rPr>
                          <m:sty m:val="p"/>
                        </m:rPr>
                        <w:rPr>
                          <w:rFonts w:ascii="Cambria Math" w:hAnsi="Cambria Math"/>
                          <w:sz w:val="20"/>
                        </w:rPr>
                        <m:t>(</m:t>
                      </w:ins>
                    </m:r>
                    <m:r>
                      <w:ins w:id="764" w:author="v1-jc1" w:date="2020-12-06T20:30:00Z">
                        <w:rPr>
                          <w:rFonts w:ascii="Cambria Math" w:hAnsi="Cambria Math"/>
                          <w:sz w:val="20"/>
                        </w:rPr>
                        <m:t>i</m:t>
                      </w:ins>
                    </m:r>
                    <m:r>
                      <w:ins w:id="765" w:author="v1-jc1" w:date="2020-12-06T20:30:00Z">
                        <m:rPr>
                          <m:sty m:val="p"/>
                        </m:rPr>
                        <w:rPr>
                          <w:rFonts w:ascii="Cambria Math" w:hAnsi="Cambria Math"/>
                          <w:sz w:val="20"/>
                        </w:rPr>
                        <m:t>)</m:t>
                      </w:ins>
                    </m:r>
                  </m:e>
                  <m:sup>
                    <m:r>
                      <w:ins w:id="766" w:author="v1-jc1" w:date="2020-12-06T20:30:00Z">
                        <m:rPr>
                          <m:sty m:val="p"/>
                        </m:rPr>
                        <w:rPr>
                          <w:rFonts w:ascii="Cambria Math" w:hAnsi="Cambria Math"/>
                          <w:sz w:val="20"/>
                        </w:rPr>
                        <m:t>2</m:t>
                      </w:ins>
                    </m:r>
                  </m:sup>
                </m:sSup>
              </m:num>
              <m:den>
                <m:r>
                  <w:ins w:id="767" w:author="v1-jc1" w:date="2020-12-06T20:30:00Z">
                    <m:rPr>
                      <m:sty m:val="p"/>
                    </m:rPr>
                    <w:rPr>
                      <w:rFonts w:ascii="Cambria Math" w:hAnsi="Cambria Math"/>
                      <w:sz w:val="20"/>
                    </w:rPr>
                    <m:t>2</m:t>
                  </w:ins>
                </m:r>
                <m:sSup>
                  <m:sSupPr>
                    <m:ctrlPr>
                      <w:ins w:id="768" w:author="v1-jc1" w:date="2020-12-06T20:30:00Z">
                        <w:rPr>
                          <w:rFonts w:ascii="Cambria Math" w:hAnsi="Cambria Math"/>
                          <w:sz w:val="20"/>
                        </w:rPr>
                      </w:ins>
                    </m:ctrlPr>
                  </m:sSupPr>
                  <m:e>
                    <m:sSub>
                      <m:sSubPr>
                        <m:ctrlPr>
                          <w:ins w:id="769" w:author="v1-jc1" w:date="2020-12-06T20:30:00Z">
                            <w:rPr>
                              <w:rFonts w:ascii="Cambria Math" w:hAnsi="Cambria Math"/>
                              <w:sz w:val="20"/>
                            </w:rPr>
                          </w:ins>
                        </m:ctrlPr>
                      </m:sSubPr>
                      <m:e>
                        <m:r>
                          <w:ins w:id="770" w:author="v1-jc1" w:date="2020-12-06T20:30:00Z">
                            <w:rPr>
                              <w:rFonts w:ascii="Cambria Math" w:hAnsi="Cambria Math"/>
                              <w:sz w:val="20"/>
                            </w:rPr>
                            <m:t>σ</m:t>
                          </w:ins>
                        </m:r>
                      </m:e>
                      <m:sub>
                        <m:r>
                          <w:ins w:id="771" w:author="v1-jc1" w:date="2020-12-06T20:30:00Z">
                            <w:rPr>
                              <w:rFonts w:ascii="Cambria Math" w:hAnsi="Cambria Math"/>
                              <w:sz w:val="20"/>
                            </w:rPr>
                            <m:t>l</m:t>
                          </w:ins>
                        </m:r>
                      </m:sub>
                    </m:sSub>
                    <m:r>
                      <w:ins w:id="772" w:author="v1-jc1" w:date="2020-12-06T20:30:00Z">
                        <m:rPr>
                          <m:sty m:val="p"/>
                        </m:rPr>
                        <w:rPr>
                          <w:rFonts w:ascii="Cambria Math" w:hAnsi="Cambria Math"/>
                          <w:sz w:val="20"/>
                        </w:rPr>
                        <m:t>(</m:t>
                      </w:ins>
                    </m:r>
                    <m:r>
                      <w:ins w:id="773" w:author="v1-jc1" w:date="2020-12-06T20:30:00Z">
                        <w:rPr>
                          <w:rFonts w:ascii="Cambria Math" w:hAnsi="Cambria Math"/>
                          <w:sz w:val="20"/>
                        </w:rPr>
                        <m:t>QP</m:t>
                      </w:ins>
                    </m:r>
                    <m:r>
                      <w:ins w:id="774" w:author="v1-jc1" w:date="2020-12-06T20:30:00Z">
                        <m:rPr>
                          <m:sty m:val="p"/>
                        </m:rPr>
                        <w:rPr>
                          <w:rFonts w:ascii="Cambria Math" w:hAnsi="Cambria Math"/>
                          <w:sz w:val="20"/>
                        </w:rPr>
                        <m:t>)</m:t>
                      </w:ins>
                    </m:r>
                  </m:e>
                  <m:sup>
                    <m:r>
                      <w:ins w:id="775" w:author="v1-jc1" w:date="2020-12-06T20:30:00Z">
                        <m:rPr>
                          <m:sty m:val="p"/>
                        </m:rPr>
                        <w:rPr>
                          <w:rFonts w:ascii="Cambria Math" w:hAnsi="Cambria Math"/>
                          <w:sz w:val="20"/>
                        </w:rPr>
                        <m:t>2</m:t>
                      </w:ins>
                    </m:r>
                  </m:sup>
                </m:sSup>
              </m:den>
            </m:f>
          </m:sup>
        </m:sSup>
      </m:oMath>
      <w:ins w:id="776" w:author="v1-jc1" w:date="2020-12-06T20:36:00Z">
        <w:r w:rsidR="007667C4">
          <w:rPr>
            <w:sz w:val="20"/>
          </w:rPr>
          <w:tab/>
        </w:r>
        <w:r w:rsidR="007667C4">
          <w:rPr>
            <w:sz w:val="20"/>
          </w:rPr>
          <w:tab/>
        </w:r>
        <w:r w:rsidR="007667C4">
          <w:rPr>
            <w:sz w:val="20"/>
          </w:rPr>
          <w:tab/>
        </w:r>
        <w:r w:rsidR="007667C4">
          <w:rPr>
            <w:sz w:val="20"/>
          </w:rPr>
          <w:tab/>
        </w:r>
        <w:r w:rsidR="007667C4" w:rsidRPr="00424219">
          <w:t>(</w:t>
        </w:r>
        <w:r w:rsidR="007667C4" w:rsidRPr="00424219">
          <w:rPr>
            <w:rFonts w:eastAsiaTheme="minorEastAsia"/>
            <w:noProof/>
            <w:lang w:val="en-CA" w:eastAsia="ko-KR"/>
          </w:rPr>
          <w:t>3-</w:t>
        </w:r>
        <w:r w:rsidR="007667C4" w:rsidRPr="00424219">
          <w:rPr>
            <w:noProof/>
            <w:lang w:val="en-CA"/>
          </w:rPr>
          <w:fldChar w:fldCharType="begin"/>
        </w:r>
        <w:r w:rsidR="007667C4" w:rsidRPr="00424219">
          <w:rPr>
            <w:noProof/>
            <w:lang w:val="en-CA"/>
          </w:rPr>
          <w:instrText xml:space="preserve"> SEQ Eq \* MERGEFORMAT </w:instrText>
        </w:r>
        <w:r w:rsidR="007667C4" w:rsidRPr="00424219">
          <w:rPr>
            <w:noProof/>
            <w:lang w:val="en-CA"/>
          </w:rPr>
          <w:fldChar w:fldCharType="separate"/>
        </w:r>
      </w:ins>
      <w:ins w:id="777" w:author="v1-jc1" w:date="2020-12-06T20:39:00Z">
        <w:r w:rsidR="00A31B79">
          <w:rPr>
            <w:noProof/>
            <w:lang w:val="en-CA"/>
          </w:rPr>
          <w:t>91</w:t>
        </w:r>
      </w:ins>
      <w:ins w:id="778" w:author="v1-jc1" w:date="2020-12-06T20:36:00Z">
        <w:r w:rsidR="007667C4" w:rsidRPr="00424219">
          <w:rPr>
            <w:noProof/>
            <w:lang w:val="en-CA"/>
          </w:rPr>
          <w:fldChar w:fldCharType="end"/>
        </w:r>
        <w:r w:rsidR="007667C4" w:rsidRPr="00424219">
          <w:t>)</w:t>
        </w:r>
      </w:ins>
    </w:p>
    <w:p w14:paraId="75F3364F" w14:textId="77777777" w:rsidR="007667C4" w:rsidRPr="008B1BBA" w:rsidRDefault="007667C4" w:rsidP="007667C4">
      <w:pPr>
        <w:pStyle w:val="BodyText"/>
        <w:rPr>
          <w:ins w:id="779" w:author="v1-jc1" w:date="2020-12-06T20:30:00Z"/>
          <w:sz w:val="20"/>
        </w:rPr>
      </w:pPr>
      <w:ins w:id="780" w:author="v1-jc1" w:date="2020-12-06T20:30:00Z">
        <w:r w:rsidRPr="008B1BBA">
          <w:rPr>
            <w:sz w:val="20"/>
          </w:rPr>
          <w:t>Where</w:t>
        </w:r>
      </w:ins>
    </w:p>
    <w:p w14:paraId="0E7771C2" w14:textId="77777777" w:rsidR="007667C4" w:rsidRPr="008B1BBA" w:rsidRDefault="00F25D20" w:rsidP="007667C4">
      <w:pPr>
        <w:pStyle w:val="BodyText"/>
        <w:rPr>
          <w:ins w:id="781" w:author="v1-jc1" w:date="2020-12-06T20:30:00Z"/>
          <w:sz w:val="20"/>
        </w:rPr>
      </w:pPr>
      <m:oMathPara>
        <m:oMath>
          <m:sSub>
            <m:sSubPr>
              <m:ctrlPr>
                <w:ins w:id="782" w:author="v1-jc1" w:date="2020-12-06T20:30:00Z">
                  <w:rPr>
                    <w:rFonts w:ascii="Cambria Math" w:hAnsi="Cambria Math"/>
                    <w:sz w:val="20"/>
                  </w:rPr>
                </w:ins>
              </m:ctrlPr>
            </m:sSubPr>
            <m:e>
              <m:r>
                <w:ins w:id="783" w:author="v1-jc1" w:date="2020-12-06T20:30:00Z">
                  <w:rPr>
                    <w:rFonts w:ascii="Cambria Math" w:hAnsi="Cambria Math"/>
                    <w:sz w:val="20"/>
                  </w:rPr>
                  <m:t>s</m:t>
                </w:ins>
              </m:r>
            </m:e>
            <m:sub>
              <m:r>
                <w:ins w:id="784" w:author="v1-jc1" w:date="2020-12-06T20:30:00Z">
                  <w:rPr>
                    <w:rFonts w:ascii="Cambria Math" w:hAnsi="Cambria Math"/>
                    <w:sz w:val="20"/>
                  </w:rPr>
                  <m:t>l</m:t>
                </w:ins>
              </m:r>
            </m:sub>
          </m:sSub>
          <m:r>
            <w:ins w:id="785" w:author="v1-jc1" w:date="2020-12-06T20:30:00Z">
              <m:rPr>
                <m:sty m:val="p"/>
              </m:rPr>
              <w:rPr>
                <w:rFonts w:ascii="Cambria Math" w:hAnsi="Cambria Math"/>
                <w:sz w:val="20"/>
              </w:rPr>
              <m:t>=0.4</m:t>
            </w:ins>
          </m:r>
        </m:oMath>
      </m:oMathPara>
    </w:p>
    <w:p w14:paraId="06BC61B6" w14:textId="77777777" w:rsidR="007667C4" w:rsidRPr="008B1BBA" w:rsidRDefault="00F25D20" w:rsidP="007667C4">
      <w:pPr>
        <w:pStyle w:val="BodyText"/>
        <w:rPr>
          <w:ins w:id="786" w:author="v1-jc1" w:date="2020-12-06T20:30:00Z"/>
          <w:sz w:val="20"/>
        </w:rPr>
      </w:pPr>
      <m:oMathPara>
        <m:oMath>
          <m:sSub>
            <m:sSubPr>
              <m:ctrlPr>
                <w:ins w:id="787" w:author="v1-jc1" w:date="2020-12-06T20:30:00Z">
                  <w:rPr>
                    <w:rFonts w:ascii="Cambria Math" w:hAnsi="Cambria Math"/>
                    <w:sz w:val="20"/>
                  </w:rPr>
                </w:ins>
              </m:ctrlPr>
            </m:sSubPr>
            <m:e>
              <m:r>
                <w:ins w:id="788" w:author="v1-jc1" w:date="2020-12-06T20:30:00Z">
                  <w:rPr>
                    <w:rFonts w:ascii="Cambria Math" w:hAnsi="Cambria Math"/>
                    <w:sz w:val="20"/>
                  </w:rPr>
                  <m:t>s</m:t>
                </w:ins>
              </m:r>
            </m:e>
            <m:sub>
              <m:r>
                <w:ins w:id="789" w:author="v1-jc1" w:date="2020-12-06T20:30:00Z">
                  <w:rPr>
                    <w:rFonts w:ascii="Cambria Math" w:hAnsi="Cambria Math"/>
                    <w:sz w:val="20"/>
                  </w:rPr>
                  <m:t>r</m:t>
                </w:ins>
              </m:r>
            </m:sub>
          </m:sSub>
          <m:d>
            <m:dPr>
              <m:ctrlPr>
                <w:ins w:id="790" w:author="v1-jc1" w:date="2020-12-06T20:30:00Z">
                  <w:rPr>
                    <w:rFonts w:ascii="Cambria Math" w:hAnsi="Cambria Math"/>
                    <w:sz w:val="20"/>
                  </w:rPr>
                </w:ins>
              </m:ctrlPr>
            </m:dPr>
            <m:e>
              <m:r>
                <w:ins w:id="791" w:author="v1-jc1" w:date="2020-12-06T20:30:00Z">
                  <w:rPr>
                    <w:rFonts w:ascii="Cambria Math" w:hAnsi="Cambria Math"/>
                    <w:sz w:val="20"/>
                  </w:rPr>
                  <m:t>i</m:t>
                </w:ins>
              </m:r>
              <m:r>
                <w:ins w:id="792" w:author="v1-jc1" w:date="2020-12-06T20:30:00Z">
                  <m:rPr>
                    <m:sty m:val="p"/>
                  </m:rPr>
                  <w:rPr>
                    <w:rFonts w:ascii="Cambria Math" w:hAnsi="Cambria Math"/>
                    <w:sz w:val="20"/>
                  </w:rPr>
                  <m:t>,2</m:t>
                </w:ins>
              </m:r>
            </m:e>
          </m:d>
          <m:r>
            <w:ins w:id="793" w:author="v1-jc1" w:date="2020-12-06T20:30:00Z">
              <m:rPr>
                <m:sty m:val="p"/>
              </m:rPr>
              <w:rPr>
                <w:rFonts w:ascii="Cambria Math" w:hAnsi="Cambria Math"/>
                <w:sz w:val="20"/>
              </w:rPr>
              <m:t>=</m:t>
            </w:ins>
          </m:r>
          <m:d>
            <m:dPr>
              <m:begChr m:val="{"/>
              <m:endChr m:val=""/>
              <m:ctrlPr>
                <w:ins w:id="794" w:author="v1-jc1" w:date="2020-12-06T20:30:00Z">
                  <w:rPr>
                    <w:rFonts w:ascii="Cambria Math" w:hAnsi="Cambria Math"/>
                    <w:sz w:val="20"/>
                  </w:rPr>
                </w:ins>
              </m:ctrlPr>
            </m:dPr>
            <m:e>
              <m:eqArr>
                <m:eqArrPr>
                  <m:ctrlPr>
                    <w:ins w:id="795" w:author="v1-jc1" w:date="2020-12-06T20:30:00Z">
                      <w:rPr>
                        <w:rFonts w:ascii="Cambria Math" w:hAnsi="Cambria Math"/>
                        <w:sz w:val="20"/>
                      </w:rPr>
                    </w:ins>
                  </m:ctrlPr>
                </m:eqArrPr>
                <m:e>
                  <m:r>
                    <w:ins w:id="796" w:author="v1-jc1" w:date="2020-12-06T20:30:00Z">
                      <m:rPr>
                        <m:sty m:val="p"/>
                      </m:rPr>
                      <w:rPr>
                        <w:rFonts w:ascii="Cambria Math" w:hAnsi="Cambria Math"/>
                        <w:sz w:val="20"/>
                      </w:rPr>
                      <m:t>1.2,  &amp;</m:t>
                    </w:ins>
                  </m:r>
                  <m:r>
                    <w:ins w:id="797" w:author="v1-jc1" w:date="2020-12-06T20:30:00Z">
                      <w:rPr>
                        <w:rFonts w:ascii="Cambria Math" w:hAnsi="Cambria Math"/>
                        <w:sz w:val="20"/>
                      </w:rPr>
                      <m:t>i</m:t>
                    </w:ins>
                  </m:r>
                  <m:r>
                    <w:ins w:id="798" w:author="v1-jc1" w:date="2020-12-06T20:30:00Z">
                      <m:rPr>
                        <m:sty m:val="p"/>
                      </m:rPr>
                      <w:rPr>
                        <w:rFonts w:ascii="Cambria Math" w:hAnsi="Cambria Math"/>
                        <w:sz w:val="20"/>
                      </w:rPr>
                      <m:t>=0</m:t>
                    </w:ins>
                  </m:r>
                </m:e>
                <m:e>
                  <m:r>
                    <w:ins w:id="799" w:author="v1-jc1" w:date="2020-12-06T20:30:00Z">
                      <m:rPr>
                        <m:sty m:val="p"/>
                      </m:rPr>
                      <w:rPr>
                        <w:rFonts w:ascii="Cambria Math" w:hAnsi="Cambria Math"/>
                        <w:sz w:val="20"/>
                      </w:rPr>
                      <m:t>1.0,  &amp;</m:t>
                    </w:ins>
                  </m:r>
                  <m:r>
                    <w:ins w:id="800" w:author="v1-jc1" w:date="2020-12-06T20:30:00Z">
                      <w:rPr>
                        <w:rFonts w:ascii="Cambria Math" w:hAnsi="Cambria Math"/>
                        <w:sz w:val="20"/>
                      </w:rPr>
                      <m:t>i</m:t>
                    </w:ins>
                  </m:r>
                  <m:r>
                    <w:ins w:id="801" w:author="v1-jc1" w:date="2020-12-06T20:30:00Z">
                      <m:rPr>
                        <m:sty m:val="p"/>
                      </m:rPr>
                      <w:rPr>
                        <w:rFonts w:ascii="Cambria Math" w:hAnsi="Cambria Math"/>
                        <w:sz w:val="20"/>
                      </w:rPr>
                      <m:t>=1</m:t>
                    </w:ins>
                  </m:r>
                </m:e>
              </m:eqArr>
            </m:e>
          </m:d>
        </m:oMath>
      </m:oMathPara>
    </w:p>
    <w:p w14:paraId="03FD3D7E" w14:textId="77777777" w:rsidR="007667C4" w:rsidRPr="008B1BBA" w:rsidRDefault="00F25D20" w:rsidP="007667C4">
      <w:pPr>
        <w:pStyle w:val="BodyText"/>
        <w:rPr>
          <w:ins w:id="802" w:author="v1-jc1" w:date="2020-12-06T20:30:00Z"/>
          <w:sz w:val="20"/>
        </w:rPr>
      </w:pPr>
      <m:oMathPara>
        <m:oMath>
          <m:sSub>
            <m:sSubPr>
              <m:ctrlPr>
                <w:ins w:id="803" w:author="v1-jc1" w:date="2020-12-06T20:30:00Z">
                  <w:rPr>
                    <w:rFonts w:ascii="Cambria Math" w:hAnsi="Cambria Math"/>
                    <w:sz w:val="20"/>
                  </w:rPr>
                </w:ins>
              </m:ctrlPr>
            </m:sSubPr>
            <m:e>
              <m:r>
                <w:ins w:id="804" w:author="v1-jc1" w:date="2020-12-06T20:30:00Z">
                  <w:rPr>
                    <w:rFonts w:ascii="Cambria Math" w:hAnsi="Cambria Math"/>
                    <w:sz w:val="20"/>
                  </w:rPr>
                  <m:t>s</m:t>
                </w:ins>
              </m:r>
            </m:e>
            <m:sub>
              <m:r>
                <w:ins w:id="805" w:author="v1-jc1" w:date="2020-12-06T20:30:00Z">
                  <w:rPr>
                    <w:rFonts w:ascii="Cambria Math" w:hAnsi="Cambria Math"/>
                    <w:sz w:val="20"/>
                  </w:rPr>
                  <m:t>r</m:t>
                </w:ins>
              </m:r>
            </m:sub>
          </m:sSub>
          <m:d>
            <m:dPr>
              <m:ctrlPr>
                <w:ins w:id="806" w:author="v1-jc1" w:date="2020-12-06T20:30:00Z">
                  <w:rPr>
                    <w:rFonts w:ascii="Cambria Math" w:hAnsi="Cambria Math"/>
                    <w:sz w:val="20"/>
                  </w:rPr>
                </w:ins>
              </m:ctrlPr>
            </m:dPr>
            <m:e>
              <m:r>
                <w:ins w:id="807" w:author="v1-jc1" w:date="2020-12-06T20:30:00Z">
                  <w:rPr>
                    <w:rFonts w:ascii="Cambria Math" w:hAnsi="Cambria Math"/>
                    <w:sz w:val="20"/>
                  </w:rPr>
                  <m:t>i</m:t>
                </w:ins>
              </m:r>
              <m:r>
                <w:ins w:id="808" w:author="v1-jc1" w:date="2020-12-06T20:30:00Z">
                  <m:rPr>
                    <m:sty m:val="p"/>
                  </m:rPr>
                  <w:rPr>
                    <w:rFonts w:ascii="Cambria Math" w:hAnsi="Cambria Math"/>
                    <w:sz w:val="20"/>
                  </w:rPr>
                  <m:t>,4</m:t>
                </w:ins>
              </m:r>
            </m:e>
          </m:d>
          <m:r>
            <w:ins w:id="809" w:author="v1-jc1" w:date="2020-12-06T20:30:00Z">
              <m:rPr>
                <m:sty m:val="p"/>
              </m:rPr>
              <w:rPr>
                <w:rFonts w:ascii="Cambria Math" w:hAnsi="Cambria Math"/>
                <w:sz w:val="20"/>
              </w:rPr>
              <m:t>=</m:t>
            </w:ins>
          </m:r>
          <m:d>
            <m:dPr>
              <m:begChr m:val="{"/>
              <m:endChr m:val=""/>
              <m:ctrlPr>
                <w:ins w:id="810" w:author="v1-jc1" w:date="2020-12-06T20:30:00Z">
                  <w:rPr>
                    <w:rFonts w:ascii="Cambria Math" w:hAnsi="Cambria Math"/>
                    <w:sz w:val="20"/>
                  </w:rPr>
                </w:ins>
              </m:ctrlPr>
            </m:dPr>
            <m:e>
              <m:eqArr>
                <m:eqArrPr>
                  <m:ctrlPr>
                    <w:ins w:id="811" w:author="v1-jc1" w:date="2020-12-06T20:30:00Z">
                      <w:rPr>
                        <w:rFonts w:ascii="Cambria Math" w:hAnsi="Cambria Math"/>
                        <w:sz w:val="20"/>
                      </w:rPr>
                    </w:ins>
                  </m:ctrlPr>
                </m:eqArrPr>
                <m:e>
                  <m:r>
                    <w:ins w:id="812" w:author="v1-jc1" w:date="2020-12-06T20:30:00Z">
                      <w:rPr>
                        <w:rFonts w:ascii="Cambria Math" w:hAnsi="Cambria Math"/>
                        <w:sz w:val="20"/>
                      </w:rPr>
                      <m:t>0.60,  i=0</m:t>
                    </w:ins>
                  </m:r>
                  <m:ctrlPr>
                    <w:ins w:id="813" w:author="v1-jc1" w:date="2020-12-06T20:30:00Z">
                      <w:rPr>
                        <w:rFonts w:ascii="Cambria Math" w:eastAsia="Cambria Math" w:hAnsi="Cambria Math" w:cs="Cambria Math"/>
                        <w:sz w:val="20"/>
                      </w:rPr>
                    </w:ins>
                  </m:ctrlPr>
                </m:e>
                <m:e>
                  <m:r>
                    <w:ins w:id="814" w:author="v1-jc1" w:date="2020-12-06T20:30:00Z">
                      <m:rPr>
                        <m:sty m:val="p"/>
                      </m:rPr>
                      <w:rPr>
                        <w:rFonts w:ascii="Cambria Math" w:hAnsi="Cambria Math"/>
                        <w:sz w:val="20"/>
                      </w:rPr>
                      <m:t>0.85,  &amp;i=1</m:t>
                    </w:ins>
                  </m:r>
                </m:e>
                <m:e>
                  <m:r>
                    <w:ins w:id="815" w:author="v1-jc1" w:date="2020-12-06T20:30:00Z">
                      <m:rPr>
                        <m:sty m:val="p"/>
                      </m:rPr>
                      <w:rPr>
                        <w:rFonts w:ascii="Cambria Math" w:hAnsi="Cambria Math"/>
                        <w:sz w:val="20"/>
                      </w:rPr>
                      <m:t>0.85,  i=2</m:t>
                    </w:ins>
                  </m:r>
                </m:e>
                <m:e>
                  <m:r>
                    <w:ins w:id="816" w:author="v1-jc1" w:date="2020-12-06T20:30:00Z">
                      <w:rPr>
                        <w:rFonts w:ascii="Cambria Math" w:eastAsia="Cambria Math" w:hAnsi="Cambria Math"/>
                        <w:spacing w:val="2"/>
                        <w:sz w:val="20"/>
                      </w:rPr>
                      <m:t xml:space="preserve">0.60,  </m:t>
                    </w:ins>
                  </m:r>
                  <m:r>
                    <w:ins w:id="817" w:author="v1-jc1" w:date="2020-12-06T20:30:00Z">
                      <w:rPr>
                        <w:rFonts w:ascii="Cambria Math" w:eastAsia="Cambria Math" w:hAnsi="Cambria Math" w:cs="Cambria Math"/>
                        <w:sz w:val="20"/>
                      </w:rPr>
                      <m:t>i=3</m:t>
                    </w:ins>
                  </m:r>
                </m:e>
              </m:eqArr>
            </m:e>
          </m:d>
        </m:oMath>
      </m:oMathPara>
    </w:p>
    <w:p w14:paraId="252CAAFF" w14:textId="77777777" w:rsidR="007667C4" w:rsidRPr="008B1BBA" w:rsidRDefault="007667C4" w:rsidP="007667C4">
      <w:pPr>
        <w:pStyle w:val="BodyText"/>
        <w:rPr>
          <w:ins w:id="818" w:author="v1-jc1" w:date="2020-12-06T20:30:00Z"/>
          <w:sz w:val="20"/>
        </w:rPr>
      </w:pPr>
      <w:ins w:id="819" w:author="v1-jc1" w:date="2020-12-06T20:30:00Z">
        <w:r w:rsidRPr="008B1BBA">
          <w:rPr>
            <w:sz w:val="20"/>
          </w:rPr>
          <w:t xml:space="preserve">For all other cases of </w:t>
        </w:r>
        <m:oMath>
          <m:r>
            <w:rPr>
              <w:rFonts w:ascii="Cambria Math" w:hAnsi="Cambria Math"/>
              <w:sz w:val="20"/>
            </w:rPr>
            <m:t>i</m:t>
          </m:r>
        </m:oMath>
        <w:r w:rsidRPr="008B1BBA">
          <w:rPr>
            <w:sz w:val="20"/>
          </w:rPr>
          <w:t xml:space="preserve">, and </w:t>
        </w:r>
        <m:oMath>
          <m:r>
            <w:rPr>
              <w:rFonts w:ascii="Cambria Math" w:hAnsi="Cambria Math"/>
              <w:sz w:val="20"/>
            </w:rPr>
            <m:t>a</m:t>
          </m:r>
        </m:oMath>
        <w:r w:rsidRPr="008B1BBA">
          <w:rPr>
            <w:sz w:val="20"/>
          </w:rPr>
          <w:t xml:space="preserve">: </w:t>
        </w:r>
        <m:oMath>
          <m:sSub>
            <m:sSubPr>
              <m:ctrlPr>
                <w:rPr>
                  <w:rFonts w:ascii="Cambria Math" w:hAnsi="Cambria Math"/>
                  <w:sz w:val="20"/>
                </w:rPr>
              </m:ctrlPr>
            </m:sSubPr>
            <m:e>
              <m:r>
                <w:rPr>
                  <w:rFonts w:ascii="Cambria Math" w:hAnsi="Cambria Math"/>
                  <w:sz w:val="20"/>
                </w:rPr>
                <m:t>s</m:t>
              </m:r>
            </m:e>
            <m:sub>
              <m:r>
                <w:rPr>
                  <w:rFonts w:ascii="Cambria Math" w:hAnsi="Cambria Math"/>
                  <w:sz w:val="20"/>
                </w:rPr>
                <m:t>r</m:t>
              </m:r>
            </m:sub>
          </m:sSub>
          <m:r>
            <m:rPr>
              <m:sty m:val="p"/>
            </m:rPr>
            <w:rPr>
              <w:rFonts w:ascii="Cambria Math" w:hAnsi="Cambria Math"/>
              <w:sz w:val="20"/>
            </w:rPr>
            <m:t>(</m:t>
          </m:r>
          <m:r>
            <w:rPr>
              <w:rFonts w:ascii="Cambria Math" w:hAnsi="Cambria Math"/>
              <w:sz w:val="20"/>
            </w:rPr>
            <m:t>i</m:t>
          </m:r>
          <m:r>
            <m:rPr>
              <m:sty m:val="p"/>
            </m:rPr>
            <w:rPr>
              <w:rFonts w:ascii="Cambria Math" w:hAnsi="Cambria Math"/>
              <w:sz w:val="20"/>
            </w:rPr>
            <m:t>,</m:t>
          </m:r>
          <m:r>
            <w:rPr>
              <w:rFonts w:ascii="Cambria Math" w:hAnsi="Cambria Math"/>
              <w:sz w:val="20"/>
            </w:rPr>
            <m:t>a</m:t>
          </m:r>
          <m:r>
            <m:rPr>
              <m:sty m:val="p"/>
            </m:rPr>
            <w:rPr>
              <w:rFonts w:ascii="Cambria Math" w:hAnsi="Cambria Math"/>
              <w:sz w:val="20"/>
            </w:rPr>
            <m:t>)=0.3</m:t>
          </m:r>
        </m:oMath>
        <w:r w:rsidRPr="008B1BBA">
          <w:rPr>
            <w:sz w:val="20"/>
          </w:rPr>
          <w:t xml:space="preserve"> </w:t>
        </w:r>
      </w:ins>
    </w:p>
    <w:p w14:paraId="0B7ADF3A" w14:textId="77777777" w:rsidR="007667C4" w:rsidRPr="008B1BBA" w:rsidRDefault="00F25D20" w:rsidP="007667C4">
      <w:pPr>
        <w:pStyle w:val="BodyText"/>
        <w:rPr>
          <w:ins w:id="820" w:author="v1-jc1" w:date="2020-12-06T20:30:00Z"/>
          <w:sz w:val="20"/>
        </w:rPr>
      </w:pPr>
      <m:oMathPara>
        <m:oMath>
          <m:sSub>
            <m:sSubPr>
              <m:ctrlPr>
                <w:ins w:id="821" w:author="v1-jc1" w:date="2020-12-06T20:30:00Z">
                  <w:rPr>
                    <w:rFonts w:ascii="Cambria Math" w:hAnsi="Cambria Math"/>
                    <w:sz w:val="20"/>
                  </w:rPr>
                </w:ins>
              </m:ctrlPr>
            </m:sSubPr>
            <m:e>
              <m:r>
                <w:ins w:id="822" w:author="v1-jc1" w:date="2020-12-06T20:30:00Z">
                  <w:rPr>
                    <w:rFonts w:ascii="Cambria Math" w:hAnsi="Cambria Math"/>
                    <w:sz w:val="20"/>
                  </w:rPr>
                  <m:t>σ</m:t>
                </w:ins>
              </m:r>
            </m:e>
            <m:sub>
              <m:r>
                <w:ins w:id="823" w:author="v1-jc1" w:date="2020-12-06T20:30:00Z">
                  <w:rPr>
                    <w:rFonts w:ascii="Cambria Math" w:hAnsi="Cambria Math"/>
                    <w:sz w:val="20"/>
                  </w:rPr>
                  <m:t>l</m:t>
                </w:ins>
              </m:r>
            </m:sub>
          </m:sSub>
          <m:d>
            <m:dPr>
              <m:ctrlPr>
                <w:ins w:id="824" w:author="v1-jc1" w:date="2020-12-06T20:30:00Z">
                  <w:rPr>
                    <w:rFonts w:ascii="Cambria Math" w:hAnsi="Cambria Math"/>
                    <w:sz w:val="20"/>
                  </w:rPr>
                </w:ins>
              </m:ctrlPr>
            </m:dPr>
            <m:e>
              <m:r>
                <w:ins w:id="825" w:author="v1-jc1" w:date="2020-12-06T20:30:00Z">
                  <w:rPr>
                    <w:rFonts w:ascii="Cambria Math" w:hAnsi="Cambria Math"/>
                    <w:sz w:val="20"/>
                  </w:rPr>
                  <m:t>QP</m:t>
                </w:ins>
              </m:r>
            </m:e>
          </m:d>
          <m:r>
            <w:ins w:id="826" w:author="v1-jc1" w:date="2020-12-06T20:30:00Z">
              <m:rPr>
                <m:sty m:val="p"/>
              </m:rPr>
              <w:rPr>
                <w:rFonts w:ascii="Cambria Math" w:hAnsi="Cambria Math"/>
                <w:sz w:val="20"/>
              </w:rPr>
              <m:t>=3*(</m:t>
            </w:ins>
          </m:r>
          <m:r>
            <w:ins w:id="827" w:author="v1-jc1" w:date="2020-12-06T20:30:00Z">
              <w:rPr>
                <w:rFonts w:ascii="Cambria Math" w:hAnsi="Cambria Math"/>
                <w:sz w:val="20"/>
              </w:rPr>
              <m:t>QP</m:t>
            </w:ins>
          </m:r>
          <m:r>
            <w:ins w:id="828" w:author="v1-jc1" w:date="2020-12-06T20:30:00Z">
              <m:rPr>
                <m:sty m:val="p"/>
              </m:rPr>
              <w:rPr>
                <w:rFonts w:ascii="Cambria Math" w:hAnsi="Cambria Math"/>
                <w:sz w:val="20"/>
              </w:rPr>
              <m:t>-10)</m:t>
            </w:ins>
          </m:r>
        </m:oMath>
      </m:oMathPara>
    </w:p>
    <w:p w14:paraId="03D26EBE" w14:textId="77777777" w:rsidR="007667C4" w:rsidRPr="008B1BBA" w:rsidRDefault="007667C4" w:rsidP="007667C4">
      <w:pPr>
        <w:pStyle w:val="BodyText"/>
        <w:rPr>
          <w:ins w:id="829" w:author="v1-jc1" w:date="2020-12-06T20:30:00Z"/>
          <w:sz w:val="20"/>
        </w:rPr>
      </w:pPr>
      <m:oMathPara>
        <m:oMath>
          <m:r>
            <w:ins w:id="830" w:author="v1-jc1" w:date="2020-12-06T20:30:00Z">
              <m:rPr>
                <m:sty m:val="p"/>
              </m:rPr>
              <w:rPr>
                <w:rFonts w:ascii="Cambria Math" w:hAnsi="Cambria Math"/>
                <w:sz w:val="20"/>
              </w:rPr>
              <m:t>∆</m:t>
            </w:ins>
          </m:r>
          <m:r>
            <w:ins w:id="831" w:author="v1-jc1" w:date="2020-12-06T20:30:00Z">
              <w:rPr>
                <w:rFonts w:ascii="Cambria Math" w:hAnsi="Cambria Math"/>
                <w:sz w:val="20"/>
              </w:rPr>
              <m:t>I</m:t>
            </w:ins>
          </m:r>
          <m:r>
            <w:ins w:id="832" w:author="v1-jc1" w:date="2020-12-06T20:30:00Z">
              <m:rPr>
                <m:sty m:val="p"/>
              </m:rPr>
              <w:rPr>
                <w:rFonts w:ascii="Cambria Math" w:hAnsi="Cambria Math"/>
                <w:sz w:val="20"/>
              </w:rPr>
              <m:t>(</m:t>
            </w:ins>
          </m:r>
          <m:r>
            <w:ins w:id="833" w:author="v1-jc1" w:date="2020-12-06T20:30:00Z">
              <w:rPr>
                <w:rFonts w:ascii="Cambria Math" w:hAnsi="Cambria Math"/>
                <w:sz w:val="20"/>
              </w:rPr>
              <m:t>i</m:t>
            </w:ins>
          </m:r>
          <m:r>
            <w:ins w:id="834" w:author="v1-jc1" w:date="2020-12-06T20:30:00Z">
              <m:rPr>
                <m:sty m:val="p"/>
              </m:rPr>
              <w:rPr>
                <w:rFonts w:ascii="Cambria Math" w:hAnsi="Cambria Math"/>
                <w:sz w:val="20"/>
              </w:rPr>
              <m:t>)=</m:t>
            </w:ins>
          </m:r>
          <m:sSub>
            <m:sSubPr>
              <m:ctrlPr>
                <w:ins w:id="835" w:author="v1-jc1" w:date="2020-12-06T20:30:00Z">
                  <w:rPr>
                    <w:rFonts w:ascii="Cambria Math" w:hAnsi="Cambria Math"/>
                    <w:sz w:val="20"/>
                  </w:rPr>
                </w:ins>
              </m:ctrlPr>
            </m:sSubPr>
            <m:e>
              <m:r>
                <w:ins w:id="836" w:author="v1-jc1" w:date="2020-12-06T20:30:00Z">
                  <w:rPr>
                    <w:rFonts w:ascii="Cambria Math" w:hAnsi="Cambria Math"/>
                    <w:sz w:val="20"/>
                  </w:rPr>
                  <m:t>I</m:t>
                </w:ins>
              </m:r>
            </m:e>
            <m:sub>
              <m:r>
                <w:ins w:id="837" w:author="v1-jc1" w:date="2020-12-06T20:30:00Z">
                  <w:rPr>
                    <w:rFonts w:ascii="Cambria Math" w:hAnsi="Cambria Math"/>
                    <w:sz w:val="20"/>
                  </w:rPr>
                  <m:t>r</m:t>
                </w:ins>
              </m:r>
            </m:sub>
          </m:sSub>
          <m:r>
            <w:ins w:id="838" w:author="v1-jc1" w:date="2020-12-06T20:30:00Z">
              <m:rPr>
                <m:sty m:val="p"/>
              </m:rPr>
              <w:rPr>
                <w:rFonts w:ascii="Cambria Math" w:hAnsi="Cambria Math"/>
                <w:sz w:val="20"/>
              </w:rPr>
              <m:t>(</m:t>
            </w:ins>
          </m:r>
          <m:r>
            <w:ins w:id="839" w:author="v1-jc1" w:date="2020-12-06T20:30:00Z">
              <w:rPr>
                <w:rFonts w:ascii="Cambria Math" w:hAnsi="Cambria Math"/>
                <w:sz w:val="20"/>
              </w:rPr>
              <m:t>i</m:t>
            </w:ins>
          </m:r>
          <m:r>
            <w:ins w:id="840" w:author="v1-jc1" w:date="2020-12-06T20:30:00Z">
              <m:rPr>
                <m:sty m:val="p"/>
              </m:rPr>
              <w:rPr>
                <w:rFonts w:ascii="Cambria Math" w:hAnsi="Cambria Math"/>
                <w:sz w:val="20"/>
              </w:rPr>
              <m:t>)-</m:t>
            </w:ins>
          </m:r>
          <m:sSub>
            <m:sSubPr>
              <m:ctrlPr>
                <w:ins w:id="841" w:author="v1-jc1" w:date="2020-12-06T20:30:00Z">
                  <w:rPr>
                    <w:rFonts w:ascii="Cambria Math" w:hAnsi="Cambria Math"/>
                    <w:sz w:val="20"/>
                  </w:rPr>
                </w:ins>
              </m:ctrlPr>
            </m:sSubPr>
            <m:e>
              <m:r>
                <w:ins w:id="842" w:author="v1-jc1" w:date="2020-12-06T20:30:00Z">
                  <w:rPr>
                    <w:rFonts w:ascii="Cambria Math" w:hAnsi="Cambria Math"/>
                    <w:sz w:val="20"/>
                  </w:rPr>
                  <m:t>I</m:t>
                </w:ins>
              </m:r>
            </m:e>
            <m:sub>
              <m:r>
                <w:ins w:id="843" w:author="v1-jc1" w:date="2020-12-06T20:30:00Z">
                  <w:rPr>
                    <w:rFonts w:ascii="Cambria Math" w:hAnsi="Cambria Math"/>
                    <w:sz w:val="20"/>
                  </w:rPr>
                  <m:t>o</m:t>
                </w:ins>
              </m:r>
            </m:sub>
          </m:sSub>
        </m:oMath>
      </m:oMathPara>
    </w:p>
    <w:p w14:paraId="3AEF2B1E" w14:textId="77777777" w:rsidR="007667C4" w:rsidRPr="008B1BBA" w:rsidRDefault="007667C4" w:rsidP="007667C4">
      <w:pPr>
        <w:pStyle w:val="BodyText"/>
        <w:rPr>
          <w:ins w:id="844" w:author="v1-jc1" w:date="2020-12-06T20:30:00Z"/>
          <w:sz w:val="20"/>
        </w:rPr>
      </w:pPr>
      <w:ins w:id="845" w:author="v1-jc1" w:date="2020-12-06T20:30:00Z">
        <w:r w:rsidRPr="008B1BBA">
          <w:rPr>
            <w:sz w:val="20"/>
          </w:rPr>
          <w:t xml:space="preserve">For the chroma channels, the weights, </w:t>
        </w:r>
        <m:oMath>
          <m:sSub>
            <m:sSubPr>
              <m:ctrlPr>
                <w:rPr>
                  <w:rFonts w:ascii="Cambria Math" w:hAnsi="Cambria Math"/>
                  <w:sz w:val="20"/>
                </w:rPr>
              </m:ctrlPr>
            </m:sSubPr>
            <m:e>
              <m:r>
                <w:rPr>
                  <w:rFonts w:ascii="Cambria Math" w:hAnsi="Cambria Math"/>
                  <w:sz w:val="20"/>
                </w:rPr>
                <m:t>w</m:t>
              </m:r>
            </m:e>
            <m:sub>
              <m:r>
                <w:rPr>
                  <w:rFonts w:ascii="Cambria Math" w:hAnsi="Cambria Math"/>
                  <w:sz w:val="20"/>
                </w:rPr>
                <m:t>r</m:t>
              </m:r>
            </m:sub>
          </m:sSub>
          <m:r>
            <m:rPr>
              <m:sty m:val="p"/>
            </m:rPr>
            <w:rPr>
              <w:rFonts w:ascii="Cambria Math" w:hAnsi="Cambria Math"/>
              <w:sz w:val="20"/>
            </w:rPr>
            <m:t>(</m:t>
          </m:r>
          <m:r>
            <w:rPr>
              <w:rFonts w:ascii="Cambria Math" w:hAnsi="Cambria Math"/>
              <w:sz w:val="20"/>
            </w:rPr>
            <m:t>i</m:t>
          </m:r>
          <m:r>
            <m:rPr>
              <m:sty m:val="p"/>
            </m:rPr>
            <w:rPr>
              <w:rFonts w:ascii="Cambria Math" w:hAnsi="Cambria Math"/>
              <w:sz w:val="20"/>
            </w:rPr>
            <m:t>,</m:t>
          </m:r>
          <m:r>
            <w:rPr>
              <w:rFonts w:ascii="Cambria Math" w:hAnsi="Cambria Math"/>
              <w:sz w:val="20"/>
            </w:rPr>
            <m:t>a</m:t>
          </m:r>
          <m:r>
            <m:rPr>
              <m:sty m:val="p"/>
            </m:rPr>
            <w:rPr>
              <w:rFonts w:ascii="Cambria Math" w:hAnsi="Cambria Math"/>
              <w:sz w:val="20"/>
            </w:rPr>
            <m:t>)</m:t>
          </m:r>
        </m:oMath>
        <w:r w:rsidRPr="008B1BBA">
          <w:rPr>
            <w:sz w:val="20"/>
          </w:rPr>
          <w:t>, is defined as follows:</w:t>
        </w:r>
      </w:ins>
    </w:p>
    <w:p w14:paraId="0455EB4E" w14:textId="77777777" w:rsidR="007667C4" w:rsidRPr="008B1BBA" w:rsidRDefault="00F25D20" w:rsidP="007667C4">
      <w:pPr>
        <w:pStyle w:val="BodyText"/>
        <w:rPr>
          <w:ins w:id="846" w:author="v1-jc1" w:date="2020-12-06T20:30:00Z"/>
          <w:sz w:val="20"/>
        </w:rPr>
      </w:pPr>
      <m:oMathPara>
        <m:oMath>
          <m:sSub>
            <m:sSubPr>
              <m:ctrlPr>
                <w:ins w:id="847" w:author="v1-jc1" w:date="2020-12-06T20:30:00Z">
                  <w:rPr>
                    <w:rFonts w:ascii="Cambria Math" w:hAnsi="Cambria Math"/>
                    <w:sz w:val="20"/>
                  </w:rPr>
                </w:ins>
              </m:ctrlPr>
            </m:sSubPr>
            <m:e>
              <m:r>
                <w:ins w:id="848" w:author="v1-jc1" w:date="2020-12-06T20:30:00Z">
                  <w:rPr>
                    <w:rFonts w:ascii="Cambria Math" w:hAnsi="Cambria Math"/>
                    <w:sz w:val="20"/>
                  </w:rPr>
                  <m:t>w</m:t>
                </w:ins>
              </m:r>
            </m:e>
            <m:sub>
              <m:r>
                <w:ins w:id="849" w:author="v1-jc1" w:date="2020-12-06T20:30:00Z">
                  <w:rPr>
                    <w:rFonts w:ascii="Cambria Math" w:hAnsi="Cambria Math"/>
                    <w:sz w:val="20"/>
                  </w:rPr>
                  <m:t>r</m:t>
                </w:ins>
              </m:r>
            </m:sub>
          </m:sSub>
          <m:r>
            <w:ins w:id="850" w:author="v1-jc1" w:date="2020-12-06T20:30:00Z">
              <m:rPr>
                <m:sty m:val="p"/>
              </m:rPr>
              <w:rPr>
                <w:rFonts w:ascii="Cambria Math" w:hAnsi="Cambria Math"/>
                <w:sz w:val="20"/>
              </w:rPr>
              <m:t>(</m:t>
            </w:ins>
          </m:r>
          <m:r>
            <w:ins w:id="851" w:author="v1-jc1" w:date="2020-12-06T20:30:00Z">
              <w:rPr>
                <w:rFonts w:ascii="Cambria Math" w:hAnsi="Cambria Math"/>
                <w:sz w:val="20"/>
              </w:rPr>
              <m:t>i</m:t>
            </w:ins>
          </m:r>
          <m:r>
            <w:ins w:id="852" w:author="v1-jc1" w:date="2020-12-06T20:30:00Z">
              <m:rPr>
                <m:sty m:val="p"/>
              </m:rPr>
              <w:rPr>
                <w:rFonts w:ascii="Cambria Math" w:hAnsi="Cambria Math"/>
                <w:sz w:val="20"/>
              </w:rPr>
              <m:t>,</m:t>
            </w:ins>
          </m:r>
          <m:r>
            <w:ins w:id="853" w:author="v1-jc1" w:date="2020-12-06T20:30:00Z">
              <w:rPr>
                <w:rFonts w:ascii="Cambria Math" w:hAnsi="Cambria Math"/>
                <w:sz w:val="20"/>
              </w:rPr>
              <m:t>a</m:t>
            </w:ins>
          </m:r>
          <m:r>
            <w:ins w:id="854" w:author="v1-jc1" w:date="2020-12-06T20:30:00Z">
              <m:rPr>
                <m:sty m:val="p"/>
              </m:rPr>
              <w:rPr>
                <w:rFonts w:ascii="Cambria Math" w:hAnsi="Cambria Math"/>
                <w:sz w:val="20"/>
              </w:rPr>
              <m:t>)=</m:t>
            </w:ins>
          </m:r>
          <m:sSub>
            <m:sSubPr>
              <m:ctrlPr>
                <w:ins w:id="855" w:author="v1-jc1" w:date="2020-12-06T20:30:00Z">
                  <w:rPr>
                    <w:rFonts w:ascii="Cambria Math" w:hAnsi="Cambria Math"/>
                    <w:sz w:val="20"/>
                  </w:rPr>
                </w:ins>
              </m:ctrlPr>
            </m:sSubPr>
            <m:e>
              <m:r>
                <w:ins w:id="856" w:author="v1-jc1" w:date="2020-12-06T20:30:00Z">
                  <w:rPr>
                    <w:rFonts w:ascii="Cambria Math" w:hAnsi="Cambria Math"/>
                    <w:sz w:val="20"/>
                  </w:rPr>
                  <m:t>s</m:t>
                </w:ins>
              </m:r>
            </m:e>
            <m:sub>
              <m:r>
                <w:ins w:id="857" w:author="v1-jc1" w:date="2020-12-06T20:30:00Z">
                  <w:rPr>
                    <w:rFonts w:ascii="Cambria Math" w:hAnsi="Cambria Math"/>
                    <w:sz w:val="20"/>
                  </w:rPr>
                  <m:t>c</m:t>
                </w:ins>
              </m:r>
            </m:sub>
          </m:sSub>
          <m:sSub>
            <m:sSubPr>
              <m:ctrlPr>
                <w:ins w:id="858" w:author="v1-jc1" w:date="2020-12-06T20:30:00Z">
                  <w:rPr>
                    <w:rFonts w:ascii="Cambria Math" w:hAnsi="Cambria Math"/>
                    <w:sz w:val="20"/>
                  </w:rPr>
                </w:ins>
              </m:ctrlPr>
            </m:sSubPr>
            <m:e>
              <m:r>
                <w:ins w:id="859" w:author="v1-jc1" w:date="2020-12-06T20:30:00Z">
                  <w:rPr>
                    <w:rFonts w:ascii="Cambria Math" w:hAnsi="Cambria Math"/>
                    <w:sz w:val="20"/>
                  </w:rPr>
                  <m:t>s</m:t>
                </w:ins>
              </m:r>
            </m:e>
            <m:sub>
              <m:r>
                <w:ins w:id="860" w:author="v1-jc1" w:date="2020-12-06T20:30:00Z">
                  <w:rPr>
                    <w:rFonts w:ascii="Cambria Math" w:hAnsi="Cambria Math"/>
                    <w:sz w:val="20"/>
                  </w:rPr>
                  <m:t>o</m:t>
                </w:ins>
              </m:r>
            </m:sub>
          </m:sSub>
          <m:r>
            <w:ins w:id="861" w:author="v1-jc1" w:date="2020-12-06T20:30:00Z">
              <m:rPr>
                <m:sty m:val="p"/>
              </m:rPr>
              <w:rPr>
                <w:rFonts w:ascii="Cambria Math" w:hAnsi="Cambria Math"/>
                <w:sz w:val="20"/>
              </w:rPr>
              <m:t>(</m:t>
            </w:ins>
          </m:r>
          <m:r>
            <w:ins w:id="862" w:author="v1-jc1" w:date="2020-12-06T20:30:00Z">
              <w:rPr>
                <w:rFonts w:ascii="Cambria Math" w:hAnsi="Cambria Math"/>
                <w:sz w:val="20"/>
              </w:rPr>
              <m:t>n</m:t>
            </w:ins>
          </m:r>
          <m:r>
            <w:ins w:id="863" w:author="v1-jc1" w:date="2020-12-06T20:30:00Z">
              <m:rPr>
                <m:sty m:val="p"/>
              </m:rPr>
              <w:rPr>
                <w:rFonts w:ascii="Cambria Math" w:hAnsi="Cambria Math"/>
                <w:sz w:val="20"/>
              </w:rPr>
              <m:t>)</m:t>
            </w:ins>
          </m:r>
          <m:sSub>
            <m:sSubPr>
              <m:ctrlPr>
                <w:ins w:id="864" w:author="v1-jc1" w:date="2020-12-06T20:30:00Z">
                  <w:rPr>
                    <w:rFonts w:ascii="Cambria Math" w:hAnsi="Cambria Math"/>
                    <w:sz w:val="20"/>
                  </w:rPr>
                </w:ins>
              </m:ctrlPr>
            </m:sSubPr>
            <m:e>
              <m:r>
                <w:ins w:id="865" w:author="v1-jc1" w:date="2020-12-06T20:30:00Z">
                  <w:rPr>
                    <w:rFonts w:ascii="Cambria Math" w:hAnsi="Cambria Math"/>
                    <w:sz w:val="20"/>
                  </w:rPr>
                  <m:t>s</m:t>
                </w:ins>
              </m:r>
            </m:e>
            <m:sub>
              <m:r>
                <w:ins w:id="866" w:author="v1-jc1" w:date="2020-12-06T20:30:00Z">
                  <w:rPr>
                    <w:rFonts w:ascii="Cambria Math" w:hAnsi="Cambria Math"/>
                    <w:sz w:val="20"/>
                  </w:rPr>
                  <m:t>r</m:t>
                </w:ins>
              </m:r>
            </m:sub>
          </m:sSub>
          <m:r>
            <w:ins w:id="867" w:author="v1-jc1" w:date="2020-12-06T20:30:00Z">
              <m:rPr>
                <m:sty m:val="p"/>
              </m:rPr>
              <w:rPr>
                <w:rFonts w:ascii="Cambria Math" w:hAnsi="Cambria Math"/>
                <w:sz w:val="20"/>
              </w:rPr>
              <m:t>(</m:t>
            </w:ins>
          </m:r>
          <m:r>
            <w:ins w:id="868" w:author="v1-jc1" w:date="2020-12-06T20:30:00Z">
              <w:rPr>
                <w:rFonts w:ascii="Cambria Math" w:hAnsi="Cambria Math"/>
                <w:sz w:val="20"/>
              </w:rPr>
              <m:t>i</m:t>
            </w:ins>
          </m:r>
          <m:r>
            <w:ins w:id="869" w:author="v1-jc1" w:date="2020-12-06T20:30:00Z">
              <m:rPr>
                <m:sty m:val="p"/>
              </m:rPr>
              <w:rPr>
                <w:rFonts w:ascii="Cambria Math" w:hAnsi="Cambria Math"/>
                <w:sz w:val="20"/>
              </w:rPr>
              <m:t>,</m:t>
            </w:ins>
          </m:r>
          <m:r>
            <w:ins w:id="870" w:author="v1-jc1" w:date="2020-12-06T20:30:00Z">
              <w:rPr>
                <w:rFonts w:ascii="Cambria Math" w:hAnsi="Cambria Math"/>
                <w:sz w:val="20"/>
              </w:rPr>
              <m:t>a</m:t>
            </w:ins>
          </m:r>
          <m:r>
            <w:ins w:id="871" w:author="v1-jc1" w:date="2020-12-06T20:30:00Z">
              <m:rPr>
                <m:sty m:val="p"/>
              </m:rPr>
              <w:rPr>
                <w:rFonts w:ascii="Cambria Math" w:hAnsi="Cambria Math"/>
                <w:sz w:val="20"/>
              </w:rPr>
              <m:t>)</m:t>
            </w:ins>
          </m:r>
          <m:sSup>
            <m:sSupPr>
              <m:ctrlPr>
                <w:ins w:id="872" w:author="v1-jc1" w:date="2020-12-06T20:30:00Z">
                  <w:rPr>
                    <w:rFonts w:ascii="Cambria Math" w:hAnsi="Cambria Math"/>
                    <w:sz w:val="20"/>
                  </w:rPr>
                </w:ins>
              </m:ctrlPr>
            </m:sSupPr>
            <m:e>
              <m:r>
                <w:ins w:id="873" w:author="v1-jc1" w:date="2020-12-06T20:30:00Z">
                  <w:rPr>
                    <w:rFonts w:ascii="Cambria Math" w:hAnsi="Cambria Math"/>
                    <w:sz w:val="20"/>
                  </w:rPr>
                  <m:t>e</m:t>
                </w:ins>
              </m:r>
            </m:e>
            <m:sup>
              <m:r>
                <w:ins w:id="874" w:author="v1-jc1" w:date="2020-12-06T20:30:00Z">
                  <m:rPr>
                    <m:sty m:val="p"/>
                  </m:rPr>
                  <w:rPr>
                    <w:rFonts w:ascii="Cambria Math" w:hAnsi="Cambria Math"/>
                    <w:sz w:val="20"/>
                  </w:rPr>
                  <m:t>-</m:t>
                </w:ins>
              </m:r>
              <m:f>
                <m:fPr>
                  <m:ctrlPr>
                    <w:ins w:id="875" w:author="v1-jc1" w:date="2020-12-06T20:30:00Z">
                      <w:rPr>
                        <w:rFonts w:ascii="Cambria Math" w:hAnsi="Cambria Math"/>
                        <w:sz w:val="20"/>
                      </w:rPr>
                    </w:ins>
                  </m:ctrlPr>
                </m:fPr>
                <m:num>
                  <m:sSup>
                    <m:sSupPr>
                      <m:ctrlPr>
                        <w:ins w:id="876" w:author="v1-jc1" w:date="2020-12-06T20:30:00Z">
                          <w:rPr>
                            <w:rFonts w:ascii="Cambria Math" w:hAnsi="Cambria Math"/>
                            <w:sz w:val="20"/>
                          </w:rPr>
                        </w:ins>
                      </m:ctrlPr>
                    </m:sSupPr>
                    <m:e>
                      <m:r>
                        <w:ins w:id="877" w:author="v1-jc1" w:date="2020-12-06T20:30:00Z">
                          <m:rPr>
                            <m:sty m:val="p"/>
                          </m:rPr>
                          <w:rPr>
                            <w:rFonts w:ascii="Cambria Math" w:hAnsi="Cambria Math"/>
                            <w:sz w:val="20"/>
                          </w:rPr>
                          <m:t>∆</m:t>
                        </w:ins>
                      </m:r>
                      <m:r>
                        <w:ins w:id="878" w:author="v1-jc1" w:date="2020-12-06T20:30:00Z">
                          <w:rPr>
                            <w:rFonts w:ascii="Cambria Math" w:hAnsi="Cambria Math"/>
                            <w:sz w:val="20"/>
                          </w:rPr>
                          <m:t>I</m:t>
                        </w:ins>
                      </m:r>
                      <m:r>
                        <w:ins w:id="879" w:author="v1-jc1" w:date="2020-12-06T20:30:00Z">
                          <m:rPr>
                            <m:sty m:val="p"/>
                          </m:rPr>
                          <w:rPr>
                            <w:rFonts w:ascii="Cambria Math" w:hAnsi="Cambria Math"/>
                            <w:sz w:val="20"/>
                          </w:rPr>
                          <m:t>(</m:t>
                        </w:ins>
                      </m:r>
                      <m:r>
                        <w:ins w:id="880" w:author="v1-jc1" w:date="2020-12-06T20:30:00Z">
                          <w:rPr>
                            <w:rFonts w:ascii="Cambria Math" w:hAnsi="Cambria Math"/>
                            <w:sz w:val="20"/>
                          </w:rPr>
                          <m:t>i</m:t>
                        </w:ins>
                      </m:r>
                      <m:r>
                        <w:ins w:id="881" w:author="v1-jc1" w:date="2020-12-06T20:30:00Z">
                          <m:rPr>
                            <m:sty m:val="p"/>
                          </m:rPr>
                          <w:rPr>
                            <w:rFonts w:ascii="Cambria Math" w:hAnsi="Cambria Math"/>
                            <w:sz w:val="20"/>
                          </w:rPr>
                          <m:t>)</m:t>
                        </w:ins>
                      </m:r>
                    </m:e>
                    <m:sup>
                      <m:r>
                        <w:ins w:id="882" w:author="v1-jc1" w:date="2020-12-06T20:30:00Z">
                          <m:rPr>
                            <m:sty m:val="p"/>
                          </m:rPr>
                          <w:rPr>
                            <w:rFonts w:ascii="Cambria Math" w:hAnsi="Cambria Math"/>
                            <w:sz w:val="20"/>
                          </w:rPr>
                          <m:t>2</m:t>
                        </w:ins>
                      </m:r>
                    </m:sup>
                  </m:sSup>
                </m:num>
                <m:den>
                  <m:r>
                    <w:ins w:id="883" w:author="v1-jc1" w:date="2020-12-06T20:30:00Z">
                      <m:rPr>
                        <m:sty m:val="p"/>
                      </m:rPr>
                      <w:rPr>
                        <w:rFonts w:ascii="Cambria Math" w:hAnsi="Cambria Math"/>
                        <w:sz w:val="20"/>
                      </w:rPr>
                      <m:t>2</m:t>
                    </w:ins>
                  </m:r>
                  <m:sSup>
                    <m:sSupPr>
                      <m:ctrlPr>
                        <w:ins w:id="884" w:author="v1-jc1" w:date="2020-12-06T20:30:00Z">
                          <w:rPr>
                            <w:rFonts w:ascii="Cambria Math" w:hAnsi="Cambria Math"/>
                            <w:sz w:val="20"/>
                          </w:rPr>
                        </w:ins>
                      </m:ctrlPr>
                    </m:sSupPr>
                    <m:e>
                      <m:sSub>
                        <m:sSubPr>
                          <m:ctrlPr>
                            <w:ins w:id="885" w:author="v1-jc1" w:date="2020-12-06T20:30:00Z">
                              <w:rPr>
                                <w:rFonts w:ascii="Cambria Math" w:hAnsi="Cambria Math"/>
                                <w:sz w:val="20"/>
                              </w:rPr>
                            </w:ins>
                          </m:ctrlPr>
                        </m:sSubPr>
                        <m:e>
                          <m:r>
                            <w:ins w:id="886" w:author="v1-jc1" w:date="2020-12-06T20:30:00Z">
                              <w:rPr>
                                <w:rFonts w:ascii="Cambria Math" w:hAnsi="Cambria Math"/>
                                <w:sz w:val="20"/>
                              </w:rPr>
                              <m:t>σ</m:t>
                            </w:ins>
                          </m:r>
                        </m:e>
                        <m:sub>
                          <m:r>
                            <w:ins w:id="887" w:author="v1-jc1" w:date="2020-12-06T20:30:00Z">
                              <w:rPr>
                                <w:rFonts w:ascii="Cambria Math" w:hAnsi="Cambria Math"/>
                                <w:sz w:val="20"/>
                              </w:rPr>
                              <m:t>c</m:t>
                            </w:ins>
                          </m:r>
                        </m:sub>
                      </m:sSub>
                    </m:e>
                    <m:sup>
                      <m:r>
                        <w:ins w:id="888" w:author="v1-jc1" w:date="2020-12-06T20:30:00Z">
                          <m:rPr>
                            <m:sty m:val="p"/>
                          </m:rPr>
                          <w:rPr>
                            <w:rFonts w:ascii="Cambria Math" w:hAnsi="Cambria Math"/>
                            <w:sz w:val="20"/>
                          </w:rPr>
                          <m:t>2</m:t>
                        </w:ins>
                      </m:r>
                    </m:sup>
                  </m:sSup>
                </m:den>
              </m:f>
            </m:sup>
          </m:sSup>
        </m:oMath>
      </m:oMathPara>
    </w:p>
    <w:p w14:paraId="6F30B4CC" w14:textId="77777777" w:rsidR="007667C4" w:rsidRPr="008B1BBA" w:rsidRDefault="007667C4" w:rsidP="007667C4">
      <w:pPr>
        <w:pStyle w:val="BodyText"/>
        <w:rPr>
          <w:ins w:id="889" w:author="v1-jc1" w:date="2020-12-06T20:30:00Z"/>
          <w:sz w:val="20"/>
        </w:rPr>
      </w:pPr>
      <w:ins w:id="890" w:author="v1-jc1" w:date="2020-12-06T20:30:00Z">
        <w:r w:rsidRPr="008B1BBA">
          <w:rPr>
            <w:sz w:val="20"/>
          </w:rPr>
          <w:t xml:space="preserve">Where </w:t>
        </w:r>
        <m:oMath>
          <m:sSub>
            <m:sSubPr>
              <m:ctrlPr>
                <w:rPr>
                  <w:rFonts w:ascii="Cambria Math" w:hAnsi="Cambria Math"/>
                  <w:sz w:val="20"/>
                </w:rPr>
              </m:ctrlPr>
            </m:sSubPr>
            <m:e>
              <m:r>
                <w:rPr>
                  <w:rFonts w:ascii="Cambria Math" w:hAnsi="Cambria Math"/>
                  <w:sz w:val="20"/>
                </w:rPr>
                <m:t>s</m:t>
              </m:r>
            </m:e>
            <m:sub>
              <m:r>
                <w:rPr>
                  <w:rFonts w:ascii="Cambria Math" w:hAnsi="Cambria Math"/>
                  <w:sz w:val="20"/>
                </w:rPr>
                <m:t>c</m:t>
              </m:r>
            </m:sub>
          </m:sSub>
          <m:r>
            <m:rPr>
              <m:sty m:val="p"/>
            </m:rPr>
            <w:rPr>
              <w:rFonts w:ascii="Cambria Math" w:hAnsi="Cambria Math"/>
              <w:sz w:val="20"/>
            </w:rPr>
            <m:t>=0.55</m:t>
          </m:r>
        </m:oMath>
        <w:r w:rsidRPr="008B1BBA">
          <w:rPr>
            <w:sz w:val="20"/>
          </w:rPr>
          <w:t xml:space="preserve"> and </w:t>
        </w:r>
        <m:oMath>
          <m:sSub>
            <m:sSubPr>
              <m:ctrlPr>
                <w:rPr>
                  <w:rFonts w:ascii="Cambria Math" w:hAnsi="Cambria Math"/>
                  <w:sz w:val="20"/>
                </w:rPr>
              </m:ctrlPr>
            </m:sSubPr>
            <m:e>
              <m:r>
                <w:rPr>
                  <w:rFonts w:ascii="Cambria Math" w:hAnsi="Cambria Math"/>
                  <w:sz w:val="20"/>
                </w:rPr>
                <m:t>σ</m:t>
              </m:r>
            </m:e>
            <m:sub>
              <m:r>
                <w:rPr>
                  <w:rFonts w:ascii="Cambria Math" w:hAnsi="Cambria Math"/>
                  <w:sz w:val="20"/>
                </w:rPr>
                <m:t>c</m:t>
              </m:r>
            </m:sub>
          </m:sSub>
          <m:r>
            <m:rPr>
              <m:sty m:val="p"/>
            </m:rPr>
            <w:rPr>
              <w:rFonts w:ascii="Cambria Math" w:hAnsi="Cambria Math"/>
              <w:sz w:val="20"/>
            </w:rPr>
            <m:t>=30</m:t>
          </m:r>
        </m:oMath>
      </w:ins>
    </w:p>
    <w:p w14:paraId="3A94EF6B" w14:textId="77777777" w:rsidR="007667C4" w:rsidRPr="008B1BBA" w:rsidRDefault="007667C4" w:rsidP="007667C4">
      <w:pPr>
        <w:jc w:val="both"/>
        <w:rPr>
          <w:ins w:id="891" w:author="v1-jc1" w:date="2020-12-06T20:30:00Z"/>
        </w:rPr>
      </w:pPr>
      <w:ins w:id="892" w:author="v1-jc1" w:date="2020-12-06T20:30:00Z">
        <w:r>
          <w:t>The strength of the temporal filter can be adjusted for different frames in each GOP by using one or more</w:t>
        </w:r>
        <w:r>
          <w:rPr>
            <w:rStyle w:val="EncoderConfigChar"/>
          </w:rPr>
          <w:t>TemporalFilterStrengthFrame*</w:t>
        </w:r>
        <w:r w:rsidRPr="001719AA">
          <w:t xml:space="preserve"> </w:t>
        </w:r>
        <w:r>
          <w:t xml:space="preserve">configuration options, where ‘*’ indicates a particular frame in the GOP for which the strength is being set. </w:t>
        </w:r>
      </w:ins>
    </w:p>
    <w:p w14:paraId="7EB1B8B4" w14:textId="77777777" w:rsidR="007667C4" w:rsidRPr="00114A97" w:rsidRDefault="007667C4" w:rsidP="007667C4">
      <w:pPr>
        <w:jc w:val="both"/>
        <w:rPr>
          <w:ins w:id="893" w:author="v1-jc1" w:date="2020-12-06T20:30:00Z"/>
        </w:rPr>
      </w:pPr>
      <w:ins w:id="894" w:author="v1-jc1" w:date="2020-12-06T20:30:00Z">
        <w:r>
          <w:t>Step 6.2</w:t>
        </w:r>
        <w:r w:rsidRPr="00C0215B">
          <w:t xml:space="preserve">: </w:t>
        </w:r>
        <w:r>
          <w:t>T</w:t>
        </w:r>
        <w:r w:rsidRPr="00C0215B">
          <w:t>he filter is applied for the current sample</w:t>
        </w:r>
        <w:r>
          <w:t xml:space="preserve"> and </w:t>
        </w:r>
        <w:r w:rsidRPr="00114A97">
          <w:t xml:space="preserve">resulting sample value is stored </w:t>
        </w:r>
        <w:r>
          <w:t>to produce a filtered current picture</w:t>
        </w:r>
        <w:r w:rsidRPr="00114A97">
          <w:t>.</w:t>
        </w:r>
      </w:ins>
    </w:p>
    <w:p w14:paraId="0307D39F" w14:textId="77777777" w:rsidR="007667C4" w:rsidRPr="008B1BBA" w:rsidRDefault="007667C4" w:rsidP="007667C4">
      <w:pPr>
        <w:rPr>
          <w:ins w:id="895" w:author="v1-jc1" w:date="2020-12-06T20:30:00Z"/>
        </w:rPr>
      </w:pPr>
      <w:ins w:id="896" w:author="v1-jc1" w:date="2020-12-06T20:30:00Z">
        <w:r w:rsidRPr="008B1BBA">
          <w:t xml:space="preserve">Step 9: The filtered </w:t>
        </w:r>
        <w:r>
          <w:t xml:space="preserve">current </w:t>
        </w:r>
        <w:r w:rsidRPr="008B1BBA">
          <w:t>picture is encoded.</w:t>
        </w:r>
      </w:ins>
    </w:p>
    <w:p w14:paraId="2DCD7B86" w14:textId="55E5A592" w:rsidR="00BE27E5" w:rsidRPr="00265EB7" w:rsidRDefault="00BE27E5" w:rsidP="00CD45EA">
      <w:pPr>
        <w:pStyle w:val="Heading1"/>
        <w:spacing w:before="136"/>
        <w:rPr>
          <w:lang w:val="en-CA"/>
        </w:rPr>
      </w:pPr>
      <w:bookmarkStart w:id="897" w:name="_Toc58175161"/>
      <w:r w:rsidRPr="00265EB7">
        <w:rPr>
          <w:lang w:val="en-CA"/>
        </w:rPr>
        <w:t>References</w:t>
      </w:r>
      <w:bookmarkEnd w:id="897"/>
    </w:p>
    <w:p w14:paraId="3F08A251" w14:textId="39BD0A61" w:rsidR="00595D4C" w:rsidRPr="0015581E" w:rsidRDefault="00BE27E5" w:rsidP="00CA7357">
      <w:pPr>
        <w:pStyle w:val="ListParagraph"/>
        <w:numPr>
          <w:ilvl w:val="0"/>
          <w:numId w:val="2"/>
        </w:numPr>
        <w:spacing w:before="136"/>
        <w:contextualSpacing w:val="0"/>
        <w:rPr>
          <w:sz w:val="22"/>
          <w:szCs w:val="22"/>
          <w:lang w:val="en-GB" w:eastAsia="zh-TW"/>
        </w:rPr>
      </w:pPr>
      <w:bookmarkStart w:id="898" w:name="_Ref513032198"/>
      <w:bookmarkStart w:id="899" w:name="_Ref463245059"/>
      <w:bookmarkStart w:id="900" w:name="_Ref450752014"/>
      <w:bookmarkStart w:id="901" w:name="_Ref451180107"/>
      <w:bookmarkStart w:id="902" w:name="_Ref463214298"/>
      <w:r w:rsidRPr="0015581E">
        <w:rPr>
          <w:sz w:val="22"/>
          <w:szCs w:val="22"/>
          <w:lang w:val="en-GB" w:eastAsia="zh-TW"/>
        </w:rPr>
        <w:t>B. Bros</w:t>
      </w:r>
      <w:r w:rsidRPr="000604AE">
        <w:rPr>
          <w:sz w:val="22"/>
          <w:szCs w:val="22"/>
          <w:lang w:val="en-GB" w:eastAsia="zh-TW"/>
        </w:rPr>
        <w:t xml:space="preserve">s, </w:t>
      </w:r>
      <w:r w:rsidR="007F2111" w:rsidRPr="000604AE">
        <w:rPr>
          <w:sz w:val="22"/>
          <w:szCs w:val="22"/>
          <w:lang w:val="en-GB" w:eastAsia="zh-TW"/>
        </w:rPr>
        <w:t xml:space="preserve">J. Chen, S. Liu, </w:t>
      </w:r>
      <w:r w:rsidR="00B14DC2">
        <w:rPr>
          <w:sz w:val="22"/>
          <w:szCs w:val="22"/>
          <w:lang w:val="en-GB" w:eastAsia="zh-TW"/>
        </w:rPr>
        <w:t xml:space="preserve">and </w:t>
      </w:r>
      <w:r w:rsidR="00B14DC2" w:rsidRPr="00B14DC2">
        <w:rPr>
          <w:sz w:val="22"/>
          <w:szCs w:val="22"/>
          <w:lang w:val="en-GB" w:eastAsia="zh-TW"/>
        </w:rPr>
        <w:t>Y.-K. Wang</w:t>
      </w:r>
      <w:r w:rsidR="00B14DC2" w:rsidRPr="00B306BF">
        <w:rPr>
          <w:sz w:val="22"/>
          <w:szCs w:val="22"/>
          <w:lang w:val="en-GB" w:eastAsia="zh-TW"/>
        </w:rPr>
        <w:t xml:space="preserve"> </w:t>
      </w:r>
      <w:r w:rsidR="00AB6E4A">
        <w:rPr>
          <w:sz w:val="22"/>
          <w:szCs w:val="22"/>
          <w:lang w:val="en-GB" w:eastAsia="zh-TW"/>
        </w:rPr>
        <w:t>"</w:t>
      </w:r>
      <w:r w:rsidRPr="00B306BF">
        <w:rPr>
          <w:sz w:val="22"/>
          <w:szCs w:val="22"/>
          <w:lang w:val="en-GB" w:eastAsia="zh-TW"/>
        </w:rPr>
        <w:t xml:space="preserve">Versatile Video Coding (Draft </w:t>
      </w:r>
      <w:r w:rsidR="009225F2">
        <w:rPr>
          <w:sz w:val="22"/>
          <w:szCs w:val="22"/>
          <w:lang w:val="en-GB" w:eastAsia="zh-TW"/>
        </w:rPr>
        <w:t>10</w:t>
      </w:r>
      <w:r w:rsidRPr="000F6BFD">
        <w:rPr>
          <w:sz w:val="22"/>
          <w:szCs w:val="22"/>
          <w:lang w:val="en-GB" w:eastAsia="zh-TW"/>
        </w:rPr>
        <w:t>)</w:t>
      </w:r>
      <w:r w:rsidRPr="000F6BFD">
        <w:rPr>
          <w:sz w:val="22"/>
          <w:szCs w:val="22"/>
          <w:lang w:val="en-CA"/>
        </w:rPr>
        <w:t>,</w:t>
      </w:r>
      <w:r w:rsidR="00AB6E4A">
        <w:rPr>
          <w:sz w:val="22"/>
          <w:szCs w:val="22"/>
          <w:lang w:val="en-CA"/>
        </w:rPr>
        <w:t>"</w:t>
      </w:r>
      <w:r w:rsidRPr="000F6BFD">
        <w:rPr>
          <w:sz w:val="22"/>
          <w:szCs w:val="22"/>
          <w:lang w:val="en-CA"/>
        </w:rPr>
        <w:t xml:space="preserve"> </w:t>
      </w:r>
      <w:r w:rsidR="00D80BB6" w:rsidRPr="00D967ED">
        <w:rPr>
          <w:sz w:val="22"/>
          <w:szCs w:val="22"/>
          <w:lang w:val="en-CA"/>
        </w:rPr>
        <w:t xml:space="preserve">document </w:t>
      </w:r>
      <w:r w:rsidR="0015581E" w:rsidRPr="00E40823">
        <w:rPr>
          <w:sz w:val="22"/>
          <w:szCs w:val="22"/>
          <w:lang w:val="en-CA"/>
        </w:rPr>
        <w:t>JVET-</w:t>
      </w:r>
      <w:r w:rsidR="009225F2">
        <w:rPr>
          <w:rFonts w:eastAsia="Malgun Gothic"/>
          <w:sz w:val="22"/>
          <w:szCs w:val="22"/>
          <w:lang w:val="en-CA" w:eastAsia="zh-CN"/>
        </w:rPr>
        <w:t>S</w:t>
      </w:r>
      <w:r w:rsidR="009225F2">
        <w:rPr>
          <w:sz w:val="22"/>
          <w:szCs w:val="22"/>
          <w:lang w:val="en-CA"/>
        </w:rPr>
        <w:t>2</w:t>
      </w:r>
      <w:r w:rsidR="009225F2" w:rsidRPr="00C27E46">
        <w:rPr>
          <w:sz w:val="22"/>
          <w:szCs w:val="22"/>
          <w:lang w:val="en-CA"/>
        </w:rPr>
        <w:t>001</w:t>
      </w:r>
      <w:r w:rsidR="0015581E" w:rsidRPr="00DF455C">
        <w:rPr>
          <w:sz w:val="22"/>
          <w:szCs w:val="22"/>
          <w:lang w:val="en-CA"/>
        </w:rPr>
        <w:t xml:space="preserve">, </w:t>
      </w:r>
      <w:r w:rsidR="009225F2" w:rsidRPr="009C3A28">
        <w:rPr>
          <w:rFonts w:eastAsia="Malgun Gothic"/>
          <w:sz w:val="22"/>
          <w:szCs w:val="22"/>
          <w:lang w:val="en-CA" w:eastAsia="zh-CN"/>
        </w:rPr>
        <w:t>1</w:t>
      </w:r>
      <w:r w:rsidR="00570F67">
        <w:rPr>
          <w:rFonts w:eastAsia="Malgun Gothic"/>
          <w:sz w:val="22"/>
          <w:szCs w:val="22"/>
          <w:lang w:val="en-CA" w:eastAsia="zh-CN"/>
        </w:rPr>
        <w:t>9</w:t>
      </w:r>
      <w:r w:rsidR="009225F2" w:rsidRPr="009C3A28">
        <w:rPr>
          <w:rFonts w:eastAsia="Malgun Gothic"/>
          <w:sz w:val="22"/>
          <w:szCs w:val="22"/>
          <w:lang w:val="en-CA" w:eastAsia="zh-CN"/>
        </w:rPr>
        <w:t xml:space="preserve">th </w:t>
      </w:r>
      <w:r w:rsidR="001A1E27" w:rsidRPr="0016383B">
        <w:rPr>
          <w:rFonts w:eastAsia="Malgun Gothic"/>
          <w:sz w:val="22"/>
          <w:szCs w:val="22"/>
          <w:lang w:val="en-CA" w:eastAsia="zh-CN"/>
        </w:rPr>
        <w:t xml:space="preserve">JVET </w:t>
      </w:r>
      <w:r w:rsidR="00436F41" w:rsidRPr="0016383B">
        <w:rPr>
          <w:rFonts w:eastAsia="Malgun Gothic"/>
          <w:sz w:val="22"/>
          <w:szCs w:val="22"/>
          <w:lang w:val="en-CA" w:eastAsia="zh-CN"/>
        </w:rPr>
        <w:t>m</w:t>
      </w:r>
      <w:r w:rsidRPr="0016383B">
        <w:rPr>
          <w:rFonts w:eastAsia="Malgun Gothic"/>
          <w:sz w:val="22"/>
          <w:szCs w:val="22"/>
          <w:lang w:val="en-CA" w:eastAsia="zh-CN"/>
        </w:rPr>
        <w:t>eeti</w:t>
      </w:r>
      <w:r w:rsidRPr="00A60A90">
        <w:rPr>
          <w:rFonts w:eastAsia="Malgun Gothic"/>
          <w:sz w:val="22"/>
          <w:szCs w:val="22"/>
          <w:lang w:val="en-CA" w:eastAsia="zh-CN"/>
        </w:rPr>
        <w:t>ng</w:t>
      </w:r>
      <w:bookmarkStart w:id="903" w:name="_Hlk43070986"/>
      <w:r w:rsidRPr="00A60A90">
        <w:rPr>
          <w:rFonts w:eastAsia="Malgun Gothic"/>
          <w:sz w:val="22"/>
          <w:szCs w:val="22"/>
          <w:lang w:val="en-CA" w:eastAsia="zh-CN"/>
        </w:rPr>
        <w:t>:</w:t>
      </w:r>
      <w:r w:rsidR="00C7296D">
        <w:rPr>
          <w:rFonts w:eastAsia="Malgun Gothic"/>
          <w:sz w:val="22"/>
          <w:szCs w:val="22"/>
          <w:lang w:val="en-CA" w:eastAsia="zh-CN"/>
        </w:rPr>
        <w:t xml:space="preserve"> by</w:t>
      </w:r>
      <w:r w:rsidR="00265EB7" w:rsidRPr="00EC046B">
        <w:t xml:space="preserve"> </w:t>
      </w:r>
      <w:r w:rsidR="002E5F9E">
        <w:t>t</w:t>
      </w:r>
      <w:r w:rsidR="002E5F9E" w:rsidRPr="002E5F9E">
        <w:t>eleconference</w:t>
      </w:r>
      <w:r w:rsidR="002E5F9E">
        <w:t xml:space="preserve">, </w:t>
      </w:r>
      <w:r w:rsidR="009225F2" w:rsidRPr="009225F2">
        <w:t xml:space="preserve">22 June – 1 July </w:t>
      </w:r>
      <w:r w:rsidR="002175DC" w:rsidRPr="00F77614">
        <w:t>2020</w:t>
      </w:r>
      <w:r w:rsidRPr="000604AE">
        <w:rPr>
          <w:rFonts w:eastAsia="Malgun Gothic"/>
          <w:sz w:val="22"/>
          <w:szCs w:val="22"/>
          <w:lang w:val="en-CA" w:eastAsia="zh-CN"/>
        </w:rPr>
        <w:t>.</w:t>
      </w:r>
      <w:bookmarkStart w:id="904" w:name="_Ref513032117"/>
      <w:bookmarkEnd w:id="898"/>
      <w:bookmarkEnd w:id="903"/>
    </w:p>
    <w:p w14:paraId="4947C0B6" w14:textId="5B671109" w:rsidR="00595D4C" w:rsidRPr="00D83AEC" w:rsidRDefault="007F2111" w:rsidP="00D5520A">
      <w:pPr>
        <w:pStyle w:val="ListParagraph"/>
        <w:numPr>
          <w:ilvl w:val="0"/>
          <w:numId w:val="2"/>
        </w:numPr>
        <w:spacing w:before="136"/>
        <w:contextualSpacing w:val="0"/>
        <w:rPr>
          <w:sz w:val="22"/>
          <w:szCs w:val="22"/>
          <w:lang w:val="en-GB" w:eastAsia="zh-TW"/>
        </w:rPr>
      </w:pPr>
      <w:bookmarkStart w:id="905" w:name="_Ref531011617"/>
      <w:bookmarkStart w:id="906" w:name="_Ref57585174"/>
      <w:r w:rsidRPr="007F2111">
        <w:rPr>
          <w:sz w:val="22"/>
          <w:szCs w:val="22"/>
          <w:lang w:val="en-CA"/>
        </w:rPr>
        <w:t xml:space="preserve">F. Bossen, </w:t>
      </w:r>
      <w:r w:rsidR="00BE27E5" w:rsidRPr="003056AC">
        <w:rPr>
          <w:sz w:val="22"/>
          <w:szCs w:val="22"/>
          <w:lang w:val="en-CA"/>
        </w:rPr>
        <w:t xml:space="preserve">J. Boyce, X. Li, </w:t>
      </w:r>
      <w:r w:rsidR="00D80BB6">
        <w:rPr>
          <w:sz w:val="22"/>
          <w:szCs w:val="22"/>
          <w:lang w:val="en-CA"/>
        </w:rPr>
        <w:t xml:space="preserve">and </w:t>
      </w:r>
      <w:r w:rsidR="00BE27E5" w:rsidRPr="003056AC">
        <w:rPr>
          <w:sz w:val="22"/>
          <w:szCs w:val="22"/>
          <w:lang w:val="en-CA"/>
        </w:rPr>
        <w:t xml:space="preserve">V. Seregin, </w:t>
      </w:r>
      <w:r w:rsidRPr="003056AC">
        <w:rPr>
          <w:sz w:val="22"/>
          <w:szCs w:val="22"/>
          <w:lang w:val="en-CA"/>
        </w:rPr>
        <w:t>K. Sühring</w:t>
      </w:r>
      <w:r>
        <w:rPr>
          <w:sz w:val="22"/>
          <w:szCs w:val="22"/>
          <w:lang w:val="en-CA"/>
        </w:rPr>
        <w:t>,</w:t>
      </w:r>
      <w:r w:rsidRPr="003056AC">
        <w:rPr>
          <w:sz w:val="22"/>
          <w:szCs w:val="22"/>
          <w:lang w:val="en-CA"/>
        </w:rPr>
        <w:t xml:space="preserve"> </w:t>
      </w:r>
      <w:r w:rsidR="00AB6E4A">
        <w:rPr>
          <w:sz w:val="22"/>
          <w:szCs w:val="22"/>
          <w:lang w:val="en-CA"/>
        </w:rPr>
        <w:t>"</w:t>
      </w:r>
      <w:r w:rsidRPr="007F2111">
        <w:rPr>
          <w:sz w:val="22"/>
          <w:szCs w:val="22"/>
          <w:lang w:val="en-CA"/>
        </w:rPr>
        <w:t>JVET common test conditions and software reference configurations for SDR video</w:t>
      </w:r>
      <w:r w:rsidR="00BE27E5" w:rsidRPr="003056AC">
        <w:rPr>
          <w:sz w:val="22"/>
          <w:szCs w:val="22"/>
          <w:lang w:val="en-CA"/>
        </w:rPr>
        <w:t>,</w:t>
      </w:r>
      <w:r w:rsidR="00AB6E4A">
        <w:rPr>
          <w:sz w:val="22"/>
          <w:szCs w:val="22"/>
          <w:lang w:val="en-CA"/>
        </w:rPr>
        <w:t>"</w:t>
      </w:r>
      <w:r w:rsidR="00BE27E5" w:rsidRPr="003056AC">
        <w:rPr>
          <w:sz w:val="22"/>
          <w:szCs w:val="22"/>
          <w:lang w:val="en-CA"/>
        </w:rPr>
        <w:t xml:space="preserve"> </w:t>
      </w:r>
      <w:bookmarkEnd w:id="899"/>
      <w:r w:rsidR="00D80BB6">
        <w:rPr>
          <w:sz w:val="22"/>
          <w:szCs w:val="22"/>
          <w:lang w:val="en-CA"/>
        </w:rPr>
        <w:t xml:space="preserve">document </w:t>
      </w:r>
      <w:r w:rsidR="0015581E" w:rsidRPr="003056AC">
        <w:rPr>
          <w:sz w:val="22"/>
          <w:szCs w:val="22"/>
          <w:lang w:val="en-CA"/>
        </w:rPr>
        <w:t>JVET-</w:t>
      </w:r>
      <w:del w:id="907" w:author="v1-jc1" w:date="2020-11-29T23:27:00Z">
        <w:r w:rsidR="00794DF3">
          <w:rPr>
            <w:rFonts w:eastAsia="Malgun Gothic"/>
            <w:sz w:val="22"/>
            <w:szCs w:val="22"/>
            <w:lang w:val="en-CA" w:eastAsia="zh-CN"/>
          </w:rPr>
          <w:delText>N</w:delText>
        </w:r>
        <w:r w:rsidR="00897E67" w:rsidRPr="003056AC">
          <w:rPr>
            <w:sz w:val="22"/>
            <w:szCs w:val="22"/>
            <w:lang w:val="en-CA"/>
          </w:rPr>
          <w:delText>1010</w:delText>
        </w:r>
      </w:del>
      <w:ins w:id="908" w:author="v1-jc1" w:date="2020-11-29T23:27:00Z">
        <w:r w:rsidR="006F6966">
          <w:rPr>
            <w:rFonts w:eastAsia="Malgun Gothic"/>
            <w:sz w:val="22"/>
            <w:szCs w:val="22"/>
            <w:lang w:val="en-CA" w:eastAsia="zh-CN"/>
          </w:rPr>
          <w:t>T2</w:t>
        </w:r>
        <w:r w:rsidR="006F6966" w:rsidRPr="003056AC">
          <w:rPr>
            <w:sz w:val="22"/>
            <w:szCs w:val="22"/>
            <w:lang w:val="en-CA"/>
          </w:rPr>
          <w:t>010</w:t>
        </w:r>
      </w:ins>
      <w:r w:rsidR="0015581E" w:rsidRPr="003056AC">
        <w:rPr>
          <w:sz w:val="22"/>
          <w:szCs w:val="22"/>
          <w:lang w:val="en-CA"/>
        </w:rPr>
        <w:t xml:space="preserve">, </w:t>
      </w:r>
      <w:del w:id="909" w:author="v1-jc1" w:date="2020-11-29T23:27:00Z">
        <w:r w:rsidR="00897E67" w:rsidRPr="003056AC">
          <w:rPr>
            <w:rFonts w:eastAsia="Malgun Gothic"/>
            <w:sz w:val="22"/>
            <w:szCs w:val="22"/>
            <w:lang w:val="en-CA" w:eastAsia="zh-CN"/>
          </w:rPr>
          <w:delText>1</w:delText>
        </w:r>
        <w:r w:rsidR="00794DF3">
          <w:rPr>
            <w:rFonts w:eastAsia="Malgun Gothic"/>
            <w:sz w:val="22"/>
            <w:szCs w:val="22"/>
            <w:lang w:val="en-CA" w:eastAsia="zh-CN"/>
          </w:rPr>
          <w:delText>4</w:delText>
        </w:r>
        <w:r w:rsidR="00897E67" w:rsidRPr="003056AC">
          <w:rPr>
            <w:rFonts w:eastAsia="Malgun Gothic"/>
            <w:sz w:val="22"/>
            <w:szCs w:val="22"/>
            <w:lang w:val="en-CA" w:eastAsia="zh-CN"/>
          </w:rPr>
          <w:delText xml:space="preserve">th </w:delText>
        </w:r>
      </w:del>
      <w:ins w:id="910" w:author="v1-jc1" w:date="2020-11-29T23:27:00Z">
        <w:r w:rsidR="006F6966">
          <w:rPr>
            <w:rFonts w:eastAsia="Malgun Gothic"/>
            <w:sz w:val="22"/>
            <w:szCs w:val="22"/>
            <w:lang w:val="en-CA" w:eastAsia="zh-CN"/>
          </w:rPr>
          <w:t>20</w:t>
        </w:r>
        <w:r w:rsidR="006F6966" w:rsidRPr="003056AC">
          <w:rPr>
            <w:rFonts w:eastAsia="Malgun Gothic"/>
            <w:sz w:val="22"/>
            <w:szCs w:val="22"/>
            <w:lang w:val="en-CA" w:eastAsia="zh-CN"/>
          </w:rPr>
          <w:t xml:space="preserve">th </w:t>
        </w:r>
      </w:ins>
      <w:r w:rsidR="00D80BB6">
        <w:rPr>
          <w:rFonts w:eastAsia="Malgun Gothic"/>
          <w:sz w:val="22"/>
          <w:szCs w:val="22"/>
          <w:lang w:val="en-CA" w:eastAsia="zh-CN"/>
        </w:rPr>
        <w:t>JVET m</w:t>
      </w:r>
      <w:r w:rsidR="00BE27E5" w:rsidRPr="003056AC">
        <w:rPr>
          <w:rFonts w:eastAsia="Malgun Gothic"/>
          <w:sz w:val="22"/>
          <w:szCs w:val="22"/>
          <w:lang w:val="en-CA" w:eastAsia="zh-CN"/>
        </w:rPr>
        <w:t>eeting</w:t>
      </w:r>
      <w:del w:id="911" w:author="v1-jc1" w:date="2020-11-29T23:28:00Z">
        <w:r w:rsidR="00BE27E5" w:rsidRPr="003056AC">
          <w:rPr>
            <w:rFonts w:eastAsia="Malgun Gothic"/>
            <w:sz w:val="22"/>
            <w:szCs w:val="22"/>
            <w:lang w:val="en-CA" w:eastAsia="zh-CN"/>
          </w:rPr>
          <w:delText xml:space="preserve">: </w:delText>
        </w:r>
        <w:r w:rsidR="00223B9C" w:rsidRPr="00223B9C">
          <w:rPr>
            <w:sz w:val="22"/>
            <w:szCs w:val="22"/>
            <w:lang w:val="en-CA"/>
          </w:rPr>
          <w:delText>Geneva</w:delText>
        </w:r>
        <w:r w:rsidR="00223B9C" w:rsidRPr="009709C0">
          <w:rPr>
            <w:sz w:val="22"/>
            <w:szCs w:val="22"/>
            <w:lang w:val="en-CA"/>
          </w:rPr>
          <w:delText xml:space="preserve">, MA, </w:delText>
        </w:r>
        <w:r w:rsidR="00223B9C" w:rsidRPr="00223B9C">
          <w:rPr>
            <w:sz w:val="22"/>
            <w:szCs w:val="22"/>
            <w:lang w:val="en-CA"/>
          </w:rPr>
          <w:delText>19–27 Mar. 2019</w:delText>
        </w:r>
        <w:r w:rsidR="00BE27E5" w:rsidRPr="003056AC">
          <w:rPr>
            <w:rFonts w:eastAsia="Malgun Gothic"/>
            <w:sz w:val="22"/>
            <w:szCs w:val="22"/>
            <w:lang w:val="en-CA" w:eastAsia="zh-CN"/>
          </w:rPr>
          <w:delText>.</w:delText>
        </w:r>
      </w:del>
      <w:bookmarkEnd w:id="900"/>
      <w:bookmarkEnd w:id="901"/>
      <w:bookmarkEnd w:id="902"/>
      <w:bookmarkEnd w:id="904"/>
      <w:bookmarkEnd w:id="905"/>
      <w:ins w:id="912" w:author="v1-jc1" w:date="2020-11-29T23:28:00Z">
        <w:r w:rsidR="006F6966" w:rsidRPr="006F6966">
          <w:rPr>
            <w:rFonts w:eastAsia="Malgun Gothic"/>
            <w:sz w:val="22"/>
            <w:szCs w:val="22"/>
            <w:lang w:val="en-CA" w:eastAsia="zh-CN"/>
          </w:rPr>
          <w:t>by teleconference, 7 – 16 Oct. 2020</w:t>
        </w:r>
      </w:ins>
      <w:ins w:id="913" w:author="v1-jc1" w:date="2020-11-29T23:29:00Z">
        <w:r w:rsidR="0020214D">
          <w:rPr>
            <w:rFonts w:eastAsia="Malgun Gothic"/>
            <w:sz w:val="22"/>
            <w:szCs w:val="22"/>
            <w:lang w:val="en-CA" w:eastAsia="zh-CN"/>
          </w:rPr>
          <w:t>.</w:t>
        </w:r>
      </w:ins>
      <w:bookmarkEnd w:id="906"/>
    </w:p>
    <w:p w14:paraId="60B8E44D" w14:textId="6B430FAF" w:rsidR="00D80BB6" w:rsidRPr="00D83AEC" w:rsidRDefault="00BD3465" w:rsidP="009C5E4D">
      <w:pPr>
        <w:pStyle w:val="ListParagraph"/>
        <w:numPr>
          <w:ilvl w:val="0"/>
          <w:numId w:val="2"/>
        </w:numPr>
        <w:spacing w:before="136"/>
        <w:contextualSpacing w:val="0"/>
        <w:rPr>
          <w:sz w:val="22"/>
          <w:szCs w:val="22"/>
          <w:lang w:val="en-GB" w:eastAsia="zh-TW"/>
        </w:rPr>
      </w:pPr>
      <w:bookmarkStart w:id="914" w:name="_Ref513637141"/>
      <w:r w:rsidRPr="00BD3465">
        <w:rPr>
          <w:sz w:val="22"/>
          <w:szCs w:val="22"/>
          <w:lang w:val="en-GB" w:eastAsia="zh-TW"/>
        </w:rPr>
        <w:t>A. Segall, E. François, W. Husak, S. Iwamura, D. Rusanovskyy</w:t>
      </w:r>
      <w:r w:rsidR="00D80BB6">
        <w:rPr>
          <w:sz w:val="22"/>
          <w:szCs w:val="22"/>
          <w:lang w:val="en-GB" w:eastAsia="zh-TW"/>
        </w:rPr>
        <w:t xml:space="preserve">, </w:t>
      </w:r>
      <w:r w:rsidR="00AB6E4A">
        <w:rPr>
          <w:sz w:val="22"/>
          <w:szCs w:val="22"/>
          <w:lang w:val="en-GB" w:eastAsia="zh-TW"/>
        </w:rPr>
        <w:t>"</w:t>
      </w:r>
      <w:r w:rsidR="00D80BB6" w:rsidRPr="00D80BB6">
        <w:rPr>
          <w:sz w:val="22"/>
          <w:szCs w:val="22"/>
          <w:lang w:val="en-GB" w:eastAsia="zh-TW"/>
        </w:rPr>
        <w:t>JVET common test conditions and evaluation procedures for HDR/WCG video</w:t>
      </w:r>
      <w:r w:rsidR="00D80BB6">
        <w:rPr>
          <w:sz w:val="22"/>
          <w:szCs w:val="22"/>
          <w:lang w:val="en-GB" w:eastAsia="zh-TW"/>
        </w:rPr>
        <w:t>,</w:t>
      </w:r>
      <w:r w:rsidR="00AB6E4A">
        <w:rPr>
          <w:sz w:val="22"/>
          <w:szCs w:val="22"/>
          <w:lang w:val="en-GB" w:eastAsia="zh-TW"/>
        </w:rPr>
        <w:t>"</w:t>
      </w:r>
      <w:r w:rsidR="00D80BB6">
        <w:rPr>
          <w:sz w:val="22"/>
          <w:szCs w:val="22"/>
          <w:lang w:val="en-GB" w:eastAsia="zh-TW"/>
        </w:rPr>
        <w:t xml:space="preserve"> </w:t>
      </w:r>
      <w:r w:rsidR="00D80BB6">
        <w:rPr>
          <w:sz w:val="22"/>
          <w:szCs w:val="22"/>
          <w:lang w:val="en-CA"/>
        </w:rPr>
        <w:t xml:space="preserve">document </w:t>
      </w:r>
      <w:r w:rsidR="00D80BB6">
        <w:rPr>
          <w:sz w:val="22"/>
          <w:szCs w:val="22"/>
          <w:lang w:val="en-GB" w:eastAsia="zh-TW"/>
        </w:rPr>
        <w:t>JVET-</w:t>
      </w:r>
      <w:ins w:id="915" w:author="v1-jc1" w:date="2020-11-29T23:30:00Z">
        <w:r w:rsidR="00C83C50">
          <w:rPr>
            <w:rFonts w:eastAsia="SimSun"/>
            <w:sz w:val="22"/>
            <w:szCs w:val="22"/>
            <w:lang w:val="en-GB" w:eastAsia="zh-CN"/>
          </w:rPr>
          <w:t>T</w:t>
        </w:r>
      </w:ins>
      <w:del w:id="916" w:author="v1-jc1" w:date="2020-11-29T23:30:00Z">
        <w:r w:rsidR="00937895" w:rsidDel="00C83C50">
          <w:rPr>
            <w:rFonts w:eastAsia="SimSun"/>
            <w:sz w:val="22"/>
            <w:szCs w:val="22"/>
            <w:lang w:val="en-GB" w:eastAsia="zh-CN"/>
          </w:rPr>
          <w:delText>P</w:delText>
        </w:r>
      </w:del>
      <w:ins w:id="917" w:author="v1-jc1" w:date="2020-12-06T12:50:00Z">
        <w:r w:rsidR="00937895">
          <w:rPr>
            <w:sz w:val="22"/>
            <w:szCs w:val="22"/>
            <w:lang w:val="en-GB" w:eastAsia="zh-TW"/>
          </w:rPr>
          <w:t>2011</w:t>
        </w:r>
        <w:r w:rsidR="00D80BB6">
          <w:rPr>
            <w:sz w:val="22"/>
            <w:szCs w:val="22"/>
            <w:lang w:val="en-GB" w:eastAsia="zh-TW"/>
          </w:rPr>
          <w:t xml:space="preserve">, </w:t>
        </w:r>
      </w:ins>
      <w:ins w:id="918" w:author="v1-jc1" w:date="2020-11-29T23:30:00Z">
        <w:r w:rsidR="00C83C50" w:rsidRPr="00C83C50">
          <w:rPr>
            <w:rFonts w:eastAsia="Malgun Gothic"/>
            <w:sz w:val="22"/>
            <w:szCs w:val="22"/>
            <w:lang w:val="en-CA" w:eastAsia="zh-CN"/>
          </w:rPr>
          <w:t>20th JVET meeting by teleconference, 7 – 16 Oct. 2020</w:t>
        </w:r>
      </w:ins>
      <w:del w:id="919" w:author="v1-jc1" w:date="2020-12-06T12:50:00Z">
        <w:r w:rsidR="00937895">
          <w:rPr>
            <w:rFonts w:eastAsia="SimSun"/>
            <w:sz w:val="22"/>
            <w:szCs w:val="22"/>
            <w:lang w:val="en-GB" w:eastAsia="zh-CN"/>
          </w:rPr>
          <w:delText>P</w:delText>
        </w:r>
        <w:r w:rsidR="00937895">
          <w:rPr>
            <w:sz w:val="22"/>
            <w:szCs w:val="22"/>
            <w:lang w:val="en-GB" w:eastAsia="zh-TW"/>
          </w:rPr>
          <w:delText>2011</w:delText>
        </w:r>
        <w:r w:rsidR="00D80BB6">
          <w:rPr>
            <w:sz w:val="22"/>
            <w:szCs w:val="22"/>
            <w:lang w:val="en-GB" w:eastAsia="zh-TW"/>
          </w:rPr>
          <w:delText xml:space="preserve">, </w:delText>
        </w:r>
      </w:del>
      <w:del w:id="920" w:author="v1-jc1" w:date="2020-11-29T23:30:00Z">
        <w:r w:rsidR="00937895" w:rsidRPr="009C3A28">
          <w:rPr>
            <w:rFonts w:eastAsia="Malgun Gothic"/>
            <w:sz w:val="22"/>
            <w:szCs w:val="22"/>
            <w:lang w:val="en-CA" w:eastAsia="zh-CN"/>
          </w:rPr>
          <w:delText>1</w:delText>
        </w:r>
        <w:r w:rsidR="00937895">
          <w:rPr>
            <w:rFonts w:eastAsia="Malgun Gothic"/>
            <w:sz w:val="22"/>
            <w:szCs w:val="22"/>
            <w:lang w:val="en-CA" w:eastAsia="zh-CN"/>
          </w:rPr>
          <w:delText>6</w:delText>
        </w:r>
        <w:r w:rsidR="00937895" w:rsidRPr="009C3A28">
          <w:rPr>
            <w:rFonts w:eastAsia="Malgun Gothic"/>
            <w:sz w:val="22"/>
            <w:szCs w:val="22"/>
            <w:lang w:val="en-CA" w:eastAsia="zh-CN"/>
          </w:rPr>
          <w:delText xml:space="preserve">th </w:delText>
        </w:r>
        <w:r w:rsidR="004F1F53" w:rsidRPr="0016383B">
          <w:rPr>
            <w:rFonts w:eastAsia="Malgun Gothic"/>
            <w:sz w:val="22"/>
            <w:szCs w:val="22"/>
            <w:lang w:val="en-CA" w:eastAsia="zh-CN"/>
          </w:rPr>
          <w:delText>JVET meeti</w:delText>
        </w:r>
        <w:r w:rsidR="004F1F53" w:rsidRPr="00A60A90">
          <w:rPr>
            <w:rFonts w:eastAsia="Malgun Gothic"/>
            <w:sz w:val="22"/>
            <w:szCs w:val="22"/>
            <w:lang w:val="en-CA" w:eastAsia="zh-CN"/>
          </w:rPr>
          <w:delText>ng</w:delText>
        </w:r>
        <w:r w:rsidR="00937895" w:rsidRPr="00EC046B">
          <w:delText>: Geneva</w:delText>
        </w:r>
        <w:r w:rsidR="00937895" w:rsidRPr="00056114">
          <w:delText>, CH, 1–11 Oct. 2019</w:delText>
        </w:r>
      </w:del>
      <w:r w:rsidR="004F1F53">
        <w:rPr>
          <w:sz w:val="22"/>
          <w:szCs w:val="22"/>
          <w:lang w:val="en-CA"/>
        </w:rPr>
        <w:t>.</w:t>
      </w:r>
      <w:bookmarkEnd w:id="914"/>
    </w:p>
    <w:p w14:paraId="301B442D" w14:textId="4416F8EF" w:rsidR="00D80BB6" w:rsidRPr="00550109" w:rsidRDefault="00D80BB6" w:rsidP="00AF3FCF">
      <w:pPr>
        <w:pStyle w:val="ListParagraph"/>
        <w:numPr>
          <w:ilvl w:val="0"/>
          <w:numId w:val="2"/>
        </w:numPr>
        <w:spacing w:before="136"/>
        <w:contextualSpacing w:val="0"/>
        <w:rPr>
          <w:sz w:val="22"/>
          <w:szCs w:val="22"/>
          <w:lang w:val="en-GB" w:eastAsia="zh-TW"/>
        </w:rPr>
      </w:pPr>
      <w:bookmarkStart w:id="921" w:name="_Ref513637155"/>
      <w:r w:rsidRPr="00D80BB6">
        <w:rPr>
          <w:sz w:val="22"/>
          <w:szCs w:val="22"/>
          <w:lang w:val="en-GB" w:eastAsia="zh-TW"/>
        </w:rPr>
        <w:t>P. Hanhart, J. Boyce, K. Choi</w:t>
      </w:r>
      <w:r>
        <w:rPr>
          <w:sz w:val="22"/>
          <w:szCs w:val="22"/>
          <w:lang w:val="en-GB" w:eastAsia="zh-TW"/>
        </w:rPr>
        <w:t>,</w:t>
      </w:r>
      <w:r w:rsidR="00AB6E4A">
        <w:rPr>
          <w:sz w:val="22"/>
          <w:szCs w:val="22"/>
          <w:lang w:val="en-GB" w:eastAsia="zh-TW"/>
        </w:rPr>
        <w:t xml:space="preserve"> and </w:t>
      </w:r>
      <w:r w:rsidR="00AB6E4A" w:rsidRPr="00AB6E4A">
        <w:rPr>
          <w:sz w:val="22"/>
          <w:szCs w:val="22"/>
          <w:lang w:val="en-GB" w:eastAsia="zh-TW"/>
        </w:rPr>
        <w:t>J.-L. Lin</w:t>
      </w:r>
      <w:r>
        <w:rPr>
          <w:sz w:val="22"/>
          <w:szCs w:val="22"/>
          <w:lang w:val="en-GB" w:eastAsia="zh-TW"/>
        </w:rPr>
        <w:t xml:space="preserve"> “</w:t>
      </w:r>
      <w:r w:rsidRPr="00D80BB6">
        <w:rPr>
          <w:sz w:val="22"/>
          <w:szCs w:val="22"/>
          <w:lang w:val="en-GB" w:eastAsia="zh-TW"/>
        </w:rPr>
        <w:t>JVET common test conditions and evaluation procedures for 360° video</w:t>
      </w:r>
      <w:r>
        <w:rPr>
          <w:sz w:val="22"/>
          <w:szCs w:val="22"/>
          <w:lang w:val="en-GB" w:eastAsia="zh-TW"/>
        </w:rPr>
        <w:t xml:space="preserve">,” </w:t>
      </w:r>
      <w:r>
        <w:rPr>
          <w:sz w:val="22"/>
          <w:szCs w:val="22"/>
          <w:lang w:val="en-CA"/>
        </w:rPr>
        <w:t xml:space="preserve">document </w:t>
      </w:r>
      <w:r>
        <w:rPr>
          <w:sz w:val="22"/>
          <w:szCs w:val="22"/>
          <w:lang w:val="en-GB" w:eastAsia="zh-TW"/>
        </w:rPr>
        <w:t>JVET-</w:t>
      </w:r>
      <w:r w:rsidR="00AB6E4A">
        <w:rPr>
          <w:sz w:val="22"/>
          <w:szCs w:val="22"/>
          <w:lang w:val="en-GB" w:eastAsia="zh-TW"/>
        </w:rPr>
        <w:t>L</w:t>
      </w:r>
      <w:r>
        <w:rPr>
          <w:sz w:val="22"/>
          <w:szCs w:val="22"/>
          <w:lang w:val="en-GB" w:eastAsia="zh-TW"/>
        </w:rPr>
        <w:t>1012, 1</w:t>
      </w:r>
      <w:r w:rsidR="00F03234">
        <w:rPr>
          <w:sz w:val="22"/>
          <w:szCs w:val="22"/>
          <w:lang w:val="en-GB" w:eastAsia="zh-TW"/>
        </w:rPr>
        <w:t>1</w:t>
      </w:r>
      <w:r>
        <w:rPr>
          <w:sz w:val="22"/>
          <w:szCs w:val="22"/>
          <w:lang w:val="en-GB" w:eastAsia="zh-TW"/>
        </w:rPr>
        <w:t>th JVET meeting</w:t>
      </w:r>
      <w:r w:rsidRPr="003056AC">
        <w:rPr>
          <w:rFonts w:eastAsia="Malgun Gothic"/>
          <w:sz w:val="22"/>
          <w:szCs w:val="22"/>
          <w:lang w:val="en-CA" w:eastAsia="zh-CN"/>
        </w:rPr>
        <w:t xml:space="preserve">: </w:t>
      </w:r>
      <w:r w:rsidR="005B70F9" w:rsidRPr="00897E67">
        <w:rPr>
          <w:rFonts w:eastAsia="Malgun Gothic"/>
          <w:sz w:val="22"/>
          <w:szCs w:val="22"/>
          <w:lang w:val="en-CA" w:eastAsia="zh-CN"/>
        </w:rPr>
        <w:t>Macao, CN, 3–12 Oct</w:t>
      </w:r>
      <w:r w:rsidR="005B70F9">
        <w:rPr>
          <w:rFonts w:eastAsia="Malgun Gothic"/>
          <w:sz w:val="22"/>
          <w:szCs w:val="22"/>
          <w:lang w:val="en-CA" w:eastAsia="zh-CN"/>
        </w:rPr>
        <w:t>.</w:t>
      </w:r>
      <w:r w:rsidRPr="003056AC">
        <w:rPr>
          <w:rFonts w:eastAsia="Malgun Gothic"/>
          <w:sz w:val="22"/>
          <w:szCs w:val="22"/>
          <w:lang w:val="en-CA" w:eastAsia="zh-CN"/>
        </w:rPr>
        <w:t xml:space="preserve"> 2018.</w:t>
      </w:r>
      <w:bookmarkEnd w:id="921"/>
    </w:p>
    <w:p w14:paraId="017D46E6" w14:textId="742BCCE4" w:rsidR="001B7574" w:rsidRDefault="001B7574" w:rsidP="00AF3FCF">
      <w:pPr>
        <w:pStyle w:val="ListParagraph"/>
        <w:numPr>
          <w:ilvl w:val="0"/>
          <w:numId w:val="2"/>
        </w:numPr>
        <w:spacing w:before="136"/>
        <w:contextualSpacing w:val="0"/>
        <w:rPr>
          <w:sz w:val="22"/>
          <w:szCs w:val="22"/>
          <w:lang w:val="en-GB" w:eastAsia="zh-TW"/>
        </w:rPr>
      </w:pPr>
      <w:bookmarkStart w:id="922" w:name="_Ref43070758"/>
      <w:bookmarkStart w:id="923" w:name="_Ref523238768"/>
      <w:r w:rsidRPr="001B7574">
        <w:rPr>
          <w:sz w:val="22"/>
          <w:szCs w:val="22"/>
          <w:lang w:val="en-GB" w:eastAsia="zh-TW"/>
        </w:rPr>
        <w:lastRenderedPageBreak/>
        <w:t xml:space="preserve">Y.-H. Chao, Y.-C. Sun, J. Xu, </w:t>
      </w:r>
      <w:r>
        <w:rPr>
          <w:sz w:val="22"/>
          <w:szCs w:val="22"/>
          <w:lang w:val="en-GB" w:eastAsia="zh-TW"/>
        </w:rPr>
        <w:t xml:space="preserve">and </w:t>
      </w:r>
      <w:r w:rsidRPr="001B7574">
        <w:rPr>
          <w:sz w:val="22"/>
          <w:szCs w:val="22"/>
          <w:lang w:val="en-GB" w:eastAsia="zh-TW"/>
        </w:rPr>
        <w:t>X. Xu</w:t>
      </w:r>
      <w:r>
        <w:rPr>
          <w:sz w:val="22"/>
          <w:szCs w:val="22"/>
          <w:lang w:val="en-GB" w:eastAsia="zh-TW"/>
        </w:rPr>
        <w:t>, "</w:t>
      </w:r>
      <w:r w:rsidRPr="001B7574">
        <w:rPr>
          <w:sz w:val="22"/>
          <w:szCs w:val="22"/>
          <w:lang w:val="en-GB" w:eastAsia="zh-TW"/>
        </w:rPr>
        <w:t>JVET common test conditions and software reference configurations for non-4:2:0 colour formats</w:t>
      </w:r>
      <w:r>
        <w:rPr>
          <w:sz w:val="22"/>
          <w:szCs w:val="22"/>
          <w:lang w:val="en-GB" w:eastAsia="zh-TW"/>
        </w:rPr>
        <w:t xml:space="preserve">," document </w:t>
      </w:r>
      <w:r w:rsidRPr="001B7574">
        <w:rPr>
          <w:sz w:val="22"/>
          <w:szCs w:val="22"/>
          <w:lang w:val="en-GB" w:eastAsia="zh-TW"/>
        </w:rPr>
        <w:t>JVET-</w:t>
      </w:r>
      <w:ins w:id="924" w:author="v1-jc1" w:date="2020-11-29T23:28:00Z">
        <w:r w:rsidR="0020214D">
          <w:rPr>
            <w:sz w:val="22"/>
            <w:szCs w:val="22"/>
            <w:lang w:val="en-GB" w:eastAsia="zh-TW"/>
          </w:rPr>
          <w:t>T</w:t>
        </w:r>
      </w:ins>
      <w:del w:id="925" w:author="v1-jc1" w:date="2020-11-29T23:28:00Z">
        <w:r w:rsidR="00F678DD" w:rsidDel="0020214D">
          <w:rPr>
            <w:sz w:val="22"/>
            <w:szCs w:val="22"/>
            <w:lang w:val="en-GB" w:eastAsia="zh-TW"/>
          </w:rPr>
          <w:delText>R</w:delText>
        </w:r>
      </w:del>
      <w:ins w:id="926" w:author="v1-jc1" w:date="2020-12-06T12:50:00Z">
        <w:r w:rsidRPr="001B7574">
          <w:rPr>
            <w:sz w:val="22"/>
            <w:szCs w:val="22"/>
            <w:lang w:val="en-GB" w:eastAsia="zh-TW"/>
          </w:rPr>
          <w:t>2013</w:t>
        </w:r>
        <w:r>
          <w:rPr>
            <w:sz w:val="22"/>
            <w:szCs w:val="22"/>
            <w:lang w:val="en-GB" w:eastAsia="zh-TW"/>
          </w:rPr>
          <w:t xml:space="preserve">, </w:t>
        </w:r>
      </w:ins>
      <w:ins w:id="927" w:author="v1-jc1" w:date="2020-11-29T23:29:00Z">
        <w:r w:rsidR="0020214D" w:rsidRPr="0020214D">
          <w:rPr>
            <w:sz w:val="22"/>
            <w:szCs w:val="22"/>
            <w:lang w:val="en-GB" w:eastAsia="zh-TW"/>
          </w:rPr>
          <w:t>20th JVET meeting</w:t>
        </w:r>
        <w:r w:rsidR="0020214D">
          <w:rPr>
            <w:sz w:val="22"/>
            <w:szCs w:val="22"/>
            <w:lang w:val="en-GB" w:eastAsia="zh-TW"/>
          </w:rPr>
          <w:t xml:space="preserve"> </w:t>
        </w:r>
        <w:r w:rsidR="0020214D" w:rsidRPr="0020214D">
          <w:rPr>
            <w:sz w:val="22"/>
            <w:szCs w:val="22"/>
            <w:lang w:val="en-GB" w:eastAsia="zh-TW"/>
          </w:rPr>
          <w:t>by teleconference, 7 – 16 Oct. 2020</w:t>
        </w:r>
      </w:ins>
      <w:del w:id="928" w:author="v1-jc1" w:date="2020-12-06T12:50:00Z">
        <w:r w:rsidR="00F678DD">
          <w:rPr>
            <w:sz w:val="22"/>
            <w:szCs w:val="22"/>
            <w:lang w:val="en-GB" w:eastAsia="zh-TW"/>
          </w:rPr>
          <w:delText>R</w:delText>
        </w:r>
        <w:r w:rsidRPr="001B7574">
          <w:rPr>
            <w:sz w:val="22"/>
            <w:szCs w:val="22"/>
            <w:lang w:val="en-GB" w:eastAsia="zh-TW"/>
          </w:rPr>
          <w:delText>2013</w:delText>
        </w:r>
        <w:r>
          <w:rPr>
            <w:sz w:val="22"/>
            <w:szCs w:val="22"/>
            <w:lang w:val="en-GB" w:eastAsia="zh-TW"/>
          </w:rPr>
          <w:delText xml:space="preserve">, </w:delText>
        </w:r>
      </w:del>
      <w:bookmarkEnd w:id="922"/>
      <w:del w:id="929" w:author="v1-jc1" w:date="2020-11-29T23:29:00Z">
        <w:r w:rsidR="00F678DD" w:rsidRPr="00F678DD">
          <w:rPr>
            <w:sz w:val="22"/>
            <w:szCs w:val="22"/>
            <w:lang w:val="en-GB" w:eastAsia="zh-TW"/>
          </w:rPr>
          <w:delText>18th JVET meeting: by teleconference, 15–24 April 2020</w:delText>
        </w:r>
      </w:del>
      <w:r w:rsidR="00F678DD" w:rsidRPr="00F678DD">
        <w:rPr>
          <w:sz w:val="22"/>
          <w:szCs w:val="22"/>
          <w:lang w:val="en-GB" w:eastAsia="zh-TW"/>
        </w:rPr>
        <w:t>.</w:t>
      </w:r>
    </w:p>
    <w:p w14:paraId="33D2959B" w14:textId="4030C5D8" w:rsidR="001B7574" w:rsidRDefault="001B7574" w:rsidP="00AF3FCF">
      <w:pPr>
        <w:pStyle w:val="ListParagraph"/>
        <w:numPr>
          <w:ilvl w:val="0"/>
          <w:numId w:val="2"/>
        </w:numPr>
        <w:spacing w:before="136"/>
        <w:contextualSpacing w:val="0"/>
        <w:rPr>
          <w:sz w:val="22"/>
          <w:szCs w:val="22"/>
          <w:lang w:val="en-GB" w:eastAsia="zh-TW"/>
        </w:rPr>
      </w:pPr>
      <w:bookmarkStart w:id="930" w:name="_Ref43071168"/>
      <w:r w:rsidRPr="001B7574">
        <w:rPr>
          <w:sz w:val="22"/>
          <w:szCs w:val="22"/>
          <w:lang w:val="en-GB" w:eastAsia="zh-TW"/>
        </w:rPr>
        <w:t>T.-C. Ma, A. Nalci, T. Nguyen</w:t>
      </w:r>
      <w:r>
        <w:rPr>
          <w:sz w:val="22"/>
          <w:szCs w:val="22"/>
          <w:lang w:val="en-GB" w:eastAsia="zh-TW"/>
        </w:rPr>
        <w:t>, "</w:t>
      </w:r>
      <w:r w:rsidRPr="001B7574">
        <w:rPr>
          <w:sz w:val="22"/>
          <w:szCs w:val="22"/>
          <w:lang w:val="en-GB" w:eastAsia="zh-TW"/>
        </w:rPr>
        <w:t>JVET common test conditions and software reference configurations for lossless, near lossless, and mixed lossy/lossless coding</w:t>
      </w:r>
      <w:r>
        <w:rPr>
          <w:sz w:val="22"/>
          <w:szCs w:val="22"/>
          <w:lang w:val="en-GB" w:eastAsia="zh-TW"/>
        </w:rPr>
        <w:t>,"</w:t>
      </w:r>
      <w:r w:rsidR="00C64AA3">
        <w:rPr>
          <w:sz w:val="22"/>
          <w:szCs w:val="22"/>
          <w:lang w:val="en-GB" w:eastAsia="zh-TW"/>
        </w:rPr>
        <w:t xml:space="preserve"> document </w:t>
      </w:r>
      <w:r w:rsidR="00C64AA3" w:rsidRPr="001B7574">
        <w:rPr>
          <w:sz w:val="22"/>
          <w:szCs w:val="22"/>
          <w:lang w:val="en-GB" w:eastAsia="zh-TW"/>
        </w:rPr>
        <w:t>JVET-Q201</w:t>
      </w:r>
      <w:r w:rsidR="00C64AA3">
        <w:rPr>
          <w:sz w:val="22"/>
          <w:szCs w:val="22"/>
          <w:lang w:val="en-GB" w:eastAsia="zh-TW"/>
        </w:rPr>
        <w:t xml:space="preserve">4, </w:t>
      </w:r>
      <w:r>
        <w:rPr>
          <w:sz w:val="22"/>
          <w:szCs w:val="22"/>
          <w:lang w:val="en-GB" w:eastAsia="zh-TW"/>
        </w:rPr>
        <w:t>17th JVET meeting</w:t>
      </w:r>
      <w:r w:rsidRPr="003056AC">
        <w:rPr>
          <w:rFonts w:eastAsia="Malgun Gothic"/>
          <w:sz w:val="22"/>
          <w:szCs w:val="22"/>
          <w:lang w:val="en-CA" w:eastAsia="zh-CN"/>
        </w:rPr>
        <w:t xml:space="preserve">: </w:t>
      </w:r>
      <w:r>
        <w:rPr>
          <w:rFonts w:eastAsia="Malgun Gothic"/>
          <w:sz w:val="22"/>
          <w:szCs w:val="22"/>
          <w:lang w:val="en-CA" w:eastAsia="zh-CN"/>
        </w:rPr>
        <w:t>Brussels</w:t>
      </w:r>
      <w:r w:rsidRPr="000604AE">
        <w:rPr>
          <w:rFonts w:eastAsia="Malgun Gothic"/>
          <w:sz w:val="22"/>
          <w:szCs w:val="22"/>
          <w:lang w:val="en-CA" w:eastAsia="zh-CN"/>
        </w:rPr>
        <w:t xml:space="preserve">, </w:t>
      </w:r>
      <w:r>
        <w:rPr>
          <w:rFonts w:eastAsia="Malgun Gothic"/>
          <w:sz w:val="22"/>
          <w:szCs w:val="22"/>
          <w:lang w:val="en-CA" w:eastAsia="zh-CN"/>
        </w:rPr>
        <w:t>BE</w:t>
      </w:r>
      <w:r w:rsidRPr="000604AE">
        <w:rPr>
          <w:rFonts w:eastAsia="Malgun Gothic"/>
          <w:sz w:val="22"/>
          <w:szCs w:val="22"/>
          <w:lang w:val="en-CA" w:eastAsia="zh-CN"/>
        </w:rPr>
        <w:t xml:space="preserve">, </w:t>
      </w:r>
      <w:r>
        <w:rPr>
          <w:rFonts w:eastAsia="Malgun Gothic"/>
          <w:sz w:val="22"/>
          <w:szCs w:val="22"/>
          <w:lang w:val="en-CA" w:eastAsia="zh-CN"/>
        </w:rPr>
        <w:t>7</w:t>
      </w:r>
      <w:r w:rsidRPr="000604AE">
        <w:rPr>
          <w:rFonts w:eastAsia="Malgun Gothic"/>
          <w:sz w:val="22"/>
          <w:szCs w:val="22"/>
          <w:lang w:val="en-CA" w:eastAsia="zh-CN"/>
        </w:rPr>
        <w:t>–1</w:t>
      </w:r>
      <w:r>
        <w:rPr>
          <w:rFonts w:eastAsia="Malgun Gothic"/>
          <w:sz w:val="22"/>
          <w:szCs w:val="22"/>
          <w:lang w:val="en-CA" w:eastAsia="zh-CN"/>
        </w:rPr>
        <w:t>1</w:t>
      </w:r>
      <w:r w:rsidRPr="000604AE">
        <w:rPr>
          <w:rFonts w:eastAsia="Malgun Gothic"/>
          <w:sz w:val="22"/>
          <w:szCs w:val="22"/>
          <w:lang w:val="en-CA" w:eastAsia="zh-CN"/>
        </w:rPr>
        <w:t xml:space="preserve"> Jan. 20</w:t>
      </w:r>
      <w:r>
        <w:rPr>
          <w:rFonts w:eastAsia="Malgun Gothic"/>
          <w:sz w:val="22"/>
          <w:szCs w:val="22"/>
          <w:lang w:val="en-CA" w:eastAsia="zh-CN"/>
        </w:rPr>
        <w:t>20</w:t>
      </w:r>
      <w:r w:rsidRPr="003056AC">
        <w:rPr>
          <w:rFonts w:eastAsia="Malgun Gothic"/>
          <w:sz w:val="22"/>
          <w:szCs w:val="22"/>
          <w:lang w:val="en-CA" w:eastAsia="zh-CN"/>
        </w:rPr>
        <w:t>.</w:t>
      </w:r>
      <w:bookmarkEnd w:id="930"/>
    </w:p>
    <w:p w14:paraId="211342E6" w14:textId="7E52F200" w:rsidR="006B7436" w:rsidRPr="0015581E" w:rsidRDefault="006B7436" w:rsidP="00AF3FCF">
      <w:pPr>
        <w:pStyle w:val="ListParagraph"/>
        <w:numPr>
          <w:ilvl w:val="0"/>
          <w:numId w:val="2"/>
        </w:numPr>
        <w:spacing w:before="136"/>
        <w:contextualSpacing w:val="0"/>
        <w:rPr>
          <w:sz w:val="22"/>
          <w:szCs w:val="22"/>
          <w:lang w:val="en-GB" w:eastAsia="zh-TW"/>
        </w:rPr>
      </w:pPr>
      <w:bookmarkStart w:id="931" w:name="_Ref43070642"/>
      <w:r w:rsidRPr="006B7436">
        <w:rPr>
          <w:sz w:val="22"/>
          <w:szCs w:val="22"/>
          <w:lang w:val="en-GB" w:eastAsia="zh-TW"/>
        </w:rPr>
        <w:t>Y. Ye, J. Boyce</w:t>
      </w:r>
      <w:r>
        <w:rPr>
          <w:sz w:val="22"/>
          <w:szCs w:val="22"/>
          <w:lang w:val="en-GB" w:eastAsia="zh-TW"/>
        </w:rPr>
        <w:t xml:space="preserve">, </w:t>
      </w:r>
      <w:r w:rsidR="00AB6E4A">
        <w:rPr>
          <w:sz w:val="22"/>
          <w:szCs w:val="22"/>
          <w:lang w:val="en-GB" w:eastAsia="zh-TW"/>
        </w:rPr>
        <w:t>"</w:t>
      </w:r>
      <w:r w:rsidRPr="006B7436">
        <w:rPr>
          <w:sz w:val="22"/>
          <w:szCs w:val="22"/>
          <w:lang w:val="en-GB" w:eastAsia="zh-TW"/>
        </w:rPr>
        <w:t xml:space="preserve">Algorithm descriptions of projection format conversion and video quality metrics in 360Lib </w:t>
      </w:r>
      <w:r w:rsidR="002E5F9E">
        <w:rPr>
          <w:sz w:val="22"/>
          <w:szCs w:val="22"/>
          <w:lang w:val="en-GB" w:eastAsia="zh-TW"/>
        </w:rPr>
        <w:t>(</w:t>
      </w:r>
      <w:r w:rsidRPr="006B7436">
        <w:rPr>
          <w:sz w:val="22"/>
          <w:szCs w:val="22"/>
          <w:lang w:val="en-GB" w:eastAsia="zh-TW"/>
        </w:rPr>
        <w:t xml:space="preserve">Version </w:t>
      </w:r>
      <w:del w:id="932" w:author="v1-jc1" w:date="2020-11-29T23:31:00Z">
        <w:r w:rsidR="002E5F9E">
          <w:rPr>
            <w:sz w:val="22"/>
            <w:szCs w:val="22"/>
            <w:lang w:val="en-GB" w:eastAsia="zh-TW"/>
          </w:rPr>
          <w:delText>10</w:delText>
        </w:r>
      </w:del>
      <w:ins w:id="933" w:author="v1-jc1" w:date="2020-11-29T23:31:00Z">
        <w:r w:rsidR="009F61A2">
          <w:rPr>
            <w:sz w:val="22"/>
            <w:szCs w:val="22"/>
            <w:lang w:val="en-GB" w:eastAsia="zh-TW"/>
          </w:rPr>
          <w:t>12</w:t>
        </w:r>
      </w:ins>
      <w:r w:rsidR="002E5F9E">
        <w:rPr>
          <w:sz w:val="22"/>
          <w:szCs w:val="22"/>
          <w:lang w:val="en-GB" w:eastAsia="zh-TW"/>
        </w:rPr>
        <w:t>)</w:t>
      </w:r>
      <w:r>
        <w:rPr>
          <w:sz w:val="22"/>
          <w:szCs w:val="22"/>
          <w:lang w:val="en-GB" w:eastAsia="zh-TW"/>
        </w:rPr>
        <w:t>,</w:t>
      </w:r>
      <w:r w:rsidR="00AB6E4A">
        <w:rPr>
          <w:sz w:val="22"/>
          <w:szCs w:val="22"/>
          <w:lang w:val="en-GB" w:eastAsia="zh-TW"/>
        </w:rPr>
        <w:t>"</w:t>
      </w:r>
      <w:r>
        <w:rPr>
          <w:sz w:val="22"/>
          <w:szCs w:val="22"/>
          <w:lang w:val="en-GB" w:eastAsia="zh-TW"/>
        </w:rPr>
        <w:t xml:space="preserve"> </w:t>
      </w:r>
      <w:r>
        <w:rPr>
          <w:sz w:val="22"/>
          <w:szCs w:val="22"/>
          <w:lang w:val="en-CA"/>
        </w:rPr>
        <w:t xml:space="preserve">document </w:t>
      </w:r>
      <w:r>
        <w:rPr>
          <w:sz w:val="22"/>
          <w:szCs w:val="22"/>
          <w:lang w:val="en-GB" w:eastAsia="zh-TW"/>
        </w:rPr>
        <w:t>JVET-</w:t>
      </w:r>
      <w:ins w:id="934" w:author="v1-jc1" w:date="2020-11-29T23:31:00Z">
        <w:r w:rsidR="009F61A2">
          <w:rPr>
            <w:sz w:val="22"/>
            <w:szCs w:val="22"/>
            <w:lang w:val="en-GB" w:eastAsia="zh-TW"/>
          </w:rPr>
          <w:t>T</w:t>
        </w:r>
      </w:ins>
      <w:del w:id="935" w:author="v1-jc1" w:date="2020-11-29T23:31:00Z">
        <w:r w:rsidR="002E5F9E" w:rsidDel="009F61A2">
          <w:rPr>
            <w:sz w:val="22"/>
            <w:szCs w:val="22"/>
            <w:lang w:val="en-GB" w:eastAsia="zh-TW"/>
          </w:rPr>
          <w:delText>Q</w:delText>
        </w:r>
      </w:del>
      <w:ins w:id="936" w:author="v1-jc1" w:date="2020-12-06T12:50:00Z">
        <w:r w:rsidR="002E5F9E">
          <w:rPr>
            <w:sz w:val="22"/>
            <w:szCs w:val="22"/>
            <w:lang w:val="en-GB" w:eastAsia="zh-TW"/>
          </w:rPr>
          <w:t>2004</w:t>
        </w:r>
        <w:r>
          <w:rPr>
            <w:sz w:val="22"/>
            <w:szCs w:val="22"/>
            <w:lang w:val="en-GB" w:eastAsia="zh-TW"/>
          </w:rPr>
          <w:t xml:space="preserve">, </w:t>
        </w:r>
      </w:ins>
      <w:ins w:id="937" w:author="v1-jc1" w:date="2020-11-29T23:31:00Z">
        <w:r w:rsidR="009F61A2" w:rsidRPr="0020214D">
          <w:rPr>
            <w:sz w:val="22"/>
            <w:szCs w:val="22"/>
            <w:lang w:val="en-GB" w:eastAsia="zh-TW"/>
          </w:rPr>
          <w:t>20th JVET meeting</w:t>
        </w:r>
        <w:r w:rsidR="009F61A2">
          <w:rPr>
            <w:sz w:val="22"/>
            <w:szCs w:val="22"/>
            <w:lang w:val="en-GB" w:eastAsia="zh-TW"/>
          </w:rPr>
          <w:t xml:space="preserve"> </w:t>
        </w:r>
        <w:r w:rsidR="009F61A2" w:rsidRPr="0020214D">
          <w:rPr>
            <w:sz w:val="22"/>
            <w:szCs w:val="22"/>
            <w:lang w:val="en-GB" w:eastAsia="zh-TW"/>
          </w:rPr>
          <w:t>by teleconference, 7 – 16 Oct. 2020</w:t>
        </w:r>
      </w:ins>
      <w:del w:id="938" w:author="v1-jc1" w:date="2020-12-06T12:50:00Z">
        <w:r w:rsidR="002E5F9E">
          <w:rPr>
            <w:sz w:val="22"/>
            <w:szCs w:val="22"/>
            <w:lang w:val="en-GB" w:eastAsia="zh-TW"/>
          </w:rPr>
          <w:delText>Q2004</w:delText>
        </w:r>
        <w:r>
          <w:rPr>
            <w:sz w:val="22"/>
            <w:szCs w:val="22"/>
            <w:lang w:val="en-GB" w:eastAsia="zh-TW"/>
          </w:rPr>
          <w:delText xml:space="preserve">, </w:delText>
        </w:r>
      </w:del>
      <w:del w:id="939" w:author="v1-jc1" w:date="2020-11-29T23:31:00Z">
        <w:r w:rsidR="000604AE">
          <w:rPr>
            <w:sz w:val="22"/>
            <w:szCs w:val="22"/>
            <w:lang w:val="en-GB" w:eastAsia="zh-TW"/>
          </w:rPr>
          <w:delText>1</w:delText>
        </w:r>
        <w:r w:rsidR="002E5F9E">
          <w:rPr>
            <w:sz w:val="22"/>
            <w:szCs w:val="22"/>
            <w:lang w:val="en-GB" w:eastAsia="zh-TW"/>
          </w:rPr>
          <w:delText>7</w:delText>
        </w:r>
        <w:r w:rsidR="000604AE">
          <w:rPr>
            <w:sz w:val="22"/>
            <w:szCs w:val="22"/>
            <w:lang w:val="en-GB" w:eastAsia="zh-TW"/>
          </w:rPr>
          <w:delText xml:space="preserve">th </w:delText>
        </w:r>
        <w:r>
          <w:rPr>
            <w:sz w:val="22"/>
            <w:szCs w:val="22"/>
            <w:lang w:val="en-GB" w:eastAsia="zh-TW"/>
          </w:rPr>
          <w:delText>JVET meeting</w:delText>
        </w:r>
        <w:r w:rsidRPr="003056AC">
          <w:rPr>
            <w:rFonts w:eastAsia="Malgun Gothic"/>
            <w:sz w:val="22"/>
            <w:szCs w:val="22"/>
            <w:lang w:val="en-CA" w:eastAsia="zh-CN"/>
          </w:rPr>
          <w:delText xml:space="preserve">: </w:delText>
        </w:r>
        <w:r w:rsidR="002E5F9E">
          <w:rPr>
            <w:rFonts w:eastAsia="Malgun Gothic"/>
            <w:sz w:val="22"/>
            <w:szCs w:val="22"/>
            <w:lang w:val="en-CA" w:eastAsia="zh-CN"/>
          </w:rPr>
          <w:delText>Brussels</w:delText>
        </w:r>
        <w:r w:rsidR="000604AE" w:rsidRPr="000604AE">
          <w:rPr>
            <w:rFonts w:eastAsia="Malgun Gothic"/>
            <w:sz w:val="22"/>
            <w:szCs w:val="22"/>
            <w:lang w:val="en-CA" w:eastAsia="zh-CN"/>
          </w:rPr>
          <w:delText xml:space="preserve">, </w:delText>
        </w:r>
        <w:r w:rsidR="002E5F9E">
          <w:rPr>
            <w:rFonts w:eastAsia="Malgun Gothic"/>
            <w:sz w:val="22"/>
            <w:szCs w:val="22"/>
            <w:lang w:val="en-CA" w:eastAsia="zh-CN"/>
          </w:rPr>
          <w:delText>BE</w:delText>
        </w:r>
        <w:r w:rsidR="000604AE" w:rsidRPr="000604AE">
          <w:rPr>
            <w:rFonts w:eastAsia="Malgun Gothic"/>
            <w:sz w:val="22"/>
            <w:szCs w:val="22"/>
            <w:lang w:val="en-CA" w:eastAsia="zh-CN"/>
          </w:rPr>
          <w:delText xml:space="preserve">, </w:delText>
        </w:r>
        <w:r w:rsidR="002E5F9E">
          <w:rPr>
            <w:rFonts w:eastAsia="Malgun Gothic"/>
            <w:sz w:val="22"/>
            <w:szCs w:val="22"/>
            <w:lang w:val="en-CA" w:eastAsia="zh-CN"/>
          </w:rPr>
          <w:delText>7</w:delText>
        </w:r>
        <w:r w:rsidR="000604AE" w:rsidRPr="000604AE">
          <w:rPr>
            <w:rFonts w:eastAsia="Malgun Gothic"/>
            <w:sz w:val="22"/>
            <w:szCs w:val="22"/>
            <w:lang w:val="en-CA" w:eastAsia="zh-CN"/>
          </w:rPr>
          <w:delText>–</w:delText>
        </w:r>
        <w:r w:rsidR="002E5F9E" w:rsidRPr="000604AE">
          <w:rPr>
            <w:rFonts w:eastAsia="Malgun Gothic"/>
            <w:sz w:val="22"/>
            <w:szCs w:val="22"/>
            <w:lang w:val="en-CA" w:eastAsia="zh-CN"/>
          </w:rPr>
          <w:delText>1</w:delText>
        </w:r>
        <w:r w:rsidR="002E5F9E">
          <w:rPr>
            <w:rFonts w:eastAsia="Malgun Gothic"/>
            <w:sz w:val="22"/>
            <w:szCs w:val="22"/>
            <w:lang w:val="en-CA" w:eastAsia="zh-CN"/>
          </w:rPr>
          <w:delText>1</w:delText>
        </w:r>
        <w:r w:rsidR="002E5F9E" w:rsidRPr="000604AE">
          <w:rPr>
            <w:rFonts w:eastAsia="Malgun Gothic"/>
            <w:sz w:val="22"/>
            <w:szCs w:val="22"/>
            <w:lang w:val="en-CA" w:eastAsia="zh-CN"/>
          </w:rPr>
          <w:delText xml:space="preserve"> </w:delText>
        </w:r>
        <w:r w:rsidR="000604AE" w:rsidRPr="000604AE">
          <w:rPr>
            <w:rFonts w:eastAsia="Malgun Gothic"/>
            <w:sz w:val="22"/>
            <w:szCs w:val="22"/>
            <w:lang w:val="en-CA" w:eastAsia="zh-CN"/>
          </w:rPr>
          <w:delText xml:space="preserve">Jan. </w:delText>
        </w:r>
        <w:r w:rsidR="002E5F9E" w:rsidRPr="000604AE">
          <w:rPr>
            <w:rFonts w:eastAsia="Malgun Gothic"/>
            <w:sz w:val="22"/>
            <w:szCs w:val="22"/>
            <w:lang w:val="en-CA" w:eastAsia="zh-CN"/>
          </w:rPr>
          <w:delText>20</w:delText>
        </w:r>
        <w:r w:rsidR="002E5F9E">
          <w:rPr>
            <w:rFonts w:eastAsia="Malgun Gothic"/>
            <w:sz w:val="22"/>
            <w:szCs w:val="22"/>
            <w:lang w:val="en-CA" w:eastAsia="zh-CN"/>
          </w:rPr>
          <w:delText>20</w:delText>
        </w:r>
      </w:del>
      <w:r w:rsidRPr="003056AC">
        <w:rPr>
          <w:rFonts w:eastAsia="Malgun Gothic"/>
          <w:sz w:val="22"/>
          <w:szCs w:val="22"/>
          <w:lang w:val="en-CA" w:eastAsia="zh-CN"/>
        </w:rPr>
        <w:t>.</w:t>
      </w:r>
      <w:bookmarkEnd w:id="923"/>
      <w:bookmarkEnd w:id="931"/>
    </w:p>
    <w:p w14:paraId="7AFA2F24" w14:textId="17BAEE31" w:rsidR="00595D4C" w:rsidRPr="0015581E" w:rsidRDefault="00595D4C" w:rsidP="00AF3FCF">
      <w:pPr>
        <w:pStyle w:val="ListParagraph"/>
        <w:numPr>
          <w:ilvl w:val="0"/>
          <w:numId w:val="2"/>
        </w:numPr>
        <w:spacing w:before="136"/>
        <w:ind w:left="346" w:hanging="346"/>
        <w:contextualSpacing w:val="0"/>
        <w:rPr>
          <w:sz w:val="22"/>
          <w:szCs w:val="22"/>
          <w:lang w:val="en-GB" w:eastAsia="zh-TW"/>
        </w:rPr>
      </w:pPr>
      <w:bookmarkStart w:id="940" w:name="_Ref513127790"/>
      <w:r w:rsidRPr="003056AC">
        <w:rPr>
          <w:sz w:val="22"/>
          <w:szCs w:val="22"/>
          <w:lang w:val="en-CA"/>
        </w:rPr>
        <w:t>High Efficiency Video Coding (HEVC), Rec. ITU-T H.265 and ISO/IEC 23008-2, Jan. 2013</w:t>
      </w:r>
      <w:r w:rsidR="0015581E" w:rsidRPr="003056AC">
        <w:rPr>
          <w:sz w:val="22"/>
          <w:szCs w:val="22"/>
          <w:lang w:val="en-CA"/>
        </w:rPr>
        <w:t xml:space="preserve"> (and later editions)</w:t>
      </w:r>
      <w:r w:rsidRPr="003056AC">
        <w:rPr>
          <w:sz w:val="22"/>
          <w:szCs w:val="22"/>
          <w:lang w:val="en-CA"/>
        </w:rPr>
        <w:t>.</w:t>
      </w:r>
      <w:bookmarkEnd w:id="940"/>
    </w:p>
    <w:p w14:paraId="6AEF841E" w14:textId="23F86631" w:rsidR="00BE27E5" w:rsidRPr="009709C0" w:rsidRDefault="00595D4C" w:rsidP="00AF3FCF">
      <w:pPr>
        <w:pStyle w:val="ListParagraph"/>
        <w:numPr>
          <w:ilvl w:val="0"/>
          <w:numId w:val="2"/>
        </w:numPr>
        <w:spacing w:before="136"/>
        <w:ind w:left="346" w:hanging="346"/>
        <w:contextualSpacing w:val="0"/>
        <w:rPr>
          <w:sz w:val="22"/>
          <w:szCs w:val="22"/>
          <w:lang w:val="en-GB" w:eastAsia="zh-TW"/>
        </w:rPr>
      </w:pPr>
      <w:bookmarkStart w:id="941" w:name="_Ref513127793"/>
      <w:r w:rsidRPr="003056AC">
        <w:rPr>
          <w:sz w:val="22"/>
          <w:szCs w:val="22"/>
          <w:lang w:val="en-CA"/>
        </w:rPr>
        <w:t xml:space="preserve">G. J. Sullivan, J.-R. Ohm, W.-J. Han, and T. Wiegand, </w:t>
      </w:r>
      <w:r w:rsidR="00B82B0B">
        <w:rPr>
          <w:sz w:val="22"/>
          <w:szCs w:val="22"/>
          <w:lang w:val="en-CA"/>
        </w:rPr>
        <w:t>"</w:t>
      </w:r>
      <w:r w:rsidRPr="003056AC">
        <w:rPr>
          <w:sz w:val="22"/>
          <w:szCs w:val="22"/>
          <w:lang w:val="en-CA"/>
        </w:rPr>
        <w:t>Overview of the High Efficiency Video Coding (HEVC) Standard,</w:t>
      </w:r>
      <w:r w:rsidR="00B82B0B">
        <w:rPr>
          <w:sz w:val="22"/>
          <w:szCs w:val="22"/>
          <w:lang w:val="en-CA"/>
        </w:rPr>
        <w:t>"</w:t>
      </w:r>
      <w:r w:rsidRPr="003056AC">
        <w:rPr>
          <w:sz w:val="22"/>
          <w:szCs w:val="22"/>
          <w:lang w:val="en-CA"/>
        </w:rPr>
        <w:t xml:space="preserve"> </w:t>
      </w:r>
      <w:r w:rsidRPr="003056AC">
        <w:rPr>
          <w:i/>
          <w:sz w:val="22"/>
          <w:szCs w:val="22"/>
          <w:lang w:val="en-CA"/>
        </w:rPr>
        <w:t>IEEE Trans. Circuits and Systems for Video Technology</w:t>
      </w:r>
      <w:r w:rsidRPr="003056AC">
        <w:rPr>
          <w:sz w:val="22"/>
          <w:szCs w:val="22"/>
          <w:lang w:val="en-CA"/>
        </w:rPr>
        <w:t>, Vol. 22, No. 12, pp. 1649‒1668, Dec. 2012.</w:t>
      </w:r>
      <w:bookmarkEnd w:id="941"/>
    </w:p>
    <w:p w14:paraId="0592B353" w14:textId="77B15B1D" w:rsidR="00353BB6" w:rsidRPr="009709C0" w:rsidRDefault="00353BB6" w:rsidP="00AF3FCF">
      <w:pPr>
        <w:pStyle w:val="ListParagraph"/>
        <w:numPr>
          <w:ilvl w:val="0"/>
          <w:numId w:val="2"/>
        </w:numPr>
        <w:spacing w:before="136"/>
        <w:ind w:left="346" w:hanging="346"/>
        <w:contextualSpacing w:val="0"/>
        <w:rPr>
          <w:sz w:val="22"/>
          <w:szCs w:val="22"/>
          <w:lang w:val="en-CA"/>
        </w:rPr>
      </w:pPr>
      <w:bookmarkStart w:id="942" w:name="_Ref1121603"/>
      <w:r w:rsidRPr="009709C0">
        <w:rPr>
          <w:sz w:val="22"/>
          <w:szCs w:val="22"/>
          <w:lang w:val="en-CA"/>
        </w:rPr>
        <w:t>Supplement ITU-T H.Sup15 (2017), Conversion and Coding Practices for HDR/WCG Y</w:t>
      </w:r>
      <w:r w:rsidRPr="009709C0">
        <w:rPr>
          <w:rFonts w:hint="eastAsia"/>
          <w:sz w:val="22"/>
          <w:szCs w:val="22"/>
          <w:lang w:val="en-CA"/>
        </w:rPr>
        <w:t>′</w:t>
      </w:r>
      <w:r w:rsidRPr="009709C0">
        <w:rPr>
          <w:sz w:val="22"/>
          <w:szCs w:val="22"/>
          <w:lang w:val="en-CA"/>
        </w:rPr>
        <w:t>CbCr 4:2:0 Video with PQ Transfer Characteristics</w:t>
      </w:r>
      <w:bookmarkEnd w:id="942"/>
    </w:p>
    <w:sectPr w:rsidR="00353BB6" w:rsidRPr="009709C0" w:rsidSect="00A01439">
      <w:footerReference w:type="default" r:id="rId104"/>
      <w:pgSz w:w="12240" w:h="15840" w:code="1"/>
      <w:pgMar w:top="864" w:right="1440" w:bottom="864" w:left="1440" w:header="432" w:footer="43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39DD7D" w14:textId="77777777" w:rsidR="00F25D20" w:rsidRDefault="00F25D20">
      <w:r>
        <w:separator/>
      </w:r>
    </w:p>
  </w:endnote>
  <w:endnote w:type="continuationSeparator" w:id="0">
    <w:p w14:paraId="62AC07BC" w14:textId="77777777" w:rsidR="00F25D20" w:rsidRDefault="00F25D20">
      <w:r>
        <w:continuationSeparator/>
      </w:r>
    </w:p>
  </w:endnote>
  <w:endnote w:type="continuationNotice" w:id="1">
    <w:p w14:paraId="45A36029" w14:textId="77777777" w:rsidR="00F25D20" w:rsidRDefault="00F25D20">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Batang">
    <w:altName w:val="Malgun Gothic Semilight"/>
    <w:panose1 w:val="02030600000101010101"/>
    <w:charset w:val="81"/>
    <w:family w:val="roman"/>
    <w:pitch w:val="variable"/>
    <w:sig w:usb0="B00002AF" w:usb1="69D77CFB" w:usb2="00000030" w:usb3="00000000" w:csb0="0008009F" w:csb1="00000000"/>
  </w:font>
  <w:font w:name="Malgun Gothic">
    <w:panose1 w:val="020B0503020000020004"/>
    <w:charset w:val="81"/>
    <w:family w:val="swiss"/>
    <w:pitch w:val="variable"/>
    <w:sig w:usb0="9000002F" w:usb1="29D77CFB" w:usb2="00000012" w:usb3="00000000" w:csb0="00080001" w:csb1="00000000"/>
  </w:font>
  <w:font w:name="ZapfDingbats">
    <w:panose1 w:val="00000000000000000000"/>
    <w:charset w:val="02"/>
    <w:family w:val="decorative"/>
    <w:notTrueType/>
    <w:pitch w:val="variable"/>
    <w:sig w:usb0="00000000" w:usb1="10000000" w:usb2="00000000" w:usb3="00000000" w:csb0="80000000" w:csb1="00000000"/>
  </w:font>
  <w:font w:name="Times New Roman Bold">
    <w:panose1 w:val="02020803070505020304"/>
    <w:charset w:val="00"/>
    <w:family w:val="roman"/>
    <w:pitch w:val="variable"/>
    <w:sig w:usb0="00003A87" w:usb1="00000000" w:usb2="00000000" w:usb3="00000000" w:csb0="000000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PMingLiU">
    <w:altName w:val="Microsoft JhengHei"/>
    <w:panose1 w:val="02010601000101010101"/>
    <w:charset w:val="88"/>
    <w:family w:val="roman"/>
    <w:pitch w:val="variable"/>
    <w:sig w:usb0="A00002FF" w:usb1="28CFFCFA" w:usb2="00000016" w:usb3="00000000" w:csb0="00100001" w:csb1="00000000"/>
  </w:font>
  <w:font w:name="MS Mincho">
    <w:altName w:val="Yu Gothic UI"/>
    <w:panose1 w:val="02020609040205080304"/>
    <w:charset w:val="80"/>
    <w:family w:val="modern"/>
    <w:pitch w:val="fixed"/>
    <w:sig w:usb0="E00002FF" w:usb1="6AC7FDFB" w:usb2="08000012" w:usb3="00000000" w:csb0="0002009F" w:csb1="00000000"/>
  </w:font>
  <w:font w:name="Lohit Devanagari">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
    <w:panose1 w:val="02020603050405020304"/>
    <w:charset w:val="00"/>
    <w:family w:val="roman"/>
    <w:pitch w:val="variable"/>
    <w:sig w:usb0="E0002EFF" w:usb1="C000785B" w:usb2="00000009" w:usb3="00000000" w:csb0="000001FF" w:csb1="00000000"/>
  </w:font>
  <w:font w:name="C39T36Lfz">
    <w:altName w:val="Symbol"/>
    <w:charset w:val="00"/>
    <w:family w:val="auto"/>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ourier">
    <w:panose1 w:val="02070409020205020404"/>
    <w:charset w:val="00"/>
    <w:family w:val="auto"/>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NimbusRomNo9L-Regu">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New MingLiu">
    <w:altName w:val="Times New Roman"/>
    <w:panose1 w:val="00000000000000000000"/>
    <w:charset w:val="00"/>
    <w:family w:val="roman"/>
    <w:notTrueType/>
    <w:pitch w:val="default"/>
  </w:font>
  <w:font w:name="Yu Mincho">
    <w:altName w:val="Yu Gothic UI"/>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C3A7B8" w14:textId="5BF80F33" w:rsidR="000561F4" w:rsidRDefault="000561F4" w:rsidP="00D55942">
    <w:pPr>
      <w:pStyle w:val="Footer"/>
      <w:tabs>
        <w:tab w:val="clear" w:pos="360"/>
        <w:tab w:val="clear" w:pos="720"/>
        <w:tab w:val="clear" w:pos="1080"/>
        <w:tab w:val="clear" w:pos="1440"/>
        <w:tab w:val="clear" w:pos="8640"/>
        <w:tab w:val="right" w:pos="9360"/>
      </w:tabs>
      <w:jc w:val="both"/>
      <w:rPr>
        <w:rFonts w:ascii="Courier New" w:hAnsi="Courier New"/>
      </w:rPr>
    </w:pPr>
    <w:r>
      <w:rPr>
        <w:rFonts w:ascii="Courier New" w:hAnsi="Courier New"/>
      </w:rPr>
      <w:tab/>
      <w:t xml:space="preserve">Page: </w:t>
    </w:r>
    <w:r>
      <w:rPr>
        <w:rStyle w:val="PageNumber"/>
      </w:rPr>
      <w:fldChar w:fldCharType="begin"/>
    </w:r>
    <w:r>
      <w:rPr>
        <w:rStyle w:val="PageNumber"/>
      </w:rPr>
      <w:instrText xml:space="preserve"> PAGE </w:instrText>
    </w:r>
    <w:r>
      <w:rPr>
        <w:rStyle w:val="PageNumber"/>
      </w:rPr>
      <w:fldChar w:fldCharType="separate"/>
    </w:r>
    <w:r w:rsidR="00A72245">
      <w:rPr>
        <w:rStyle w:val="PageNumber"/>
        <w:noProof/>
      </w:rPr>
      <w:t>1</w:t>
    </w:r>
    <w:r>
      <w:rPr>
        <w:rStyle w:val="PageNumber"/>
      </w:rPr>
      <w:fldChar w:fldCharType="end"/>
    </w:r>
    <w:r>
      <w:rPr>
        <w:rStyle w:val="PageNumber"/>
      </w:rPr>
      <w:tab/>
      <w:t xml:space="preserve">Date Saved: </w:t>
    </w:r>
    <w:r>
      <w:rPr>
        <w:rStyle w:val="PageNumber"/>
      </w:rPr>
      <w:fldChar w:fldCharType="begin"/>
    </w:r>
    <w:r>
      <w:rPr>
        <w:rStyle w:val="PageNumber"/>
      </w:rPr>
      <w:instrText xml:space="preserve"> SAVEDATE  \@ "yyyy-MM-dd"  \* MERGEFORMAT </w:instrText>
    </w:r>
    <w:r>
      <w:rPr>
        <w:rStyle w:val="PageNumber"/>
      </w:rPr>
      <w:fldChar w:fldCharType="separate"/>
    </w:r>
    <w:ins w:id="943" w:author="Ye, Yan" w:date="2020-12-14T15:24:00Z">
      <w:r w:rsidR="00A72245">
        <w:rPr>
          <w:rStyle w:val="PageNumber"/>
          <w:noProof/>
        </w:rPr>
        <w:t>2020-12-09</w:t>
      </w:r>
    </w:ins>
    <w:ins w:id="944" w:author="v1-jc1" w:date="2020-12-09T23:08:00Z">
      <w:del w:id="945" w:author="Ye, Yan" w:date="2020-12-14T15:24:00Z">
        <w:r w:rsidDel="00A72245">
          <w:rPr>
            <w:rStyle w:val="PageNumber"/>
            <w:noProof/>
          </w:rPr>
          <w:delText>2020-12-08</w:delText>
        </w:r>
      </w:del>
    </w:ins>
    <w:del w:id="946" w:author="Ye, Yan" w:date="2020-12-14T15:24:00Z">
      <w:r w:rsidDel="00A72245">
        <w:rPr>
          <w:rStyle w:val="PageNumber"/>
          <w:noProof/>
        </w:rPr>
        <w:delText>2020-12-06</w:delText>
      </w:r>
    </w:del>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529060" w14:textId="77777777" w:rsidR="00F25D20" w:rsidRDefault="00F25D20">
      <w:r>
        <w:separator/>
      </w:r>
    </w:p>
  </w:footnote>
  <w:footnote w:type="continuationSeparator" w:id="0">
    <w:p w14:paraId="6173680C" w14:textId="77777777" w:rsidR="00F25D20" w:rsidRDefault="00F25D20">
      <w:r>
        <w:continuationSeparator/>
      </w:r>
    </w:p>
  </w:footnote>
  <w:footnote w:type="continuationNotice" w:id="1">
    <w:p w14:paraId="6E40EBBC" w14:textId="77777777" w:rsidR="00F25D20" w:rsidRDefault="00F25D20">
      <w:pPr>
        <w:spacing w:before="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F034E0"/>
    <w:lvl w:ilvl="0">
      <w:start w:val="1"/>
      <w:numFmt w:val="decimal"/>
      <w:pStyle w:val="Annex6"/>
      <w:lvlText w:val="%1."/>
      <w:lvlJc w:val="left"/>
      <w:pPr>
        <w:tabs>
          <w:tab w:val="num" w:pos="1800"/>
        </w:tabs>
        <w:ind w:left="1800" w:hanging="360"/>
      </w:pPr>
      <w:rPr>
        <w:rFonts w:cs="Times New Roman"/>
      </w:rPr>
    </w:lvl>
  </w:abstractNum>
  <w:abstractNum w:abstractNumId="1" w15:restartNumberingAfterBreak="0">
    <w:nsid w:val="FFFFFF7D"/>
    <w:multiLevelType w:val="singleLevel"/>
    <w:tmpl w:val="3E14FFAE"/>
    <w:lvl w:ilvl="0">
      <w:start w:val="1"/>
      <w:numFmt w:val="decimal"/>
      <w:pStyle w:val="ListNumber5"/>
      <w:lvlText w:val="%1."/>
      <w:lvlJc w:val="left"/>
      <w:pPr>
        <w:tabs>
          <w:tab w:val="num" w:pos="1440"/>
        </w:tabs>
        <w:ind w:left="1440" w:hanging="360"/>
      </w:pPr>
      <w:rPr>
        <w:rFonts w:cs="Times New Roman"/>
      </w:rPr>
    </w:lvl>
  </w:abstractNum>
  <w:abstractNum w:abstractNumId="2" w15:restartNumberingAfterBreak="0">
    <w:nsid w:val="FFFFFF81"/>
    <w:multiLevelType w:val="singleLevel"/>
    <w:tmpl w:val="63263A64"/>
    <w:lvl w:ilvl="0">
      <w:start w:val="1"/>
      <w:numFmt w:val="bullet"/>
      <w:pStyle w:val="SVCBulletslevel3"/>
      <w:lvlText w:val=""/>
      <w:lvlJc w:val="left"/>
      <w:pPr>
        <w:tabs>
          <w:tab w:val="num" w:pos="1440"/>
        </w:tabs>
        <w:ind w:left="1440" w:hanging="360"/>
      </w:pPr>
      <w:rPr>
        <w:rFonts w:ascii="Symbol" w:hAnsi="Symbol" w:hint="default"/>
      </w:rPr>
    </w:lvl>
  </w:abstractNum>
  <w:abstractNum w:abstractNumId="3" w15:restartNumberingAfterBreak="0">
    <w:nsid w:val="FFFFFF83"/>
    <w:multiLevelType w:val="singleLevel"/>
    <w:tmpl w:val="9DFECA28"/>
    <w:lvl w:ilvl="0">
      <w:start w:val="1"/>
      <w:numFmt w:val="bullet"/>
      <w:pStyle w:val="na4"/>
      <w:lvlText w:val=""/>
      <w:lvlJc w:val="left"/>
      <w:pPr>
        <w:tabs>
          <w:tab w:val="num" w:pos="643"/>
        </w:tabs>
        <w:ind w:left="643" w:hanging="360"/>
      </w:pPr>
      <w:rPr>
        <w:rFonts w:ascii="Symbol" w:hAnsi="Symbol" w:hint="default"/>
      </w:rPr>
    </w:lvl>
  </w:abstractNum>
  <w:abstractNum w:abstractNumId="4" w15:restartNumberingAfterBreak="0">
    <w:nsid w:val="FFFFFF88"/>
    <w:multiLevelType w:val="singleLevel"/>
    <w:tmpl w:val="E50809C4"/>
    <w:lvl w:ilvl="0">
      <w:start w:val="1"/>
      <w:numFmt w:val="decimal"/>
      <w:pStyle w:val="ListBullet"/>
      <w:lvlText w:val="%1."/>
      <w:lvlJc w:val="left"/>
      <w:pPr>
        <w:tabs>
          <w:tab w:val="num" w:pos="360"/>
        </w:tabs>
        <w:ind w:left="360" w:hanging="360"/>
      </w:pPr>
    </w:lvl>
  </w:abstractNum>
  <w:abstractNum w:abstractNumId="5" w15:restartNumberingAfterBreak="0">
    <w:nsid w:val="FFFFFF89"/>
    <w:multiLevelType w:val="singleLevel"/>
    <w:tmpl w:val="62166626"/>
    <w:lvl w:ilvl="0">
      <w:start w:val="1"/>
      <w:numFmt w:val="bullet"/>
      <w:pStyle w:val="Annex7"/>
      <w:lvlText w:val=""/>
      <w:lvlJc w:val="left"/>
      <w:pPr>
        <w:tabs>
          <w:tab w:val="num" w:pos="360"/>
        </w:tabs>
        <w:ind w:left="360" w:hanging="360"/>
      </w:pPr>
      <w:rPr>
        <w:rFonts w:ascii="Symbol" w:hAnsi="Symbol" w:hint="default"/>
      </w:rPr>
    </w:lvl>
  </w:abstractNum>
  <w:abstractNum w:abstractNumId="6" w15:restartNumberingAfterBreak="0">
    <w:nsid w:val="01F42DAE"/>
    <w:multiLevelType w:val="hybridMultilevel"/>
    <w:tmpl w:val="29BC8FA8"/>
    <w:lvl w:ilvl="0" w:tplc="571E8C16">
      <w:numFmt w:val="bullet"/>
      <w:lvlText w:val="–"/>
      <w:lvlJc w:val="left"/>
      <w:pPr>
        <w:ind w:left="420" w:hanging="420"/>
      </w:pPr>
      <w:rPr>
        <w:rFonts w:ascii="Times New Roman" w:eastAsia="SimSun"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4170C26"/>
    <w:multiLevelType w:val="hybridMultilevel"/>
    <w:tmpl w:val="1C4A835A"/>
    <w:lvl w:ilvl="0" w:tplc="CCE27728">
      <w:start w:val="1"/>
      <w:numFmt w:val="bullet"/>
      <w:lvlText w:val="–"/>
      <w:lvlJc w:val="left"/>
      <w:pPr>
        <w:ind w:left="720" w:hanging="360"/>
      </w:pPr>
      <w:rPr>
        <w:rFonts w:ascii="Courier New" w:hAnsi="Courier New"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5F252BD"/>
    <w:multiLevelType w:val="singleLevel"/>
    <w:tmpl w:val="77FA1664"/>
    <w:lvl w:ilvl="0">
      <w:start w:val="1"/>
      <w:numFmt w:val="decimal"/>
      <w:pStyle w:val="Bibliography1"/>
      <w:lvlText w:val="[%1]"/>
      <w:lvlJc w:val="left"/>
      <w:pPr>
        <w:tabs>
          <w:tab w:val="num" w:pos="360"/>
        </w:tabs>
        <w:ind w:left="360" w:hanging="360"/>
      </w:pPr>
      <w:rPr>
        <w:rFonts w:cs="Times New Roman"/>
      </w:rPr>
    </w:lvl>
  </w:abstractNum>
  <w:abstractNum w:abstractNumId="9" w15:restartNumberingAfterBreak="0">
    <w:nsid w:val="06B621DB"/>
    <w:multiLevelType w:val="hybridMultilevel"/>
    <w:tmpl w:val="E5BCE504"/>
    <w:lvl w:ilvl="0" w:tplc="04090011">
      <w:start w:val="1"/>
      <w:numFmt w:val="decimal"/>
      <w:lvlText w:val="%1)"/>
      <w:lvlJc w:val="left"/>
      <w:pPr>
        <w:ind w:left="470" w:hanging="360"/>
      </w:pPr>
      <w:rPr>
        <w:rFonts w:hint="default"/>
      </w:rPr>
    </w:lvl>
    <w:lvl w:ilvl="1" w:tplc="04090019">
      <w:start w:val="1"/>
      <w:numFmt w:val="lowerLetter"/>
      <w:lvlText w:val="%2)"/>
      <w:lvlJc w:val="left"/>
      <w:pPr>
        <w:ind w:left="950" w:hanging="420"/>
      </w:pPr>
    </w:lvl>
    <w:lvl w:ilvl="2" w:tplc="90441926">
      <w:start w:val="1"/>
      <w:numFmt w:val="lowerLetter"/>
      <w:lvlText w:val="(%3)"/>
      <w:lvlJc w:val="left"/>
      <w:pPr>
        <w:ind w:left="1310" w:hanging="360"/>
      </w:pPr>
      <w:rPr>
        <w:rFonts w:hint="default"/>
      </w:rPr>
    </w:lvl>
    <w:lvl w:ilvl="3" w:tplc="0409000F" w:tentative="1">
      <w:start w:val="1"/>
      <w:numFmt w:val="decimal"/>
      <w:lvlText w:val="%4."/>
      <w:lvlJc w:val="left"/>
      <w:pPr>
        <w:ind w:left="1790" w:hanging="420"/>
      </w:pPr>
    </w:lvl>
    <w:lvl w:ilvl="4" w:tplc="04090019" w:tentative="1">
      <w:start w:val="1"/>
      <w:numFmt w:val="lowerLetter"/>
      <w:lvlText w:val="%5)"/>
      <w:lvlJc w:val="left"/>
      <w:pPr>
        <w:ind w:left="2210" w:hanging="420"/>
      </w:pPr>
    </w:lvl>
    <w:lvl w:ilvl="5" w:tplc="0409001B" w:tentative="1">
      <w:start w:val="1"/>
      <w:numFmt w:val="lowerRoman"/>
      <w:lvlText w:val="%6."/>
      <w:lvlJc w:val="right"/>
      <w:pPr>
        <w:ind w:left="2630" w:hanging="420"/>
      </w:pPr>
    </w:lvl>
    <w:lvl w:ilvl="6" w:tplc="0409000F" w:tentative="1">
      <w:start w:val="1"/>
      <w:numFmt w:val="decimal"/>
      <w:lvlText w:val="%7."/>
      <w:lvlJc w:val="left"/>
      <w:pPr>
        <w:ind w:left="3050" w:hanging="420"/>
      </w:pPr>
    </w:lvl>
    <w:lvl w:ilvl="7" w:tplc="04090019" w:tentative="1">
      <w:start w:val="1"/>
      <w:numFmt w:val="lowerLetter"/>
      <w:lvlText w:val="%8)"/>
      <w:lvlJc w:val="left"/>
      <w:pPr>
        <w:ind w:left="3470" w:hanging="420"/>
      </w:pPr>
    </w:lvl>
    <w:lvl w:ilvl="8" w:tplc="0409001B" w:tentative="1">
      <w:start w:val="1"/>
      <w:numFmt w:val="lowerRoman"/>
      <w:lvlText w:val="%9."/>
      <w:lvlJc w:val="right"/>
      <w:pPr>
        <w:ind w:left="3890" w:hanging="420"/>
      </w:pPr>
    </w:lvl>
  </w:abstractNum>
  <w:abstractNum w:abstractNumId="10" w15:restartNumberingAfterBreak="0">
    <w:nsid w:val="06DC5EAA"/>
    <w:multiLevelType w:val="multilevel"/>
    <w:tmpl w:val="620CCA88"/>
    <w:styleLink w:val="SVCNumbers"/>
    <w:lvl w:ilvl="0">
      <w:start w:val="1"/>
      <w:numFmt w:val="decimal"/>
      <w:pStyle w:val="SVCNumberinglevel1"/>
      <w:lvlText w:val="%1."/>
      <w:lvlJc w:val="left"/>
      <w:pPr>
        <w:tabs>
          <w:tab w:val="num" w:pos="0"/>
        </w:tabs>
        <w:ind w:left="403" w:hanging="403"/>
      </w:pPr>
      <w:rPr>
        <w:rFonts w:cs="Times New Roman" w:hint="default"/>
      </w:rPr>
    </w:lvl>
    <w:lvl w:ilvl="1">
      <w:start w:val="1"/>
      <w:numFmt w:val="decimal"/>
      <w:lvlText w:val="%2)"/>
      <w:lvlJc w:val="left"/>
      <w:pPr>
        <w:tabs>
          <w:tab w:val="num" w:pos="763"/>
        </w:tabs>
        <w:ind w:left="763" w:hanging="360"/>
      </w:pPr>
      <w:rPr>
        <w:rFonts w:cs="Times New Roman" w:hint="default"/>
      </w:rPr>
    </w:lvl>
    <w:lvl w:ilvl="2">
      <w:start w:val="1"/>
      <w:numFmt w:val="lowerLetter"/>
      <w:pStyle w:val="SVCNumberinglevel3"/>
      <w:lvlText w:val="%3."/>
      <w:lvlJc w:val="left"/>
      <w:pPr>
        <w:tabs>
          <w:tab w:val="num" w:pos="0"/>
        </w:tabs>
        <w:ind w:left="1195" w:hanging="403"/>
      </w:pPr>
      <w:rPr>
        <w:rFonts w:cs="Times New Roman" w:hint="default"/>
      </w:rPr>
    </w:lvl>
    <w:lvl w:ilvl="3">
      <w:start w:val="1"/>
      <w:numFmt w:val="lowerRoman"/>
      <w:pStyle w:val="SVCNumberinglevel4"/>
      <w:lvlText w:val="%4."/>
      <w:lvlJc w:val="left"/>
      <w:pPr>
        <w:tabs>
          <w:tab w:val="num" w:pos="0"/>
        </w:tabs>
        <w:ind w:left="1584" w:hanging="389"/>
      </w:pPr>
      <w:rPr>
        <w:rFonts w:cs="Times New Roman" w:hint="default"/>
      </w:rPr>
    </w:lvl>
    <w:lvl w:ilvl="4">
      <w:start w:val="1"/>
      <w:numFmt w:val="lowerRoman"/>
      <w:pStyle w:val="SVCNumberinglevel5"/>
      <w:lvlText w:val="(%5)"/>
      <w:lvlJc w:val="left"/>
      <w:pPr>
        <w:tabs>
          <w:tab w:val="num" w:pos="0"/>
        </w:tabs>
        <w:ind w:left="1987" w:hanging="403"/>
      </w:pPr>
      <w:rPr>
        <w:rFonts w:cs="Times New Roman" w:hint="default"/>
      </w:rPr>
    </w:lvl>
    <w:lvl w:ilvl="5">
      <w:start w:val="1"/>
      <w:numFmt w:val="lowerRoman"/>
      <w:lvlText w:val="%6."/>
      <w:lvlJc w:val="right"/>
      <w:pPr>
        <w:tabs>
          <w:tab w:val="num" w:pos="7830"/>
        </w:tabs>
        <w:ind w:left="7830" w:hanging="180"/>
      </w:pPr>
      <w:rPr>
        <w:rFonts w:cs="Times New Roman" w:hint="default"/>
      </w:rPr>
    </w:lvl>
    <w:lvl w:ilvl="6">
      <w:start w:val="1"/>
      <w:numFmt w:val="decimal"/>
      <w:lvlText w:val="%7."/>
      <w:lvlJc w:val="left"/>
      <w:pPr>
        <w:tabs>
          <w:tab w:val="num" w:pos="8550"/>
        </w:tabs>
        <w:ind w:left="8550" w:hanging="360"/>
      </w:pPr>
      <w:rPr>
        <w:rFonts w:cs="Times New Roman" w:hint="default"/>
      </w:rPr>
    </w:lvl>
    <w:lvl w:ilvl="7">
      <w:start w:val="1"/>
      <w:numFmt w:val="lowerLetter"/>
      <w:lvlText w:val="%8."/>
      <w:lvlJc w:val="left"/>
      <w:pPr>
        <w:tabs>
          <w:tab w:val="num" w:pos="9270"/>
        </w:tabs>
        <w:ind w:left="9270" w:hanging="360"/>
      </w:pPr>
      <w:rPr>
        <w:rFonts w:cs="Times New Roman" w:hint="default"/>
      </w:rPr>
    </w:lvl>
    <w:lvl w:ilvl="8">
      <w:start w:val="1"/>
      <w:numFmt w:val="lowerRoman"/>
      <w:lvlText w:val="%9."/>
      <w:lvlJc w:val="right"/>
      <w:pPr>
        <w:tabs>
          <w:tab w:val="num" w:pos="9990"/>
        </w:tabs>
        <w:ind w:left="9990" w:hanging="180"/>
      </w:pPr>
      <w:rPr>
        <w:rFonts w:cs="Times New Roman" w:hint="default"/>
      </w:rPr>
    </w:lvl>
  </w:abstractNum>
  <w:abstractNum w:abstractNumId="11" w15:restartNumberingAfterBreak="0">
    <w:nsid w:val="082B7FC0"/>
    <w:multiLevelType w:val="hybridMultilevel"/>
    <w:tmpl w:val="F1A623FC"/>
    <w:lvl w:ilvl="0" w:tplc="571E8C16">
      <w:numFmt w:val="bullet"/>
      <w:lvlText w:val="–"/>
      <w:lvlJc w:val="left"/>
      <w:pPr>
        <w:ind w:left="1440" w:hanging="360"/>
      </w:pPr>
      <w:rPr>
        <w:rFonts w:ascii="Times New Roman" w:eastAsia="SimSun" w:hAnsi="Times New Roman" w:cs="Times New Roman"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08A55008"/>
    <w:multiLevelType w:val="multilevel"/>
    <w:tmpl w:val="791EE6E4"/>
    <w:lvl w:ilvl="0">
      <w:start w:val="1"/>
      <w:numFmt w:val="upperLetter"/>
      <w:pStyle w:val="ANNEX"/>
      <w:suff w:val="nothing"/>
      <w:lvlText w:val="Annex %1"/>
      <w:lvlJc w:val="left"/>
      <w:rPr>
        <w:rFonts w:ascii="Arial" w:hAnsi="Arial" w:cs="Times New Roman" w:hint="default"/>
        <w:b/>
        <w:i w:val="0"/>
        <w:sz w:val="28"/>
      </w:rPr>
    </w:lvl>
    <w:lvl w:ilvl="1">
      <w:start w:val="1"/>
      <w:numFmt w:val="decimal"/>
      <w:pStyle w:val="a2"/>
      <w:lvlText w:val="%1.%2"/>
      <w:lvlJc w:val="left"/>
      <w:pPr>
        <w:tabs>
          <w:tab w:val="num" w:pos="360"/>
        </w:tabs>
      </w:pPr>
      <w:rPr>
        <w:rFonts w:cs="Times New Roman"/>
        <w:b/>
        <w:i w:val="0"/>
      </w:rPr>
    </w:lvl>
    <w:lvl w:ilvl="2">
      <w:start w:val="1"/>
      <w:numFmt w:val="decimal"/>
      <w:pStyle w:val="a3"/>
      <w:lvlText w:val="%1.%2.%3"/>
      <w:lvlJc w:val="left"/>
      <w:pPr>
        <w:tabs>
          <w:tab w:val="num" w:pos="720"/>
        </w:tabs>
      </w:pPr>
      <w:rPr>
        <w:rFonts w:cs="Times New Roman"/>
        <w:b/>
        <w:i w:val="0"/>
      </w:rPr>
    </w:lvl>
    <w:lvl w:ilvl="3">
      <w:start w:val="1"/>
      <w:numFmt w:val="decimal"/>
      <w:pStyle w:val="a4"/>
      <w:lvlText w:val="%1.%2.%3.%4"/>
      <w:lvlJc w:val="left"/>
      <w:pPr>
        <w:tabs>
          <w:tab w:val="num" w:pos="1080"/>
        </w:tabs>
      </w:pPr>
      <w:rPr>
        <w:rFonts w:cs="Times New Roman"/>
        <w:b/>
        <w:i w:val="0"/>
      </w:rPr>
    </w:lvl>
    <w:lvl w:ilvl="4">
      <w:start w:val="1"/>
      <w:numFmt w:val="decimal"/>
      <w:pStyle w:val="a5"/>
      <w:lvlText w:val="%1.%2.%3.%4.%5"/>
      <w:lvlJc w:val="left"/>
      <w:pPr>
        <w:tabs>
          <w:tab w:val="num" w:pos="1080"/>
        </w:tabs>
      </w:pPr>
      <w:rPr>
        <w:rFonts w:cs="Times New Roman"/>
        <w:b/>
        <w:i w:val="0"/>
      </w:rPr>
    </w:lvl>
    <w:lvl w:ilvl="5">
      <w:start w:val="1"/>
      <w:numFmt w:val="decimal"/>
      <w:pStyle w:val="a6"/>
      <w:lvlText w:val="%1.%2.%3.%4.%5.%6"/>
      <w:lvlJc w:val="left"/>
      <w:pPr>
        <w:tabs>
          <w:tab w:val="num" w:pos="1440"/>
        </w:tabs>
      </w:pPr>
      <w:rPr>
        <w:rFonts w:cs="Times New Roman"/>
        <w:b/>
        <w:i w:val="0"/>
      </w:rPr>
    </w:lvl>
    <w:lvl w:ilvl="6">
      <w:start w:val="1"/>
      <w:numFmt w:val="lowerRoman"/>
      <w:lvlText w:val="(%7)"/>
      <w:lvlJc w:val="left"/>
      <w:pPr>
        <w:tabs>
          <w:tab w:val="num" w:pos="5040"/>
        </w:tabs>
        <w:ind w:left="4320"/>
      </w:pPr>
      <w:rPr>
        <w:rFonts w:cs="Times New Roman"/>
      </w:rPr>
    </w:lvl>
    <w:lvl w:ilvl="7">
      <w:start w:val="1"/>
      <w:numFmt w:val="lowerLetter"/>
      <w:lvlText w:val="(%8)"/>
      <w:lvlJc w:val="left"/>
      <w:pPr>
        <w:tabs>
          <w:tab w:val="num" w:pos="5400"/>
        </w:tabs>
        <w:ind w:left="5040"/>
      </w:pPr>
      <w:rPr>
        <w:rFonts w:cs="Times New Roman"/>
      </w:rPr>
    </w:lvl>
    <w:lvl w:ilvl="8">
      <w:start w:val="1"/>
      <w:numFmt w:val="lowerRoman"/>
      <w:lvlText w:val="(%9)"/>
      <w:lvlJc w:val="left"/>
      <w:pPr>
        <w:tabs>
          <w:tab w:val="num" w:pos="6120"/>
        </w:tabs>
        <w:ind w:left="5760"/>
      </w:pPr>
      <w:rPr>
        <w:rFonts w:cs="Times New Roman"/>
      </w:rPr>
    </w:lvl>
  </w:abstractNum>
  <w:abstractNum w:abstractNumId="13" w15:restartNumberingAfterBreak="0">
    <w:nsid w:val="09245E10"/>
    <w:multiLevelType w:val="hybridMultilevel"/>
    <w:tmpl w:val="EA3A3F7E"/>
    <w:lvl w:ilvl="0" w:tplc="571E8C16">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9814440"/>
    <w:multiLevelType w:val="hybridMultilevel"/>
    <w:tmpl w:val="C48EF668"/>
    <w:lvl w:ilvl="0" w:tplc="571E8C16">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99F3A0C"/>
    <w:multiLevelType w:val="hybridMultilevel"/>
    <w:tmpl w:val="49549CA8"/>
    <w:lvl w:ilvl="0" w:tplc="1A80FE52">
      <w:start w:val="1"/>
      <w:numFmt w:val="bullet"/>
      <w:pStyle w:val="AVCBulletlevel5"/>
      <w:lvlText w:val=""/>
      <w:lvlJc w:val="left"/>
      <w:pPr>
        <w:tabs>
          <w:tab w:val="num" w:pos="2705"/>
        </w:tabs>
        <w:ind w:left="2705" w:hanging="1121"/>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9F536DE"/>
    <w:multiLevelType w:val="multilevel"/>
    <w:tmpl w:val="DCC2AAF0"/>
    <w:lvl w:ilvl="0">
      <w:start w:val="1"/>
      <w:numFmt w:val="decimal"/>
      <w:lvlText w:val="%1"/>
      <w:lvlJc w:val="left"/>
      <w:pPr>
        <w:tabs>
          <w:tab w:val="num" w:pos="720"/>
        </w:tabs>
        <w:ind w:left="360" w:hanging="360"/>
      </w:pPr>
      <w:rPr>
        <w:rFonts w:cs="Times New Roman" w:hint="default"/>
        <w:vanish w:val="0"/>
        <w:lang w:val="en-CA"/>
      </w:rPr>
    </w:lvl>
    <w:lvl w:ilvl="1">
      <w:start w:val="1"/>
      <w:numFmt w:val="decimal"/>
      <w:lvlText w:val="%1.%2"/>
      <w:lvlJc w:val="left"/>
      <w:pPr>
        <w:tabs>
          <w:tab w:val="num" w:pos="720"/>
        </w:tabs>
        <w:ind w:left="0" w:firstLine="0"/>
      </w:pPr>
      <w:rPr>
        <w:rFonts w:cs="Times New Roman" w:hint="default"/>
      </w:rPr>
    </w:lvl>
    <w:lvl w:ilvl="2">
      <w:start w:val="1"/>
      <w:numFmt w:val="decimal"/>
      <w:lvlText w:val="%1.%2.%3"/>
      <w:lvlJc w:val="left"/>
      <w:pPr>
        <w:tabs>
          <w:tab w:val="num" w:pos="720"/>
        </w:tabs>
        <w:ind w:left="1224" w:hanging="1224"/>
      </w:pPr>
      <w:rPr>
        <w:rFonts w:cs="Times New Roman" w:hint="default"/>
      </w:rPr>
    </w:lvl>
    <w:lvl w:ilvl="3">
      <w:start w:val="1"/>
      <w:numFmt w:val="decimal"/>
      <w:lvlText w:val="%1.%2.%3.%4"/>
      <w:lvlJc w:val="left"/>
      <w:pPr>
        <w:tabs>
          <w:tab w:val="num" w:pos="1996"/>
        </w:tabs>
        <w:ind w:left="3004" w:hanging="1728"/>
      </w:pPr>
      <w:rPr>
        <w:rFonts w:cs="Times New Roman" w:hint="default"/>
      </w:rPr>
    </w:lvl>
    <w:lvl w:ilvl="4">
      <w:start w:val="1"/>
      <w:numFmt w:val="decimal"/>
      <w:lvlText w:val="%1.%2.%3.%4.%5"/>
      <w:lvlJc w:val="left"/>
      <w:pPr>
        <w:tabs>
          <w:tab w:val="num" w:pos="1892"/>
        </w:tabs>
        <w:ind w:left="3332" w:hanging="2232"/>
      </w:pPr>
      <w:rPr>
        <w:rFonts w:cs="Times New Roman" w:hint="default"/>
      </w:rPr>
    </w:lvl>
    <w:lvl w:ilvl="5">
      <w:start w:val="1"/>
      <w:numFmt w:val="decimal"/>
      <w:lvlText w:val="%1.%2.%3.%4.%5.%6"/>
      <w:lvlJc w:val="left"/>
      <w:pPr>
        <w:tabs>
          <w:tab w:val="num" w:pos="1080"/>
        </w:tabs>
        <w:ind w:left="0" w:firstLine="0"/>
      </w:pPr>
      <w:rPr>
        <w:rFonts w:cs="Times New Roman" w:hint="default"/>
      </w:rPr>
    </w:lvl>
    <w:lvl w:ilvl="6">
      <w:start w:val="1"/>
      <w:numFmt w:val="decimal"/>
      <w:lvlText w:val="%1.%2.%3.%4.%5.%6.%7"/>
      <w:lvlJc w:val="left"/>
      <w:pPr>
        <w:tabs>
          <w:tab w:val="num" w:pos="1080"/>
        </w:tabs>
        <w:ind w:left="3240" w:hanging="3240"/>
      </w:pPr>
      <w:rPr>
        <w:rFonts w:cs="Times New Roman" w:hint="default"/>
      </w:rPr>
    </w:lvl>
    <w:lvl w:ilvl="7">
      <w:start w:val="1"/>
      <w:numFmt w:val="decimal"/>
      <w:lvlText w:val="%1.%2.%3.%4.%5.%6.%7.%8"/>
      <w:lvlJc w:val="left"/>
      <w:pPr>
        <w:tabs>
          <w:tab w:val="num" w:pos="3960"/>
        </w:tabs>
        <w:ind w:left="3744" w:hanging="3744"/>
      </w:pPr>
      <w:rPr>
        <w:rFonts w:cs="Times New Roman" w:hint="default"/>
      </w:rPr>
    </w:lvl>
    <w:lvl w:ilvl="8">
      <w:start w:val="1"/>
      <w:numFmt w:val="decimal"/>
      <w:lvlText w:val="%1.%2.%3.%4.%5.%6.%7.%8.%9"/>
      <w:lvlJc w:val="left"/>
      <w:pPr>
        <w:tabs>
          <w:tab w:val="num" w:pos="4680"/>
        </w:tabs>
        <w:ind w:left="4320" w:hanging="4320"/>
      </w:pPr>
      <w:rPr>
        <w:rFonts w:cs="Times New Roman" w:hint="default"/>
      </w:rPr>
    </w:lvl>
  </w:abstractNum>
  <w:abstractNum w:abstractNumId="17" w15:restartNumberingAfterBreak="0">
    <w:nsid w:val="0AC1435B"/>
    <w:multiLevelType w:val="hybridMultilevel"/>
    <w:tmpl w:val="ADC02E4E"/>
    <w:lvl w:ilvl="0" w:tplc="571E8C16">
      <w:numFmt w:val="bullet"/>
      <w:lvlText w:val="–"/>
      <w:lvlJc w:val="left"/>
      <w:pPr>
        <w:ind w:left="420" w:hanging="420"/>
      </w:pPr>
      <w:rPr>
        <w:rFonts w:ascii="Times New Roman" w:eastAsia="SimSun"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0B5E3B3D"/>
    <w:multiLevelType w:val="hybridMultilevel"/>
    <w:tmpl w:val="D8DAD2D6"/>
    <w:lvl w:ilvl="0" w:tplc="0409000F">
      <w:start w:val="1"/>
      <w:numFmt w:val="decimal"/>
      <w:lvlText w:val="%1."/>
      <w:lvlJc w:val="left"/>
      <w:pPr>
        <w:tabs>
          <w:tab w:val="num" w:pos="360"/>
        </w:tabs>
        <w:ind w:left="360" w:hanging="360"/>
      </w:pPr>
      <w:rPr>
        <w:rFonts w:cs="Times New Roman"/>
      </w:rPr>
    </w:lvl>
    <w:lvl w:ilvl="1" w:tplc="69A68DC0">
      <w:start w:val="1"/>
      <w:numFmt w:val="bullet"/>
      <w:lvlText w:val="-"/>
      <w:lvlJc w:val="left"/>
      <w:pPr>
        <w:tabs>
          <w:tab w:val="num" w:pos="1080"/>
        </w:tabs>
        <w:ind w:left="1080" w:hanging="360"/>
      </w:pPr>
      <w:rPr>
        <w:rFonts w:ascii="Times New Roman" w:hAnsi="Times New Roman" w:hint="default"/>
      </w:rPr>
    </w:lvl>
    <w:lvl w:ilvl="2" w:tplc="0409001B">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19" w15:restartNumberingAfterBreak="0">
    <w:nsid w:val="189F328F"/>
    <w:multiLevelType w:val="hybridMultilevel"/>
    <w:tmpl w:val="87680D46"/>
    <w:lvl w:ilvl="0" w:tplc="BBE268D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9255B1E"/>
    <w:multiLevelType w:val="hybridMultilevel"/>
    <w:tmpl w:val="C9647BD6"/>
    <w:lvl w:ilvl="0" w:tplc="571E8C16">
      <w:numFmt w:val="bullet"/>
      <w:lvlText w:val="–"/>
      <w:lvlJc w:val="left"/>
      <w:pPr>
        <w:ind w:left="830" w:hanging="360"/>
      </w:pPr>
      <w:rPr>
        <w:rFonts w:ascii="Times New Roman" w:eastAsia="SimSun" w:hAnsi="Times New Roman" w:cs="Times New Roman" w:hint="default"/>
      </w:rPr>
    </w:lvl>
    <w:lvl w:ilvl="1" w:tplc="04090019">
      <w:start w:val="1"/>
      <w:numFmt w:val="lowerLetter"/>
      <w:lvlText w:val="%2)"/>
      <w:lvlJc w:val="left"/>
      <w:pPr>
        <w:ind w:left="1310" w:hanging="420"/>
      </w:pPr>
    </w:lvl>
    <w:lvl w:ilvl="2" w:tplc="90441926">
      <w:start w:val="1"/>
      <w:numFmt w:val="lowerLetter"/>
      <w:lvlText w:val="(%3)"/>
      <w:lvlJc w:val="left"/>
      <w:pPr>
        <w:ind w:left="1670" w:hanging="360"/>
      </w:pPr>
      <w:rPr>
        <w:rFonts w:hint="default"/>
      </w:rPr>
    </w:lvl>
    <w:lvl w:ilvl="3" w:tplc="0409000F" w:tentative="1">
      <w:start w:val="1"/>
      <w:numFmt w:val="decimal"/>
      <w:lvlText w:val="%4."/>
      <w:lvlJc w:val="left"/>
      <w:pPr>
        <w:ind w:left="2150" w:hanging="420"/>
      </w:pPr>
    </w:lvl>
    <w:lvl w:ilvl="4" w:tplc="04090019" w:tentative="1">
      <w:start w:val="1"/>
      <w:numFmt w:val="lowerLetter"/>
      <w:lvlText w:val="%5)"/>
      <w:lvlJc w:val="left"/>
      <w:pPr>
        <w:ind w:left="2570" w:hanging="420"/>
      </w:pPr>
    </w:lvl>
    <w:lvl w:ilvl="5" w:tplc="0409001B" w:tentative="1">
      <w:start w:val="1"/>
      <w:numFmt w:val="lowerRoman"/>
      <w:lvlText w:val="%6."/>
      <w:lvlJc w:val="right"/>
      <w:pPr>
        <w:ind w:left="2990" w:hanging="420"/>
      </w:pPr>
    </w:lvl>
    <w:lvl w:ilvl="6" w:tplc="0409000F" w:tentative="1">
      <w:start w:val="1"/>
      <w:numFmt w:val="decimal"/>
      <w:lvlText w:val="%7."/>
      <w:lvlJc w:val="left"/>
      <w:pPr>
        <w:ind w:left="3410" w:hanging="420"/>
      </w:pPr>
    </w:lvl>
    <w:lvl w:ilvl="7" w:tplc="04090019" w:tentative="1">
      <w:start w:val="1"/>
      <w:numFmt w:val="lowerLetter"/>
      <w:lvlText w:val="%8)"/>
      <w:lvlJc w:val="left"/>
      <w:pPr>
        <w:ind w:left="3830" w:hanging="420"/>
      </w:pPr>
    </w:lvl>
    <w:lvl w:ilvl="8" w:tplc="0409001B" w:tentative="1">
      <w:start w:val="1"/>
      <w:numFmt w:val="lowerRoman"/>
      <w:lvlText w:val="%9."/>
      <w:lvlJc w:val="right"/>
      <w:pPr>
        <w:ind w:left="4250" w:hanging="420"/>
      </w:pPr>
    </w:lvl>
  </w:abstractNum>
  <w:abstractNum w:abstractNumId="21" w15:restartNumberingAfterBreak="0">
    <w:nsid w:val="1B0A0BA0"/>
    <w:multiLevelType w:val="hybridMultilevel"/>
    <w:tmpl w:val="6980B78C"/>
    <w:lvl w:ilvl="0" w:tplc="385C80BC">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B4D1421"/>
    <w:multiLevelType w:val="hybridMultilevel"/>
    <w:tmpl w:val="B7083566"/>
    <w:lvl w:ilvl="0" w:tplc="06F41E9E">
      <w:start w:val="1"/>
      <w:numFmt w:val="bullet"/>
      <w:pStyle w:val="AVCBulletlevel6"/>
      <w:lvlText w:val=""/>
      <w:lvlJc w:val="left"/>
      <w:pPr>
        <w:tabs>
          <w:tab w:val="num" w:pos="4690"/>
        </w:tabs>
        <w:ind w:left="4690" w:hanging="2703"/>
      </w:pPr>
      <w:rPr>
        <w:rFonts w:ascii="Symbol" w:hAnsi="Symbol" w:hint="default"/>
      </w:rPr>
    </w:lvl>
    <w:lvl w:ilvl="1" w:tplc="04547086">
      <w:start w:val="1"/>
      <w:numFmt w:val="bullet"/>
      <w:lvlText w:val="o"/>
      <w:lvlJc w:val="left"/>
      <w:pPr>
        <w:tabs>
          <w:tab w:val="num" w:pos="1440"/>
        </w:tabs>
        <w:ind w:left="1440" w:hanging="360"/>
      </w:pPr>
      <w:rPr>
        <w:rFonts w:ascii="Courier New" w:hAnsi="Courier New" w:hint="default"/>
      </w:rPr>
    </w:lvl>
    <w:lvl w:ilvl="2" w:tplc="2E6E928E" w:tentative="1">
      <w:start w:val="1"/>
      <w:numFmt w:val="bullet"/>
      <w:lvlText w:val=""/>
      <w:lvlJc w:val="left"/>
      <w:pPr>
        <w:tabs>
          <w:tab w:val="num" w:pos="2160"/>
        </w:tabs>
        <w:ind w:left="2160" w:hanging="360"/>
      </w:pPr>
      <w:rPr>
        <w:rFonts w:ascii="Wingdings" w:hAnsi="Wingdings" w:hint="default"/>
      </w:rPr>
    </w:lvl>
    <w:lvl w:ilvl="3" w:tplc="DBEC84FC" w:tentative="1">
      <w:start w:val="1"/>
      <w:numFmt w:val="bullet"/>
      <w:lvlText w:val=""/>
      <w:lvlJc w:val="left"/>
      <w:pPr>
        <w:tabs>
          <w:tab w:val="num" w:pos="2880"/>
        </w:tabs>
        <w:ind w:left="2880" w:hanging="360"/>
      </w:pPr>
      <w:rPr>
        <w:rFonts w:ascii="Symbol" w:hAnsi="Symbol" w:hint="default"/>
      </w:rPr>
    </w:lvl>
    <w:lvl w:ilvl="4" w:tplc="1B8E91D4" w:tentative="1">
      <w:start w:val="1"/>
      <w:numFmt w:val="bullet"/>
      <w:lvlText w:val="o"/>
      <w:lvlJc w:val="left"/>
      <w:pPr>
        <w:tabs>
          <w:tab w:val="num" w:pos="3600"/>
        </w:tabs>
        <w:ind w:left="3600" w:hanging="360"/>
      </w:pPr>
      <w:rPr>
        <w:rFonts w:ascii="Courier New" w:hAnsi="Courier New" w:hint="default"/>
      </w:rPr>
    </w:lvl>
    <w:lvl w:ilvl="5" w:tplc="D6D4360C" w:tentative="1">
      <w:start w:val="1"/>
      <w:numFmt w:val="bullet"/>
      <w:lvlText w:val=""/>
      <w:lvlJc w:val="left"/>
      <w:pPr>
        <w:tabs>
          <w:tab w:val="num" w:pos="4320"/>
        </w:tabs>
        <w:ind w:left="4320" w:hanging="360"/>
      </w:pPr>
      <w:rPr>
        <w:rFonts w:ascii="Wingdings" w:hAnsi="Wingdings" w:hint="default"/>
      </w:rPr>
    </w:lvl>
    <w:lvl w:ilvl="6" w:tplc="B9800F3E" w:tentative="1">
      <w:start w:val="1"/>
      <w:numFmt w:val="bullet"/>
      <w:lvlText w:val=""/>
      <w:lvlJc w:val="left"/>
      <w:pPr>
        <w:tabs>
          <w:tab w:val="num" w:pos="5040"/>
        </w:tabs>
        <w:ind w:left="5040" w:hanging="360"/>
      </w:pPr>
      <w:rPr>
        <w:rFonts w:ascii="Symbol" w:hAnsi="Symbol" w:hint="default"/>
      </w:rPr>
    </w:lvl>
    <w:lvl w:ilvl="7" w:tplc="FF3C6BA8" w:tentative="1">
      <w:start w:val="1"/>
      <w:numFmt w:val="bullet"/>
      <w:lvlText w:val="o"/>
      <w:lvlJc w:val="left"/>
      <w:pPr>
        <w:tabs>
          <w:tab w:val="num" w:pos="5760"/>
        </w:tabs>
        <w:ind w:left="5760" w:hanging="360"/>
      </w:pPr>
      <w:rPr>
        <w:rFonts w:ascii="Courier New" w:hAnsi="Courier New" w:hint="default"/>
      </w:rPr>
    </w:lvl>
    <w:lvl w:ilvl="8" w:tplc="9D380442"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1B9F58DD"/>
    <w:multiLevelType w:val="hybridMultilevel"/>
    <w:tmpl w:val="BC941AA8"/>
    <w:lvl w:ilvl="0" w:tplc="571E8C16">
      <w:numFmt w:val="bullet"/>
      <w:lvlText w:val="–"/>
      <w:lvlJc w:val="left"/>
      <w:pPr>
        <w:ind w:left="720" w:hanging="360"/>
      </w:pPr>
      <w:rPr>
        <w:rFonts w:ascii="Times New Roman" w:eastAsia="SimSu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C924A3E"/>
    <w:multiLevelType w:val="hybridMultilevel"/>
    <w:tmpl w:val="E182C53E"/>
    <w:lvl w:ilvl="0" w:tplc="CCE27728">
      <w:start w:val="1"/>
      <w:numFmt w:val="bullet"/>
      <w:lvlText w:val="–"/>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2EA10BA"/>
    <w:multiLevelType w:val="hybridMultilevel"/>
    <w:tmpl w:val="CFBE548E"/>
    <w:lvl w:ilvl="0" w:tplc="571E8C16">
      <w:numFmt w:val="bullet"/>
      <w:lvlText w:val="–"/>
      <w:lvlJc w:val="left"/>
      <w:pPr>
        <w:ind w:left="830" w:hanging="360"/>
      </w:pPr>
      <w:rPr>
        <w:rFonts w:ascii="Times New Roman" w:eastAsia="SimSun" w:hAnsi="Times New Roman" w:cs="Times New Roman" w:hint="default"/>
      </w:rPr>
    </w:lvl>
    <w:lvl w:ilvl="1" w:tplc="04090019">
      <w:start w:val="1"/>
      <w:numFmt w:val="lowerLetter"/>
      <w:lvlText w:val="%2)"/>
      <w:lvlJc w:val="left"/>
      <w:pPr>
        <w:ind w:left="1310" w:hanging="420"/>
      </w:pPr>
    </w:lvl>
    <w:lvl w:ilvl="2" w:tplc="0409001B" w:tentative="1">
      <w:start w:val="1"/>
      <w:numFmt w:val="lowerRoman"/>
      <w:lvlText w:val="%3."/>
      <w:lvlJc w:val="right"/>
      <w:pPr>
        <w:ind w:left="1730" w:hanging="420"/>
      </w:pPr>
    </w:lvl>
    <w:lvl w:ilvl="3" w:tplc="0409000F" w:tentative="1">
      <w:start w:val="1"/>
      <w:numFmt w:val="decimal"/>
      <w:lvlText w:val="%4."/>
      <w:lvlJc w:val="left"/>
      <w:pPr>
        <w:ind w:left="2150" w:hanging="420"/>
      </w:pPr>
    </w:lvl>
    <w:lvl w:ilvl="4" w:tplc="04090019" w:tentative="1">
      <w:start w:val="1"/>
      <w:numFmt w:val="lowerLetter"/>
      <w:lvlText w:val="%5)"/>
      <w:lvlJc w:val="left"/>
      <w:pPr>
        <w:ind w:left="2570" w:hanging="420"/>
      </w:pPr>
    </w:lvl>
    <w:lvl w:ilvl="5" w:tplc="0409001B" w:tentative="1">
      <w:start w:val="1"/>
      <w:numFmt w:val="lowerRoman"/>
      <w:lvlText w:val="%6."/>
      <w:lvlJc w:val="right"/>
      <w:pPr>
        <w:ind w:left="2990" w:hanging="420"/>
      </w:pPr>
    </w:lvl>
    <w:lvl w:ilvl="6" w:tplc="0409000F" w:tentative="1">
      <w:start w:val="1"/>
      <w:numFmt w:val="decimal"/>
      <w:lvlText w:val="%7."/>
      <w:lvlJc w:val="left"/>
      <w:pPr>
        <w:ind w:left="3410" w:hanging="420"/>
      </w:pPr>
    </w:lvl>
    <w:lvl w:ilvl="7" w:tplc="04090019" w:tentative="1">
      <w:start w:val="1"/>
      <w:numFmt w:val="lowerLetter"/>
      <w:lvlText w:val="%8)"/>
      <w:lvlJc w:val="left"/>
      <w:pPr>
        <w:ind w:left="3830" w:hanging="420"/>
      </w:pPr>
    </w:lvl>
    <w:lvl w:ilvl="8" w:tplc="0409001B" w:tentative="1">
      <w:start w:val="1"/>
      <w:numFmt w:val="lowerRoman"/>
      <w:lvlText w:val="%9."/>
      <w:lvlJc w:val="right"/>
      <w:pPr>
        <w:ind w:left="4250" w:hanging="420"/>
      </w:pPr>
    </w:lvl>
  </w:abstractNum>
  <w:abstractNum w:abstractNumId="26" w15:restartNumberingAfterBreak="0">
    <w:nsid w:val="23B80C58"/>
    <w:multiLevelType w:val="multilevel"/>
    <w:tmpl w:val="C1242C24"/>
    <w:lvl w:ilvl="0">
      <w:start w:val="1"/>
      <w:numFmt w:val="decimal"/>
      <w:pStyle w:val="Heading1"/>
      <w:lvlText w:val="%1"/>
      <w:lvlJc w:val="left"/>
      <w:pPr>
        <w:ind w:left="432" w:hanging="432"/>
      </w:pPr>
      <w:rPr>
        <w:lang w:val="en-US"/>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lang w:val="en-US"/>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25503573"/>
    <w:multiLevelType w:val="hybridMultilevel"/>
    <w:tmpl w:val="E1F03C9C"/>
    <w:lvl w:ilvl="0" w:tplc="BD32AB3C">
      <w:start w:val="1"/>
      <w:numFmt w:val="decimal"/>
      <w:lvlText w:val="[%1]"/>
      <w:lvlJc w:val="left"/>
      <w:pPr>
        <w:ind w:left="340" w:hanging="340"/>
      </w:pPr>
      <w:rPr>
        <w:lang w:val="en-CA"/>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27396FBA"/>
    <w:multiLevelType w:val="hybridMultilevel"/>
    <w:tmpl w:val="DE90BF9E"/>
    <w:lvl w:ilvl="0" w:tplc="FFFFFFFF">
      <w:start w:val="1"/>
      <w:numFmt w:val="decimal"/>
      <w:pStyle w:val="AVCNumberinglevel1"/>
      <w:lvlText w:val="%1."/>
      <w:lvlJc w:val="left"/>
      <w:pPr>
        <w:tabs>
          <w:tab w:val="num" w:pos="720"/>
        </w:tabs>
        <w:ind w:left="720" w:hanging="720"/>
      </w:pPr>
      <w:rPr>
        <w:rFonts w:cs="Times New Roman" w:hint="default"/>
      </w:rPr>
    </w:lvl>
    <w:lvl w:ilvl="1" w:tplc="04070019" w:tentative="1">
      <w:start w:val="1"/>
      <w:numFmt w:val="lowerLetter"/>
      <w:lvlText w:val="%2."/>
      <w:lvlJc w:val="left"/>
      <w:pPr>
        <w:tabs>
          <w:tab w:val="num" w:pos="1440"/>
        </w:tabs>
        <w:ind w:left="1440" w:hanging="360"/>
      </w:pPr>
      <w:rPr>
        <w:rFonts w:cs="Times New Roman"/>
      </w:rPr>
    </w:lvl>
    <w:lvl w:ilvl="2" w:tplc="0407001B" w:tentative="1">
      <w:start w:val="1"/>
      <w:numFmt w:val="lowerRoman"/>
      <w:lvlText w:val="%3."/>
      <w:lvlJc w:val="right"/>
      <w:pPr>
        <w:tabs>
          <w:tab w:val="num" w:pos="2160"/>
        </w:tabs>
        <w:ind w:left="2160" w:hanging="180"/>
      </w:pPr>
      <w:rPr>
        <w:rFonts w:cs="Times New Roman"/>
      </w:rPr>
    </w:lvl>
    <w:lvl w:ilvl="3" w:tplc="0407000F" w:tentative="1">
      <w:start w:val="1"/>
      <w:numFmt w:val="decimal"/>
      <w:lvlText w:val="%4."/>
      <w:lvlJc w:val="left"/>
      <w:pPr>
        <w:tabs>
          <w:tab w:val="num" w:pos="2880"/>
        </w:tabs>
        <w:ind w:left="2880" w:hanging="360"/>
      </w:pPr>
      <w:rPr>
        <w:rFonts w:cs="Times New Roman"/>
      </w:rPr>
    </w:lvl>
    <w:lvl w:ilvl="4" w:tplc="04070019" w:tentative="1">
      <w:start w:val="1"/>
      <w:numFmt w:val="lowerLetter"/>
      <w:lvlText w:val="%5."/>
      <w:lvlJc w:val="left"/>
      <w:pPr>
        <w:tabs>
          <w:tab w:val="num" w:pos="3600"/>
        </w:tabs>
        <w:ind w:left="3600" w:hanging="360"/>
      </w:pPr>
      <w:rPr>
        <w:rFonts w:cs="Times New Roman"/>
      </w:rPr>
    </w:lvl>
    <w:lvl w:ilvl="5" w:tplc="0407001B" w:tentative="1">
      <w:start w:val="1"/>
      <w:numFmt w:val="lowerRoman"/>
      <w:lvlText w:val="%6."/>
      <w:lvlJc w:val="right"/>
      <w:pPr>
        <w:tabs>
          <w:tab w:val="num" w:pos="4320"/>
        </w:tabs>
        <w:ind w:left="4320" w:hanging="180"/>
      </w:pPr>
      <w:rPr>
        <w:rFonts w:cs="Times New Roman"/>
      </w:rPr>
    </w:lvl>
    <w:lvl w:ilvl="6" w:tplc="0407000F" w:tentative="1">
      <w:start w:val="1"/>
      <w:numFmt w:val="decimal"/>
      <w:lvlText w:val="%7."/>
      <w:lvlJc w:val="left"/>
      <w:pPr>
        <w:tabs>
          <w:tab w:val="num" w:pos="5040"/>
        </w:tabs>
        <w:ind w:left="5040" w:hanging="360"/>
      </w:pPr>
      <w:rPr>
        <w:rFonts w:cs="Times New Roman"/>
      </w:rPr>
    </w:lvl>
    <w:lvl w:ilvl="7" w:tplc="04070019" w:tentative="1">
      <w:start w:val="1"/>
      <w:numFmt w:val="lowerLetter"/>
      <w:lvlText w:val="%8."/>
      <w:lvlJc w:val="left"/>
      <w:pPr>
        <w:tabs>
          <w:tab w:val="num" w:pos="5760"/>
        </w:tabs>
        <w:ind w:left="5760" w:hanging="360"/>
      </w:pPr>
      <w:rPr>
        <w:rFonts w:cs="Times New Roman"/>
      </w:rPr>
    </w:lvl>
    <w:lvl w:ilvl="8" w:tplc="0407001B" w:tentative="1">
      <w:start w:val="1"/>
      <w:numFmt w:val="lowerRoman"/>
      <w:lvlText w:val="%9."/>
      <w:lvlJc w:val="right"/>
      <w:pPr>
        <w:tabs>
          <w:tab w:val="num" w:pos="6480"/>
        </w:tabs>
        <w:ind w:left="6480" w:hanging="180"/>
      </w:pPr>
      <w:rPr>
        <w:rFonts w:cs="Times New Roman"/>
      </w:rPr>
    </w:lvl>
  </w:abstractNum>
  <w:abstractNum w:abstractNumId="29" w15:restartNumberingAfterBreak="0">
    <w:nsid w:val="27BD34A0"/>
    <w:multiLevelType w:val="hybridMultilevel"/>
    <w:tmpl w:val="305CC63C"/>
    <w:lvl w:ilvl="0" w:tplc="CCE2772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90028B2"/>
    <w:multiLevelType w:val="hybridMultilevel"/>
    <w:tmpl w:val="D66A5E5E"/>
    <w:lvl w:ilvl="0" w:tplc="4336DF7A">
      <w:start w:val="5"/>
      <w:numFmt w:val="bullet"/>
      <w:pStyle w:val="AVCBulletlevel3CharCharCharChar"/>
      <w:lvlText w:val="–"/>
      <w:lvlJc w:val="left"/>
      <w:pPr>
        <w:tabs>
          <w:tab w:val="num" w:pos="1182"/>
        </w:tabs>
        <w:ind w:left="1182" w:hanging="390"/>
      </w:pPr>
      <w:rPr>
        <w:rFonts w:ascii="Times New Roman" w:eastAsia="Times New Roman" w:hAnsi="Times New Roman" w:hint="default"/>
      </w:rPr>
    </w:lvl>
    <w:lvl w:ilvl="1" w:tplc="04070019">
      <w:start w:val="1"/>
      <w:numFmt w:val="bullet"/>
      <w:lvlText w:val="o"/>
      <w:lvlJc w:val="left"/>
      <w:pPr>
        <w:tabs>
          <w:tab w:val="num" w:pos="2232"/>
        </w:tabs>
        <w:ind w:left="2232" w:hanging="360"/>
      </w:pPr>
      <w:rPr>
        <w:rFonts w:ascii="Courier New" w:hAnsi="Courier New" w:hint="default"/>
      </w:rPr>
    </w:lvl>
    <w:lvl w:ilvl="2" w:tplc="0407001B" w:tentative="1">
      <w:start w:val="1"/>
      <w:numFmt w:val="bullet"/>
      <w:lvlText w:val=""/>
      <w:lvlJc w:val="left"/>
      <w:pPr>
        <w:tabs>
          <w:tab w:val="num" w:pos="2952"/>
        </w:tabs>
        <w:ind w:left="2952" w:hanging="360"/>
      </w:pPr>
      <w:rPr>
        <w:rFonts w:ascii="Wingdings" w:hAnsi="Wingdings" w:hint="default"/>
      </w:rPr>
    </w:lvl>
    <w:lvl w:ilvl="3" w:tplc="0407000F" w:tentative="1">
      <w:start w:val="1"/>
      <w:numFmt w:val="bullet"/>
      <w:lvlText w:val=""/>
      <w:lvlJc w:val="left"/>
      <w:pPr>
        <w:tabs>
          <w:tab w:val="num" w:pos="3672"/>
        </w:tabs>
        <w:ind w:left="3672" w:hanging="360"/>
      </w:pPr>
      <w:rPr>
        <w:rFonts w:ascii="Symbol" w:hAnsi="Symbol" w:hint="default"/>
      </w:rPr>
    </w:lvl>
    <w:lvl w:ilvl="4" w:tplc="04070019" w:tentative="1">
      <w:start w:val="1"/>
      <w:numFmt w:val="bullet"/>
      <w:lvlText w:val="o"/>
      <w:lvlJc w:val="left"/>
      <w:pPr>
        <w:tabs>
          <w:tab w:val="num" w:pos="4392"/>
        </w:tabs>
        <w:ind w:left="4392" w:hanging="360"/>
      </w:pPr>
      <w:rPr>
        <w:rFonts w:ascii="Courier New" w:hAnsi="Courier New" w:hint="default"/>
      </w:rPr>
    </w:lvl>
    <w:lvl w:ilvl="5" w:tplc="0407001B">
      <w:start w:val="1"/>
      <w:numFmt w:val="bullet"/>
      <w:lvlText w:val=""/>
      <w:lvlJc w:val="left"/>
      <w:pPr>
        <w:tabs>
          <w:tab w:val="num" w:pos="5112"/>
        </w:tabs>
        <w:ind w:left="5112" w:hanging="360"/>
      </w:pPr>
      <w:rPr>
        <w:rFonts w:ascii="Wingdings" w:hAnsi="Wingdings" w:hint="default"/>
      </w:rPr>
    </w:lvl>
    <w:lvl w:ilvl="6" w:tplc="0407000F" w:tentative="1">
      <w:start w:val="1"/>
      <w:numFmt w:val="bullet"/>
      <w:lvlText w:val=""/>
      <w:lvlJc w:val="left"/>
      <w:pPr>
        <w:tabs>
          <w:tab w:val="num" w:pos="5832"/>
        </w:tabs>
        <w:ind w:left="5832" w:hanging="360"/>
      </w:pPr>
      <w:rPr>
        <w:rFonts w:ascii="Symbol" w:hAnsi="Symbol" w:hint="default"/>
      </w:rPr>
    </w:lvl>
    <w:lvl w:ilvl="7" w:tplc="04070019" w:tentative="1">
      <w:start w:val="1"/>
      <w:numFmt w:val="bullet"/>
      <w:lvlText w:val="o"/>
      <w:lvlJc w:val="left"/>
      <w:pPr>
        <w:tabs>
          <w:tab w:val="num" w:pos="6552"/>
        </w:tabs>
        <w:ind w:left="6552" w:hanging="360"/>
      </w:pPr>
      <w:rPr>
        <w:rFonts w:ascii="Courier New" w:hAnsi="Courier New" w:hint="default"/>
      </w:rPr>
    </w:lvl>
    <w:lvl w:ilvl="8" w:tplc="0407001B" w:tentative="1">
      <w:start w:val="1"/>
      <w:numFmt w:val="bullet"/>
      <w:lvlText w:val=""/>
      <w:lvlJc w:val="left"/>
      <w:pPr>
        <w:tabs>
          <w:tab w:val="num" w:pos="7272"/>
        </w:tabs>
        <w:ind w:left="7272" w:hanging="360"/>
      </w:pPr>
      <w:rPr>
        <w:rFonts w:ascii="Wingdings" w:hAnsi="Wingdings" w:hint="default"/>
      </w:rPr>
    </w:lvl>
  </w:abstractNum>
  <w:abstractNum w:abstractNumId="31" w15:restartNumberingAfterBreak="0">
    <w:nsid w:val="290A2AB2"/>
    <w:multiLevelType w:val="hybridMultilevel"/>
    <w:tmpl w:val="760AC09E"/>
    <w:lvl w:ilvl="0" w:tplc="CCE2772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9640F4B"/>
    <w:multiLevelType w:val="hybridMultilevel"/>
    <w:tmpl w:val="5A68A7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2B3F580E"/>
    <w:multiLevelType w:val="hybridMultilevel"/>
    <w:tmpl w:val="2E8ACD4C"/>
    <w:lvl w:ilvl="0" w:tplc="571E8C16">
      <w:numFmt w:val="bullet"/>
      <w:lvlText w:val="–"/>
      <w:lvlJc w:val="left"/>
      <w:pPr>
        <w:ind w:left="720" w:hanging="360"/>
      </w:pPr>
      <w:rPr>
        <w:rFonts w:ascii="Times New Roman" w:eastAsia="SimSu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E2A2E4E"/>
    <w:multiLevelType w:val="hybridMultilevel"/>
    <w:tmpl w:val="70083D9A"/>
    <w:lvl w:ilvl="0" w:tplc="48090011">
      <w:start w:val="1"/>
      <w:numFmt w:val="decimal"/>
      <w:lvlText w:val="%1)"/>
      <w:lvlJc w:val="left"/>
      <w:pPr>
        <w:ind w:left="720" w:hanging="360"/>
      </w:pPr>
      <w:rPr>
        <w:rFonts w:hint="default"/>
      </w:rPr>
    </w:lvl>
    <w:lvl w:ilvl="1" w:tplc="D0D2B7E6">
      <w:start w:val="1"/>
      <w:numFmt w:val="lowerLetter"/>
      <w:lvlText w:val="2.%2)"/>
      <w:lvlJc w:val="left"/>
      <w:pPr>
        <w:ind w:left="1440" w:hanging="360"/>
      </w:pPr>
      <w:rPr>
        <w:rFonts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5" w15:restartNumberingAfterBreak="0">
    <w:nsid w:val="312D3D87"/>
    <w:multiLevelType w:val="hybridMultilevel"/>
    <w:tmpl w:val="02EC7C68"/>
    <w:lvl w:ilvl="0" w:tplc="571E8C16">
      <w:numFmt w:val="bullet"/>
      <w:lvlText w:val="–"/>
      <w:lvlJc w:val="left"/>
      <w:pPr>
        <w:ind w:left="720" w:hanging="360"/>
      </w:pPr>
      <w:rPr>
        <w:rFonts w:ascii="Times New Roman" w:eastAsia="SimSu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31A25784"/>
    <w:multiLevelType w:val="hybridMultilevel"/>
    <w:tmpl w:val="238C1B7A"/>
    <w:lvl w:ilvl="0" w:tplc="172EBB2C">
      <w:start w:val="1"/>
      <w:numFmt w:val="lowerLetter"/>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7" w15:restartNumberingAfterBreak="0">
    <w:nsid w:val="32837C51"/>
    <w:multiLevelType w:val="hybridMultilevel"/>
    <w:tmpl w:val="1AB03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2B46EA1"/>
    <w:multiLevelType w:val="hybridMultilevel"/>
    <w:tmpl w:val="BBB0D5BE"/>
    <w:lvl w:ilvl="0" w:tplc="63BA48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2D37653"/>
    <w:multiLevelType w:val="hybridMultilevel"/>
    <w:tmpl w:val="D0E69006"/>
    <w:lvl w:ilvl="0" w:tplc="571E8C16">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59B2DA2"/>
    <w:multiLevelType w:val="hybridMultilevel"/>
    <w:tmpl w:val="D8AAB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5B633F7"/>
    <w:multiLevelType w:val="hybridMultilevel"/>
    <w:tmpl w:val="BF6C0820"/>
    <w:lvl w:ilvl="0" w:tplc="CCE2772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5CE4D10"/>
    <w:multiLevelType w:val="hybridMultilevel"/>
    <w:tmpl w:val="B594A03C"/>
    <w:lvl w:ilvl="0" w:tplc="571E8C16">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E64A230A">
      <w:numFmt w:val="bullet"/>
      <w:lvlText w:val="-"/>
      <w:lvlJc w:val="left"/>
      <w:pPr>
        <w:ind w:left="2160" w:hanging="360"/>
      </w:pPr>
      <w:rPr>
        <w:rFonts w:ascii="Times New Roman" w:eastAsia="Batang"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87D4433"/>
    <w:multiLevelType w:val="multilevel"/>
    <w:tmpl w:val="EF029DE6"/>
    <w:lvl w:ilvl="0">
      <w:start w:val="1"/>
      <w:numFmt w:val="bullet"/>
      <w:pStyle w:val="ListContinue"/>
      <w:lvlText w:val=""/>
      <w:lvlJc w:val="left"/>
      <w:pPr>
        <w:ind w:left="400" w:hanging="400"/>
      </w:pPr>
      <w:rPr>
        <w:rFonts w:ascii="Symbol" w:hAnsi="Symbol"/>
      </w:rPr>
    </w:lvl>
    <w:lvl w:ilvl="1">
      <w:start w:val="1"/>
      <w:numFmt w:val="bullet"/>
      <w:pStyle w:val="ListContinue2"/>
      <w:lvlText w:val=""/>
      <w:lvlJc w:val="left"/>
      <w:pPr>
        <w:ind w:left="800" w:hanging="400"/>
      </w:pPr>
      <w:rPr>
        <w:rFonts w:ascii="Symbol" w:hAnsi="Symbol"/>
      </w:rPr>
    </w:lvl>
    <w:lvl w:ilvl="2">
      <w:start w:val="1"/>
      <w:numFmt w:val="bullet"/>
      <w:pStyle w:val="ListContinue3"/>
      <w:lvlText w:val=""/>
      <w:lvlJc w:val="left"/>
      <w:pPr>
        <w:ind w:left="1200" w:hanging="400"/>
      </w:pPr>
      <w:rPr>
        <w:rFonts w:ascii="Symbol" w:hAnsi="Symbol"/>
      </w:rPr>
    </w:lvl>
    <w:lvl w:ilvl="3">
      <w:start w:val="1"/>
      <w:numFmt w:val="bullet"/>
      <w:pStyle w:val="ListContinue4"/>
      <w:lvlText w:val=""/>
      <w:lvlJc w:val="left"/>
      <w:pPr>
        <w:ind w:left="1600" w:hanging="400"/>
      </w:pPr>
      <w:rPr>
        <w:rFonts w:ascii="Symbol" w:hAnsi="Symbol"/>
      </w:rPr>
    </w:lvl>
    <w:lvl w:ilvl="4">
      <w:start w:val="1"/>
      <w:numFmt w:val="none"/>
      <w:suff w:val="nothing"/>
      <w:lvlText w:val=""/>
      <w:lvlJc w:val="left"/>
      <w:rPr>
        <w:rFonts w:cs="Times New Roman"/>
      </w:rPr>
    </w:lvl>
    <w:lvl w:ilvl="5">
      <w:start w:val="1"/>
      <w:numFmt w:val="none"/>
      <w:suff w:val="nothing"/>
      <w:lvlText w:val=""/>
      <w:lvlJc w:val="left"/>
      <w:rPr>
        <w:rFonts w:cs="Times New Roman"/>
      </w:rPr>
    </w:lvl>
    <w:lvl w:ilvl="6">
      <w:start w:val="1"/>
      <w:numFmt w:val="none"/>
      <w:suff w:val="nothing"/>
      <w:lvlText w:val=""/>
      <w:lvlJc w:val="left"/>
      <w:rPr>
        <w:rFonts w:cs="Times New Roman"/>
      </w:rPr>
    </w:lvl>
    <w:lvl w:ilvl="7">
      <w:start w:val="1"/>
      <w:numFmt w:val="none"/>
      <w:suff w:val="nothing"/>
      <w:lvlText w:val=""/>
      <w:lvlJc w:val="left"/>
      <w:rPr>
        <w:rFonts w:cs="Times New Roman"/>
      </w:rPr>
    </w:lvl>
    <w:lvl w:ilvl="8">
      <w:start w:val="1"/>
      <w:numFmt w:val="none"/>
      <w:suff w:val="nothing"/>
      <w:lvlText w:val=""/>
      <w:lvlJc w:val="left"/>
      <w:rPr>
        <w:rFonts w:cs="Times New Roman"/>
      </w:rPr>
    </w:lvl>
  </w:abstractNum>
  <w:abstractNum w:abstractNumId="44" w15:restartNumberingAfterBreak="0">
    <w:nsid w:val="3A26706C"/>
    <w:multiLevelType w:val="hybridMultilevel"/>
    <w:tmpl w:val="76CA9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A877D64"/>
    <w:multiLevelType w:val="singleLevel"/>
    <w:tmpl w:val="5DA6FC16"/>
    <w:lvl w:ilvl="0">
      <w:start w:val="1"/>
      <w:numFmt w:val="decimal"/>
      <w:pStyle w:val="References"/>
      <w:lvlText w:val="[%1]"/>
      <w:lvlJc w:val="left"/>
      <w:pPr>
        <w:tabs>
          <w:tab w:val="num" w:pos="360"/>
        </w:tabs>
        <w:ind w:left="360" w:hanging="360"/>
      </w:pPr>
      <w:rPr>
        <w:rFonts w:cs="Times New Roman"/>
      </w:rPr>
    </w:lvl>
  </w:abstractNum>
  <w:abstractNum w:abstractNumId="46" w15:restartNumberingAfterBreak="0">
    <w:nsid w:val="3B597FC1"/>
    <w:multiLevelType w:val="hybridMultilevel"/>
    <w:tmpl w:val="866C57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571E8C16">
      <w:numFmt w:val="bullet"/>
      <w:lvlText w:val="–"/>
      <w:lvlJc w:val="left"/>
      <w:pPr>
        <w:ind w:left="2160" w:hanging="360"/>
      </w:pPr>
      <w:rPr>
        <w:rFonts w:ascii="Times New Roman" w:eastAsia="SimSu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CA372B5"/>
    <w:multiLevelType w:val="hybridMultilevel"/>
    <w:tmpl w:val="689A4DC8"/>
    <w:lvl w:ilvl="0" w:tplc="04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48" w15:restartNumberingAfterBreak="0">
    <w:nsid w:val="3D3435EA"/>
    <w:multiLevelType w:val="hybridMultilevel"/>
    <w:tmpl w:val="0E24D28A"/>
    <w:lvl w:ilvl="0" w:tplc="C2D6153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DFE7C65"/>
    <w:multiLevelType w:val="hybridMultilevel"/>
    <w:tmpl w:val="B1B4F250"/>
    <w:lvl w:ilvl="0" w:tplc="5BE61144">
      <w:start w:val="4"/>
      <w:numFmt w:val="lowerLetter"/>
      <w:lvlText w:val="(%1)"/>
      <w:lvlJc w:val="left"/>
      <w:pPr>
        <w:ind w:left="1080" w:hanging="360"/>
      </w:pPr>
      <w:rPr>
        <w:rFonts w:eastAsiaTheme="minorEastAsia"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3E1E4CAF"/>
    <w:multiLevelType w:val="hybridMultilevel"/>
    <w:tmpl w:val="3B826BD2"/>
    <w:lvl w:ilvl="0" w:tplc="0DAAA6A2">
      <w:start w:val="1"/>
      <w:numFmt w:val="bullet"/>
      <w:pStyle w:val="SVCBulletslevel2CharChar"/>
      <w:lvlText w:val="−"/>
      <w:lvlJc w:val="left"/>
      <w:pPr>
        <w:tabs>
          <w:tab w:val="num" w:pos="1117"/>
        </w:tabs>
        <w:ind w:left="1117" w:hanging="360"/>
      </w:pPr>
      <w:rPr>
        <w:rFonts w:ascii="Times New Roman" w:hAnsi="Times New Roman" w:hint="default"/>
      </w:rPr>
    </w:lvl>
    <w:lvl w:ilvl="1" w:tplc="04070019">
      <w:start w:val="1"/>
      <w:numFmt w:val="bullet"/>
      <w:lvlText w:val="o"/>
      <w:lvlJc w:val="left"/>
      <w:pPr>
        <w:tabs>
          <w:tab w:val="num" w:pos="1837"/>
        </w:tabs>
        <w:ind w:left="1837" w:hanging="360"/>
      </w:pPr>
      <w:rPr>
        <w:rFonts w:ascii="Courier New" w:hAnsi="Courier New" w:hint="default"/>
      </w:rPr>
    </w:lvl>
    <w:lvl w:ilvl="2" w:tplc="0407001B" w:tentative="1">
      <w:start w:val="1"/>
      <w:numFmt w:val="bullet"/>
      <w:lvlText w:val=""/>
      <w:lvlJc w:val="left"/>
      <w:pPr>
        <w:tabs>
          <w:tab w:val="num" w:pos="2557"/>
        </w:tabs>
        <w:ind w:left="2557" w:hanging="360"/>
      </w:pPr>
      <w:rPr>
        <w:rFonts w:ascii="Wingdings" w:hAnsi="Wingdings" w:hint="default"/>
      </w:rPr>
    </w:lvl>
    <w:lvl w:ilvl="3" w:tplc="0407000F" w:tentative="1">
      <w:start w:val="1"/>
      <w:numFmt w:val="bullet"/>
      <w:lvlText w:val=""/>
      <w:lvlJc w:val="left"/>
      <w:pPr>
        <w:tabs>
          <w:tab w:val="num" w:pos="3277"/>
        </w:tabs>
        <w:ind w:left="3277" w:hanging="360"/>
      </w:pPr>
      <w:rPr>
        <w:rFonts w:ascii="Symbol" w:hAnsi="Symbol" w:hint="default"/>
      </w:rPr>
    </w:lvl>
    <w:lvl w:ilvl="4" w:tplc="04070019" w:tentative="1">
      <w:start w:val="1"/>
      <w:numFmt w:val="bullet"/>
      <w:lvlText w:val="o"/>
      <w:lvlJc w:val="left"/>
      <w:pPr>
        <w:tabs>
          <w:tab w:val="num" w:pos="3997"/>
        </w:tabs>
        <w:ind w:left="3997" w:hanging="360"/>
      </w:pPr>
      <w:rPr>
        <w:rFonts w:ascii="Courier New" w:hAnsi="Courier New" w:hint="default"/>
      </w:rPr>
    </w:lvl>
    <w:lvl w:ilvl="5" w:tplc="0407001B" w:tentative="1">
      <w:start w:val="1"/>
      <w:numFmt w:val="bullet"/>
      <w:lvlText w:val=""/>
      <w:lvlJc w:val="left"/>
      <w:pPr>
        <w:tabs>
          <w:tab w:val="num" w:pos="4717"/>
        </w:tabs>
        <w:ind w:left="4717" w:hanging="360"/>
      </w:pPr>
      <w:rPr>
        <w:rFonts w:ascii="Wingdings" w:hAnsi="Wingdings" w:hint="default"/>
      </w:rPr>
    </w:lvl>
    <w:lvl w:ilvl="6" w:tplc="0407000F" w:tentative="1">
      <w:start w:val="1"/>
      <w:numFmt w:val="bullet"/>
      <w:lvlText w:val=""/>
      <w:lvlJc w:val="left"/>
      <w:pPr>
        <w:tabs>
          <w:tab w:val="num" w:pos="5437"/>
        </w:tabs>
        <w:ind w:left="5437" w:hanging="360"/>
      </w:pPr>
      <w:rPr>
        <w:rFonts w:ascii="Symbol" w:hAnsi="Symbol" w:hint="default"/>
      </w:rPr>
    </w:lvl>
    <w:lvl w:ilvl="7" w:tplc="04070019" w:tentative="1">
      <w:start w:val="1"/>
      <w:numFmt w:val="bullet"/>
      <w:lvlText w:val="o"/>
      <w:lvlJc w:val="left"/>
      <w:pPr>
        <w:tabs>
          <w:tab w:val="num" w:pos="6157"/>
        </w:tabs>
        <w:ind w:left="6157" w:hanging="360"/>
      </w:pPr>
      <w:rPr>
        <w:rFonts w:ascii="Courier New" w:hAnsi="Courier New" w:hint="default"/>
      </w:rPr>
    </w:lvl>
    <w:lvl w:ilvl="8" w:tplc="0407001B" w:tentative="1">
      <w:start w:val="1"/>
      <w:numFmt w:val="bullet"/>
      <w:lvlText w:val=""/>
      <w:lvlJc w:val="left"/>
      <w:pPr>
        <w:tabs>
          <w:tab w:val="num" w:pos="6877"/>
        </w:tabs>
        <w:ind w:left="6877" w:hanging="360"/>
      </w:pPr>
      <w:rPr>
        <w:rFonts w:ascii="Wingdings" w:hAnsi="Wingdings" w:hint="default"/>
      </w:rPr>
    </w:lvl>
  </w:abstractNum>
  <w:abstractNum w:abstractNumId="51" w15:restartNumberingAfterBreak="0">
    <w:nsid w:val="418E1639"/>
    <w:multiLevelType w:val="hybridMultilevel"/>
    <w:tmpl w:val="79E6FE38"/>
    <w:lvl w:ilvl="0" w:tplc="48090001">
      <w:start w:val="1"/>
      <w:numFmt w:val="bullet"/>
      <w:lvlText w:val=""/>
      <w:lvlJc w:val="left"/>
      <w:pPr>
        <w:ind w:left="720" w:hanging="360"/>
      </w:pPr>
      <w:rPr>
        <w:rFonts w:ascii="Symbol" w:hAnsi="Symbol" w:hint="default"/>
      </w:rPr>
    </w:lvl>
    <w:lvl w:ilvl="1" w:tplc="48090005">
      <w:start w:val="1"/>
      <w:numFmt w:val="bullet"/>
      <w:lvlText w:val=""/>
      <w:lvlJc w:val="left"/>
      <w:pPr>
        <w:ind w:left="1440" w:hanging="360"/>
      </w:pPr>
      <w:rPr>
        <w:rFonts w:ascii="Wingdings" w:hAnsi="Wingdings"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2" w15:restartNumberingAfterBreak="0">
    <w:nsid w:val="41F5279C"/>
    <w:multiLevelType w:val="hybridMultilevel"/>
    <w:tmpl w:val="522E2612"/>
    <w:lvl w:ilvl="0" w:tplc="571E8C16">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2FA3329"/>
    <w:multiLevelType w:val="hybridMultilevel"/>
    <w:tmpl w:val="6EE2433A"/>
    <w:lvl w:ilvl="0" w:tplc="04070019">
      <w:start w:val="1"/>
      <w:numFmt w:val="bullet"/>
      <w:pStyle w:val="AVCBulletlevel1CharChar"/>
      <w:lvlText w:val=""/>
      <w:lvlJc w:val="left"/>
      <w:pPr>
        <w:tabs>
          <w:tab w:val="num" w:pos="397"/>
        </w:tabs>
        <w:ind w:left="397" w:hanging="397"/>
      </w:pPr>
      <w:rPr>
        <w:rFonts w:ascii="Symbol" w:hAnsi="Symbol" w:hint="default"/>
      </w:rPr>
    </w:lvl>
    <w:lvl w:ilvl="1" w:tplc="04070019">
      <w:start w:val="1"/>
      <w:numFmt w:val="bullet"/>
      <w:lvlText w:val="o"/>
      <w:lvlJc w:val="left"/>
      <w:pPr>
        <w:tabs>
          <w:tab w:val="num" w:pos="1440"/>
        </w:tabs>
        <w:ind w:left="1440" w:hanging="360"/>
      </w:pPr>
      <w:rPr>
        <w:rFonts w:ascii="Courier New" w:hAnsi="Courier New" w:hint="default"/>
      </w:rPr>
    </w:lvl>
    <w:lvl w:ilvl="2" w:tplc="0407001B">
      <w:start w:val="1"/>
      <w:numFmt w:val="bullet"/>
      <w:lvlText w:val=""/>
      <w:lvlJc w:val="left"/>
      <w:pPr>
        <w:tabs>
          <w:tab w:val="num" w:pos="2160"/>
        </w:tabs>
        <w:ind w:left="2160" w:hanging="360"/>
      </w:pPr>
      <w:rPr>
        <w:rFonts w:ascii="Wingdings" w:hAnsi="Wingdings" w:hint="default"/>
      </w:rPr>
    </w:lvl>
    <w:lvl w:ilvl="3" w:tplc="0407000F" w:tentative="1">
      <w:start w:val="1"/>
      <w:numFmt w:val="bullet"/>
      <w:lvlText w:val=""/>
      <w:lvlJc w:val="left"/>
      <w:pPr>
        <w:tabs>
          <w:tab w:val="num" w:pos="2880"/>
        </w:tabs>
        <w:ind w:left="2880" w:hanging="360"/>
      </w:pPr>
      <w:rPr>
        <w:rFonts w:ascii="Symbol" w:hAnsi="Symbol" w:hint="default"/>
      </w:rPr>
    </w:lvl>
    <w:lvl w:ilvl="4" w:tplc="04070019">
      <w:start w:val="1"/>
      <w:numFmt w:val="bullet"/>
      <w:lvlText w:val="o"/>
      <w:lvlJc w:val="left"/>
      <w:pPr>
        <w:tabs>
          <w:tab w:val="num" w:pos="3600"/>
        </w:tabs>
        <w:ind w:left="3600" w:hanging="360"/>
      </w:pPr>
      <w:rPr>
        <w:rFonts w:ascii="Courier New" w:hAnsi="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47914C38"/>
    <w:multiLevelType w:val="hybridMultilevel"/>
    <w:tmpl w:val="9B966362"/>
    <w:lvl w:ilvl="0" w:tplc="571E8C16">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571E8C16">
      <w:numFmt w:val="bullet"/>
      <w:lvlText w:val="–"/>
      <w:lvlJc w:val="left"/>
      <w:pPr>
        <w:ind w:left="2160" w:hanging="360"/>
      </w:pPr>
      <w:rPr>
        <w:rFonts w:ascii="Times New Roman" w:eastAsia="SimSu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CA8155D"/>
    <w:multiLevelType w:val="hybridMultilevel"/>
    <w:tmpl w:val="D2D6185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E0F6080"/>
    <w:multiLevelType w:val="hybridMultilevel"/>
    <w:tmpl w:val="1A86DFDA"/>
    <w:lvl w:ilvl="0" w:tplc="04090011">
      <w:start w:val="1"/>
      <w:numFmt w:val="decimal"/>
      <w:lvlText w:val="%1)"/>
      <w:lvlJc w:val="left"/>
      <w:pPr>
        <w:ind w:left="470" w:hanging="360"/>
      </w:pPr>
      <w:rPr>
        <w:rFonts w:hint="default"/>
      </w:rPr>
    </w:lvl>
    <w:lvl w:ilvl="1" w:tplc="04090019">
      <w:start w:val="1"/>
      <w:numFmt w:val="lowerLetter"/>
      <w:lvlText w:val="%2)"/>
      <w:lvlJc w:val="left"/>
      <w:pPr>
        <w:ind w:left="950" w:hanging="420"/>
      </w:pPr>
    </w:lvl>
    <w:lvl w:ilvl="2" w:tplc="0409001B" w:tentative="1">
      <w:start w:val="1"/>
      <w:numFmt w:val="lowerRoman"/>
      <w:lvlText w:val="%3."/>
      <w:lvlJc w:val="right"/>
      <w:pPr>
        <w:ind w:left="1370" w:hanging="420"/>
      </w:pPr>
    </w:lvl>
    <w:lvl w:ilvl="3" w:tplc="0409000F" w:tentative="1">
      <w:start w:val="1"/>
      <w:numFmt w:val="decimal"/>
      <w:lvlText w:val="%4."/>
      <w:lvlJc w:val="left"/>
      <w:pPr>
        <w:ind w:left="1790" w:hanging="420"/>
      </w:pPr>
    </w:lvl>
    <w:lvl w:ilvl="4" w:tplc="04090019" w:tentative="1">
      <w:start w:val="1"/>
      <w:numFmt w:val="lowerLetter"/>
      <w:lvlText w:val="%5)"/>
      <w:lvlJc w:val="left"/>
      <w:pPr>
        <w:ind w:left="2210" w:hanging="420"/>
      </w:pPr>
    </w:lvl>
    <w:lvl w:ilvl="5" w:tplc="0409001B" w:tentative="1">
      <w:start w:val="1"/>
      <w:numFmt w:val="lowerRoman"/>
      <w:lvlText w:val="%6."/>
      <w:lvlJc w:val="right"/>
      <w:pPr>
        <w:ind w:left="2630" w:hanging="420"/>
      </w:pPr>
    </w:lvl>
    <w:lvl w:ilvl="6" w:tplc="0409000F" w:tentative="1">
      <w:start w:val="1"/>
      <w:numFmt w:val="decimal"/>
      <w:lvlText w:val="%7."/>
      <w:lvlJc w:val="left"/>
      <w:pPr>
        <w:ind w:left="3050" w:hanging="420"/>
      </w:pPr>
    </w:lvl>
    <w:lvl w:ilvl="7" w:tplc="04090019" w:tentative="1">
      <w:start w:val="1"/>
      <w:numFmt w:val="lowerLetter"/>
      <w:lvlText w:val="%8)"/>
      <w:lvlJc w:val="left"/>
      <w:pPr>
        <w:ind w:left="3470" w:hanging="420"/>
      </w:pPr>
    </w:lvl>
    <w:lvl w:ilvl="8" w:tplc="0409001B" w:tentative="1">
      <w:start w:val="1"/>
      <w:numFmt w:val="lowerRoman"/>
      <w:lvlText w:val="%9."/>
      <w:lvlJc w:val="right"/>
      <w:pPr>
        <w:ind w:left="3890" w:hanging="420"/>
      </w:pPr>
    </w:lvl>
  </w:abstractNum>
  <w:abstractNum w:abstractNumId="57" w15:restartNumberingAfterBreak="0">
    <w:nsid w:val="4F1805B5"/>
    <w:multiLevelType w:val="hybridMultilevel"/>
    <w:tmpl w:val="5A68A7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51905A62"/>
    <w:multiLevelType w:val="hybridMultilevel"/>
    <w:tmpl w:val="6EFE8FFA"/>
    <w:lvl w:ilvl="0" w:tplc="BCDE4A4A">
      <w:start w:val="1"/>
      <w:numFmt w:val="lowerLetter"/>
      <w:lvlText w:val="(%1)"/>
      <w:lvlJc w:val="left"/>
      <w:pPr>
        <w:ind w:left="90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22C2042"/>
    <w:multiLevelType w:val="hybridMultilevel"/>
    <w:tmpl w:val="A95844F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15:restartNumberingAfterBreak="0">
    <w:nsid w:val="53BD3E3F"/>
    <w:multiLevelType w:val="hybridMultilevel"/>
    <w:tmpl w:val="08090001"/>
    <w:styleLink w:val="AVCBullet"/>
    <w:lvl w:ilvl="0" w:tplc="F1108FD4">
      <w:start w:val="1"/>
      <w:numFmt w:val="decimal"/>
      <w:lvlText w:val="%1."/>
      <w:lvlJc w:val="left"/>
      <w:pPr>
        <w:tabs>
          <w:tab w:val="num" w:pos="360"/>
        </w:tabs>
        <w:ind w:left="360" w:hanging="360"/>
      </w:pPr>
      <w:rPr>
        <w:rFonts w:cs="Times New Roman"/>
      </w:rPr>
    </w:lvl>
    <w:lvl w:ilvl="1" w:tplc="04090003" w:tentative="1">
      <w:start w:val="1"/>
      <w:numFmt w:val="lowerLetter"/>
      <w:lvlText w:val="%2."/>
      <w:lvlJc w:val="left"/>
      <w:pPr>
        <w:tabs>
          <w:tab w:val="num" w:pos="1080"/>
        </w:tabs>
        <w:ind w:left="1080" w:hanging="360"/>
      </w:pPr>
      <w:rPr>
        <w:rFonts w:cs="Times New Roman"/>
      </w:rPr>
    </w:lvl>
    <w:lvl w:ilvl="2" w:tplc="04090005" w:tentative="1">
      <w:start w:val="1"/>
      <w:numFmt w:val="lowerRoman"/>
      <w:lvlText w:val="%3."/>
      <w:lvlJc w:val="right"/>
      <w:pPr>
        <w:tabs>
          <w:tab w:val="num" w:pos="1800"/>
        </w:tabs>
        <w:ind w:left="1800" w:hanging="180"/>
      </w:pPr>
      <w:rPr>
        <w:rFonts w:cs="Times New Roman"/>
      </w:rPr>
    </w:lvl>
    <w:lvl w:ilvl="3" w:tplc="04090001">
      <w:start w:val="1"/>
      <w:numFmt w:val="decimal"/>
      <w:lvlText w:val="%4."/>
      <w:lvlJc w:val="left"/>
      <w:pPr>
        <w:tabs>
          <w:tab w:val="num" w:pos="2520"/>
        </w:tabs>
        <w:ind w:left="2520" w:hanging="360"/>
      </w:pPr>
      <w:rPr>
        <w:rFonts w:cs="Times New Roman"/>
      </w:rPr>
    </w:lvl>
    <w:lvl w:ilvl="4" w:tplc="04090003" w:tentative="1">
      <w:start w:val="1"/>
      <w:numFmt w:val="lowerLetter"/>
      <w:lvlText w:val="%5."/>
      <w:lvlJc w:val="left"/>
      <w:pPr>
        <w:tabs>
          <w:tab w:val="num" w:pos="3240"/>
        </w:tabs>
        <w:ind w:left="3240" w:hanging="360"/>
      </w:pPr>
      <w:rPr>
        <w:rFonts w:cs="Times New Roman"/>
      </w:rPr>
    </w:lvl>
    <w:lvl w:ilvl="5" w:tplc="04090005" w:tentative="1">
      <w:start w:val="1"/>
      <w:numFmt w:val="lowerRoman"/>
      <w:lvlText w:val="%6."/>
      <w:lvlJc w:val="right"/>
      <w:pPr>
        <w:tabs>
          <w:tab w:val="num" w:pos="3960"/>
        </w:tabs>
        <w:ind w:left="3960" w:hanging="180"/>
      </w:pPr>
      <w:rPr>
        <w:rFonts w:cs="Times New Roman"/>
      </w:rPr>
    </w:lvl>
    <w:lvl w:ilvl="6" w:tplc="04090001" w:tentative="1">
      <w:start w:val="1"/>
      <w:numFmt w:val="decimal"/>
      <w:lvlText w:val="%7."/>
      <w:lvlJc w:val="left"/>
      <w:pPr>
        <w:tabs>
          <w:tab w:val="num" w:pos="4680"/>
        </w:tabs>
        <w:ind w:left="4680" w:hanging="360"/>
      </w:pPr>
      <w:rPr>
        <w:rFonts w:cs="Times New Roman"/>
      </w:rPr>
    </w:lvl>
    <w:lvl w:ilvl="7" w:tplc="04090003" w:tentative="1">
      <w:start w:val="1"/>
      <w:numFmt w:val="lowerLetter"/>
      <w:lvlText w:val="%8."/>
      <w:lvlJc w:val="left"/>
      <w:pPr>
        <w:tabs>
          <w:tab w:val="num" w:pos="5400"/>
        </w:tabs>
        <w:ind w:left="5400" w:hanging="360"/>
      </w:pPr>
      <w:rPr>
        <w:rFonts w:cs="Times New Roman"/>
      </w:rPr>
    </w:lvl>
    <w:lvl w:ilvl="8" w:tplc="04090005" w:tentative="1">
      <w:start w:val="1"/>
      <w:numFmt w:val="lowerRoman"/>
      <w:lvlText w:val="%9."/>
      <w:lvlJc w:val="right"/>
      <w:pPr>
        <w:tabs>
          <w:tab w:val="num" w:pos="6120"/>
        </w:tabs>
        <w:ind w:left="6120" w:hanging="180"/>
      </w:pPr>
      <w:rPr>
        <w:rFonts w:cs="Times New Roman"/>
      </w:rPr>
    </w:lvl>
  </w:abstractNum>
  <w:abstractNum w:abstractNumId="61" w15:restartNumberingAfterBreak="0">
    <w:nsid w:val="53FB1AF1"/>
    <w:multiLevelType w:val="hybridMultilevel"/>
    <w:tmpl w:val="6EF8AE5E"/>
    <w:lvl w:ilvl="0" w:tplc="FFFFFFFF">
      <w:start w:val="1"/>
      <w:numFmt w:val="bullet"/>
      <w:pStyle w:val="AVCBulletlevel4"/>
      <w:lvlText w:val=""/>
      <w:lvlJc w:val="left"/>
      <w:pPr>
        <w:tabs>
          <w:tab w:val="num" w:pos="1915"/>
        </w:tabs>
        <w:ind w:left="1915" w:hanging="72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5423007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3" w15:restartNumberingAfterBreak="0">
    <w:nsid w:val="596365FB"/>
    <w:multiLevelType w:val="hybridMultilevel"/>
    <w:tmpl w:val="D4BE337C"/>
    <w:lvl w:ilvl="0" w:tplc="571E8C16">
      <w:numFmt w:val="bullet"/>
      <w:lvlText w:val="–"/>
      <w:lvlJc w:val="left"/>
      <w:pPr>
        <w:ind w:left="720" w:hanging="360"/>
      </w:pPr>
      <w:rPr>
        <w:rFonts w:ascii="Times New Roman" w:eastAsia="SimSu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4" w15:restartNumberingAfterBreak="0">
    <w:nsid w:val="5B1163BE"/>
    <w:multiLevelType w:val="multilevel"/>
    <w:tmpl w:val="6BB0CC9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5" w15:restartNumberingAfterBreak="0">
    <w:nsid w:val="5B180379"/>
    <w:multiLevelType w:val="hybridMultilevel"/>
    <w:tmpl w:val="2B5479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D990FB6"/>
    <w:multiLevelType w:val="hybridMultilevel"/>
    <w:tmpl w:val="A080B8F0"/>
    <w:lvl w:ilvl="0" w:tplc="04090001">
      <w:start w:val="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EF70699"/>
    <w:multiLevelType w:val="hybridMultilevel"/>
    <w:tmpl w:val="22E03BC8"/>
    <w:lvl w:ilvl="0" w:tplc="FFFFFFFF">
      <w:start w:val="5"/>
      <w:numFmt w:val="bullet"/>
      <w:lvlText w:val="–"/>
      <w:lvlJc w:val="left"/>
      <w:pPr>
        <w:tabs>
          <w:tab w:val="num" w:pos="750"/>
        </w:tabs>
        <w:ind w:left="750" w:hanging="390"/>
      </w:pPr>
      <w:rPr>
        <w:rFonts w:ascii="Times New Roman" w:eastAsia="Times New Roman" w:hAnsi="Times New Roman" w:hint="default"/>
      </w:rPr>
    </w:lvl>
    <w:lvl w:ilvl="1" w:tplc="FFFFFFFF">
      <w:start w:val="5"/>
      <w:numFmt w:val="bullet"/>
      <w:pStyle w:val="AppendixHeading2"/>
      <w:lvlText w:val="–"/>
      <w:lvlJc w:val="left"/>
      <w:pPr>
        <w:tabs>
          <w:tab w:val="num" w:pos="1440"/>
        </w:tabs>
        <w:ind w:left="1440" w:hanging="360"/>
      </w:pPr>
      <w:rPr>
        <w:rFonts w:ascii="Times New Roman" w:eastAsia="Times New Roman" w:hAnsi="Times New Roman" w:hint="default"/>
      </w:rPr>
    </w:lvl>
    <w:lvl w:ilvl="2" w:tplc="0407001B">
      <w:start w:val="1"/>
      <w:numFmt w:val="bullet"/>
      <w:pStyle w:val="AppendixHeading3"/>
      <w:lvlText w:val=""/>
      <w:lvlJc w:val="left"/>
      <w:pPr>
        <w:tabs>
          <w:tab w:val="num" w:pos="2160"/>
        </w:tabs>
        <w:ind w:left="2160" w:hanging="360"/>
      </w:pPr>
      <w:rPr>
        <w:rFonts w:ascii="Wingdings" w:hAnsi="Wingdings" w:hint="default"/>
      </w:rPr>
    </w:lvl>
    <w:lvl w:ilvl="3" w:tplc="0407000F">
      <w:start w:val="1"/>
      <w:numFmt w:val="bullet"/>
      <w:pStyle w:val="AppendixHeading4"/>
      <w:lvlText w:val=""/>
      <w:lvlJc w:val="left"/>
      <w:pPr>
        <w:tabs>
          <w:tab w:val="num" w:pos="2880"/>
        </w:tabs>
        <w:ind w:left="2880" w:hanging="360"/>
      </w:pPr>
      <w:rPr>
        <w:rFonts w:ascii="Symbol" w:hAnsi="Symbol" w:hint="default"/>
      </w:rPr>
    </w:lvl>
    <w:lvl w:ilvl="4" w:tplc="04070019">
      <w:start w:val="1"/>
      <w:numFmt w:val="bullet"/>
      <w:pStyle w:val="AppendixHeading5"/>
      <w:lvlText w:val="o"/>
      <w:lvlJc w:val="left"/>
      <w:pPr>
        <w:tabs>
          <w:tab w:val="num" w:pos="3600"/>
        </w:tabs>
        <w:ind w:left="3600" w:hanging="360"/>
      </w:pPr>
      <w:rPr>
        <w:rFonts w:ascii="Courier New" w:hAnsi="Courier New" w:hint="default"/>
      </w:rPr>
    </w:lvl>
    <w:lvl w:ilvl="5" w:tplc="0407001B">
      <w:start w:val="1"/>
      <w:numFmt w:val="bullet"/>
      <w:lvlText w:val=""/>
      <w:lvlJc w:val="left"/>
      <w:pPr>
        <w:tabs>
          <w:tab w:val="num" w:pos="4320"/>
        </w:tabs>
        <w:ind w:left="4320" w:hanging="360"/>
      </w:pPr>
      <w:rPr>
        <w:rFonts w:ascii="Wingdings" w:hAnsi="Wingdings" w:hint="default"/>
      </w:rPr>
    </w:lvl>
    <w:lvl w:ilvl="6" w:tplc="0407000F">
      <w:start w:val="1"/>
      <w:numFmt w:val="bullet"/>
      <w:lvlText w:val=""/>
      <w:lvlJc w:val="left"/>
      <w:pPr>
        <w:tabs>
          <w:tab w:val="num" w:pos="5040"/>
        </w:tabs>
        <w:ind w:left="5040" w:hanging="360"/>
      </w:pPr>
      <w:rPr>
        <w:rFonts w:ascii="Symbol" w:hAnsi="Symbol" w:hint="default"/>
      </w:rPr>
    </w:lvl>
    <w:lvl w:ilvl="7" w:tplc="04070019">
      <w:start w:val="1"/>
      <w:numFmt w:val="bullet"/>
      <w:lvlText w:val="o"/>
      <w:lvlJc w:val="left"/>
      <w:pPr>
        <w:tabs>
          <w:tab w:val="num" w:pos="5760"/>
        </w:tabs>
        <w:ind w:left="5760" w:hanging="360"/>
      </w:pPr>
      <w:rPr>
        <w:rFonts w:ascii="Courier New" w:hAnsi="Courier New" w:hint="default"/>
      </w:rPr>
    </w:lvl>
    <w:lvl w:ilvl="8" w:tplc="0407001B">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63895731"/>
    <w:multiLevelType w:val="hybridMultilevel"/>
    <w:tmpl w:val="689A4DC8"/>
    <w:lvl w:ilvl="0" w:tplc="04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69" w15:restartNumberingAfterBreak="0">
    <w:nsid w:val="64CA6410"/>
    <w:multiLevelType w:val="hybridMultilevel"/>
    <w:tmpl w:val="EFD8B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5827E63"/>
    <w:multiLevelType w:val="hybridMultilevel"/>
    <w:tmpl w:val="BB7ABC56"/>
    <w:lvl w:ilvl="0" w:tplc="FFFFFFFF">
      <w:start w:val="5"/>
      <w:numFmt w:val="bullet"/>
      <w:lvlText w:val="–"/>
      <w:lvlJc w:val="left"/>
      <w:pPr>
        <w:ind w:left="360" w:hanging="360"/>
      </w:pPr>
      <w:rPr>
        <w:rFonts w:ascii="Times New Roman" w:eastAsia="Times New Roman" w:hAnsi="Times New Roman" w:hint="default"/>
      </w:rPr>
    </w:lvl>
    <w:lvl w:ilvl="1" w:tplc="08090003">
      <w:start w:val="1"/>
      <w:numFmt w:val="bullet"/>
      <w:lvlText w:val="o"/>
      <w:lvlJc w:val="left"/>
      <w:pPr>
        <w:ind w:left="1080" w:hanging="360"/>
      </w:pPr>
      <w:rPr>
        <w:rFonts w:ascii="Courier New" w:hAnsi="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1" w15:restartNumberingAfterBreak="0">
    <w:nsid w:val="65D576C7"/>
    <w:multiLevelType w:val="hybridMultilevel"/>
    <w:tmpl w:val="2B7CC072"/>
    <w:lvl w:ilvl="0" w:tplc="04090001">
      <w:start w:val="1"/>
      <w:numFmt w:val="bullet"/>
      <w:lvlText w:val=""/>
      <w:lvlJc w:val="left"/>
      <w:pPr>
        <w:ind w:left="720" w:hanging="360"/>
      </w:pPr>
      <w:rPr>
        <w:rFonts w:ascii="Symbol" w:hAnsi="Symbol" w:hint="default"/>
      </w:rPr>
    </w:lvl>
    <w:lvl w:ilvl="1" w:tplc="385C80BC">
      <w:start w:val="1"/>
      <w:numFmt w:val="bullet"/>
      <w:lvlText w:val="–"/>
      <w:lvlJc w:val="left"/>
      <w:pPr>
        <w:ind w:left="1440" w:hanging="360"/>
      </w:pPr>
      <w:rPr>
        <w:rFonts w:ascii="Times New Roman" w:hAnsi="Times New Roman" w:hint="default"/>
      </w:rPr>
    </w:lvl>
    <w:lvl w:ilvl="2" w:tplc="571E8C16">
      <w:numFmt w:val="bullet"/>
      <w:lvlText w:val="–"/>
      <w:lvlJc w:val="left"/>
      <w:pPr>
        <w:ind w:left="2160" w:hanging="360"/>
      </w:pPr>
      <w:rPr>
        <w:rFonts w:ascii="Times New Roman" w:eastAsia="SimSu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9936DDF"/>
    <w:multiLevelType w:val="hybridMultilevel"/>
    <w:tmpl w:val="A70AC770"/>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73" w15:restartNumberingAfterBreak="0">
    <w:nsid w:val="6C1064A3"/>
    <w:multiLevelType w:val="hybridMultilevel"/>
    <w:tmpl w:val="F57E6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0CD2C43"/>
    <w:multiLevelType w:val="hybridMultilevel"/>
    <w:tmpl w:val="C4C8C652"/>
    <w:lvl w:ilvl="0" w:tplc="8376BB10">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5" w15:restartNumberingAfterBreak="0">
    <w:nsid w:val="71ED6511"/>
    <w:multiLevelType w:val="hybridMultilevel"/>
    <w:tmpl w:val="044C4296"/>
    <w:lvl w:ilvl="0" w:tplc="571E8C16">
      <w:numFmt w:val="bullet"/>
      <w:lvlText w:val="–"/>
      <w:lvlJc w:val="left"/>
      <w:pPr>
        <w:ind w:left="720" w:hanging="360"/>
      </w:pPr>
      <w:rPr>
        <w:rFonts w:ascii="Times New Roman" w:eastAsia="SimSun" w:hAnsi="Times New Roman" w:cs="Times New Roman" w:hint="default"/>
      </w:rPr>
    </w:lvl>
    <w:lvl w:ilvl="1" w:tplc="571E8C16">
      <w:numFmt w:val="bullet"/>
      <w:lvlText w:val="–"/>
      <w:lvlJc w:val="left"/>
      <w:pPr>
        <w:ind w:left="1440" w:hanging="360"/>
      </w:pPr>
      <w:rPr>
        <w:rFonts w:ascii="Times New Roman" w:eastAsia="SimSu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24758E6"/>
    <w:multiLevelType w:val="hybridMultilevel"/>
    <w:tmpl w:val="8D0EF224"/>
    <w:lvl w:ilvl="0" w:tplc="571E8C16">
      <w:numFmt w:val="bullet"/>
      <w:lvlText w:val="–"/>
      <w:lvlJc w:val="left"/>
      <w:pPr>
        <w:ind w:left="360" w:hanging="360"/>
      </w:pPr>
      <w:rPr>
        <w:rFonts w:ascii="Times New Roman" w:eastAsia="SimSun" w:hAnsi="Times New Roman" w:cs="Times New Roman"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7" w15:restartNumberingAfterBreak="0">
    <w:nsid w:val="72880A28"/>
    <w:multiLevelType w:val="multilevel"/>
    <w:tmpl w:val="9F5AB1AE"/>
    <w:lvl w:ilvl="0">
      <w:start w:val="1"/>
      <w:numFmt w:val="lowerLetter"/>
      <w:pStyle w:val="ListNumber"/>
      <w:lvlText w:val="%1)"/>
      <w:lvlJc w:val="left"/>
      <w:pPr>
        <w:tabs>
          <w:tab w:val="num" w:pos="360"/>
        </w:tabs>
        <w:ind w:left="400" w:hanging="400"/>
      </w:pPr>
      <w:rPr>
        <w:rFonts w:cs="Times New Roman"/>
      </w:rPr>
    </w:lvl>
    <w:lvl w:ilvl="1">
      <w:start w:val="1"/>
      <w:numFmt w:val="decimal"/>
      <w:pStyle w:val="ListNumber2"/>
      <w:lvlText w:val="%2)"/>
      <w:lvlJc w:val="left"/>
      <w:pPr>
        <w:tabs>
          <w:tab w:val="num" w:pos="1080"/>
        </w:tabs>
        <w:ind w:left="800" w:hanging="400"/>
      </w:pPr>
      <w:rPr>
        <w:rFonts w:cs="Times New Roman"/>
      </w:rPr>
    </w:lvl>
    <w:lvl w:ilvl="2">
      <w:start w:val="1"/>
      <w:numFmt w:val="lowerRoman"/>
      <w:pStyle w:val="ListNumber3"/>
      <w:lvlText w:val="%3)"/>
      <w:lvlJc w:val="left"/>
      <w:pPr>
        <w:tabs>
          <w:tab w:val="num" w:pos="1800"/>
        </w:tabs>
        <w:ind w:left="1200" w:hanging="400"/>
      </w:pPr>
      <w:rPr>
        <w:rFonts w:cs="Times New Roman"/>
      </w:rPr>
    </w:lvl>
    <w:lvl w:ilvl="3">
      <w:start w:val="1"/>
      <w:numFmt w:val="upperRoman"/>
      <w:pStyle w:val="ListNumber4"/>
      <w:lvlText w:val="%4)"/>
      <w:lvlJc w:val="left"/>
      <w:pPr>
        <w:tabs>
          <w:tab w:val="num" w:pos="2520"/>
        </w:tabs>
        <w:ind w:left="1600" w:hanging="400"/>
      </w:pPr>
      <w:rPr>
        <w:rFonts w:cs="Times New Roman"/>
      </w:rPr>
    </w:lvl>
    <w:lvl w:ilvl="4">
      <w:start w:val="1"/>
      <w:numFmt w:val="decimal"/>
      <w:lvlText w:val="(%5)"/>
      <w:lvlJc w:val="left"/>
      <w:pPr>
        <w:tabs>
          <w:tab w:val="num" w:pos="3240"/>
        </w:tabs>
        <w:ind w:left="2880"/>
      </w:pPr>
      <w:rPr>
        <w:rFonts w:cs="Times New Roman"/>
      </w:rPr>
    </w:lvl>
    <w:lvl w:ilvl="5">
      <w:start w:val="1"/>
      <w:numFmt w:val="lowerLetter"/>
      <w:lvlText w:val="(%6)"/>
      <w:lvlJc w:val="left"/>
      <w:pPr>
        <w:tabs>
          <w:tab w:val="num" w:pos="3960"/>
        </w:tabs>
        <w:ind w:left="3600"/>
      </w:pPr>
      <w:rPr>
        <w:rFonts w:cs="Times New Roman"/>
      </w:rPr>
    </w:lvl>
    <w:lvl w:ilvl="6">
      <w:start w:val="1"/>
      <w:numFmt w:val="lowerRoman"/>
      <w:lvlText w:val="(%7)"/>
      <w:lvlJc w:val="left"/>
      <w:pPr>
        <w:tabs>
          <w:tab w:val="num" w:pos="4680"/>
        </w:tabs>
        <w:ind w:left="4320"/>
      </w:pPr>
      <w:rPr>
        <w:rFonts w:cs="Times New Roman"/>
      </w:rPr>
    </w:lvl>
    <w:lvl w:ilvl="7">
      <w:start w:val="1"/>
      <w:numFmt w:val="lowerLetter"/>
      <w:lvlText w:val="(%8)"/>
      <w:lvlJc w:val="left"/>
      <w:pPr>
        <w:tabs>
          <w:tab w:val="num" w:pos="5400"/>
        </w:tabs>
        <w:ind w:left="5040"/>
      </w:pPr>
      <w:rPr>
        <w:rFonts w:cs="Times New Roman"/>
      </w:rPr>
    </w:lvl>
    <w:lvl w:ilvl="8">
      <w:start w:val="1"/>
      <w:numFmt w:val="lowerRoman"/>
      <w:lvlText w:val="(%9)"/>
      <w:lvlJc w:val="left"/>
      <w:pPr>
        <w:tabs>
          <w:tab w:val="num" w:pos="6120"/>
        </w:tabs>
        <w:ind w:left="5760"/>
      </w:pPr>
      <w:rPr>
        <w:rFonts w:cs="Times New Roman"/>
      </w:rPr>
    </w:lvl>
  </w:abstractNum>
  <w:abstractNum w:abstractNumId="78" w15:restartNumberingAfterBreak="0">
    <w:nsid w:val="73281601"/>
    <w:multiLevelType w:val="multilevel"/>
    <w:tmpl w:val="B7F8323C"/>
    <w:styleLink w:val="SVCBullets"/>
    <w:lvl w:ilvl="0">
      <w:start w:val="1"/>
      <w:numFmt w:val="bullet"/>
      <w:lvlText w:val=""/>
      <w:lvlJc w:val="left"/>
      <w:pPr>
        <w:tabs>
          <w:tab w:val="num" w:pos="0"/>
        </w:tabs>
        <w:ind w:left="403" w:hanging="403"/>
      </w:pPr>
      <w:rPr>
        <w:rFonts w:ascii="Symbol" w:hAnsi="Symbol" w:hint="default"/>
      </w:rPr>
    </w:lvl>
    <w:lvl w:ilvl="1">
      <w:start w:val="1"/>
      <w:numFmt w:val="bullet"/>
      <w:lvlText w:val=""/>
      <w:lvlJc w:val="left"/>
      <w:pPr>
        <w:tabs>
          <w:tab w:val="num" w:pos="-303"/>
        </w:tabs>
        <w:ind w:left="489" w:hanging="389"/>
      </w:pPr>
      <w:rPr>
        <w:rFonts w:ascii="Symbol" w:hAnsi="Symbol" w:hint="default"/>
      </w:rPr>
    </w:lvl>
    <w:lvl w:ilvl="2">
      <w:start w:val="1"/>
      <w:numFmt w:val="bullet"/>
      <w:lvlText w:val=""/>
      <w:lvlJc w:val="left"/>
      <w:pPr>
        <w:tabs>
          <w:tab w:val="num" w:pos="-31680"/>
        </w:tabs>
        <w:ind w:left="1195" w:hanging="403"/>
      </w:pPr>
      <w:rPr>
        <w:rFonts w:ascii="Symbol" w:hAnsi="Symbol" w:hint="default"/>
      </w:rPr>
    </w:lvl>
    <w:lvl w:ilvl="3">
      <w:start w:val="1"/>
      <w:numFmt w:val="bullet"/>
      <w:lvlText w:val=""/>
      <w:lvlJc w:val="left"/>
      <w:pPr>
        <w:tabs>
          <w:tab w:val="num" w:pos="0"/>
        </w:tabs>
        <w:ind w:left="1584" w:hanging="389"/>
      </w:pPr>
      <w:rPr>
        <w:rFonts w:ascii="Symbol" w:hAnsi="Symbol" w:hint="default"/>
      </w:rPr>
    </w:lvl>
    <w:lvl w:ilvl="4">
      <w:start w:val="1"/>
      <w:numFmt w:val="bullet"/>
      <w:lvlText w:val=""/>
      <w:lvlJc w:val="left"/>
      <w:pPr>
        <w:tabs>
          <w:tab w:val="num" w:pos="0"/>
        </w:tabs>
        <w:ind w:left="1987" w:hanging="403"/>
      </w:pPr>
      <w:rPr>
        <w:rFonts w:ascii="Symbol" w:hAnsi="Symbol" w:hint="default"/>
      </w:rPr>
    </w:lvl>
    <w:lvl w:ilvl="5">
      <w:start w:val="1"/>
      <w:numFmt w:val="bullet"/>
      <w:lvlText w:val=""/>
      <w:lvlJc w:val="left"/>
      <w:pPr>
        <w:tabs>
          <w:tab w:val="num" w:pos="-31680"/>
        </w:tabs>
        <w:ind w:left="2376" w:hanging="389"/>
      </w:pPr>
      <w:rPr>
        <w:rFonts w:ascii="Symbol" w:hAnsi="Symbol" w:hint="default"/>
      </w:rPr>
    </w:lvl>
    <w:lvl w:ilvl="6">
      <w:start w:val="1"/>
      <w:numFmt w:val="bullet"/>
      <w:lvlText w:val=""/>
      <w:lvlJc w:val="left"/>
      <w:pPr>
        <w:tabs>
          <w:tab w:val="num" w:pos="0"/>
        </w:tabs>
        <w:ind w:left="2779" w:hanging="403"/>
      </w:pPr>
      <w:rPr>
        <w:rFonts w:ascii="Symbol" w:hAnsi="Symbol" w:hint="default"/>
      </w:rPr>
    </w:lvl>
    <w:lvl w:ilvl="7">
      <w:start w:val="1"/>
      <w:numFmt w:val="bullet"/>
      <w:lvlText w:val="-"/>
      <w:lvlJc w:val="left"/>
      <w:pPr>
        <w:tabs>
          <w:tab w:val="num" w:pos="0"/>
        </w:tabs>
        <w:ind w:left="3168" w:hanging="389"/>
      </w:pPr>
      <w:rPr>
        <w:rFonts w:ascii="Courier New" w:hAnsi="Courier New" w:hint="default"/>
      </w:rPr>
    </w:lvl>
    <w:lvl w:ilvl="8">
      <w:start w:val="1"/>
      <w:numFmt w:val="bullet"/>
      <w:lvlText w:val=""/>
      <w:lvlJc w:val="left"/>
      <w:pPr>
        <w:tabs>
          <w:tab w:val="num" w:pos="-31680"/>
        </w:tabs>
        <w:ind w:left="3571" w:hanging="403"/>
      </w:pPr>
      <w:rPr>
        <w:rFonts w:ascii="Symbol" w:hAnsi="Symbol" w:hint="default"/>
      </w:rPr>
    </w:lvl>
  </w:abstractNum>
  <w:abstractNum w:abstractNumId="79" w15:restartNumberingAfterBreak="0">
    <w:nsid w:val="75A75635"/>
    <w:multiLevelType w:val="hybridMultilevel"/>
    <w:tmpl w:val="0896AE78"/>
    <w:lvl w:ilvl="0" w:tplc="385C80BC">
      <w:start w:val="1"/>
      <w:numFmt w:val="bullet"/>
      <w:lvlText w:val="–"/>
      <w:lvlJc w:val="left"/>
      <w:pPr>
        <w:ind w:left="360" w:hanging="360"/>
      </w:pPr>
      <w:rPr>
        <w:rFonts w:ascii="Times New Roman" w:hAnsi="Times New Roman" w:hint="default"/>
      </w:rPr>
    </w:lvl>
    <w:lvl w:ilvl="1" w:tplc="385C80BC">
      <w:start w:val="1"/>
      <w:numFmt w:val="bullet"/>
      <w:lvlText w:val="–"/>
      <w:lvlJc w:val="left"/>
      <w:pPr>
        <w:ind w:left="840" w:hanging="420"/>
      </w:pPr>
      <w:rPr>
        <w:rFonts w:ascii="Times New Roman" w:hAnsi="Times New Roman" w:hint="default"/>
      </w:rPr>
    </w:lvl>
    <w:lvl w:ilvl="2" w:tplc="90441926">
      <w:start w:val="1"/>
      <w:numFmt w:val="lowerLetter"/>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76376353"/>
    <w:multiLevelType w:val="multilevel"/>
    <w:tmpl w:val="4E86E7BA"/>
    <w:styleLink w:val="SVCIndent"/>
    <w:lvl w:ilvl="0">
      <w:start w:val="1"/>
      <w:numFmt w:val="none"/>
      <w:lvlText w:val="%1"/>
      <w:lvlJc w:val="left"/>
      <w:pPr>
        <w:tabs>
          <w:tab w:val="num" w:pos="-31680"/>
        </w:tabs>
        <w:ind w:left="403"/>
      </w:pPr>
      <w:rPr>
        <w:rFonts w:cs="Times New Roman" w:hint="default"/>
      </w:rPr>
    </w:lvl>
    <w:lvl w:ilvl="1">
      <w:start w:val="1"/>
      <w:numFmt w:val="none"/>
      <w:lvlText w:val=""/>
      <w:lvlJc w:val="left"/>
      <w:pPr>
        <w:tabs>
          <w:tab w:val="num" w:pos="-31680"/>
        </w:tabs>
        <w:ind w:left="792"/>
      </w:pPr>
      <w:rPr>
        <w:rFonts w:cs="Times New Roman" w:hint="default"/>
      </w:rPr>
    </w:lvl>
    <w:lvl w:ilvl="2">
      <w:start w:val="1"/>
      <w:numFmt w:val="none"/>
      <w:lvlText w:val=""/>
      <w:lvlJc w:val="left"/>
      <w:pPr>
        <w:tabs>
          <w:tab w:val="num" w:pos="-31680"/>
        </w:tabs>
        <w:ind w:left="1195"/>
      </w:pPr>
      <w:rPr>
        <w:rFonts w:cs="Times New Roman" w:hint="default"/>
      </w:rPr>
    </w:lvl>
    <w:lvl w:ilvl="3">
      <w:start w:val="1"/>
      <w:numFmt w:val="none"/>
      <w:lvlText w:val=""/>
      <w:lvlJc w:val="left"/>
      <w:pPr>
        <w:tabs>
          <w:tab w:val="num" w:pos="-31680"/>
        </w:tabs>
        <w:ind w:left="1584"/>
      </w:pPr>
      <w:rPr>
        <w:rFonts w:cs="Times New Roman" w:hint="default"/>
      </w:rPr>
    </w:lvl>
    <w:lvl w:ilvl="4">
      <w:start w:val="1"/>
      <w:numFmt w:val="none"/>
      <w:lvlText w:val=""/>
      <w:lvlJc w:val="left"/>
      <w:pPr>
        <w:tabs>
          <w:tab w:val="num" w:pos="1584"/>
        </w:tabs>
        <w:ind w:left="1987"/>
      </w:pPr>
      <w:rPr>
        <w:rFonts w:cs="Times New Roman" w:hint="default"/>
      </w:rPr>
    </w:lvl>
    <w:lvl w:ilvl="5">
      <w:start w:val="1"/>
      <w:numFmt w:val="none"/>
      <w:lvlText w:val=""/>
      <w:lvlJc w:val="left"/>
      <w:pPr>
        <w:tabs>
          <w:tab w:val="num" w:pos="1987"/>
        </w:tabs>
        <w:ind w:left="2376"/>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81" w15:restartNumberingAfterBreak="0">
    <w:nsid w:val="777D3AE5"/>
    <w:multiLevelType w:val="hybridMultilevel"/>
    <w:tmpl w:val="DA7E9F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97C6B6E"/>
    <w:multiLevelType w:val="hybridMultilevel"/>
    <w:tmpl w:val="B76C55AE"/>
    <w:lvl w:ilvl="0" w:tplc="385C80BC">
      <w:start w:val="1"/>
      <w:numFmt w:val="bullet"/>
      <w:lvlText w:val="–"/>
      <w:lvlJc w:val="left"/>
      <w:pPr>
        <w:ind w:left="420" w:hanging="420"/>
      </w:pPr>
      <w:rPr>
        <w:rFonts w:ascii="Times New Roman" w:hAnsi="Times New Roman" w:hint="default"/>
      </w:rPr>
    </w:lvl>
    <w:lvl w:ilvl="1" w:tplc="571E8C16">
      <w:numFmt w:val="bullet"/>
      <w:lvlText w:val="–"/>
      <w:lvlJc w:val="left"/>
      <w:pPr>
        <w:ind w:left="840" w:hanging="420"/>
      </w:pPr>
      <w:rPr>
        <w:rFonts w:ascii="Times New Roman" w:eastAsia="SimSun"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7AD508CA"/>
    <w:multiLevelType w:val="hybridMultilevel"/>
    <w:tmpl w:val="AD4011F4"/>
    <w:lvl w:ilvl="0" w:tplc="571E8C16">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B9963E8"/>
    <w:multiLevelType w:val="hybridMultilevel"/>
    <w:tmpl w:val="8CF05372"/>
    <w:lvl w:ilvl="0" w:tplc="571E8C16">
      <w:numFmt w:val="bullet"/>
      <w:lvlText w:val="–"/>
      <w:lvlJc w:val="left"/>
      <w:pPr>
        <w:ind w:left="720" w:hanging="360"/>
      </w:pPr>
      <w:rPr>
        <w:rFonts w:ascii="Times New Roman" w:eastAsia="SimSun" w:hAnsi="Times New Roman" w:cs="Times New Roman"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BC330F5"/>
    <w:multiLevelType w:val="hybridMultilevel"/>
    <w:tmpl w:val="C2769C2A"/>
    <w:lvl w:ilvl="0" w:tplc="0407000F">
      <w:start w:val="1"/>
      <w:numFmt w:val="bullet"/>
      <w:pStyle w:val="CharCharZchnZchnCharCharCarCar"/>
      <w:lvlText w:val=""/>
      <w:lvlJc w:val="left"/>
      <w:pPr>
        <w:tabs>
          <w:tab w:val="num" w:pos="851"/>
        </w:tabs>
        <w:ind w:left="851" w:hanging="851"/>
      </w:pPr>
      <w:rPr>
        <w:rFonts w:ascii="ZapfDingbats" w:hAnsi="ZapfDingbats" w:hint="default"/>
        <w:b/>
        <w:i w:val="0"/>
        <w:color w:val="70CEF5"/>
        <w:sz w:val="20"/>
      </w:rPr>
    </w:lvl>
    <w:lvl w:ilvl="1" w:tplc="04070019">
      <w:start w:val="1"/>
      <w:numFmt w:val="bullet"/>
      <w:lvlText w:val="o"/>
      <w:lvlJc w:val="left"/>
      <w:pPr>
        <w:tabs>
          <w:tab w:val="num" w:pos="1440"/>
        </w:tabs>
        <w:ind w:left="1440" w:hanging="360"/>
      </w:pPr>
      <w:rPr>
        <w:rFonts w:ascii="Courier New" w:hAnsi="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tentative="1">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86" w15:restartNumberingAfterBreak="0">
    <w:nsid w:val="7C121B76"/>
    <w:multiLevelType w:val="hybridMultilevel"/>
    <w:tmpl w:val="DFB6EE02"/>
    <w:lvl w:ilvl="0" w:tplc="571E8C16">
      <w:numFmt w:val="bullet"/>
      <w:lvlText w:val="–"/>
      <w:lvlJc w:val="left"/>
      <w:pPr>
        <w:ind w:left="720" w:hanging="360"/>
      </w:pPr>
      <w:rPr>
        <w:rFonts w:ascii="Times New Roman" w:eastAsia="SimSun" w:hAnsi="Times New Roman" w:cs="Times New Roman" w:hint="default"/>
      </w:rPr>
    </w:lvl>
    <w:lvl w:ilvl="1" w:tplc="385C80BC">
      <w:start w:val="1"/>
      <w:numFmt w:val="bullet"/>
      <w:lvlText w:val="–"/>
      <w:lvlJc w:val="left"/>
      <w:pPr>
        <w:ind w:left="1440" w:hanging="360"/>
      </w:pPr>
      <w:rPr>
        <w:rFonts w:ascii="Times New Roman" w:hAnsi="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E502A45"/>
    <w:multiLevelType w:val="hybridMultilevel"/>
    <w:tmpl w:val="9CEA604C"/>
    <w:lvl w:ilvl="0" w:tplc="CCE27728">
      <w:start w:val="1"/>
      <w:numFmt w:val="bullet"/>
      <w:lvlText w:val="–"/>
      <w:lvlJc w:val="left"/>
      <w:pPr>
        <w:ind w:left="360" w:hanging="360"/>
      </w:pPr>
      <w:rPr>
        <w:rFonts w:ascii="Courier New" w:hAnsi="Courier New"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6"/>
  </w:num>
  <w:num w:numId="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75"/>
  </w:num>
  <w:num w:numId="4">
    <w:abstractNumId w:val="72"/>
  </w:num>
  <w:num w:numId="5">
    <w:abstractNumId w:val="82"/>
  </w:num>
  <w:num w:numId="6">
    <w:abstractNumId w:val="46"/>
  </w:num>
  <w:num w:numId="7">
    <w:abstractNumId w:val="58"/>
  </w:num>
  <w:num w:numId="8">
    <w:abstractNumId w:val="49"/>
  </w:num>
  <w:num w:numId="9">
    <w:abstractNumId w:val="42"/>
  </w:num>
  <w:num w:numId="10">
    <w:abstractNumId w:val="33"/>
  </w:num>
  <w:num w:numId="11">
    <w:abstractNumId w:val="38"/>
  </w:num>
  <w:num w:numId="12">
    <w:abstractNumId w:val="56"/>
  </w:num>
  <w:num w:numId="13">
    <w:abstractNumId w:val="41"/>
  </w:num>
  <w:num w:numId="14">
    <w:abstractNumId w:val="87"/>
  </w:num>
  <w:num w:numId="15">
    <w:abstractNumId w:val="7"/>
  </w:num>
  <w:num w:numId="16">
    <w:abstractNumId w:val="35"/>
  </w:num>
  <w:num w:numId="17">
    <w:abstractNumId w:val="86"/>
  </w:num>
  <w:num w:numId="18">
    <w:abstractNumId w:val="9"/>
  </w:num>
  <w:num w:numId="19">
    <w:abstractNumId w:val="74"/>
  </w:num>
  <w:num w:numId="20">
    <w:abstractNumId w:val="51"/>
  </w:num>
  <w:num w:numId="21">
    <w:abstractNumId w:val="34"/>
  </w:num>
  <w:num w:numId="22">
    <w:abstractNumId w:val="68"/>
  </w:num>
  <w:num w:numId="23">
    <w:abstractNumId w:val="76"/>
  </w:num>
  <w:num w:numId="24">
    <w:abstractNumId w:val="65"/>
  </w:num>
  <w:num w:numId="25">
    <w:abstractNumId w:val="81"/>
  </w:num>
  <w:num w:numId="26">
    <w:abstractNumId w:val="55"/>
  </w:num>
  <w:num w:numId="27">
    <w:abstractNumId w:val="48"/>
  </w:num>
  <w:num w:numId="28">
    <w:abstractNumId w:val="11"/>
  </w:num>
  <w:num w:numId="29">
    <w:abstractNumId w:val="13"/>
  </w:num>
  <w:num w:numId="30">
    <w:abstractNumId w:val="6"/>
  </w:num>
  <w:num w:numId="31">
    <w:abstractNumId w:val="29"/>
  </w:num>
  <w:num w:numId="32">
    <w:abstractNumId w:val="31"/>
  </w:num>
  <w:num w:numId="33">
    <w:abstractNumId w:val="24"/>
  </w:num>
  <w:num w:numId="34">
    <w:abstractNumId w:val="25"/>
  </w:num>
  <w:num w:numId="35">
    <w:abstractNumId w:val="14"/>
  </w:num>
  <w:num w:numId="36">
    <w:abstractNumId w:val="39"/>
  </w:num>
  <w:num w:numId="37">
    <w:abstractNumId w:val="37"/>
  </w:num>
  <w:num w:numId="38">
    <w:abstractNumId w:val="71"/>
  </w:num>
  <w:num w:numId="39">
    <w:abstractNumId w:val="69"/>
  </w:num>
  <w:num w:numId="40">
    <w:abstractNumId w:val="79"/>
  </w:num>
  <w:num w:numId="41">
    <w:abstractNumId w:val="67"/>
  </w:num>
  <w:num w:numId="42">
    <w:abstractNumId w:val="32"/>
  </w:num>
  <w:num w:numId="43">
    <w:abstractNumId w:val="23"/>
  </w:num>
  <w:num w:numId="44">
    <w:abstractNumId w:val="21"/>
  </w:num>
  <w:num w:numId="45">
    <w:abstractNumId w:val="63"/>
  </w:num>
  <w:num w:numId="46">
    <w:abstractNumId w:val="70"/>
  </w:num>
  <w:num w:numId="47">
    <w:abstractNumId w:val="84"/>
  </w:num>
  <w:num w:numId="48">
    <w:abstractNumId w:val="17"/>
  </w:num>
  <w:num w:numId="49">
    <w:abstractNumId w:val="52"/>
  </w:num>
  <w:num w:numId="50">
    <w:abstractNumId w:val="26"/>
  </w:num>
  <w:num w:numId="51">
    <w:abstractNumId w:val="19"/>
  </w:num>
  <w:num w:numId="52">
    <w:abstractNumId w:val="26"/>
  </w:num>
  <w:num w:numId="53">
    <w:abstractNumId w:val="20"/>
  </w:num>
  <w:num w:numId="54">
    <w:abstractNumId w:val="54"/>
  </w:num>
  <w:num w:numId="55">
    <w:abstractNumId w:val="83"/>
  </w:num>
  <w:num w:numId="56">
    <w:abstractNumId w:val="26"/>
  </w:num>
  <w:num w:numId="57">
    <w:abstractNumId w:val="73"/>
  </w:num>
  <w:num w:numId="58">
    <w:abstractNumId w:val="26"/>
  </w:num>
  <w:num w:numId="59">
    <w:abstractNumId w:val="57"/>
  </w:num>
  <w:num w:numId="60">
    <w:abstractNumId w:val="68"/>
  </w:num>
  <w:num w:numId="61">
    <w:abstractNumId w:val="47"/>
  </w:num>
  <w:num w:numId="62">
    <w:abstractNumId w:val="62"/>
  </w:num>
  <w:num w:numId="63">
    <w:abstractNumId w:val="18"/>
  </w:num>
  <w:num w:numId="64">
    <w:abstractNumId w:val="66"/>
  </w:num>
  <w:num w:numId="65">
    <w:abstractNumId w:val="44"/>
  </w:num>
  <w:num w:numId="66">
    <w:abstractNumId w:val="36"/>
  </w:num>
  <w:num w:numId="67">
    <w:abstractNumId w:val="5"/>
  </w:num>
  <w:num w:numId="68">
    <w:abstractNumId w:val="59"/>
  </w:num>
  <w:num w:numId="69">
    <w:abstractNumId w:val="26"/>
  </w:num>
  <w:num w:numId="70">
    <w:abstractNumId w:val="2"/>
  </w:num>
  <w:num w:numId="71">
    <w:abstractNumId w:val="0"/>
  </w:num>
  <w:num w:numId="72">
    <w:abstractNumId w:val="4"/>
  </w:num>
  <w:num w:numId="73">
    <w:abstractNumId w:val="1"/>
  </w:num>
  <w:num w:numId="74">
    <w:abstractNumId w:val="16"/>
  </w:num>
  <w:num w:numId="75">
    <w:abstractNumId w:val="78"/>
  </w:num>
  <w:num w:numId="76">
    <w:abstractNumId w:val="50"/>
  </w:num>
  <w:num w:numId="77">
    <w:abstractNumId w:val="60"/>
  </w:num>
  <w:num w:numId="78">
    <w:abstractNumId w:val="61"/>
  </w:num>
  <w:num w:numId="79">
    <w:abstractNumId w:val="15"/>
  </w:num>
  <w:num w:numId="80">
    <w:abstractNumId w:val="22"/>
  </w:num>
  <w:num w:numId="81">
    <w:abstractNumId w:val="53"/>
  </w:num>
  <w:num w:numId="82">
    <w:abstractNumId w:val="28"/>
  </w:num>
  <w:num w:numId="83">
    <w:abstractNumId w:val="30"/>
  </w:num>
  <w:num w:numId="84">
    <w:abstractNumId w:val="10"/>
  </w:num>
  <w:num w:numId="85">
    <w:abstractNumId w:val="80"/>
  </w:num>
  <w:num w:numId="86">
    <w:abstractNumId w:val="85"/>
  </w:num>
  <w:num w:numId="87">
    <w:abstractNumId w:val="45"/>
  </w:num>
  <w:num w:numId="88">
    <w:abstractNumId w:val="8"/>
  </w:num>
  <w:num w:numId="89">
    <w:abstractNumId w:val="12"/>
  </w:num>
  <w:num w:numId="90">
    <w:abstractNumId w:val="43"/>
  </w:num>
  <w:num w:numId="91">
    <w:abstractNumId w:val="77"/>
  </w:num>
  <w:num w:numId="92">
    <w:abstractNumId w:val="3"/>
  </w:num>
  <w:num w:numId="93">
    <w:abstractNumId w:val="40"/>
  </w:num>
  <w:num w:numId="94">
    <w:abstractNumId w:val="64"/>
  </w:num>
  <w:num w:numId="95">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26"/>
  </w:num>
  <w:num w:numId="97">
    <w:abstractNumId w:val="26"/>
  </w:num>
  <w:numIdMacAtCleanup w:val="95"/>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v1-jc1">
    <w15:presenceInfo w15:providerId="None" w15:userId="v1-jc1"/>
  </w15:person>
  <w15:person w15:author="Ye, Yan">
    <w15:presenceInfo w15:providerId="None" w15:userId="Ye, Y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08"/>
  <w:bordersDoNotSurroundHeader/>
  <w:bordersDoNotSurroundFooter/>
  <w:activeWritingStyle w:appName="MSWord" w:lang="fr-CH" w:vendorID="64" w:dllVersion="6" w:nlCheck="1" w:checkStyle="0"/>
  <w:activeWritingStyle w:appName="MSWord" w:lang="en-US" w:vendorID="64" w:dllVersion="6" w:nlCheck="1" w:checkStyle="1"/>
  <w:activeWritingStyle w:appName="MSWord" w:lang="en-CA" w:vendorID="64" w:dllVersion="6" w:nlCheck="1" w:checkStyle="1"/>
  <w:activeWritingStyle w:appName="MSWord" w:lang="en-GB" w:vendorID="64" w:dllVersion="6" w:nlCheck="1" w:checkStyle="1"/>
  <w:activeWritingStyle w:appName="MSWord" w:lang="en-US" w:vendorID="64" w:dllVersion="0" w:nlCheck="1" w:checkStyle="0"/>
  <w:activeWritingStyle w:appName="MSWord" w:lang="en-CA" w:vendorID="64" w:dllVersion="0" w:nlCheck="1" w:checkStyle="0"/>
  <w:activeWritingStyle w:appName="MSWord" w:lang="en-GB" w:vendorID="64" w:dllVersion="0" w:nlCheck="1" w:checkStyle="0"/>
  <w:activeWritingStyle w:appName="MSWord" w:lang="fr-CH" w:vendorID="64" w:dllVersion="0" w:nlCheck="1" w:checkStyle="0"/>
  <w:activeWritingStyle w:appName="MSWord" w:lang="en-CA"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fr-CH" w:vendorID="64" w:dllVersion="4096" w:nlCheck="1" w:checkStyle="0"/>
  <w:activeWritingStyle w:appName="MSWord" w:lang="en-AU" w:vendorID="64" w:dllVersion="0" w:nlCheck="1" w:checkStyle="0"/>
  <w:activeWritingStyle w:appName="MSWord" w:lang="en-CA" w:vendorID="64" w:dllVersion="131078" w:nlCheck="1" w:checkStyle="1"/>
  <w:activeWritingStyle w:appName="MSWord" w:lang="en-US" w:vendorID="64" w:dllVersion="131078" w:nlCheck="1" w:checkStyle="1"/>
  <w:activeWritingStyle w:appName="MSWord" w:lang="en-GB"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drawingGridHorizontalSpacing w:val="120"/>
  <w:drawingGridVerticalSpacing w:val="120"/>
  <w:displayVerticalDrawingGridEvery w:val="0"/>
  <w:doNotUseMarginsForDrawingGridOrigin/>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5D39"/>
    <w:rsid w:val="00000E0F"/>
    <w:rsid w:val="00001919"/>
    <w:rsid w:val="00002384"/>
    <w:rsid w:val="000039D0"/>
    <w:rsid w:val="00003F00"/>
    <w:rsid w:val="00004498"/>
    <w:rsid w:val="00004C4F"/>
    <w:rsid w:val="00005094"/>
    <w:rsid w:val="0000559D"/>
    <w:rsid w:val="00006225"/>
    <w:rsid w:val="000074D2"/>
    <w:rsid w:val="0001074E"/>
    <w:rsid w:val="0001116E"/>
    <w:rsid w:val="0001126A"/>
    <w:rsid w:val="00012D53"/>
    <w:rsid w:val="00014404"/>
    <w:rsid w:val="0001487C"/>
    <w:rsid w:val="00014AA4"/>
    <w:rsid w:val="000152E0"/>
    <w:rsid w:val="00016001"/>
    <w:rsid w:val="000161E0"/>
    <w:rsid w:val="00020253"/>
    <w:rsid w:val="0002096E"/>
    <w:rsid w:val="0002146D"/>
    <w:rsid w:val="00021BB0"/>
    <w:rsid w:val="00022750"/>
    <w:rsid w:val="0002446E"/>
    <w:rsid w:val="00024B76"/>
    <w:rsid w:val="00024C1D"/>
    <w:rsid w:val="00025140"/>
    <w:rsid w:val="0002549B"/>
    <w:rsid w:val="00025645"/>
    <w:rsid w:val="00025961"/>
    <w:rsid w:val="0002636C"/>
    <w:rsid w:val="00026854"/>
    <w:rsid w:val="00026AB4"/>
    <w:rsid w:val="00027888"/>
    <w:rsid w:val="000308A3"/>
    <w:rsid w:val="00030B31"/>
    <w:rsid w:val="0003127C"/>
    <w:rsid w:val="0003168A"/>
    <w:rsid w:val="00031E25"/>
    <w:rsid w:val="00032A15"/>
    <w:rsid w:val="00034A6D"/>
    <w:rsid w:val="00034AB4"/>
    <w:rsid w:val="00035102"/>
    <w:rsid w:val="00040BE2"/>
    <w:rsid w:val="00040F13"/>
    <w:rsid w:val="0004135C"/>
    <w:rsid w:val="000418B2"/>
    <w:rsid w:val="00042A8A"/>
    <w:rsid w:val="000439EF"/>
    <w:rsid w:val="000458BC"/>
    <w:rsid w:val="00045B9B"/>
    <w:rsid w:val="00045C41"/>
    <w:rsid w:val="000460D4"/>
    <w:rsid w:val="00046334"/>
    <w:rsid w:val="00046944"/>
    <w:rsid w:val="00046C03"/>
    <w:rsid w:val="000479BA"/>
    <w:rsid w:val="000504FD"/>
    <w:rsid w:val="00050C16"/>
    <w:rsid w:val="000512CF"/>
    <w:rsid w:val="000517EB"/>
    <w:rsid w:val="00051DD5"/>
    <w:rsid w:val="00051FC3"/>
    <w:rsid w:val="00053022"/>
    <w:rsid w:val="00053FB5"/>
    <w:rsid w:val="0005453A"/>
    <w:rsid w:val="00054AE2"/>
    <w:rsid w:val="00055EB4"/>
    <w:rsid w:val="000561F4"/>
    <w:rsid w:val="00056C44"/>
    <w:rsid w:val="00057172"/>
    <w:rsid w:val="0005722F"/>
    <w:rsid w:val="00057ACE"/>
    <w:rsid w:val="00057E30"/>
    <w:rsid w:val="0006021F"/>
    <w:rsid w:val="000602A8"/>
    <w:rsid w:val="000604AE"/>
    <w:rsid w:val="00060F10"/>
    <w:rsid w:val="000613EB"/>
    <w:rsid w:val="00061E79"/>
    <w:rsid w:val="000626D0"/>
    <w:rsid w:val="00065039"/>
    <w:rsid w:val="000659C3"/>
    <w:rsid w:val="000664C2"/>
    <w:rsid w:val="00066B5F"/>
    <w:rsid w:val="00066F1F"/>
    <w:rsid w:val="00067659"/>
    <w:rsid w:val="00070BC5"/>
    <w:rsid w:val="00073330"/>
    <w:rsid w:val="00074045"/>
    <w:rsid w:val="00074855"/>
    <w:rsid w:val="00074A6B"/>
    <w:rsid w:val="00075A92"/>
    <w:rsid w:val="0007614F"/>
    <w:rsid w:val="00077234"/>
    <w:rsid w:val="0007759E"/>
    <w:rsid w:val="00077BAF"/>
    <w:rsid w:val="000812B1"/>
    <w:rsid w:val="00081561"/>
    <w:rsid w:val="0008283B"/>
    <w:rsid w:val="000829B1"/>
    <w:rsid w:val="000866EB"/>
    <w:rsid w:val="000868A1"/>
    <w:rsid w:val="00086F25"/>
    <w:rsid w:val="000904F8"/>
    <w:rsid w:val="0009097B"/>
    <w:rsid w:val="0009154E"/>
    <w:rsid w:val="000917BF"/>
    <w:rsid w:val="000918CB"/>
    <w:rsid w:val="000936BE"/>
    <w:rsid w:val="00093A81"/>
    <w:rsid w:val="000940AF"/>
    <w:rsid w:val="000947CD"/>
    <w:rsid w:val="00094E71"/>
    <w:rsid w:val="0009506D"/>
    <w:rsid w:val="00095095"/>
    <w:rsid w:val="000962AD"/>
    <w:rsid w:val="0009726D"/>
    <w:rsid w:val="000A0523"/>
    <w:rsid w:val="000A059E"/>
    <w:rsid w:val="000A0B45"/>
    <w:rsid w:val="000A167F"/>
    <w:rsid w:val="000A1FB2"/>
    <w:rsid w:val="000A2D83"/>
    <w:rsid w:val="000A3357"/>
    <w:rsid w:val="000A37E7"/>
    <w:rsid w:val="000A4F5D"/>
    <w:rsid w:val="000A540B"/>
    <w:rsid w:val="000A692B"/>
    <w:rsid w:val="000A6B74"/>
    <w:rsid w:val="000A77D8"/>
    <w:rsid w:val="000A7C1F"/>
    <w:rsid w:val="000A7DC3"/>
    <w:rsid w:val="000B0C0F"/>
    <w:rsid w:val="000B1C6B"/>
    <w:rsid w:val="000B2922"/>
    <w:rsid w:val="000B295C"/>
    <w:rsid w:val="000B4028"/>
    <w:rsid w:val="000B4FF9"/>
    <w:rsid w:val="000B52DA"/>
    <w:rsid w:val="000B5682"/>
    <w:rsid w:val="000B6147"/>
    <w:rsid w:val="000B6506"/>
    <w:rsid w:val="000B735B"/>
    <w:rsid w:val="000C032C"/>
    <w:rsid w:val="000C09AC"/>
    <w:rsid w:val="000C0C0F"/>
    <w:rsid w:val="000C1192"/>
    <w:rsid w:val="000C1A5C"/>
    <w:rsid w:val="000C1E57"/>
    <w:rsid w:val="000C28CA"/>
    <w:rsid w:val="000C29D8"/>
    <w:rsid w:val="000C2DA5"/>
    <w:rsid w:val="000C2FB5"/>
    <w:rsid w:val="000C2FBF"/>
    <w:rsid w:val="000C358F"/>
    <w:rsid w:val="000C36A0"/>
    <w:rsid w:val="000C3B81"/>
    <w:rsid w:val="000C3DF2"/>
    <w:rsid w:val="000C4AEA"/>
    <w:rsid w:val="000C5322"/>
    <w:rsid w:val="000C5626"/>
    <w:rsid w:val="000C58D7"/>
    <w:rsid w:val="000C792E"/>
    <w:rsid w:val="000D061C"/>
    <w:rsid w:val="000D116A"/>
    <w:rsid w:val="000D1DC8"/>
    <w:rsid w:val="000D2516"/>
    <w:rsid w:val="000D2EB2"/>
    <w:rsid w:val="000D5839"/>
    <w:rsid w:val="000D5FF2"/>
    <w:rsid w:val="000D65D8"/>
    <w:rsid w:val="000D6907"/>
    <w:rsid w:val="000E00F3"/>
    <w:rsid w:val="000E0250"/>
    <w:rsid w:val="000E1F01"/>
    <w:rsid w:val="000E2458"/>
    <w:rsid w:val="000E39A1"/>
    <w:rsid w:val="000E4586"/>
    <w:rsid w:val="000E4849"/>
    <w:rsid w:val="000E48AF"/>
    <w:rsid w:val="000F0A3C"/>
    <w:rsid w:val="000F14C7"/>
    <w:rsid w:val="000F158C"/>
    <w:rsid w:val="000F2223"/>
    <w:rsid w:val="000F2515"/>
    <w:rsid w:val="000F3E1D"/>
    <w:rsid w:val="000F44EE"/>
    <w:rsid w:val="000F6BFD"/>
    <w:rsid w:val="000F6C75"/>
    <w:rsid w:val="000F702B"/>
    <w:rsid w:val="000F7161"/>
    <w:rsid w:val="000F757F"/>
    <w:rsid w:val="000F78C1"/>
    <w:rsid w:val="001003C5"/>
    <w:rsid w:val="00100456"/>
    <w:rsid w:val="00100738"/>
    <w:rsid w:val="00100B18"/>
    <w:rsid w:val="0010117A"/>
    <w:rsid w:val="00101610"/>
    <w:rsid w:val="00101B3B"/>
    <w:rsid w:val="00101D27"/>
    <w:rsid w:val="00102F3D"/>
    <w:rsid w:val="00102F6D"/>
    <w:rsid w:val="00103696"/>
    <w:rsid w:val="00103892"/>
    <w:rsid w:val="00104109"/>
    <w:rsid w:val="00104BFB"/>
    <w:rsid w:val="00104EE9"/>
    <w:rsid w:val="00105731"/>
    <w:rsid w:val="001061BF"/>
    <w:rsid w:val="00107DF4"/>
    <w:rsid w:val="001103A8"/>
    <w:rsid w:val="00111019"/>
    <w:rsid w:val="00111131"/>
    <w:rsid w:val="001127CA"/>
    <w:rsid w:val="001130CE"/>
    <w:rsid w:val="001130E7"/>
    <w:rsid w:val="001134BC"/>
    <w:rsid w:val="00113874"/>
    <w:rsid w:val="00114D76"/>
    <w:rsid w:val="00115907"/>
    <w:rsid w:val="00115A98"/>
    <w:rsid w:val="001204F8"/>
    <w:rsid w:val="00120F69"/>
    <w:rsid w:val="001215E5"/>
    <w:rsid w:val="00122306"/>
    <w:rsid w:val="0012304D"/>
    <w:rsid w:val="00123164"/>
    <w:rsid w:val="00123BBA"/>
    <w:rsid w:val="0012466A"/>
    <w:rsid w:val="00124E38"/>
    <w:rsid w:val="0012580B"/>
    <w:rsid w:val="00125999"/>
    <w:rsid w:val="001303C4"/>
    <w:rsid w:val="00130D28"/>
    <w:rsid w:val="00131994"/>
    <w:rsid w:val="00131B42"/>
    <w:rsid w:val="00131F90"/>
    <w:rsid w:val="00133035"/>
    <w:rsid w:val="0013368A"/>
    <w:rsid w:val="00133E19"/>
    <w:rsid w:val="0013458C"/>
    <w:rsid w:val="00134796"/>
    <w:rsid w:val="00134922"/>
    <w:rsid w:val="001349FE"/>
    <w:rsid w:val="0013526E"/>
    <w:rsid w:val="001360DC"/>
    <w:rsid w:val="00136B5B"/>
    <w:rsid w:val="00137580"/>
    <w:rsid w:val="001377F7"/>
    <w:rsid w:val="00137BAB"/>
    <w:rsid w:val="00141022"/>
    <w:rsid w:val="001413EF"/>
    <w:rsid w:val="00141C41"/>
    <w:rsid w:val="00142E3A"/>
    <w:rsid w:val="00144009"/>
    <w:rsid w:val="00144136"/>
    <w:rsid w:val="00145F8F"/>
    <w:rsid w:val="00146152"/>
    <w:rsid w:val="00146891"/>
    <w:rsid w:val="00146A1D"/>
    <w:rsid w:val="00147475"/>
    <w:rsid w:val="00150492"/>
    <w:rsid w:val="00150C46"/>
    <w:rsid w:val="0015107F"/>
    <w:rsid w:val="00151553"/>
    <w:rsid w:val="00151AE5"/>
    <w:rsid w:val="0015208C"/>
    <w:rsid w:val="00152FA1"/>
    <w:rsid w:val="00153069"/>
    <w:rsid w:val="00153520"/>
    <w:rsid w:val="00153707"/>
    <w:rsid w:val="00153EB2"/>
    <w:rsid w:val="00155108"/>
    <w:rsid w:val="00155526"/>
    <w:rsid w:val="0015581E"/>
    <w:rsid w:val="00155A6C"/>
    <w:rsid w:val="00155DAD"/>
    <w:rsid w:val="001561BD"/>
    <w:rsid w:val="001564F2"/>
    <w:rsid w:val="001568DA"/>
    <w:rsid w:val="0015710E"/>
    <w:rsid w:val="00157181"/>
    <w:rsid w:val="00161963"/>
    <w:rsid w:val="00161A21"/>
    <w:rsid w:val="001628ED"/>
    <w:rsid w:val="00162C09"/>
    <w:rsid w:val="0016383B"/>
    <w:rsid w:val="001639C3"/>
    <w:rsid w:val="00163DCB"/>
    <w:rsid w:val="00164686"/>
    <w:rsid w:val="001648AD"/>
    <w:rsid w:val="00164AC5"/>
    <w:rsid w:val="001654FE"/>
    <w:rsid w:val="00165747"/>
    <w:rsid w:val="00165D16"/>
    <w:rsid w:val="001661E8"/>
    <w:rsid w:val="001667FE"/>
    <w:rsid w:val="00166C9F"/>
    <w:rsid w:val="00167355"/>
    <w:rsid w:val="00167789"/>
    <w:rsid w:val="00170899"/>
    <w:rsid w:val="00171371"/>
    <w:rsid w:val="00171AA1"/>
    <w:rsid w:val="00173B4D"/>
    <w:rsid w:val="00173BA0"/>
    <w:rsid w:val="00173EFA"/>
    <w:rsid w:val="00174346"/>
    <w:rsid w:val="00174FD9"/>
    <w:rsid w:val="00175A24"/>
    <w:rsid w:val="00175A7E"/>
    <w:rsid w:val="001774C8"/>
    <w:rsid w:val="001774E3"/>
    <w:rsid w:val="0018015A"/>
    <w:rsid w:val="0018118B"/>
    <w:rsid w:val="00181201"/>
    <w:rsid w:val="00181203"/>
    <w:rsid w:val="00183885"/>
    <w:rsid w:val="00183B32"/>
    <w:rsid w:val="0018455F"/>
    <w:rsid w:val="00184CE7"/>
    <w:rsid w:val="00186110"/>
    <w:rsid w:val="001861FF"/>
    <w:rsid w:val="00186CA1"/>
    <w:rsid w:val="00187E58"/>
    <w:rsid w:val="001908CF"/>
    <w:rsid w:val="00190A8F"/>
    <w:rsid w:val="00190E61"/>
    <w:rsid w:val="0019117C"/>
    <w:rsid w:val="00191E00"/>
    <w:rsid w:val="0019234A"/>
    <w:rsid w:val="00192393"/>
    <w:rsid w:val="00194B66"/>
    <w:rsid w:val="00195750"/>
    <w:rsid w:val="00195F09"/>
    <w:rsid w:val="0019697E"/>
    <w:rsid w:val="001970D1"/>
    <w:rsid w:val="0019784D"/>
    <w:rsid w:val="00197FC9"/>
    <w:rsid w:val="001A0F9D"/>
    <w:rsid w:val="001A1722"/>
    <w:rsid w:val="001A1AF0"/>
    <w:rsid w:val="001A1B49"/>
    <w:rsid w:val="001A1E27"/>
    <w:rsid w:val="001A2958"/>
    <w:rsid w:val="001A297E"/>
    <w:rsid w:val="001A2D31"/>
    <w:rsid w:val="001A368E"/>
    <w:rsid w:val="001A5027"/>
    <w:rsid w:val="001A5451"/>
    <w:rsid w:val="001A5600"/>
    <w:rsid w:val="001A7329"/>
    <w:rsid w:val="001A7631"/>
    <w:rsid w:val="001A792F"/>
    <w:rsid w:val="001A7AA8"/>
    <w:rsid w:val="001A7F34"/>
    <w:rsid w:val="001B1C6D"/>
    <w:rsid w:val="001B2890"/>
    <w:rsid w:val="001B2AA4"/>
    <w:rsid w:val="001B34FD"/>
    <w:rsid w:val="001B3740"/>
    <w:rsid w:val="001B4D1A"/>
    <w:rsid w:val="001B4E28"/>
    <w:rsid w:val="001B5447"/>
    <w:rsid w:val="001B576C"/>
    <w:rsid w:val="001B6307"/>
    <w:rsid w:val="001B6364"/>
    <w:rsid w:val="001B7574"/>
    <w:rsid w:val="001C02DF"/>
    <w:rsid w:val="001C0FB8"/>
    <w:rsid w:val="001C1ED9"/>
    <w:rsid w:val="001C2647"/>
    <w:rsid w:val="001C2C3E"/>
    <w:rsid w:val="001C2D31"/>
    <w:rsid w:val="001C2FAE"/>
    <w:rsid w:val="001C3525"/>
    <w:rsid w:val="001C3AFB"/>
    <w:rsid w:val="001C53A4"/>
    <w:rsid w:val="001C58A7"/>
    <w:rsid w:val="001C6B8F"/>
    <w:rsid w:val="001D1419"/>
    <w:rsid w:val="001D1BD2"/>
    <w:rsid w:val="001D3E2F"/>
    <w:rsid w:val="001D4C1D"/>
    <w:rsid w:val="001D5CAF"/>
    <w:rsid w:val="001D5DD1"/>
    <w:rsid w:val="001E02BE"/>
    <w:rsid w:val="001E1695"/>
    <w:rsid w:val="001E1861"/>
    <w:rsid w:val="001E1A25"/>
    <w:rsid w:val="001E21C9"/>
    <w:rsid w:val="001E2266"/>
    <w:rsid w:val="001E2B60"/>
    <w:rsid w:val="001E2B95"/>
    <w:rsid w:val="001E389F"/>
    <w:rsid w:val="001E3ABF"/>
    <w:rsid w:val="001E3B37"/>
    <w:rsid w:val="001E3FB5"/>
    <w:rsid w:val="001E43E1"/>
    <w:rsid w:val="001E49D9"/>
    <w:rsid w:val="001E53D9"/>
    <w:rsid w:val="001E614A"/>
    <w:rsid w:val="001E6272"/>
    <w:rsid w:val="001E72BF"/>
    <w:rsid w:val="001E7447"/>
    <w:rsid w:val="001E74E5"/>
    <w:rsid w:val="001F0789"/>
    <w:rsid w:val="001F097A"/>
    <w:rsid w:val="001F1839"/>
    <w:rsid w:val="001F1FF5"/>
    <w:rsid w:val="001F2594"/>
    <w:rsid w:val="001F5BEC"/>
    <w:rsid w:val="001F6AE2"/>
    <w:rsid w:val="001F6DC7"/>
    <w:rsid w:val="001F6F01"/>
    <w:rsid w:val="001F7FAE"/>
    <w:rsid w:val="00200001"/>
    <w:rsid w:val="00202006"/>
    <w:rsid w:val="0020214D"/>
    <w:rsid w:val="00203DB9"/>
    <w:rsid w:val="00203E33"/>
    <w:rsid w:val="0020486A"/>
    <w:rsid w:val="002049F2"/>
    <w:rsid w:val="00204B30"/>
    <w:rsid w:val="002055A6"/>
    <w:rsid w:val="0020581C"/>
    <w:rsid w:val="00205FF8"/>
    <w:rsid w:val="00206460"/>
    <w:rsid w:val="002069B4"/>
    <w:rsid w:val="00206C33"/>
    <w:rsid w:val="002074EF"/>
    <w:rsid w:val="002074F4"/>
    <w:rsid w:val="00210CD3"/>
    <w:rsid w:val="002114F7"/>
    <w:rsid w:val="00211DE6"/>
    <w:rsid w:val="00213DDE"/>
    <w:rsid w:val="0021436F"/>
    <w:rsid w:val="002148EA"/>
    <w:rsid w:val="00214909"/>
    <w:rsid w:val="00214BEF"/>
    <w:rsid w:val="00215B5A"/>
    <w:rsid w:val="00215DFC"/>
    <w:rsid w:val="002170A0"/>
    <w:rsid w:val="0021739A"/>
    <w:rsid w:val="002175DC"/>
    <w:rsid w:val="00217743"/>
    <w:rsid w:val="00220390"/>
    <w:rsid w:val="00220B0C"/>
    <w:rsid w:val="0022124F"/>
    <w:rsid w:val="002212DF"/>
    <w:rsid w:val="00221F08"/>
    <w:rsid w:val="00222297"/>
    <w:rsid w:val="00222CD4"/>
    <w:rsid w:val="00223B9C"/>
    <w:rsid w:val="00225016"/>
    <w:rsid w:val="00225270"/>
    <w:rsid w:val="0022629F"/>
    <w:rsid w:val="002264A6"/>
    <w:rsid w:val="00226D2F"/>
    <w:rsid w:val="00227BA7"/>
    <w:rsid w:val="00227BD1"/>
    <w:rsid w:val="00230092"/>
    <w:rsid w:val="0023011C"/>
    <w:rsid w:val="002316A5"/>
    <w:rsid w:val="00232371"/>
    <w:rsid w:val="0023237F"/>
    <w:rsid w:val="002338A7"/>
    <w:rsid w:val="00233996"/>
    <w:rsid w:val="002342E4"/>
    <w:rsid w:val="0023458D"/>
    <w:rsid w:val="002352E7"/>
    <w:rsid w:val="00235ACC"/>
    <w:rsid w:val="00235CBC"/>
    <w:rsid w:val="00236358"/>
    <w:rsid w:val="00236788"/>
    <w:rsid w:val="00236EE8"/>
    <w:rsid w:val="002375C1"/>
    <w:rsid w:val="002412E6"/>
    <w:rsid w:val="00243379"/>
    <w:rsid w:val="00246D30"/>
    <w:rsid w:val="00247127"/>
    <w:rsid w:val="002477B1"/>
    <w:rsid w:val="00247957"/>
    <w:rsid w:val="002505A9"/>
    <w:rsid w:val="00250673"/>
    <w:rsid w:val="002508A5"/>
    <w:rsid w:val="00251138"/>
    <w:rsid w:val="00251368"/>
    <w:rsid w:val="0025149C"/>
    <w:rsid w:val="002515A8"/>
    <w:rsid w:val="00251AEE"/>
    <w:rsid w:val="0025241A"/>
    <w:rsid w:val="002525F3"/>
    <w:rsid w:val="00252B99"/>
    <w:rsid w:val="00253978"/>
    <w:rsid w:val="00253B3E"/>
    <w:rsid w:val="0025535F"/>
    <w:rsid w:val="00255951"/>
    <w:rsid w:val="002561E7"/>
    <w:rsid w:val="002576EC"/>
    <w:rsid w:val="002600C3"/>
    <w:rsid w:val="002603BF"/>
    <w:rsid w:val="00260597"/>
    <w:rsid w:val="00260E74"/>
    <w:rsid w:val="002624DE"/>
    <w:rsid w:val="00262F34"/>
    <w:rsid w:val="00263398"/>
    <w:rsid w:val="00263A29"/>
    <w:rsid w:val="00263D28"/>
    <w:rsid w:val="002643CD"/>
    <w:rsid w:val="00265819"/>
    <w:rsid w:val="00265EB7"/>
    <w:rsid w:val="00266F06"/>
    <w:rsid w:val="00267FD6"/>
    <w:rsid w:val="00270867"/>
    <w:rsid w:val="00272677"/>
    <w:rsid w:val="00273196"/>
    <w:rsid w:val="00273DB1"/>
    <w:rsid w:val="00275BCF"/>
    <w:rsid w:val="00275D1A"/>
    <w:rsid w:val="00275FB0"/>
    <w:rsid w:val="002772BE"/>
    <w:rsid w:val="00280D79"/>
    <w:rsid w:val="00281714"/>
    <w:rsid w:val="00283126"/>
    <w:rsid w:val="0028360E"/>
    <w:rsid w:val="002854BA"/>
    <w:rsid w:val="002907AA"/>
    <w:rsid w:val="0029084E"/>
    <w:rsid w:val="00290ABB"/>
    <w:rsid w:val="00291185"/>
    <w:rsid w:val="00291E36"/>
    <w:rsid w:val="00291E4C"/>
    <w:rsid w:val="00292257"/>
    <w:rsid w:val="00292A2F"/>
    <w:rsid w:val="0029467E"/>
    <w:rsid w:val="002947E2"/>
    <w:rsid w:val="00294AC7"/>
    <w:rsid w:val="00294E8F"/>
    <w:rsid w:val="002959F9"/>
    <w:rsid w:val="00295E0D"/>
    <w:rsid w:val="002968BA"/>
    <w:rsid w:val="00296FA9"/>
    <w:rsid w:val="00297798"/>
    <w:rsid w:val="002A0A50"/>
    <w:rsid w:val="002A1665"/>
    <w:rsid w:val="002A1C37"/>
    <w:rsid w:val="002A1E2E"/>
    <w:rsid w:val="002A2F8E"/>
    <w:rsid w:val="002A3C52"/>
    <w:rsid w:val="002A54E0"/>
    <w:rsid w:val="002A643A"/>
    <w:rsid w:val="002A6BE2"/>
    <w:rsid w:val="002A772B"/>
    <w:rsid w:val="002A7BA7"/>
    <w:rsid w:val="002B0376"/>
    <w:rsid w:val="002B0DED"/>
    <w:rsid w:val="002B1595"/>
    <w:rsid w:val="002B191D"/>
    <w:rsid w:val="002B1F0E"/>
    <w:rsid w:val="002B2408"/>
    <w:rsid w:val="002B2958"/>
    <w:rsid w:val="002B2C5A"/>
    <w:rsid w:val="002B3507"/>
    <w:rsid w:val="002B5805"/>
    <w:rsid w:val="002B59C2"/>
    <w:rsid w:val="002B5E6E"/>
    <w:rsid w:val="002B70A7"/>
    <w:rsid w:val="002B7F6D"/>
    <w:rsid w:val="002C092A"/>
    <w:rsid w:val="002C0F7C"/>
    <w:rsid w:val="002C196C"/>
    <w:rsid w:val="002C1DC8"/>
    <w:rsid w:val="002C2E04"/>
    <w:rsid w:val="002C3203"/>
    <w:rsid w:val="002C3CC8"/>
    <w:rsid w:val="002C6D27"/>
    <w:rsid w:val="002C7154"/>
    <w:rsid w:val="002D0184"/>
    <w:rsid w:val="002D0AF6"/>
    <w:rsid w:val="002D24C6"/>
    <w:rsid w:val="002D2ACC"/>
    <w:rsid w:val="002D2B0A"/>
    <w:rsid w:val="002D2C1F"/>
    <w:rsid w:val="002D36CA"/>
    <w:rsid w:val="002D3E37"/>
    <w:rsid w:val="002D52B9"/>
    <w:rsid w:val="002D5ACD"/>
    <w:rsid w:val="002D63B6"/>
    <w:rsid w:val="002D6EAE"/>
    <w:rsid w:val="002D74FD"/>
    <w:rsid w:val="002E0943"/>
    <w:rsid w:val="002E0A12"/>
    <w:rsid w:val="002E0AC5"/>
    <w:rsid w:val="002E2144"/>
    <w:rsid w:val="002E307D"/>
    <w:rsid w:val="002E3256"/>
    <w:rsid w:val="002E431C"/>
    <w:rsid w:val="002E528B"/>
    <w:rsid w:val="002E5774"/>
    <w:rsid w:val="002E5C79"/>
    <w:rsid w:val="002E5F9E"/>
    <w:rsid w:val="002E610B"/>
    <w:rsid w:val="002E69A8"/>
    <w:rsid w:val="002E74FB"/>
    <w:rsid w:val="002E7B3B"/>
    <w:rsid w:val="002F08F0"/>
    <w:rsid w:val="002F0978"/>
    <w:rsid w:val="002F09E6"/>
    <w:rsid w:val="002F1457"/>
    <w:rsid w:val="002F164D"/>
    <w:rsid w:val="002F2DB9"/>
    <w:rsid w:val="002F2F6A"/>
    <w:rsid w:val="002F3821"/>
    <w:rsid w:val="002F3B4B"/>
    <w:rsid w:val="002F57DA"/>
    <w:rsid w:val="002F5F84"/>
    <w:rsid w:val="002F7801"/>
    <w:rsid w:val="00301595"/>
    <w:rsid w:val="003017E7"/>
    <w:rsid w:val="00301EA0"/>
    <w:rsid w:val="003021BC"/>
    <w:rsid w:val="00304D97"/>
    <w:rsid w:val="00305485"/>
    <w:rsid w:val="003055FF"/>
    <w:rsid w:val="003056AC"/>
    <w:rsid w:val="00306206"/>
    <w:rsid w:val="00307018"/>
    <w:rsid w:val="00307E60"/>
    <w:rsid w:val="0031109B"/>
    <w:rsid w:val="00311C2A"/>
    <w:rsid w:val="003123DF"/>
    <w:rsid w:val="003135CF"/>
    <w:rsid w:val="003143CE"/>
    <w:rsid w:val="00314F2F"/>
    <w:rsid w:val="00315190"/>
    <w:rsid w:val="003152CB"/>
    <w:rsid w:val="0031570F"/>
    <w:rsid w:val="00315B3C"/>
    <w:rsid w:val="00315F83"/>
    <w:rsid w:val="0031626C"/>
    <w:rsid w:val="003164BC"/>
    <w:rsid w:val="00316CBC"/>
    <w:rsid w:val="00317D85"/>
    <w:rsid w:val="00320E4A"/>
    <w:rsid w:val="00321197"/>
    <w:rsid w:val="0032173B"/>
    <w:rsid w:val="00321AD8"/>
    <w:rsid w:val="0032281A"/>
    <w:rsid w:val="00322D0E"/>
    <w:rsid w:val="00323B0E"/>
    <w:rsid w:val="003242CB"/>
    <w:rsid w:val="00324330"/>
    <w:rsid w:val="003244AF"/>
    <w:rsid w:val="00324877"/>
    <w:rsid w:val="00324FEE"/>
    <w:rsid w:val="00325836"/>
    <w:rsid w:val="00325F31"/>
    <w:rsid w:val="00326229"/>
    <w:rsid w:val="00326C29"/>
    <w:rsid w:val="00327B95"/>
    <w:rsid w:val="00327C56"/>
    <w:rsid w:val="003303AA"/>
    <w:rsid w:val="0033080D"/>
    <w:rsid w:val="00330BE1"/>
    <w:rsid w:val="003315A1"/>
    <w:rsid w:val="00332CA7"/>
    <w:rsid w:val="00333113"/>
    <w:rsid w:val="00333183"/>
    <w:rsid w:val="00333AF1"/>
    <w:rsid w:val="00334288"/>
    <w:rsid w:val="003343F0"/>
    <w:rsid w:val="00334EE3"/>
    <w:rsid w:val="0033729D"/>
    <w:rsid w:val="003373EC"/>
    <w:rsid w:val="00337CA6"/>
    <w:rsid w:val="00340274"/>
    <w:rsid w:val="00340907"/>
    <w:rsid w:val="00342FF4"/>
    <w:rsid w:val="003439BB"/>
    <w:rsid w:val="00344195"/>
    <w:rsid w:val="003448CB"/>
    <w:rsid w:val="0034504B"/>
    <w:rsid w:val="00346148"/>
    <w:rsid w:val="00346311"/>
    <w:rsid w:val="003464A7"/>
    <w:rsid w:val="003465C3"/>
    <w:rsid w:val="00346E54"/>
    <w:rsid w:val="00347283"/>
    <w:rsid w:val="00347CD3"/>
    <w:rsid w:val="00347CF8"/>
    <w:rsid w:val="003501F0"/>
    <w:rsid w:val="003507D2"/>
    <w:rsid w:val="00351504"/>
    <w:rsid w:val="00351CFB"/>
    <w:rsid w:val="00351F8A"/>
    <w:rsid w:val="00352451"/>
    <w:rsid w:val="00352F1C"/>
    <w:rsid w:val="0035349D"/>
    <w:rsid w:val="00353BB6"/>
    <w:rsid w:val="00354492"/>
    <w:rsid w:val="00354D4A"/>
    <w:rsid w:val="003573DD"/>
    <w:rsid w:val="0036063A"/>
    <w:rsid w:val="00360640"/>
    <w:rsid w:val="0036096C"/>
    <w:rsid w:val="00361E8E"/>
    <w:rsid w:val="00362228"/>
    <w:rsid w:val="00362A86"/>
    <w:rsid w:val="00362F41"/>
    <w:rsid w:val="00364C41"/>
    <w:rsid w:val="00365B6E"/>
    <w:rsid w:val="003666D9"/>
    <w:rsid w:val="003669EA"/>
    <w:rsid w:val="00366C63"/>
    <w:rsid w:val="003706CC"/>
    <w:rsid w:val="00372589"/>
    <w:rsid w:val="00372796"/>
    <w:rsid w:val="003728BB"/>
    <w:rsid w:val="00373CAD"/>
    <w:rsid w:val="003752DD"/>
    <w:rsid w:val="003753A9"/>
    <w:rsid w:val="003756F7"/>
    <w:rsid w:val="00375D68"/>
    <w:rsid w:val="00376FBF"/>
    <w:rsid w:val="003772F0"/>
    <w:rsid w:val="00377710"/>
    <w:rsid w:val="00377E07"/>
    <w:rsid w:val="003801E6"/>
    <w:rsid w:val="00380C23"/>
    <w:rsid w:val="00383E42"/>
    <w:rsid w:val="003849B3"/>
    <w:rsid w:val="00387223"/>
    <w:rsid w:val="00387534"/>
    <w:rsid w:val="003876CF"/>
    <w:rsid w:val="00387748"/>
    <w:rsid w:val="003903E4"/>
    <w:rsid w:val="00390636"/>
    <w:rsid w:val="003909E2"/>
    <w:rsid w:val="00390DC1"/>
    <w:rsid w:val="003910B5"/>
    <w:rsid w:val="00391FAA"/>
    <w:rsid w:val="0039260C"/>
    <w:rsid w:val="003940B3"/>
    <w:rsid w:val="00394BDD"/>
    <w:rsid w:val="00394D14"/>
    <w:rsid w:val="00395324"/>
    <w:rsid w:val="00395C4E"/>
    <w:rsid w:val="003963DD"/>
    <w:rsid w:val="00397392"/>
    <w:rsid w:val="0039741E"/>
    <w:rsid w:val="003A0167"/>
    <w:rsid w:val="003A0A9D"/>
    <w:rsid w:val="003A10B3"/>
    <w:rsid w:val="003A17E0"/>
    <w:rsid w:val="003A1803"/>
    <w:rsid w:val="003A1A70"/>
    <w:rsid w:val="003A2797"/>
    <w:rsid w:val="003A2D8E"/>
    <w:rsid w:val="003A2FB0"/>
    <w:rsid w:val="003A39F2"/>
    <w:rsid w:val="003A41A5"/>
    <w:rsid w:val="003A41B0"/>
    <w:rsid w:val="003A4F1F"/>
    <w:rsid w:val="003A57B9"/>
    <w:rsid w:val="003A5E04"/>
    <w:rsid w:val="003A60DA"/>
    <w:rsid w:val="003A61E2"/>
    <w:rsid w:val="003A6925"/>
    <w:rsid w:val="003A712E"/>
    <w:rsid w:val="003A7CE6"/>
    <w:rsid w:val="003B0973"/>
    <w:rsid w:val="003B3CA3"/>
    <w:rsid w:val="003B6324"/>
    <w:rsid w:val="003B6721"/>
    <w:rsid w:val="003B6F83"/>
    <w:rsid w:val="003B7379"/>
    <w:rsid w:val="003C0BC8"/>
    <w:rsid w:val="003C0EA4"/>
    <w:rsid w:val="003C20E4"/>
    <w:rsid w:val="003C2E44"/>
    <w:rsid w:val="003C3458"/>
    <w:rsid w:val="003C39DA"/>
    <w:rsid w:val="003C3A40"/>
    <w:rsid w:val="003C4FC9"/>
    <w:rsid w:val="003D0E4E"/>
    <w:rsid w:val="003D22E2"/>
    <w:rsid w:val="003D2579"/>
    <w:rsid w:val="003D2EEF"/>
    <w:rsid w:val="003D40F2"/>
    <w:rsid w:val="003D520C"/>
    <w:rsid w:val="003D55D4"/>
    <w:rsid w:val="003D5861"/>
    <w:rsid w:val="003D6342"/>
    <w:rsid w:val="003E0AFD"/>
    <w:rsid w:val="003E0B27"/>
    <w:rsid w:val="003E150E"/>
    <w:rsid w:val="003E22C1"/>
    <w:rsid w:val="003E284A"/>
    <w:rsid w:val="003E2921"/>
    <w:rsid w:val="003E33DD"/>
    <w:rsid w:val="003E3701"/>
    <w:rsid w:val="003E417A"/>
    <w:rsid w:val="003E5325"/>
    <w:rsid w:val="003E552B"/>
    <w:rsid w:val="003E6162"/>
    <w:rsid w:val="003E6CAD"/>
    <w:rsid w:val="003E6F90"/>
    <w:rsid w:val="003E7E8A"/>
    <w:rsid w:val="003F0341"/>
    <w:rsid w:val="003F0BA3"/>
    <w:rsid w:val="003F13F2"/>
    <w:rsid w:val="003F2169"/>
    <w:rsid w:val="003F29F8"/>
    <w:rsid w:val="003F2E7D"/>
    <w:rsid w:val="003F53B5"/>
    <w:rsid w:val="003F5D0F"/>
    <w:rsid w:val="003F6CDA"/>
    <w:rsid w:val="00402433"/>
    <w:rsid w:val="004031A0"/>
    <w:rsid w:val="00403D1B"/>
    <w:rsid w:val="00403D91"/>
    <w:rsid w:val="00404383"/>
    <w:rsid w:val="0040451F"/>
    <w:rsid w:val="00404EE9"/>
    <w:rsid w:val="00406FDB"/>
    <w:rsid w:val="004072A5"/>
    <w:rsid w:val="00407D22"/>
    <w:rsid w:val="004102C7"/>
    <w:rsid w:val="00410A85"/>
    <w:rsid w:val="0041229C"/>
    <w:rsid w:val="004123B9"/>
    <w:rsid w:val="00413493"/>
    <w:rsid w:val="00413BC6"/>
    <w:rsid w:val="00414101"/>
    <w:rsid w:val="00414DF9"/>
    <w:rsid w:val="004153C9"/>
    <w:rsid w:val="004168DE"/>
    <w:rsid w:val="00416969"/>
    <w:rsid w:val="00416F45"/>
    <w:rsid w:val="00421777"/>
    <w:rsid w:val="0042330C"/>
    <w:rsid w:val="004234F0"/>
    <w:rsid w:val="00423CE9"/>
    <w:rsid w:val="00423D87"/>
    <w:rsid w:val="00424219"/>
    <w:rsid w:val="004246F4"/>
    <w:rsid w:val="00424C95"/>
    <w:rsid w:val="00424F44"/>
    <w:rsid w:val="0042503C"/>
    <w:rsid w:val="00425215"/>
    <w:rsid w:val="004276F1"/>
    <w:rsid w:val="00427818"/>
    <w:rsid w:val="004279B2"/>
    <w:rsid w:val="00430DD6"/>
    <w:rsid w:val="0043136F"/>
    <w:rsid w:val="004321AE"/>
    <w:rsid w:val="00432274"/>
    <w:rsid w:val="004330B1"/>
    <w:rsid w:val="00433DDB"/>
    <w:rsid w:val="00434BBB"/>
    <w:rsid w:val="00435A29"/>
    <w:rsid w:val="00436F41"/>
    <w:rsid w:val="00437619"/>
    <w:rsid w:val="00437644"/>
    <w:rsid w:val="004407B5"/>
    <w:rsid w:val="00440E40"/>
    <w:rsid w:val="00442403"/>
    <w:rsid w:val="004434B6"/>
    <w:rsid w:val="00444038"/>
    <w:rsid w:val="00445273"/>
    <w:rsid w:val="00447E15"/>
    <w:rsid w:val="00450653"/>
    <w:rsid w:val="0045458C"/>
    <w:rsid w:val="00454F3F"/>
    <w:rsid w:val="004554F7"/>
    <w:rsid w:val="0046003B"/>
    <w:rsid w:val="00460479"/>
    <w:rsid w:val="00461B1B"/>
    <w:rsid w:val="0046245D"/>
    <w:rsid w:val="00462864"/>
    <w:rsid w:val="004640CD"/>
    <w:rsid w:val="00464192"/>
    <w:rsid w:val="00464242"/>
    <w:rsid w:val="00464310"/>
    <w:rsid w:val="00464E97"/>
    <w:rsid w:val="004651D8"/>
    <w:rsid w:val="00465A1E"/>
    <w:rsid w:val="00465D31"/>
    <w:rsid w:val="004665A4"/>
    <w:rsid w:val="00467C71"/>
    <w:rsid w:val="004703DB"/>
    <w:rsid w:val="004709F5"/>
    <w:rsid w:val="00472025"/>
    <w:rsid w:val="004722B4"/>
    <w:rsid w:val="0047318F"/>
    <w:rsid w:val="004735F8"/>
    <w:rsid w:val="00473851"/>
    <w:rsid w:val="00474378"/>
    <w:rsid w:val="0047620A"/>
    <w:rsid w:val="00476B51"/>
    <w:rsid w:val="0047769F"/>
    <w:rsid w:val="0047779C"/>
    <w:rsid w:val="00477C8A"/>
    <w:rsid w:val="004802C5"/>
    <w:rsid w:val="00480A40"/>
    <w:rsid w:val="00481411"/>
    <w:rsid w:val="00481C65"/>
    <w:rsid w:val="004832DA"/>
    <w:rsid w:val="004845CD"/>
    <w:rsid w:val="00486F96"/>
    <w:rsid w:val="00487EAA"/>
    <w:rsid w:val="00487F13"/>
    <w:rsid w:val="004912F3"/>
    <w:rsid w:val="00491810"/>
    <w:rsid w:val="00491A44"/>
    <w:rsid w:val="00492CDD"/>
    <w:rsid w:val="00494BD9"/>
    <w:rsid w:val="00495C91"/>
    <w:rsid w:val="00495E6E"/>
    <w:rsid w:val="0049604C"/>
    <w:rsid w:val="004969A4"/>
    <w:rsid w:val="00496E72"/>
    <w:rsid w:val="004973D2"/>
    <w:rsid w:val="004A030A"/>
    <w:rsid w:val="004A06F5"/>
    <w:rsid w:val="004A1F62"/>
    <w:rsid w:val="004A2A63"/>
    <w:rsid w:val="004A315A"/>
    <w:rsid w:val="004A4266"/>
    <w:rsid w:val="004A44A5"/>
    <w:rsid w:val="004A4806"/>
    <w:rsid w:val="004A5D1E"/>
    <w:rsid w:val="004A7036"/>
    <w:rsid w:val="004A7E27"/>
    <w:rsid w:val="004B0459"/>
    <w:rsid w:val="004B0B47"/>
    <w:rsid w:val="004B12B3"/>
    <w:rsid w:val="004B210C"/>
    <w:rsid w:val="004B2941"/>
    <w:rsid w:val="004B37AA"/>
    <w:rsid w:val="004B4FF2"/>
    <w:rsid w:val="004B5863"/>
    <w:rsid w:val="004B6398"/>
    <w:rsid w:val="004B6653"/>
    <w:rsid w:val="004B6BDD"/>
    <w:rsid w:val="004C1986"/>
    <w:rsid w:val="004C1BAD"/>
    <w:rsid w:val="004C1F81"/>
    <w:rsid w:val="004C268B"/>
    <w:rsid w:val="004C4490"/>
    <w:rsid w:val="004C575B"/>
    <w:rsid w:val="004C6246"/>
    <w:rsid w:val="004C6679"/>
    <w:rsid w:val="004C6A93"/>
    <w:rsid w:val="004C79FE"/>
    <w:rsid w:val="004C7B27"/>
    <w:rsid w:val="004C7D05"/>
    <w:rsid w:val="004D0AD7"/>
    <w:rsid w:val="004D0C4B"/>
    <w:rsid w:val="004D2163"/>
    <w:rsid w:val="004D3833"/>
    <w:rsid w:val="004D3AD3"/>
    <w:rsid w:val="004D3DC5"/>
    <w:rsid w:val="004D405F"/>
    <w:rsid w:val="004D4AD7"/>
    <w:rsid w:val="004D6653"/>
    <w:rsid w:val="004D7826"/>
    <w:rsid w:val="004E0B7A"/>
    <w:rsid w:val="004E0EBE"/>
    <w:rsid w:val="004E1A8A"/>
    <w:rsid w:val="004E1D0D"/>
    <w:rsid w:val="004E20D8"/>
    <w:rsid w:val="004E2553"/>
    <w:rsid w:val="004E2E07"/>
    <w:rsid w:val="004E39F5"/>
    <w:rsid w:val="004E410A"/>
    <w:rsid w:val="004E4F4F"/>
    <w:rsid w:val="004E5FDD"/>
    <w:rsid w:val="004E6033"/>
    <w:rsid w:val="004E6789"/>
    <w:rsid w:val="004E67AE"/>
    <w:rsid w:val="004F03CC"/>
    <w:rsid w:val="004F0ADB"/>
    <w:rsid w:val="004F11F2"/>
    <w:rsid w:val="004F1921"/>
    <w:rsid w:val="004F1E00"/>
    <w:rsid w:val="004F1F53"/>
    <w:rsid w:val="004F235E"/>
    <w:rsid w:val="004F2944"/>
    <w:rsid w:val="004F3271"/>
    <w:rsid w:val="004F3453"/>
    <w:rsid w:val="004F511F"/>
    <w:rsid w:val="004F526A"/>
    <w:rsid w:val="004F61E3"/>
    <w:rsid w:val="004F64A9"/>
    <w:rsid w:val="004F7343"/>
    <w:rsid w:val="00502E10"/>
    <w:rsid w:val="00503426"/>
    <w:rsid w:val="005034CD"/>
    <w:rsid w:val="0050423C"/>
    <w:rsid w:val="00504AAA"/>
    <w:rsid w:val="00504FA5"/>
    <w:rsid w:val="005051CB"/>
    <w:rsid w:val="0050706A"/>
    <w:rsid w:val="005075D8"/>
    <w:rsid w:val="005079AC"/>
    <w:rsid w:val="00507C54"/>
    <w:rsid w:val="0051015C"/>
    <w:rsid w:val="00510B09"/>
    <w:rsid w:val="00510BED"/>
    <w:rsid w:val="00510FA5"/>
    <w:rsid w:val="00512403"/>
    <w:rsid w:val="005126BC"/>
    <w:rsid w:val="0051495B"/>
    <w:rsid w:val="00514966"/>
    <w:rsid w:val="00514B93"/>
    <w:rsid w:val="00514BBE"/>
    <w:rsid w:val="00515051"/>
    <w:rsid w:val="005151DE"/>
    <w:rsid w:val="005168B8"/>
    <w:rsid w:val="00516CF1"/>
    <w:rsid w:val="00516CFC"/>
    <w:rsid w:val="00516F45"/>
    <w:rsid w:val="00520282"/>
    <w:rsid w:val="00520AB6"/>
    <w:rsid w:val="005214E8"/>
    <w:rsid w:val="00522927"/>
    <w:rsid w:val="0052499B"/>
    <w:rsid w:val="005253DC"/>
    <w:rsid w:val="00526F61"/>
    <w:rsid w:val="00526FF8"/>
    <w:rsid w:val="00527EE0"/>
    <w:rsid w:val="005303F7"/>
    <w:rsid w:val="00531919"/>
    <w:rsid w:val="00531AE9"/>
    <w:rsid w:val="00531E85"/>
    <w:rsid w:val="005330A7"/>
    <w:rsid w:val="00535591"/>
    <w:rsid w:val="00535CC0"/>
    <w:rsid w:val="005366D6"/>
    <w:rsid w:val="00537B3A"/>
    <w:rsid w:val="005401EC"/>
    <w:rsid w:val="00540B15"/>
    <w:rsid w:val="00540CFA"/>
    <w:rsid w:val="00541032"/>
    <w:rsid w:val="0054133B"/>
    <w:rsid w:val="00541D54"/>
    <w:rsid w:val="00542923"/>
    <w:rsid w:val="005438CD"/>
    <w:rsid w:val="00543C4A"/>
    <w:rsid w:val="00544576"/>
    <w:rsid w:val="005450B9"/>
    <w:rsid w:val="005457FD"/>
    <w:rsid w:val="00545C8F"/>
    <w:rsid w:val="00545CDE"/>
    <w:rsid w:val="005464F8"/>
    <w:rsid w:val="00547335"/>
    <w:rsid w:val="00547BF3"/>
    <w:rsid w:val="00550109"/>
    <w:rsid w:val="0055062A"/>
    <w:rsid w:val="00550A66"/>
    <w:rsid w:val="00552857"/>
    <w:rsid w:val="00552C10"/>
    <w:rsid w:val="00552F88"/>
    <w:rsid w:val="00554A25"/>
    <w:rsid w:val="00554E78"/>
    <w:rsid w:val="00555175"/>
    <w:rsid w:val="005551B0"/>
    <w:rsid w:val="00555506"/>
    <w:rsid w:val="00560DED"/>
    <w:rsid w:val="00562376"/>
    <w:rsid w:val="00562F9B"/>
    <w:rsid w:val="0056353E"/>
    <w:rsid w:val="005640DE"/>
    <w:rsid w:val="00565515"/>
    <w:rsid w:val="00565A9B"/>
    <w:rsid w:val="00565D52"/>
    <w:rsid w:val="0056758B"/>
    <w:rsid w:val="00567A81"/>
    <w:rsid w:val="00567BE3"/>
    <w:rsid w:val="00567EC7"/>
    <w:rsid w:val="00570013"/>
    <w:rsid w:val="00570D91"/>
    <w:rsid w:val="00570F67"/>
    <w:rsid w:val="00571504"/>
    <w:rsid w:val="005719B1"/>
    <w:rsid w:val="005719CD"/>
    <w:rsid w:val="005721E0"/>
    <w:rsid w:val="005722B2"/>
    <w:rsid w:val="005722ED"/>
    <w:rsid w:val="00572908"/>
    <w:rsid w:val="00574EAC"/>
    <w:rsid w:val="005754AA"/>
    <w:rsid w:val="00576CC6"/>
    <w:rsid w:val="005801A2"/>
    <w:rsid w:val="00580318"/>
    <w:rsid w:val="0058108D"/>
    <w:rsid w:val="00581544"/>
    <w:rsid w:val="005825A1"/>
    <w:rsid w:val="00582B07"/>
    <w:rsid w:val="00584341"/>
    <w:rsid w:val="0058469D"/>
    <w:rsid w:val="005867B4"/>
    <w:rsid w:val="00586BB4"/>
    <w:rsid w:val="00586EA3"/>
    <w:rsid w:val="00591207"/>
    <w:rsid w:val="00591324"/>
    <w:rsid w:val="00591939"/>
    <w:rsid w:val="0059286B"/>
    <w:rsid w:val="0059385A"/>
    <w:rsid w:val="00593E96"/>
    <w:rsid w:val="005945FE"/>
    <w:rsid w:val="00594D64"/>
    <w:rsid w:val="00594FA4"/>
    <w:rsid w:val="005952A5"/>
    <w:rsid w:val="00595D4C"/>
    <w:rsid w:val="0059627B"/>
    <w:rsid w:val="00597CBB"/>
    <w:rsid w:val="005A0A8A"/>
    <w:rsid w:val="005A0DE1"/>
    <w:rsid w:val="005A0E27"/>
    <w:rsid w:val="005A27FA"/>
    <w:rsid w:val="005A33A1"/>
    <w:rsid w:val="005A38D6"/>
    <w:rsid w:val="005A3ECA"/>
    <w:rsid w:val="005A4A5B"/>
    <w:rsid w:val="005A574D"/>
    <w:rsid w:val="005A58DF"/>
    <w:rsid w:val="005A5A5C"/>
    <w:rsid w:val="005A5F73"/>
    <w:rsid w:val="005A5F8A"/>
    <w:rsid w:val="005A6C8E"/>
    <w:rsid w:val="005A6CCC"/>
    <w:rsid w:val="005A7772"/>
    <w:rsid w:val="005B0597"/>
    <w:rsid w:val="005B08F7"/>
    <w:rsid w:val="005B1EB3"/>
    <w:rsid w:val="005B217D"/>
    <w:rsid w:val="005B23D9"/>
    <w:rsid w:val="005B276D"/>
    <w:rsid w:val="005B2C3B"/>
    <w:rsid w:val="005B424A"/>
    <w:rsid w:val="005B49EE"/>
    <w:rsid w:val="005B4AA9"/>
    <w:rsid w:val="005B4E1A"/>
    <w:rsid w:val="005B58EC"/>
    <w:rsid w:val="005B63AB"/>
    <w:rsid w:val="005B6FBF"/>
    <w:rsid w:val="005B70F9"/>
    <w:rsid w:val="005B7948"/>
    <w:rsid w:val="005B79F6"/>
    <w:rsid w:val="005B7A28"/>
    <w:rsid w:val="005B7C9F"/>
    <w:rsid w:val="005C04DA"/>
    <w:rsid w:val="005C13E1"/>
    <w:rsid w:val="005C2BE1"/>
    <w:rsid w:val="005C31E2"/>
    <w:rsid w:val="005C385F"/>
    <w:rsid w:val="005C48CC"/>
    <w:rsid w:val="005C48FF"/>
    <w:rsid w:val="005C5C19"/>
    <w:rsid w:val="005C6AD0"/>
    <w:rsid w:val="005C7865"/>
    <w:rsid w:val="005D01CF"/>
    <w:rsid w:val="005D01FA"/>
    <w:rsid w:val="005D0BE4"/>
    <w:rsid w:val="005D11AA"/>
    <w:rsid w:val="005D1A5B"/>
    <w:rsid w:val="005D1BEA"/>
    <w:rsid w:val="005D2152"/>
    <w:rsid w:val="005D290C"/>
    <w:rsid w:val="005D2B75"/>
    <w:rsid w:val="005D2B83"/>
    <w:rsid w:val="005D34B3"/>
    <w:rsid w:val="005D46DE"/>
    <w:rsid w:val="005D50AF"/>
    <w:rsid w:val="005D60DD"/>
    <w:rsid w:val="005D6318"/>
    <w:rsid w:val="005D7446"/>
    <w:rsid w:val="005D7928"/>
    <w:rsid w:val="005E0FF0"/>
    <w:rsid w:val="005E1AC6"/>
    <w:rsid w:val="005E2315"/>
    <w:rsid w:val="005E6119"/>
    <w:rsid w:val="005E6265"/>
    <w:rsid w:val="005E6387"/>
    <w:rsid w:val="005F06C3"/>
    <w:rsid w:val="005F08A9"/>
    <w:rsid w:val="005F0948"/>
    <w:rsid w:val="005F2383"/>
    <w:rsid w:val="005F23DB"/>
    <w:rsid w:val="005F267E"/>
    <w:rsid w:val="005F2BB3"/>
    <w:rsid w:val="005F4855"/>
    <w:rsid w:val="005F50D0"/>
    <w:rsid w:val="005F62BD"/>
    <w:rsid w:val="005F62F1"/>
    <w:rsid w:val="005F6F1B"/>
    <w:rsid w:val="005F7114"/>
    <w:rsid w:val="00601DC5"/>
    <w:rsid w:val="006030E2"/>
    <w:rsid w:val="0060327A"/>
    <w:rsid w:val="006036B6"/>
    <w:rsid w:val="00603807"/>
    <w:rsid w:val="00604EBD"/>
    <w:rsid w:val="00605219"/>
    <w:rsid w:val="0060580A"/>
    <w:rsid w:val="00606885"/>
    <w:rsid w:val="00607AD0"/>
    <w:rsid w:val="0061111D"/>
    <w:rsid w:val="0061166A"/>
    <w:rsid w:val="00611F60"/>
    <w:rsid w:val="00612B3F"/>
    <w:rsid w:val="006135FF"/>
    <w:rsid w:val="00614A15"/>
    <w:rsid w:val="006151B2"/>
    <w:rsid w:val="006155AA"/>
    <w:rsid w:val="00615995"/>
    <w:rsid w:val="00615AEE"/>
    <w:rsid w:val="00615BF1"/>
    <w:rsid w:val="006161A0"/>
    <w:rsid w:val="00616837"/>
    <w:rsid w:val="00617879"/>
    <w:rsid w:val="0062086A"/>
    <w:rsid w:val="00621E0A"/>
    <w:rsid w:val="00622937"/>
    <w:rsid w:val="006232E3"/>
    <w:rsid w:val="00623502"/>
    <w:rsid w:val="006244FB"/>
    <w:rsid w:val="00624B33"/>
    <w:rsid w:val="00625436"/>
    <w:rsid w:val="006258A5"/>
    <w:rsid w:val="00626F8E"/>
    <w:rsid w:val="006272CE"/>
    <w:rsid w:val="0063041A"/>
    <w:rsid w:val="006307F5"/>
    <w:rsid w:val="00630AA2"/>
    <w:rsid w:val="00630D93"/>
    <w:rsid w:val="0063119B"/>
    <w:rsid w:val="00631D49"/>
    <w:rsid w:val="00632109"/>
    <w:rsid w:val="00632E57"/>
    <w:rsid w:val="00633325"/>
    <w:rsid w:val="00635CC1"/>
    <w:rsid w:val="00635ED4"/>
    <w:rsid w:val="00636B19"/>
    <w:rsid w:val="00637587"/>
    <w:rsid w:val="00637D9B"/>
    <w:rsid w:val="006401E7"/>
    <w:rsid w:val="00641ADF"/>
    <w:rsid w:val="00643041"/>
    <w:rsid w:val="00643053"/>
    <w:rsid w:val="0064319A"/>
    <w:rsid w:val="006433A0"/>
    <w:rsid w:val="006439AD"/>
    <w:rsid w:val="00644BFC"/>
    <w:rsid w:val="00644E4D"/>
    <w:rsid w:val="00644EC9"/>
    <w:rsid w:val="006450CE"/>
    <w:rsid w:val="00646707"/>
    <w:rsid w:val="00647EFE"/>
    <w:rsid w:val="00650AAA"/>
    <w:rsid w:val="00651F4D"/>
    <w:rsid w:val="00652A91"/>
    <w:rsid w:val="00653A4D"/>
    <w:rsid w:val="0065449A"/>
    <w:rsid w:val="006549BE"/>
    <w:rsid w:val="00655488"/>
    <w:rsid w:val="00655B27"/>
    <w:rsid w:val="0065623E"/>
    <w:rsid w:val="00657F7E"/>
    <w:rsid w:val="00660A3D"/>
    <w:rsid w:val="00660C59"/>
    <w:rsid w:val="00661CDC"/>
    <w:rsid w:val="00662E58"/>
    <w:rsid w:val="006637F2"/>
    <w:rsid w:val="00664377"/>
    <w:rsid w:val="00664DCF"/>
    <w:rsid w:val="00665C20"/>
    <w:rsid w:val="00665F58"/>
    <w:rsid w:val="0066747D"/>
    <w:rsid w:val="00667946"/>
    <w:rsid w:val="00667BBE"/>
    <w:rsid w:val="00670043"/>
    <w:rsid w:val="006702BD"/>
    <w:rsid w:val="00671035"/>
    <w:rsid w:val="00671C7F"/>
    <w:rsid w:val="00672144"/>
    <w:rsid w:val="0067266A"/>
    <w:rsid w:val="00672C72"/>
    <w:rsid w:val="00674839"/>
    <w:rsid w:val="00675FCB"/>
    <w:rsid w:val="00676FBC"/>
    <w:rsid w:val="0067727B"/>
    <w:rsid w:val="00680199"/>
    <w:rsid w:val="00680479"/>
    <w:rsid w:val="006815E0"/>
    <w:rsid w:val="00681A37"/>
    <w:rsid w:val="00681C7E"/>
    <w:rsid w:val="00681CFC"/>
    <w:rsid w:val="00683677"/>
    <w:rsid w:val="00683C42"/>
    <w:rsid w:val="00686876"/>
    <w:rsid w:val="006868F6"/>
    <w:rsid w:val="00687560"/>
    <w:rsid w:val="00687704"/>
    <w:rsid w:val="00687B63"/>
    <w:rsid w:val="006903FA"/>
    <w:rsid w:val="0069459D"/>
    <w:rsid w:val="00694BF1"/>
    <w:rsid w:val="00695F64"/>
    <w:rsid w:val="00697046"/>
    <w:rsid w:val="006972B0"/>
    <w:rsid w:val="006A05C8"/>
    <w:rsid w:val="006A24D4"/>
    <w:rsid w:val="006A28A1"/>
    <w:rsid w:val="006A28B0"/>
    <w:rsid w:val="006A2C43"/>
    <w:rsid w:val="006A2E69"/>
    <w:rsid w:val="006A34D6"/>
    <w:rsid w:val="006A548B"/>
    <w:rsid w:val="006A5658"/>
    <w:rsid w:val="006A5BD7"/>
    <w:rsid w:val="006A7415"/>
    <w:rsid w:val="006A7757"/>
    <w:rsid w:val="006A782C"/>
    <w:rsid w:val="006A7EFE"/>
    <w:rsid w:val="006B0120"/>
    <w:rsid w:val="006B0256"/>
    <w:rsid w:val="006B0767"/>
    <w:rsid w:val="006B1AF9"/>
    <w:rsid w:val="006B24AF"/>
    <w:rsid w:val="006B27AE"/>
    <w:rsid w:val="006B2FA0"/>
    <w:rsid w:val="006B39BD"/>
    <w:rsid w:val="006B3A4A"/>
    <w:rsid w:val="006B4137"/>
    <w:rsid w:val="006B498E"/>
    <w:rsid w:val="006B5CAA"/>
    <w:rsid w:val="006B5DBB"/>
    <w:rsid w:val="006B7436"/>
    <w:rsid w:val="006B7A53"/>
    <w:rsid w:val="006C083D"/>
    <w:rsid w:val="006C0B79"/>
    <w:rsid w:val="006C0C26"/>
    <w:rsid w:val="006C0EAF"/>
    <w:rsid w:val="006C1522"/>
    <w:rsid w:val="006C182A"/>
    <w:rsid w:val="006C1DC1"/>
    <w:rsid w:val="006C2335"/>
    <w:rsid w:val="006C385F"/>
    <w:rsid w:val="006C4E58"/>
    <w:rsid w:val="006C5908"/>
    <w:rsid w:val="006C5D39"/>
    <w:rsid w:val="006C5D61"/>
    <w:rsid w:val="006C6552"/>
    <w:rsid w:val="006C6971"/>
    <w:rsid w:val="006C7292"/>
    <w:rsid w:val="006D065D"/>
    <w:rsid w:val="006D0E00"/>
    <w:rsid w:val="006D11A5"/>
    <w:rsid w:val="006D1580"/>
    <w:rsid w:val="006D1B69"/>
    <w:rsid w:val="006D3B25"/>
    <w:rsid w:val="006D4C45"/>
    <w:rsid w:val="006D4D66"/>
    <w:rsid w:val="006D50E2"/>
    <w:rsid w:val="006D59DC"/>
    <w:rsid w:val="006D6D9B"/>
    <w:rsid w:val="006D7D79"/>
    <w:rsid w:val="006E0279"/>
    <w:rsid w:val="006E25A1"/>
    <w:rsid w:val="006E2810"/>
    <w:rsid w:val="006E477E"/>
    <w:rsid w:val="006E5417"/>
    <w:rsid w:val="006E5911"/>
    <w:rsid w:val="006E5CE3"/>
    <w:rsid w:val="006E6E79"/>
    <w:rsid w:val="006E7339"/>
    <w:rsid w:val="006E7D40"/>
    <w:rsid w:val="006F0361"/>
    <w:rsid w:val="006F0E66"/>
    <w:rsid w:val="006F239B"/>
    <w:rsid w:val="006F2529"/>
    <w:rsid w:val="006F26F8"/>
    <w:rsid w:val="006F295E"/>
    <w:rsid w:val="006F3339"/>
    <w:rsid w:val="006F3A96"/>
    <w:rsid w:val="006F4444"/>
    <w:rsid w:val="006F4DB2"/>
    <w:rsid w:val="006F6966"/>
    <w:rsid w:val="006F7BCB"/>
    <w:rsid w:val="00701400"/>
    <w:rsid w:val="007023DE"/>
    <w:rsid w:val="00702F07"/>
    <w:rsid w:val="00702FDF"/>
    <w:rsid w:val="00704567"/>
    <w:rsid w:val="00704748"/>
    <w:rsid w:val="007061A3"/>
    <w:rsid w:val="0070712D"/>
    <w:rsid w:val="007073CD"/>
    <w:rsid w:val="00707AA4"/>
    <w:rsid w:val="00710249"/>
    <w:rsid w:val="007103E2"/>
    <w:rsid w:val="00710C19"/>
    <w:rsid w:val="00710FA4"/>
    <w:rsid w:val="007129FA"/>
    <w:rsid w:val="00712EE0"/>
    <w:rsid w:val="00712F60"/>
    <w:rsid w:val="00713096"/>
    <w:rsid w:val="007139CA"/>
    <w:rsid w:val="00713BC2"/>
    <w:rsid w:val="00717A8F"/>
    <w:rsid w:val="0072009A"/>
    <w:rsid w:val="0072024C"/>
    <w:rsid w:val="00720E3B"/>
    <w:rsid w:val="00721903"/>
    <w:rsid w:val="00721C84"/>
    <w:rsid w:val="00722D88"/>
    <w:rsid w:val="00722E5C"/>
    <w:rsid w:val="007230E5"/>
    <w:rsid w:val="00723560"/>
    <w:rsid w:val="007235C5"/>
    <w:rsid w:val="00723E23"/>
    <w:rsid w:val="00723EF4"/>
    <w:rsid w:val="00723FFD"/>
    <w:rsid w:val="0072410F"/>
    <w:rsid w:val="00726433"/>
    <w:rsid w:val="00727AFD"/>
    <w:rsid w:val="007302F0"/>
    <w:rsid w:val="0073209D"/>
    <w:rsid w:val="007324DB"/>
    <w:rsid w:val="0073267D"/>
    <w:rsid w:val="007336C9"/>
    <w:rsid w:val="0073484C"/>
    <w:rsid w:val="00734D35"/>
    <w:rsid w:val="00735F83"/>
    <w:rsid w:val="00736757"/>
    <w:rsid w:val="00736AD6"/>
    <w:rsid w:val="00736BCD"/>
    <w:rsid w:val="00741A08"/>
    <w:rsid w:val="00741A37"/>
    <w:rsid w:val="00742E2F"/>
    <w:rsid w:val="00743366"/>
    <w:rsid w:val="00743792"/>
    <w:rsid w:val="0074393F"/>
    <w:rsid w:val="00743FDD"/>
    <w:rsid w:val="0074456E"/>
    <w:rsid w:val="00745154"/>
    <w:rsid w:val="007457D2"/>
    <w:rsid w:val="00745F6B"/>
    <w:rsid w:val="00746207"/>
    <w:rsid w:val="007512BA"/>
    <w:rsid w:val="007514FF"/>
    <w:rsid w:val="00751D5B"/>
    <w:rsid w:val="007525BA"/>
    <w:rsid w:val="007529BC"/>
    <w:rsid w:val="00752C0B"/>
    <w:rsid w:val="00753046"/>
    <w:rsid w:val="0075402E"/>
    <w:rsid w:val="0075585E"/>
    <w:rsid w:val="00755EEF"/>
    <w:rsid w:val="0076040E"/>
    <w:rsid w:val="007608CB"/>
    <w:rsid w:val="00760BDC"/>
    <w:rsid w:val="007615EE"/>
    <w:rsid w:val="00761C7E"/>
    <w:rsid w:val="00761D46"/>
    <w:rsid w:val="00764196"/>
    <w:rsid w:val="007667C4"/>
    <w:rsid w:val="00766976"/>
    <w:rsid w:val="00770571"/>
    <w:rsid w:val="00770A10"/>
    <w:rsid w:val="0077167E"/>
    <w:rsid w:val="00771FAF"/>
    <w:rsid w:val="0077278B"/>
    <w:rsid w:val="00772EFF"/>
    <w:rsid w:val="00773EAB"/>
    <w:rsid w:val="007752E6"/>
    <w:rsid w:val="007768FF"/>
    <w:rsid w:val="00776B8B"/>
    <w:rsid w:val="00776E34"/>
    <w:rsid w:val="0078044C"/>
    <w:rsid w:val="00780AC5"/>
    <w:rsid w:val="00780AD9"/>
    <w:rsid w:val="00780BF2"/>
    <w:rsid w:val="00780F53"/>
    <w:rsid w:val="007819D5"/>
    <w:rsid w:val="00781DE6"/>
    <w:rsid w:val="007824D3"/>
    <w:rsid w:val="0078340C"/>
    <w:rsid w:val="00783582"/>
    <w:rsid w:val="00783FD8"/>
    <w:rsid w:val="00784199"/>
    <w:rsid w:val="00784223"/>
    <w:rsid w:val="00784660"/>
    <w:rsid w:val="00784B43"/>
    <w:rsid w:val="00784EDC"/>
    <w:rsid w:val="0078654A"/>
    <w:rsid w:val="007876E9"/>
    <w:rsid w:val="007900A7"/>
    <w:rsid w:val="00790283"/>
    <w:rsid w:val="0079041F"/>
    <w:rsid w:val="00790825"/>
    <w:rsid w:val="00792CEF"/>
    <w:rsid w:val="00792F31"/>
    <w:rsid w:val="007932FE"/>
    <w:rsid w:val="007941CC"/>
    <w:rsid w:val="00794DF3"/>
    <w:rsid w:val="00794ECC"/>
    <w:rsid w:val="00795046"/>
    <w:rsid w:val="007951F7"/>
    <w:rsid w:val="00796100"/>
    <w:rsid w:val="00796EE3"/>
    <w:rsid w:val="00797171"/>
    <w:rsid w:val="00797469"/>
    <w:rsid w:val="00797766"/>
    <w:rsid w:val="007A0686"/>
    <w:rsid w:val="007A114A"/>
    <w:rsid w:val="007A1A93"/>
    <w:rsid w:val="007A1B6F"/>
    <w:rsid w:val="007A22CB"/>
    <w:rsid w:val="007A3478"/>
    <w:rsid w:val="007A3E7F"/>
    <w:rsid w:val="007A439C"/>
    <w:rsid w:val="007A43CC"/>
    <w:rsid w:val="007A49F9"/>
    <w:rsid w:val="007A4E74"/>
    <w:rsid w:val="007A59F0"/>
    <w:rsid w:val="007A6841"/>
    <w:rsid w:val="007A7767"/>
    <w:rsid w:val="007A7ADD"/>
    <w:rsid w:val="007A7C1C"/>
    <w:rsid w:val="007A7D29"/>
    <w:rsid w:val="007B0258"/>
    <w:rsid w:val="007B06B7"/>
    <w:rsid w:val="007B0723"/>
    <w:rsid w:val="007B0728"/>
    <w:rsid w:val="007B09CF"/>
    <w:rsid w:val="007B0B29"/>
    <w:rsid w:val="007B0EE0"/>
    <w:rsid w:val="007B1A0E"/>
    <w:rsid w:val="007B22F2"/>
    <w:rsid w:val="007B2FB6"/>
    <w:rsid w:val="007B30DA"/>
    <w:rsid w:val="007B4927"/>
    <w:rsid w:val="007B4AB8"/>
    <w:rsid w:val="007B577D"/>
    <w:rsid w:val="007B603B"/>
    <w:rsid w:val="007B7B24"/>
    <w:rsid w:val="007B7C2F"/>
    <w:rsid w:val="007C0757"/>
    <w:rsid w:val="007C1F25"/>
    <w:rsid w:val="007C3489"/>
    <w:rsid w:val="007C3E9A"/>
    <w:rsid w:val="007C55B3"/>
    <w:rsid w:val="007C6929"/>
    <w:rsid w:val="007C71C3"/>
    <w:rsid w:val="007D06F3"/>
    <w:rsid w:val="007D1181"/>
    <w:rsid w:val="007D2BED"/>
    <w:rsid w:val="007D2C9B"/>
    <w:rsid w:val="007D38F2"/>
    <w:rsid w:val="007D47D4"/>
    <w:rsid w:val="007D5662"/>
    <w:rsid w:val="007D583D"/>
    <w:rsid w:val="007D63A4"/>
    <w:rsid w:val="007D65AA"/>
    <w:rsid w:val="007D777B"/>
    <w:rsid w:val="007E01A3"/>
    <w:rsid w:val="007E149F"/>
    <w:rsid w:val="007E31C5"/>
    <w:rsid w:val="007E3E32"/>
    <w:rsid w:val="007E5354"/>
    <w:rsid w:val="007E5F39"/>
    <w:rsid w:val="007E5FB4"/>
    <w:rsid w:val="007E697A"/>
    <w:rsid w:val="007F0643"/>
    <w:rsid w:val="007F066B"/>
    <w:rsid w:val="007F1F8B"/>
    <w:rsid w:val="007F2111"/>
    <w:rsid w:val="007F2552"/>
    <w:rsid w:val="007F264C"/>
    <w:rsid w:val="007F3DFA"/>
    <w:rsid w:val="007F67A1"/>
    <w:rsid w:val="007F67D7"/>
    <w:rsid w:val="008034EF"/>
    <w:rsid w:val="00803880"/>
    <w:rsid w:val="00805F15"/>
    <w:rsid w:val="0081127B"/>
    <w:rsid w:val="008112E0"/>
    <w:rsid w:val="00811C05"/>
    <w:rsid w:val="008123DE"/>
    <w:rsid w:val="00812F58"/>
    <w:rsid w:val="0081322B"/>
    <w:rsid w:val="008140F9"/>
    <w:rsid w:val="008141B0"/>
    <w:rsid w:val="00814E8A"/>
    <w:rsid w:val="00814F15"/>
    <w:rsid w:val="00815D05"/>
    <w:rsid w:val="00815F30"/>
    <w:rsid w:val="00816582"/>
    <w:rsid w:val="008172D0"/>
    <w:rsid w:val="00817AC6"/>
    <w:rsid w:val="008206C8"/>
    <w:rsid w:val="00820F1B"/>
    <w:rsid w:val="008218BB"/>
    <w:rsid w:val="0082244A"/>
    <w:rsid w:val="008249C1"/>
    <w:rsid w:val="00825081"/>
    <w:rsid w:val="00825284"/>
    <w:rsid w:val="0082673C"/>
    <w:rsid w:val="00826AEA"/>
    <w:rsid w:val="00826EB9"/>
    <w:rsid w:val="00826F0E"/>
    <w:rsid w:val="00827004"/>
    <w:rsid w:val="008279AA"/>
    <w:rsid w:val="0083006C"/>
    <w:rsid w:val="008314C8"/>
    <w:rsid w:val="008327AD"/>
    <w:rsid w:val="00835BDF"/>
    <w:rsid w:val="00835C5B"/>
    <w:rsid w:val="00836337"/>
    <w:rsid w:val="00840A53"/>
    <w:rsid w:val="00840FDB"/>
    <w:rsid w:val="00842729"/>
    <w:rsid w:val="0084318F"/>
    <w:rsid w:val="00844FF6"/>
    <w:rsid w:val="00845933"/>
    <w:rsid w:val="0084623C"/>
    <w:rsid w:val="00846C2D"/>
    <w:rsid w:val="0084702D"/>
    <w:rsid w:val="008472EA"/>
    <w:rsid w:val="00851444"/>
    <w:rsid w:val="008522E9"/>
    <w:rsid w:val="0085238F"/>
    <w:rsid w:val="00852431"/>
    <w:rsid w:val="00852971"/>
    <w:rsid w:val="00852A0F"/>
    <w:rsid w:val="008533BD"/>
    <w:rsid w:val="0085384A"/>
    <w:rsid w:val="00853E8B"/>
    <w:rsid w:val="0085420F"/>
    <w:rsid w:val="008545D5"/>
    <w:rsid w:val="00854989"/>
    <w:rsid w:val="00854A3D"/>
    <w:rsid w:val="0085789D"/>
    <w:rsid w:val="008607FB"/>
    <w:rsid w:val="00861658"/>
    <w:rsid w:val="008618FB"/>
    <w:rsid w:val="00861A1B"/>
    <w:rsid w:val="008628E9"/>
    <w:rsid w:val="0086387C"/>
    <w:rsid w:val="00864070"/>
    <w:rsid w:val="00864880"/>
    <w:rsid w:val="00865550"/>
    <w:rsid w:val="00865AFC"/>
    <w:rsid w:val="008666C3"/>
    <w:rsid w:val="008669E7"/>
    <w:rsid w:val="00867048"/>
    <w:rsid w:val="00867A31"/>
    <w:rsid w:val="008713A7"/>
    <w:rsid w:val="00871ED9"/>
    <w:rsid w:val="0087204E"/>
    <w:rsid w:val="00872B4D"/>
    <w:rsid w:val="00872C40"/>
    <w:rsid w:val="00873FAE"/>
    <w:rsid w:val="00874A6C"/>
    <w:rsid w:val="00875515"/>
    <w:rsid w:val="00875865"/>
    <w:rsid w:val="00876C65"/>
    <w:rsid w:val="00876CEA"/>
    <w:rsid w:val="00877314"/>
    <w:rsid w:val="0088129D"/>
    <w:rsid w:val="00881416"/>
    <w:rsid w:val="00881A6C"/>
    <w:rsid w:val="00881E60"/>
    <w:rsid w:val="008825C6"/>
    <w:rsid w:val="00882B53"/>
    <w:rsid w:val="008830DD"/>
    <w:rsid w:val="00883634"/>
    <w:rsid w:val="00884546"/>
    <w:rsid w:val="00884A3C"/>
    <w:rsid w:val="008861C4"/>
    <w:rsid w:val="00887D9F"/>
    <w:rsid w:val="008908C7"/>
    <w:rsid w:val="0089102F"/>
    <w:rsid w:val="00893A22"/>
    <w:rsid w:val="00893CD2"/>
    <w:rsid w:val="0089427F"/>
    <w:rsid w:val="008950FF"/>
    <w:rsid w:val="00897669"/>
    <w:rsid w:val="00897BA7"/>
    <w:rsid w:val="00897E67"/>
    <w:rsid w:val="00897F3D"/>
    <w:rsid w:val="008A02B7"/>
    <w:rsid w:val="008A085F"/>
    <w:rsid w:val="008A0AE8"/>
    <w:rsid w:val="008A2054"/>
    <w:rsid w:val="008A28E8"/>
    <w:rsid w:val="008A2BC1"/>
    <w:rsid w:val="008A356C"/>
    <w:rsid w:val="008A3D4E"/>
    <w:rsid w:val="008A45C0"/>
    <w:rsid w:val="008A4B4C"/>
    <w:rsid w:val="008A4C47"/>
    <w:rsid w:val="008A51D2"/>
    <w:rsid w:val="008A59C3"/>
    <w:rsid w:val="008A6053"/>
    <w:rsid w:val="008B069E"/>
    <w:rsid w:val="008B086F"/>
    <w:rsid w:val="008B09DC"/>
    <w:rsid w:val="008B0AD5"/>
    <w:rsid w:val="008B0DF4"/>
    <w:rsid w:val="008B0E67"/>
    <w:rsid w:val="008B1207"/>
    <w:rsid w:val="008B1A3F"/>
    <w:rsid w:val="008B1A40"/>
    <w:rsid w:val="008B277D"/>
    <w:rsid w:val="008B3D51"/>
    <w:rsid w:val="008B3E47"/>
    <w:rsid w:val="008B3FA3"/>
    <w:rsid w:val="008B4E11"/>
    <w:rsid w:val="008B5DC0"/>
    <w:rsid w:val="008B6D5A"/>
    <w:rsid w:val="008C0A61"/>
    <w:rsid w:val="008C0A6C"/>
    <w:rsid w:val="008C0EBC"/>
    <w:rsid w:val="008C0FC5"/>
    <w:rsid w:val="008C1BF8"/>
    <w:rsid w:val="008C239F"/>
    <w:rsid w:val="008C2AE2"/>
    <w:rsid w:val="008C2DF3"/>
    <w:rsid w:val="008C4258"/>
    <w:rsid w:val="008C4531"/>
    <w:rsid w:val="008C46BF"/>
    <w:rsid w:val="008C4B13"/>
    <w:rsid w:val="008C5BB6"/>
    <w:rsid w:val="008C62F6"/>
    <w:rsid w:val="008C77AF"/>
    <w:rsid w:val="008D09C4"/>
    <w:rsid w:val="008D2150"/>
    <w:rsid w:val="008D311C"/>
    <w:rsid w:val="008D509E"/>
    <w:rsid w:val="008D5972"/>
    <w:rsid w:val="008D5F63"/>
    <w:rsid w:val="008D6ECC"/>
    <w:rsid w:val="008D6FF1"/>
    <w:rsid w:val="008D7509"/>
    <w:rsid w:val="008D79EB"/>
    <w:rsid w:val="008D7D79"/>
    <w:rsid w:val="008E04CB"/>
    <w:rsid w:val="008E1127"/>
    <w:rsid w:val="008E1803"/>
    <w:rsid w:val="008E2A56"/>
    <w:rsid w:val="008E3601"/>
    <w:rsid w:val="008E480C"/>
    <w:rsid w:val="008E5D85"/>
    <w:rsid w:val="008E67C8"/>
    <w:rsid w:val="008E77AF"/>
    <w:rsid w:val="008E7D85"/>
    <w:rsid w:val="008F10E3"/>
    <w:rsid w:val="008F340A"/>
    <w:rsid w:val="008F37AD"/>
    <w:rsid w:val="008F3B0A"/>
    <w:rsid w:val="008F4582"/>
    <w:rsid w:val="008F5488"/>
    <w:rsid w:val="008F5629"/>
    <w:rsid w:val="008F7340"/>
    <w:rsid w:val="008F7559"/>
    <w:rsid w:val="008F7964"/>
    <w:rsid w:val="008F7A52"/>
    <w:rsid w:val="00900524"/>
    <w:rsid w:val="00901D5A"/>
    <w:rsid w:val="009022D4"/>
    <w:rsid w:val="00902865"/>
    <w:rsid w:val="00903193"/>
    <w:rsid w:val="009040BA"/>
    <w:rsid w:val="00904BC4"/>
    <w:rsid w:val="00906DA7"/>
    <w:rsid w:val="00907757"/>
    <w:rsid w:val="009078A3"/>
    <w:rsid w:val="00907DA6"/>
    <w:rsid w:val="0091046E"/>
    <w:rsid w:val="00910A17"/>
    <w:rsid w:val="00910A6C"/>
    <w:rsid w:val="009127F7"/>
    <w:rsid w:val="009134D6"/>
    <w:rsid w:val="009136B0"/>
    <w:rsid w:val="00913BEB"/>
    <w:rsid w:val="00913CAB"/>
    <w:rsid w:val="0091426E"/>
    <w:rsid w:val="00914A69"/>
    <w:rsid w:val="00915D4B"/>
    <w:rsid w:val="009168B1"/>
    <w:rsid w:val="00917D3C"/>
    <w:rsid w:val="009212B0"/>
    <w:rsid w:val="0092151B"/>
    <w:rsid w:val="00921A06"/>
    <w:rsid w:val="00921FA1"/>
    <w:rsid w:val="009225F2"/>
    <w:rsid w:val="009234A5"/>
    <w:rsid w:val="0092350D"/>
    <w:rsid w:val="00923521"/>
    <w:rsid w:val="009237B8"/>
    <w:rsid w:val="0092381D"/>
    <w:rsid w:val="0092482B"/>
    <w:rsid w:val="00925456"/>
    <w:rsid w:val="00925727"/>
    <w:rsid w:val="009267B0"/>
    <w:rsid w:val="009269F2"/>
    <w:rsid w:val="0092755C"/>
    <w:rsid w:val="0093110A"/>
    <w:rsid w:val="00931B2F"/>
    <w:rsid w:val="00933172"/>
    <w:rsid w:val="00933453"/>
    <w:rsid w:val="009336F7"/>
    <w:rsid w:val="00933926"/>
    <w:rsid w:val="0093394A"/>
    <w:rsid w:val="009350AB"/>
    <w:rsid w:val="00935197"/>
    <w:rsid w:val="009352E3"/>
    <w:rsid w:val="00935322"/>
    <w:rsid w:val="00935532"/>
    <w:rsid w:val="009355A0"/>
    <w:rsid w:val="00936096"/>
    <w:rsid w:val="0093636C"/>
    <w:rsid w:val="00936CF5"/>
    <w:rsid w:val="009374A7"/>
    <w:rsid w:val="00937895"/>
    <w:rsid w:val="00937CAB"/>
    <w:rsid w:val="00937EDD"/>
    <w:rsid w:val="00940CAD"/>
    <w:rsid w:val="009421C3"/>
    <w:rsid w:val="009428EC"/>
    <w:rsid w:val="00942FCC"/>
    <w:rsid w:val="00943613"/>
    <w:rsid w:val="00944E1B"/>
    <w:rsid w:val="009451F4"/>
    <w:rsid w:val="0094585D"/>
    <w:rsid w:val="00945C35"/>
    <w:rsid w:val="0094632F"/>
    <w:rsid w:val="00946879"/>
    <w:rsid w:val="00947304"/>
    <w:rsid w:val="00947FF8"/>
    <w:rsid w:val="009500F7"/>
    <w:rsid w:val="0095019A"/>
    <w:rsid w:val="00951CFD"/>
    <w:rsid w:val="00951DE8"/>
    <w:rsid w:val="009522FA"/>
    <w:rsid w:val="00952B0B"/>
    <w:rsid w:val="00952C57"/>
    <w:rsid w:val="00952D05"/>
    <w:rsid w:val="00954E15"/>
    <w:rsid w:val="00955883"/>
    <w:rsid w:val="00955F6D"/>
    <w:rsid w:val="00956A7D"/>
    <w:rsid w:val="009573E8"/>
    <w:rsid w:val="00957B1C"/>
    <w:rsid w:val="0096036E"/>
    <w:rsid w:val="00960770"/>
    <w:rsid w:val="009612CE"/>
    <w:rsid w:val="009613B1"/>
    <w:rsid w:val="00961551"/>
    <w:rsid w:val="00962D3B"/>
    <w:rsid w:val="009631CE"/>
    <w:rsid w:val="00964514"/>
    <w:rsid w:val="009652DF"/>
    <w:rsid w:val="009653CF"/>
    <w:rsid w:val="00965B2E"/>
    <w:rsid w:val="00965C7B"/>
    <w:rsid w:val="0096791A"/>
    <w:rsid w:val="009709C0"/>
    <w:rsid w:val="00970AF2"/>
    <w:rsid w:val="009712DF"/>
    <w:rsid w:val="00971C15"/>
    <w:rsid w:val="00972B2B"/>
    <w:rsid w:val="00974405"/>
    <w:rsid w:val="00974C78"/>
    <w:rsid w:val="00976827"/>
    <w:rsid w:val="00976C0C"/>
    <w:rsid w:val="009777EA"/>
    <w:rsid w:val="00977A30"/>
    <w:rsid w:val="00980FBE"/>
    <w:rsid w:val="009811D8"/>
    <w:rsid w:val="009815D6"/>
    <w:rsid w:val="00982494"/>
    <w:rsid w:val="009836C4"/>
    <w:rsid w:val="00984036"/>
    <w:rsid w:val="0098418B"/>
    <w:rsid w:val="00984862"/>
    <w:rsid w:val="0098551D"/>
    <w:rsid w:val="00986E12"/>
    <w:rsid w:val="009876B6"/>
    <w:rsid w:val="00987AC4"/>
    <w:rsid w:val="00987D0B"/>
    <w:rsid w:val="00993062"/>
    <w:rsid w:val="00993ED3"/>
    <w:rsid w:val="0099410E"/>
    <w:rsid w:val="00994178"/>
    <w:rsid w:val="00994412"/>
    <w:rsid w:val="00994543"/>
    <w:rsid w:val="009950C2"/>
    <w:rsid w:val="0099518F"/>
    <w:rsid w:val="00995489"/>
    <w:rsid w:val="00995A19"/>
    <w:rsid w:val="009970F5"/>
    <w:rsid w:val="009976CA"/>
    <w:rsid w:val="009A158D"/>
    <w:rsid w:val="009A18B2"/>
    <w:rsid w:val="009A1F6E"/>
    <w:rsid w:val="009A23EE"/>
    <w:rsid w:val="009A287D"/>
    <w:rsid w:val="009A2968"/>
    <w:rsid w:val="009A37CA"/>
    <w:rsid w:val="009A38A2"/>
    <w:rsid w:val="009A3F2F"/>
    <w:rsid w:val="009A4154"/>
    <w:rsid w:val="009A4358"/>
    <w:rsid w:val="009A523D"/>
    <w:rsid w:val="009A55E8"/>
    <w:rsid w:val="009A5FFA"/>
    <w:rsid w:val="009A613B"/>
    <w:rsid w:val="009A6D31"/>
    <w:rsid w:val="009A7D1A"/>
    <w:rsid w:val="009B02A1"/>
    <w:rsid w:val="009B0FA6"/>
    <w:rsid w:val="009B1234"/>
    <w:rsid w:val="009B1E07"/>
    <w:rsid w:val="009B260E"/>
    <w:rsid w:val="009B2A43"/>
    <w:rsid w:val="009B2B93"/>
    <w:rsid w:val="009B2F47"/>
    <w:rsid w:val="009B42B0"/>
    <w:rsid w:val="009B43B2"/>
    <w:rsid w:val="009B549D"/>
    <w:rsid w:val="009B655F"/>
    <w:rsid w:val="009B6D90"/>
    <w:rsid w:val="009C0687"/>
    <w:rsid w:val="009C08AD"/>
    <w:rsid w:val="009C0931"/>
    <w:rsid w:val="009C0ABD"/>
    <w:rsid w:val="009C20B3"/>
    <w:rsid w:val="009C2894"/>
    <w:rsid w:val="009C2BB5"/>
    <w:rsid w:val="009C2C51"/>
    <w:rsid w:val="009C3A28"/>
    <w:rsid w:val="009C3D2C"/>
    <w:rsid w:val="009C3D39"/>
    <w:rsid w:val="009C46C5"/>
    <w:rsid w:val="009C5E4D"/>
    <w:rsid w:val="009C62B2"/>
    <w:rsid w:val="009C65F1"/>
    <w:rsid w:val="009C6ED6"/>
    <w:rsid w:val="009C77CC"/>
    <w:rsid w:val="009C7FC9"/>
    <w:rsid w:val="009D00DE"/>
    <w:rsid w:val="009D0646"/>
    <w:rsid w:val="009D0851"/>
    <w:rsid w:val="009D0987"/>
    <w:rsid w:val="009D0EE7"/>
    <w:rsid w:val="009D1B49"/>
    <w:rsid w:val="009D1FA4"/>
    <w:rsid w:val="009D27E5"/>
    <w:rsid w:val="009D3FB1"/>
    <w:rsid w:val="009D438B"/>
    <w:rsid w:val="009D4772"/>
    <w:rsid w:val="009D4C16"/>
    <w:rsid w:val="009D52B9"/>
    <w:rsid w:val="009D697A"/>
    <w:rsid w:val="009D7CE6"/>
    <w:rsid w:val="009D7EBC"/>
    <w:rsid w:val="009E01DA"/>
    <w:rsid w:val="009E08C4"/>
    <w:rsid w:val="009E1D81"/>
    <w:rsid w:val="009E205B"/>
    <w:rsid w:val="009E397A"/>
    <w:rsid w:val="009E3C69"/>
    <w:rsid w:val="009E4C76"/>
    <w:rsid w:val="009E6BF6"/>
    <w:rsid w:val="009E6DEE"/>
    <w:rsid w:val="009E7893"/>
    <w:rsid w:val="009F11EB"/>
    <w:rsid w:val="009F13F0"/>
    <w:rsid w:val="009F2876"/>
    <w:rsid w:val="009F3118"/>
    <w:rsid w:val="009F3DF3"/>
    <w:rsid w:val="009F496B"/>
    <w:rsid w:val="009F4CE8"/>
    <w:rsid w:val="009F61A2"/>
    <w:rsid w:val="009F6C78"/>
    <w:rsid w:val="009F78E9"/>
    <w:rsid w:val="009F7C4E"/>
    <w:rsid w:val="00A002AD"/>
    <w:rsid w:val="00A00AB8"/>
    <w:rsid w:val="00A01439"/>
    <w:rsid w:val="00A02046"/>
    <w:rsid w:val="00A023C5"/>
    <w:rsid w:val="00A02A3A"/>
    <w:rsid w:val="00A02E61"/>
    <w:rsid w:val="00A0330E"/>
    <w:rsid w:val="00A03CDA"/>
    <w:rsid w:val="00A057AD"/>
    <w:rsid w:val="00A05CFF"/>
    <w:rsid w:val="00A063CA"/>
    <w:rsid w:val="00A07381"/>
    <w:rsid w:val="00A074A5"/>
    <w:rsid w:val="00A1003D"/>
    <w:rsid w:val="00A10405"/>
    <w:rsid w:val="00A104F0"/>
    <w:rsid w:val="00A10FD5"/>
    <w:rsid w:val="00A11040"/>
    <w:rsid w:val="00A1215C"/>
    <w:rsid w:val="00A126B6"/>
    <w:rsid w:val="00A12C9F"/>
    <w:rsid w:val="00A13048"/>
    <w:rsid w:val="00A15005"/>
    <w:rsid w:val="00A15842"/>
    <w:rsid w:val="00A20D32"/>
    <w:rsid w:val="00A20D39"/>
    <w:rsid w:val="00A20D8E"/>
    <w:rsid w:val="00A2140E"/>
    <w:rsid w:val="00A2212E"/>
    <w:rsid w:val="00A22E5C"/>
    <w:rsid w:val="00A231D3"/>
    <w:rsid w:val="00A2365E"/>
    <w:rsid w:val="00A23B13"/>
    <w:rsid w:val="00A2539B"/>
    <w:rsid w:val="00A2652E"/>
    <w:rsid w:val="00A26BA2"/>
    <w:rsid w:val="00A26EB5"/>
    <w:rsid w:val="00A27196"/>
    <w:rsid w:val="00A27656"/>
    <w:rsid w:val="00A27867"/>
    <w:rsid w:val="00A31B79"/>
    <w:rsid w:val="00A31CF9"/>
    <w:rsid w:val="00A33080"/>
    <w:rsid w:val="00A349D1"/>
    <w:rsid w:val="00A35CC6"/>
    <w:rsid w:val="00A368E7"/>
    <w:rsid w:val="00A37FED"/>
    <w:rsid w:val="00A40091"/>
    <w:rsid w:val="00A405A2"/>
    <w:rsid w:val="00A419D9"/>
    <w:rsid w:val="00A41AEA"/>
    <w:rsid w:val="00A41F8B"/>
    <w:rsid w:val="00A4262C"/>
    <w:rsid w:val="00A42C79"/>
    <w:rsid w:val="00A42F37"/>
    <w:rsid w:val="00A43FA6"/>
    <w:rsid w:val="00A447F4"/>
    <w:rsid w:val="00A44BE4"/>
    <w:rsid w:val="00A45D3B"/>
    <w:rsid w:val="00A46843"/>
    <w:rsid w:val="00A50545"/>
    <w:rsid w:val="00A51881"/>
    <w:rsid w:val="00A51D8C"/>
    <w:rsid w:val="00A522E3"/>
    <w:rsid w:val="00A52DC7"/>
    <w:rsid w:val="00A53A55"/>
    <w:rsid w:val="00A550DE"/>
    <w:rsid w:val="00A55100"/>
    <w:rsid w:val="00A551D4"/>
    <w:rsid w:val="00A5594B"/>
    <w:rsid w:val="00A568DF"/>
    <w:rsid w:val="00A56B97"/>
    <w:rsid w:val="00A56FCA"/>
    <w:rsid w:val="00A6093D"/>
    <w:rsid w:val="00A60A90"/>
    <w:rsid w:val="00A615B0"/>
    <w:rsid w:val="00A6195A"/>
    <w:rsid w:val="00A61DD0"/>
    <w:rsid w:val="00A62135"/>
    <w:rsid w:val="00A62A12"/>
    <w:rsid w:val="00A63AD9"/>
    <w:rsid w:val="00A6716F"/>
    <w:rsid w:val="00A67D46"/>
    <w:rsid w:val="00A70182"/>
    <w:rsid w:val="00A703FF"/>
    <w:rsid w:val="00A715A7"/>
    <w:rsid w:val="00A72245"/>
    <w:rsid w:val="00A73140"/>
    <w:rsid w:val="00A74BCF"/>
    <w:rsid w:val="00A7523B"/>
    <w:rsid w:val="00A75E36"/>
    <w:rsid w:val="00A7606F"/>
    <w:rsid w:val="00A767DC"/>
    <w:rsid w:val="00A7697E"/>
    <w:rsid w:val="00A76A6D"/>
    <w:rsid w:val="00A76D6F"/>
    <w:rsid w:val="00A77D1E"/>
    <w:rsid w:val="00A80754"/>
    <w:rsid w:val="00A824F9"/>
    <w:rsid w:val="00A82C69"/>
    <w:rsid w:val="00A83253"/>
    <w:rsid w:val="00A83C0B"/>
    <w:rsid w:val="00A83E20"/>
    <w:rsid w:val="00A8402B"/>
    <w:rsid w:val="00A91159"/>
    <w:rsid w:val="00A96C18"/>
    <w:rsid w:val="00A9766C"/>
    <w:rsid w:val="00A97D79"/>
    <w:rsid w:val="00AA068F"/>
    <w:rsid w:val="00AA0EC3"/>
    <w:rsid w:val="00AA111F"/>
    <w:rsid w:val="00AA1E5C"/>
    <w:rsid w:val="00AA2884"/>
    <w:rsid w:val="00AA2933"/>
    <w:rsid w:val="00AA353A"/>
    <w:rsid w:val="00AA4945"/>
    <w:rsid w:val="00AA4A22"/>
    <w:rsid w:val="00AA4DE8"/>
    <w:rsid w:val="00AA5F06"/>
    <w:rsid w:val="00AA61C1"/>
    <w:rsid w:val="00AA62A0"/>
    <w:rsid w:val="00AA6E84"/>
    <w:rsid w:val="00AA725A"/>
    <w:rsid w:val="00AA73A3"/>
    <w:rsid w:val="00AA762D"/>
    <w:rsid w:val="00AA7C95"/>
    <w:rsid w:val="00AA7D36"/>
    <w:rsid w:val="00AB0112"/>
    <w:rsid w:val="00AB0714"/>
    <w:rsid w:val="00AB08DC"/>
    <w:rsid w:val="00AB0AD2"/>
    <w:rsid w:val="00AB19A0"/>
    <w:rsid w:val="00AB1A1C"/>
    <w:rsid w:val="00AB2726"/>
    <w:rsid w:val="00AB42B3"/>
    <w:rsid w:val="00AB58EA"/>
    <w:rsid w:val="00AB5B94"/>
    <w:rsid w:val="00AB6C08"/>
    <w:rsid w:val="00AB6E4A"/>
    <w:rsid w:val="00AB71F6"/>
    <w:rsid w:val="00AB7615"/>
    <w:rsid w:val="00AC108E"/>
    <w:rsid w:val="00AC19DC"/>
    <w:rsid w:val="00AC262F"/>
    <w:rsid w:val="00AC2BDB"/>
    <w:rsid w:val="00AC4340"/>
    <w:rsid w:val="00AC4AAF"/>
    <w:rsid w:val="00AC5858"/>
    <w:rsid w:val="00AC5E64"/>
    <w:rsid w:val="00AC6221"/>
    <w:rsid w:val="00AC654A"/>
    <w:rsid w:val="00AC795D"/>
    <w:rsid w:val="00AC7BA2"/>
    <w:rsid w:val="00AD05A8"/>
    <w:rsid w:val="00AD1715"/>
    <w:rsid w:val="00AD29FA"/>
    <w:rsid w:val="00AD35D8"/>
    <w:rsid w:val="00AD58B0"/>
    <w:rsid w:val="00AD6DDE"/>
    <w:rsid w:val="00AD73A9"/>
    <w:rsid w:val="00AE13D6"/>
    <w:rsid w:val="00AE1AE9"/>
    <w:rsid w:val="00AE208C"/>
    <w:rsid w:val="00AE341B"/>
    <w:rsid w:val="00AE3750"/>
    <w:rsid w:val="00AE3ED7"/>
    <w:rsid w:val="00AE4B75"/>
    <w:rsid w:val="00AE4BD5"/>
    <w:rsid w:val="00AE4C2C"/>
    <w:rsid w:val="00AE4CB2"/>
    <w:rsid w:val="00AE50A2"/>
    <w:rsid w:val="00AE7053"/>
    <w:rsid w:val="00AE7610"/>
    <w:rsid w:val="00AE7896"/>
    <w:rsid w:val="00AF0B74"/>
    <w:rsid w:val="00AF0D43"/>
    <w:rsid w:val="00AF0F0B"/>
    <w:rsid w:val="00AF38FC"/>
    <w:rsid w:val="00AF3FCF"/>
    <w:rsid w:val="00AF45EC"/>
    <w:rsid w:val="00AF4977"/>
    <w:rsid w:val="00AF5203"/>
    <w:rsid w:val="00AF62CE"/>
    <w:rsid w:val="00AF63D5"/>
    <w:rsid w:val="00AF78C5"/>
    <w:rsid w:val="00B00138"/>
    <w:rsid w:val="00B024DD"/>
    <w:rsid w:val="00B025B5"/>
    <w:rsid w:val="00B03807"/>
    <w:rsid w:val="00B04B88"/>
    <w:rsid w:val="00B0539B"/>
    <w:rsid w:val="00B054BA"/>
    <w:rsid w:val="00B0708A"/>
    <w:rsid w:val="00B07CA7"/>
    <w:rsid w:val="00B10077"/>
    <w:rsid w:val="00B117D2"/>
    <w:rsid w:val="00B11863"/>
    <w:rsid w:val="00B11A2E"/>
    <w:rsid w:val="00B11DD7"/>
    <w:rsid w:val="00B12262"/>
    <w:rsid w:val="00B1279A"/>
    <w:rsid w:val="00B12EAD"/>
    <w:rsid w:val="00B1342B"/>
    <w:rsid w:val="00B138A2"/>
    <w:rsid w:val="00B14A2A"/>
    <w:rsid w:val="00B14DC2"/>
    <w:rsid w:val="00B151B0"/>
    <w:rsid w:val="00B156A4"/>
    <w:rsid w:val="00B169BB"/>
    <w:rsid w:val="00B177DD"/>
    <w:rsid w:val="00B17A33"/>
    <w:rsid w:val="00B20282"/>
    <w:rsid w:val="00B206BA"/>
    <w:rsid w:val="00B2124B"/>
    <w:rsid w:val="00B21FD9"/>
    <w:rsid w:val="00B220BC"/>
    <w:rsid w:val="00B2214E"/>
    <w:rsid w:val="00B22169"/>
    <w:rsid w:val="00B230A3"/>
    <w:rsid w:val="00B23EF1"/>
    <w:rsid w:val="00B251E8"/>
    <w:rsid w:val="00B25D85"/>
    <w:rsid w:val="00B26418"/>
    <w:rsid w:val="00B27905"/>
    <w:rsid w:val="00B30336"/>
    <w:rsid w:val="00B306BF"/>
    <w:rsid w:val="00B30D00"/>
    <w:rsid w:val="00B31B60"/>
    <w:rsid w:val="00B32B06"/>
    <w:rsid w:val="00B32D87"/>
    <w:rsid w:val="00B33343"/>
    <w:rsid w:val="00B33E74"/>
    <w:rsid w:val="00B34576"/>
    <w:rsid w:val="00B371AA"/>
    <w:rsid w:val="00B40390"/>
    <w:rsid w:val="00B403DF"/>
    <w:rsid w:val="00B404AC"/>
    <w:rsid w:val="00B40D5C"/>
    <w:rsid w:val="00B4194A"/>
    <w:rsid w:val="00B4256F"/>
    <w:rsid w:val="00B42702"/>
    <w:rsid w:val="00B430D2"/>
    <w:rsid w:val="00B437E8"/>
    <w:rsid w:val="00B438FD"/>
    <w:rsid w:val="00B45D1A"/>
    <w:rsid w:val="00B4606F"/>
    <w:rsid w:val="00B46105"/>
    <w:rsid w:val="00B46681"/>
    <w:rsid w:val="00B5209A"/>
    <w:rsid w:val="00B521EA"/>
    <w:rsid w:val="00B5222E"/>
    <w:rsid w:val="00B53179"/>
    <w:rsid w:val="00B54AD5"/>
    <w:rsid w:val="00B54D24"/>
    <w:rsid w:val="00B56C96"/>
    <w:rsid w:val="00B600CD"/>
    <w:rsid w:val="00B6055C"/>
    <w:rsid w:val="00B61C96"/>
    <w:rsid w:val="00B62233"/>
    <w:rsid w:val="00B62878"/>
    <w:rsid w:val="00B62BF0"/>
    <w:rsid w:val="00B63333"/>
    <w:rsid w:val="00B635CA"/>
    <w:rsid w:val="00B63604"/>
    <w:rsid w:val="00B638D8"/>
    <w:rsid w:val="00B6433F"/>
    <w:rsid w:val="00B64527"/>
    <w:rsid w:val="00B64D69"/>
    <w:rsid w:val="00B65E60"/>
    <w:rsid w:val="00B6613B"/>
    <w:rsid w:val="00B674D9"/>
    <w:rsid w:val="00B67D3C"/>
    <w:rsid w:val="00B67EEB"/>
    <w:rsid w:val="00B706C0"/>
    <w:rsid w:val="00B712DF"/>
    <w:rsid w:val="00B723E7"/>
    <w:rsid w:val="00B730BC"/>
    <w:rsid w:val="00B731DF"/>
    <w:rsid w:val="00B73A2A"/>
    <w:rsid w:val="00B73D84"/>
    <w:rsid w:val="00B73E01"/>
    <w:rsid w:val="00B742E9"/>
    <w:rsid w:val="00B74380"/>
    <w:rsid w:val="00B7463E"/>
    <w:rsid w:val="00B7498B"/>
    <w:rsid w:val="00B75E18"/>
    <w:rsid w:val="00B763B5"/>
    <w:rsid w:val="00B76BD9"/>
    <w:rsid w:val="00B76BF0"/>
    <w:rsid w:val="00B76D24"/>
    <w:rsid w:val="00B8132F"/>
    <w:rsid w:val="00B827C6"/>
    <w:rsid w:val="00B8297F"/>
    <w:rsid w:val="00B82B0B"/>
    <w:rsid w:val="00B82B3D"/>
    <w:rsid w:val="00B849A9"/>
    <w:rsid w:val="00B85444"/>
    <w:rsid w:val="00B856A6"/>
    <w:rsid w:val="00B85F47"/>
    <w:rsid w:val="00B864A2"/>
    <w:rsid w:val="00B87609"/>
    <w:rsid w:val="00B90EED"/>
    <w:rsid w:val="00B92B78"/>
    <w:rsid w:val="00B92CC6"/>
    <w:rsid w:val="00B92F7F"/>
    <w:rsid w:val="00B93CF6"/>
    <w:rsid w:val="00B94A76"/>
    <w:rsid w:val="00B94B06"/>
    <w:rsid w:val="00B94C28"/>
    <w:rsid w:val="00B95D0D"/>
    <w:rsid w:val="00B96BE7"/>
    <w:rsid w:val="00BA021B"/>
    <w:rsid w:val="00BA0657"/>
    <w:rsid w:val="00BA2897"/>
    <w:rsid w:val="00BA31B0"/>
    <w:rsid w:val="00BA3F26"/>
    <w:rsid w:val="00BA670A"/>
    <w:rsid w:val="00BB0023"/>
    <w:rsid w:val="00BB09BA"/>
    <w:rsid w:val="00BB14C6"/>
    <w:rsid w:val="00BB1C61"/>
    <w:rsid w:val="00BB1EB6"/>
    <w:rsid w:val="00BB2086"/>
    <w:rsid w:val="00BB26AD"/>
    <w:rsid w:val="00BB2764"/>
    <w:rsid w:val="00BB3057"/>
    <w:rsid w:val="00BB40A0"/>
    <w:rsid w:val="00BB47ED"/>
    <w:rsid w:val="00BB4EB6"/>
    <w:rsid w:val="00BB5132"/>
    <w:rsid w:val="00BB54F6"/>
    <w:rsid w:val="00BB5D26"/>
    <w:rsid w:val="00BB5E9D"/>
    <w:rsid w:val="00BB7CE9"/>
    <w:rsid w:val="00BC10BA"/>
    <w:rsid w:val="00BC18ED"/>
    <w:rsid w:val="00BC1F27"/>
    <w:rsid w:val="00BC3049"/>
    <w:rsid w:val="00BC41D4"/>
    <w:rsid w:val="00BC53B2"/>
    <w:rsid w:val="00BC5AFD"/>
    <w:rsid w:val="00BC714F"/>
    <w:rsid w:val="00BC7F40"/>
    <w:rsid w:val="00BD0256"/>
    <w:rsid w:val="00BD124A"/>
    <w:rsid w:val="00BD3465"/>
    <w:rsid w:val="00BD356B"/>
    <w:rsid w:val="00BD4228"/>
    <w:rsid w:val="00BD4F25"/>
    <w:rsid w:val="00BD5763"/>
    <w:rsid w:val="00BD5CFA"/>
    <w:rsid w:val="00BD7E96"/>
    <w:rsid w:val="00BE0324"/>
    <w:rsid w:val="00BE0888"/>
    <w:rsid w:val="00BE0BDC"/>
    <w:rsid w:val="00BE246B"/>
    <w:rsid w:val="00BE27E5"/>
    <w:rsid w:val="00BE3CF5"/>
    <w:rsid w:val="00BE45E3"/>
    <w:rsid w:val="00BE649D"/>
    <w:rsid w:val="00BE6CF3"/>
    <w:rsid w:val="00BE6D7D"/>
    <w:rsid w:val="00BE76D4"/>
    <w:rsid w:val="00BF0296"/>
    <w:rsid w:val="00BF0A71"/>
    <w:rsid w:val="00BF1A00"/>
    <w:rsid w:val="00BF2023"/>
    <w:rsid w:val="00BF361A"/>
    <w:rsid w:val="00BF3877"/>
    <w:rsid w:val="00BF486B"/>
    <w:rsid w:val="00BF67FE"/>
    <w:rsid w:val="00BF6B46"/>
    <w:rsid w:val="00BF6E69"/>
    <w:rsid w:val="00BF6F89"/>
    <w:rsid w:val="00C01172"/>
    <w:rsid w:val="00C01FAC"/>
    <w:rsid w:val="00C0201E"/>
    <w:rsid w:val="00C04F43"/>
    <w:rsid w:val="00C04FCC"/>
    <w:rsid w:val="00C05753"/>
    <w:rsid w:val="00C0609D"/>
    <w:rsid w:val="00C06B47"/>
    <w:rsid w:val="00C075F5"/>
    <w:rsid w:val="00C07B00"/>
    <w:rsid w:val="00C10804"/>
    <w:rsid w:val="00C10EC8"/>
    <w:rsid w:val="00C11528"/>
    <w:rsid w:val="00C115AB"/>
    <w:rsid w:val="00C118E9"/>
    <w:rsid w:val="00C11B31"/>
    <w:rsid w:val="00C122A7"/>
    <w:rsid w:val="00C12CC3"/>
    <w:rsid w:val="00C13876"/>
    <w:rsid w:val="00C13E7A"/>
    <w:rsid w:val="00C13F22"/>
    <w:rsid w:val="00C14889"/>
    <w:rsid w:val="00C14A44"/>
    <w:rsid w:val="00C15504"/>
    <w:rsid w:val="00C158EE"/>
    <w:rsid w:val="00C15A4C"/>
    <w:rsid w:val="00C1707E"/>
    <w:rsid w:val="00C17274"/>
    <w:rsid w:val="00C17CE1"/>
    <w:rsid w:val="00C201BC"/>
    <w:rsid w:val="00C21728"/>
    <w:rsid w:val="00C218B7"/>
    <w:rsid w:val="00C227AF"/>
    <w:rsid w:val="00C22DEB"/>
    <w:rsid w:val="00C23E9D"/>
    <w:rsid w:val="00C253B6"/>
    <w:rsid w:val="00C254D8"/>
    <w:rsid w:val="00C25BB1"/>
    <w:rsid w:val="00C26499"/>
    <w:rsid w:val="00C2685C"/>
    <w:rsid w:val="00C26CCB"/>
    <w:rsid w:val="00C27E46"/>
    <w:rsid w:val="00C27EB2"/>
    <w:rsid w:val="00C30249"/>
    <w:rsid w:val="00C338F1"/>
    <w:rsid w:val="00C3412D"/>
    <w:rsid w:val="00C34797"/>
    <w:rsid w:val="00C3723B"/>
    <w:rsid w:val="00C37663"/>
    <w:rsid w:val="00C37D46"/>
    <w:rsid w:val="00C40363"/>
    <w:rsid w:val="00C404E6"/>
    <w:rsid w:val="00C40A19"/>
    <w:rsid w:val="00C40A57"/>
    <w:rsid w:val="00C41071"/>
    <w:rsid w:val="00C42466"/>
    <w:rsid w:val="00C428CE"/>
    <w:rsid w:val="00C4342E"/>
    <w:rsid w:val="00C43654"/>
    <w:rsid w:val="00C4434A"/>
    <w:rsid w:val="00C44CB2"/>
    <w:rsid w:val="00C4658D"/>
    <w:rsid w:val="00C469AB"/>
    <w:rsid w:val="00C46ED5"/>
    <w:rsid w:val="00C51CE9"/>
    <w:rsid w:val="00C51F59"/>
    <w:rsid w:val="00C51F68"/>
    <w:rsid w:val="00C52C31"/>
    <w:rsid w:val="00C540AF"/>
    <w:rsid w:val="00C54C0F"/>
    <w:rsid w:val="00C54CF8"/>
    <w:rsid w:val="00C55459"/>
    <w:rsid w:val="00C56211"/>
    <w:rsid w:val="00C57136"/>
    <w:rsid w:val="00C606C9"/>
    <w:rsid w:val="00C62A83"/>
    <w:rsid w:val="00C63689"/>
    <w:rsid w:val="00C64752"/>
    <w:rsid w:val="00C64AA3"/>
    <w:rsid w:val="00C660AE"/>
    <w:rsid w:val="00C663AB"/>
    <w:rsid w:val="00C6679A"/>
    <w:rsid w:val="00C700BB"/>
    <w:rsid w:val="00C705BF"/>
    <w:rsid w:val="00C71473"/>
    <w:rsid w:val="00C719C0"/>
    <w:rsid w:val="00C71E30"/>
    <w:rsid w:val="00C720C0"/>
    <w:rsid w:val="00C7296D"/>
    <w:rsid w:val="00C73621"/>
    <w:rsid w:val="00C73812"/>
    <w:rsid w:val="00C7464F"/>
    <w:rsid w:val="00C75C53"/>
    <w:rsid w:val="00C7646E"/>
    <w:rsid w:val="00C765D8"/>
    <w:rsid w:val="00C76DA0"/>
    <w:rsid w:val="00C77053"/>
    <w:rsid w:val="00C80288"/>
    <w:rsid w:val="00C80E76"/>
    <w:rsid w:val="00C8130D"/>
    <w:rsid w:val="00C81966"/>
    <w:rsid w:val="00C82AAE"/>
    <w:rsid w:val="00C833DB"/>
    <w:rsid w:val="00C839BF"/>
    <w:rsid w:val="00C83C50"/>
    <w:rsid w:val="00C84003"/>
    <w:rsid w:val="00C84AAD"/>
    <w:rsid w:val="00C852A2"/>
    <w:rsid w:val="00C90650"/>
    <w:rsid w:val="00C9074B"/>
    <w:rsid w:val="00C93065"/>
    <w:rsid w:val="00C931E1"/>
    <w:rsid w:val="00C933AE"/>
    <w:rsid w:val="00C93957"/>
    <w:rsid w:val="00C93F10"/>
    <w:rsid w:val="00C94820"/>
    <w:rsid w:val="00C95DAF"/>
    <w:rsid w:val="00C96B21"/>
    <w:rsid w:val="00C97160"/>
    <w:rsid w:val="00C971A6"/>
    <w:rsid w:val="00C97D78"/>
    <w:rsid w:val="00CA13B6"/>
    <w:rsid w:val="00CA24B6"/>
    <w:rsid w:val="00CA3437"/>
    <w:rsid w:val="00CA38B1"/>
    <w:rsid w:val="00CA3BF9"/>
    <w:rsid w:val="00CA7357"/>
    <w:rsid w:val="00CA7657"/>
    <w:rsid w:val="00CA794B"/>
    <w:rsid w:val="00CB080A"/>
    <w:rsid w:val="00CB0E7F"/>
    <w:rsid w:val="00CB1888"/>
    <w:rsid w:val="00CB1937"/>
    <w:rsid w:val="00CB1FA0"/>
    <w:rsid w:val="00CB20FA"/>
    <w:rsid w:val="00CB23BC"/>
    <w:rsid w:val="00CB357F"/>
    <w:rsid w:val="00CB3C6F"/>
    <w:rsid w:val="00CB40E5"/>
    <w:rsid w:val="00CB4BB4"/>
    <w:rsid w:val="00CB4CC8"/>
    <w:rsid w:val="00CB4FCE"/>
    <w:rsid w:val="00CB5700"/>
    <w:rsid w:val="00CB751B"/>
    <w:rsid w:val="00CB7547"/>
    <w:rsid w:val="00CB7C35"/>
    <w:rsid w:val="00CC047E"/>
    <w:rsid w:val="00CC0567"/>
    <w:rsid w:val="00CC0ECD"/>
    <w:rsid w:val="00CC12E5"/>
    <w:rsid w:val="00CC2AAE"/>
    <w:rsid w:val="00CC48B4"/>
    <w:rsid w:val="00CC4FB9"/>
    <w:rsid w:val="00CC5020"/>
    <w:rsid w:val="00CC5A42"/>
    <w:rsid w:val="00CC6150"/>
    <w:rsid w:val="00CC65DF"/>
    <w:rsid w:val="00CC6B36"/>
    <w:rsid w:val="00CC77F0"/>
    <w:rsid w:val="00CC78B0"/>
    <w:rsid w:val="00CD0336"/>
    <w:rsid w:val="00CD0C92"/>
    <w:rsid w:val="00CD0EAB"/>
    <w:rsid w:val="00CD0EB3"/>
    <w:rsid w:val="00CD17B2"/>
    <w:rsid w:val="00CD2AD4"/>
    <w:rsid w:val="00CD2E7A"/>
    <w:rsid w:val="00CD45EA"/>
    <w:rsid w:val="00CD488F"/>
    <w:rsid w:val="00CD4F40"/>
    <w:rsid w:val="00CD5620"/>
    <w:rsid w:val="00CD6FF2"/>
    <w:rsid w:val="00CD7281"/>
    <w:rsid w:val="00CD7545"/>
    <w:rsid w:val="00CE0CF5"/>
    <w:rsid w:val="00CE0E9E"/>
    <w:rsid w:val="00CE249A"/>
    <w:rsid w:val="00CE2867"/>
    <w:rsid w:val="00CE3382"/>
    <w:rsid w:val="00CE39ED"/>
    <w:rsid w:val="00CE4A72"/>
    <w:rsid w:val="00CE5C22"/>
    <w:rsid w:val="00CE5E02"/>
    <w:rsid w:val="00CE5EB5"/>
    <w:rsid w:val="00CF1491"/>
    <w:rsid w:val="00CF1663"/>
    <w:rsid w:val="00CF1DB5"/>
    <w:rsid w:val="00CF31D8"/>
    <w:rsid w:val="00CF34DB"/>
    <w:rsid w:val="00CF3885"/>
    <w:rsid w:val="00CF3B49"/>
    <w:rsid w:val="00CF558F"/>
    <w:rsid w:val="00CF5C70"/>
    <w:rsid w:val="00CF6D29"/>
    <w:rsid w:val="00CF7B33"/>
    <w:rsid w:val="00CF7F21"/>
    <w:rsid w:val="00D00A03"/>
    <w:rsid w:val="00D00A4B"/>
    <w:rsid w:val="00D00F72"/>
    <w:rsid w:val="00D010C0"/>
    <w:rsid w:val="00D01681"/>
    <w:rsid w:val="00D01835"/>
    <w:rsid w:val="00D019D2"/>
    <w:rsid w:val="00D01B8B"/>
    <w:rsid w:val="00D03734"/>
    <w:rsid w:val="00D03A59"/>
    <w:rsid w:val="00D03D66"/>
    <w:rsid w:val="00D040BE"/>
    <w:rsid w:val="00D04BA9"/>
    <w:rsid w:val="00D05A65"/>
    <w:rsid w:val="00D05D1C"/>
    <w:rsid w:val="00D073E2"/>
    <w:rsid w:val="00D10517"/>
    <w:rsid w:val="00D10729"/>
    <w:rsid w:val="00D10A66"/>
    <w:rsid w:val="00D10E8C"/>
    <w:rsid w:val="00D10F07"/>
    <w:rsid w:val="00D113C4"/>
    <w:rsid w:val="00D11859"/>
    <w:rsid w:val="00D12AD7"/>
    <w:rsid w:val="00D143DF"/>
    <w:rsid w:val="00D14A08"/>
    <w:rsid w:val="00D1560E"/>
    <w:rsid w:val="00D156A7"/>
    <w:rsid w:val="00D158C6"/>
    <w:rsid w:val="00D16379"/>
    <w:rsid w:val="00D165B2"/>
    <w:rsid w:val="00D167B7"/>
    <w:rsid w:val="00D17729"/>
    <w:rsid w:val="00D17D62"/>
    <w:rsid w:val="00D20133"/>
    <w:rsid w:val="00D2158B"/>
    <w:rsid w:val="00D21848"/>
    <w:rsid w:val="00D21E41"/>
    <w:rsid w:val="00D227E6"/>
    <w:rsid w:val="00D232C9"/>
    <w:rsid w:val="00D2378A"/>
    <w:rsid w:val="00D249C7"/>
    <w:rsid w:val="00D250D7"/>
    <w:rsid w:val="00D25FC7"/>
    <w:rsid w:val="00D26E51"/>
    <w:rsid w:val="00D300EC"/>
    <w:rsid w:val="00D30460"/>
    <w:rsid w:val="00D30624"/>
    <w:rsid w:val="00D312D8"/>
    <w:rsid w:val="00D31E62"/>
    <w:rsid w:val="00D321DF"/>
    <w:rsid w:val="00D339B9"/>
    <w:rsid w:val="00D3481A"/>
    <w:rsid w:val="00D36EE2"/>
    <w:rsid w:val="00D377DF"/>
    <w:rsid w:val="00D40FFB"/>
    <w:rsid w:val="00D41FE2"/>
    <w:rsid w:val="00D43AF6"/>
    <w:rsid w:val="00D446EC"/>
    <w:rsid w:val="00D44723"/>
    <w:rsid w:val="00D45083"/>
    <w:rsid w:val="00D471ED"/>
    <w:rsid w:val="00D4740B"/>
    <w:rsid w:val="00D476B0"/>
    <w:rsid w:val="00D50140"/>
    <w:rsid w:val="00D50240"/>
    <w:rsid w:val="00D5062F"/>
    <w:rsid w:val="00D511C2"/>
    <w:rsid w:val="00D51BF0"/>
    <w:rsid w:val="00D51F84"/>
    <w:rsid w:val="00D531DB"/>
    <w:rsid w:val="00D533EF"/>
    <w:rsid w:val="00D5427E"/>
    <w:rsid w:val="00D55095"/>
    <w:rsid w:val="00D5520A"/>
    <w:rsid w:val="00D553C6"/>
    <w:rsid w:val="00D55942"/>
    <w:rsid w:val="00D5604F"/>
    <w:rsid w:val="00D5663D"/>
    <w:rsid w:val="00D56A0D"/>
    <w:rsid w:val="00D57253"/>
    <w:rsid w:val="00D57CD2"/>
    <w:rsid w:val="00D603E8"/>
    <w:rsid w:val="00D60602"/>
    <w:rsid w:val="00D607B2"/>
    <w:rsid w:val="00D60C2B"/>
    <w:rsid w:val="00D61341"/>
    <w:rsid w:val="00D61AFC"/>
    <w:rsid w:val="00D62328"/>
    <w:rsid w:val="00D632AE"/>
    <w:rsid w:val="00D63A80"/>
    <w:rsid w:val="00D64B85"/>
    <w:rsid w:val="00D65FCE"/>
    <w:rsid w:val="00D66535"/>
    <w:rsid w:val="00D67166"/>
    <w:rsid w:val="00D67719"/>
    <w:rsid w:val="00D67F92"/>
    <w:rsid w:val="00D71986"/>
    <w:rsid w:val="00D72A6D"/>
    <w:rsid w:val="00D72D9F"/>
    <w:rsid w:val="00D72FE4"/>
    <w:rsid w:val="00D73425"/>
    <w:rsid w:val="00D736AD"/>
    <w:rsid w:val="00D74000"/>
    <w:rsid w:val="00D74AA3"/>
    <w:rsid w:val="00D7556F"/>
    <w:rsid w:val="00D76199"/>
    <w:rsid w:val="00D76E18"/>
    <w:rsid w:val="00D77F39"/>
    <w:rsid w:val="00D80499"/>
    <w:rsid w:val="00D807BF"/>
    <w:rsid w:val="00D80BB6"/>
    <w:rsid w:val="00D81841"/>
    <w:rsid w:val="00D81F65"/>
    <w:rsid w:val="00D829BC"/>
    <w:rsid w:val="00D82FCC"/>
    <w:rsid w:val="00D83AEC"/>
    <w:rsid w:val="00D844E8"/>
    <w:rsid w:val="00D84682"/>
    <w:rsid w:val="00D84791"/>
    <w:rsid w:val="00D8492E"/>
    <w:rsid w:val="00D84968"/>
    <w:rsid w:val="00D86804"/>
    <w:rsid w:val="00D87A29"/>
    <w:rsid w:val="00D87CD5"/>
    <w:rsid w:val="00D9135E"/>
    <w:rsid w:val="00D915AD"/>
    <w:rsid w:val="00D920D3"/>
    <w:rsid w:val="00D93F82"/>
    <w:rsid w:val="00D957C2"/>
    <w:rsid w:val="00D961C9"/>
    <w:rsid w:val="00D967ED"/>
    <w:rsid w:val="00D96914"/>
    <w:rsid w:val="00D96BD9"/>
    <w:rsid w:val="00D96CC3"/>
    <w:rsid w:val="00D97438"/>
    <w:rsid w:val="00D97FB9"/>
    <w:rsid w:val="00DA0497"/>
    <w:rsid w:val="00DA0561"/>
    <w:rsid w:val="00DA143E"/>
    <w:rsid w:val="00DA157C"/>
    <w:rsid w:val="00DA17FC"/>
    <w:rsid w:val="00DA1DD4"/>
    <w:rsid w:val="00DA2A25"/>
    <w:rsid w:val="00DA2D43"/>
    <w:rsid w:val="00DA3FF2"/>
    <w:rsid w:val="00DA489F"/>
    <w:rsid w:val="00DA4F09"/>
    <w:rsid w:val="00DA6E7B"/>
    <w:rsid w:val="00DA6F37"/>
    <w:rsid w:val="00DA70B3"/>
    <w:rsid w:val="00DA7887"/>
    <w:rsid w:val="00DB03F9"/>
    <w:rsid w:val="00DB076A"/>
    <w:rsid w:val="00DB13BC"/>
    <w:rsid w:val="00DB2879"/>
    <w:rsid w:val="00DB2C26"/>
    <w:rsid w:val="00DB39D0"/>
    <w:rsid w:val="00DB408B"/>
    <w:rsid w:val="00DB5FD4"/>
    <w:rsid w:val="00DB63FF"/>
    <w:rsid w:val="00DB6532"/>
    <w:rsid w:val="00DB6A4D"/>
    <w:rsid w:val="00DB6FFE"/>
    <w:rsid w:val="00DB7FB4"/>
    <w:rsid w:val="00DC10E8"/>
    <w:rsid w:val="00DC16C8"/>
    <w:rsid w:val="00DC19F8"/>
    <w:rsid w:val="00DC1A19"/>
    <w:rsid w:val="00DC29A9"/>
    <w:rsid w:val="00DC3DA4"/>
    <w:rsid w:val="00DC3DDB"/>
    <w:rsid w:val="00DC49B0"/>
    <w:rsid w:val="00DC5428"/>
    <w:rsid w:val="00DC60A5"/>
    <w:rsid w:val="00DC723A"/>
    <w:rsid w:val="00DD00E7"/>
    <w:rsid w:val="00DD0158"/>
    <w:rsid w:val="00DD02F4"/>
    <w:rsid w:val="00DD0465"/>
    <w:rsid w:val="00DD17B7"/>
    <w:rsid w:val="00DD20F5"/>
    <w:rsid w:val="00DD28D0"/>
    <w:rsid w:val="00DD2961"/>
    <w:rsid w:val="00DD5294"/>
    <w:rsid w:val="00DD6622"/>
    <w:rsid w:val="00DD6D0B"/>
    <w:rsid w:val="00DD6F53"/>
    <w:rsid w:val="00DD7145"/>
    <w:rsid w:val="00DE0A48"/>
    <w:rsid w:val="00DE14B1"/>
    <w:rsid w:val="00DE1631"/>
    <w:rsid w:val="00DE1C7C"/>
    <w:rsid w:val="00DE3202"/>
    <w:rsid w:val="00DE4041"/>
    <w:rsid w:val="00DE42E7"/>
    <w:rsid w:val="00DE4CB6"/>
    <w:rsid w:val="00DE589A"/>
    <w:rsid w:val="00DE5CCE"/>
    <w:rsid w:val="00DE5FB4"/>
    <w:rsid w:val="00DE6B43"/>
    <w:rsid w:val="00DE7399"/>
    <w:rsid w:val="00DE75F0"/>
    <w:rsid w:val="00DE7B36"/>
    <w:rsid w:val="00DE7EA6"/>
    <w:rsid w:val="00DF0B9F"/>
    <w:rsid w:val="00DF1294"/>
    <w:rsid w:val="00DF1443"/>
    <w:rsid w:val="00DF1710"/>
    <w:rsid w:val="00DF2472"/>
    <w:rsid w:val="00DF254E"/>
    <w:rsid w:val="00DF327E"/>
    <w:rsid w:val="00DF39B8"/>
    <w:rsid w:val="00DF3B67"/>
    <w:rsid w:val="00DF40C4"/>
    <w:rsid w:val="00DF455C"/>
    <w:rsid w:val="00DF5263"/>
    <w:rsid w:val="00DF6F35"/>
    <w:rsid w:val="00DF742F"/>
    <w:rsid w:val="00DF776F"/>
    <w:rsid w:val="00E0004B"/>
    <w:rsid w:val="00E004B8"/>
    <w:rsid w:val="00E00754"/>
    <w:rsid w:val="00E00F28"/>
    <w:rsid w:val="00E0285C"/>
    <w:rsid w:val="00E030A8"/>
    <w:rsid w:val="00E0376E"/>
    <w:rsid w:val="00E048B2"/>
    <w:rsid w:val="00E0526A"/>
    <w:rsid w:val="00E05A6F"/>
    <w:rsid w:val="00E05F38"/>
    <w:rsid w:val="00E0724D"/>
    <w:rsid w:val="00E07A5B"/>
    <w:rsid w:val="00E10726"/>
    <w:rsid w:val="00E110A3"/>
    <w:rsid w:val="00E11540"/>
    <w:rsid w:val="00E11923"/>
    <w:rsid w:val="00E13C0D"/>
    <w:rsid w:val="00E13E40"/>
    <w:rsid w:val="00E14AB2"/>
    <w:rsid w:val="00E173F5"/>
    <w:rsid w:val="00E17FA1"/>
    <w:rsid w:val="00E20F79"/>
    <w:rsid w:val="00E2114F"/>
    <w:rsid w:val="00E219F9"/>
    <w:rsid w:val="00E21A31"/>
    <w:rsid w:val="00E236F0"/>
    <w:rsid w:val="00E24D28"/>
    <w:rsid w:val="00E25136"/>
    <w:rsid w:val="00E25B94"/>
    <w:rsid w:val="00E262D4"/>
    <w:rsid w:val="00E2674B"/>
    <w:rsid w:val="00E30031"/>
    <w:rsid w:val="00E31564"/>
    <w:rsid w:val="00E32FBD"/>
    <w:rsid w:val="00E3315F"/>
    <w:rsid w:val="00E347B6"/>
    <w:rsid w:val="00E3549F"/>
    <w:rsid w:val="00E35F06"/>
    <w:rsid w:val="00E36250"/>
    <w:rsid w:val="00E3627E"/>
    <w:rsid w:val="00E37555"/>
    <w:rsid w:val="00E377DD"/>
    <w:rsid w:val="00E37899"/>
    <w:rsid w:val="00E40823"/>
    <w:rsid w:val="00E409C1"/>
    <w:rsid w:val="00E409FA"/>
    <w:rsid w:val="00E42933"/>
    <w:rsid w:val="00E42F4C"/>
    <w:rsid w:val="00E439E9"/>
    <w:rsid w:val="00E43CF9"/>
    <w:rsid w:val="00E44169"/>
    <w:rsid w:val="00E4675B"/>
    <w:rsid w:val="00E47CC9"/>
    <w:rsid w:val="00E50F55"/>
    <w:rsid w:val="00E5110E"/>
    <w:rsid w:val="00E51DE5"/>
    <w:rsid w:val="00E52710"/>
    <w:rsid w:val="00E535D6"/>
    <w:rsid w:val="00E53AB9"/>
    <w:rsid w:val="00E53ADE"/>
    <w:rsid w:val="00E541D4"/>
    <w:rsid w:val="00E54511"/>
    <w:rsid w:val="00E547AC"/>
    <w:rsid w:val="00E549C8"/>
    <w:rsid w:val="00E54B8A"/>
    <w:rsid w:val="00E55788"/>
    <w:rsid w:val="00E60D3C"/>
    <w:rsid w:val="00E60ED0"/>
    <w:rsid w:val="00E61DAC"/>
    <w:rsid w:val="00E6215D"/>
    <w:rsid w:val="00E62187"/>
    <w:rsid w:val="00E63426"/>
    <w:rsid w:val="00E63974"/>
    <w:rsid w:val="00E63EA4"/>
    <w:rsid w:val="00E64BD9"/>
    <w:rsid w:val="00E6612A"/>
    <w:rsid w:val="00E66AE8"/>
    <w:rsid w:val="00E67F0E"/>
    <w:rsid w:val="00E71C7F"/>
    <w:rsid w:val="00E720E1"/>
    <w:rsid w:val="00E72487"/>
    <w:rsid w:val="00E72B80"/>
    <w:rsid w:val="00E73015"/>
    <w:rsid w:val="00E7422D"/>
    <w:rsid w:val="00E75941"/>
    <w:rsid w:val="00E75FE3"/>
    <w:rsid w:val="00E76A82"/>
    <w:rsid w:val="00E808BD"/>
    <w:rsid w:val="00E8125E"/>
    <w:rsid w:val="00E81740"/>
    <w:rsid w:val="00E82CD6"/>
    <w:rsid w:val="00E838CF"/>
    <w:rsid w:val="00E84977"/>
    <w:rsid w:val="00E855A2"/>
    <w:rsid w:val="00E85F42"/>
    <w:rsid w:val="00E86C4C"/>
    <w:rsid w:val="00E86D2E"/>
    <w:rsid w:val="00E86FF3"/>
    <w:rsid w:val="00E871B8"/>
    <w:rsid w:val="00E8795B"/>
    <w:rsid w:val="00E87BFF"/>
    <w:rsid w:val="00E907A3"/>
    <w:rsid w:val="00E90A5E"/>
    <w:rsid w:val="00E90AC9"/>
    <w:rsid w:val="00E917D3"/>
    <w:rsid w:val="00E9240D"/>
    <w:rsid w:val="00E9288D"/>
    <w:rsid w:val="00E928B4"/>
    <w:rsid w:val="00E9506D"/>
    <w:rsid w:val="00E959F9"/>
    <w:rsid w:val="00E95F9C"/>
    <w:rsid w:val="00E96828"/>
    <w:rsid w:val="00E97056"/>
    <w:rsid w:val="00E97C4A"/>
    <w:rsid w:val="00EA042F"/>
    <w:rsid w:val="00EA1C95"/>
    <w:rsid w:val="00EA1D12"/>
    <w:rsid w:val="00EA23CA"/>
    <w:rsid w:val="00EA36BE"/>
    <w:rsid w:val="00EA38C2"/>
    <w:rsid w:val="00EA3B84"/>
    <w:rsid w:val="00EA46E8"/>
    <w:rsid w:val="00EA48E3"/>
    <w:rsid w:val="00EA5AE0"/>
    <w:rsid w:val="00EA62F0"/>
    <w:rsid w:val="00EA7ADA"/>
    <w:rsid w:val="00EB0BD1"/>
    <w:rsid w:val="00EB0FA9"/>
    <w:rsid w:val="00EB1A44"/>
    <w:rsid w:val="00EB1B0F"/>
    <w:rsid w:val="00EB3A79"/>
    <w:rsid w:val="00EB44D3"/>
    <w:rsid w:val="00EB4ECA"/>
    <w:rsid w:val="00EB510E"/>
    <w:rsid w:val="00EB56E1"/>
    <w:rsid w:val="00EB5E69"/>
    <w:rsid w:val="00EB6E41"/>
    <w:rsid w:val="00EB74C1"/>
    <w:rsid w:val="00EB78FF"/>
    <w:rsid w:val="00EB7AB1"/>
    <w:rsid w:val="00EB7BA0"/>
    <w:rsid w:val="00EB7E6C"/>
    <w:rsid w:val="00EC08DC"/>
    <w:rsid w:val="00EC3974"/>
    <w:rsid w:val="00EC39A3"/>
    <w:rsid w:val="00EC4207"/>
    <w:rsid w:val="00EC450B"/>
    <w:rsid w:val="00EC5F2E"/>
    <w:rsid w:val="00EC6C9B"/>
    <w:rsid w:val="00ED0339"/>
    <w:rsid w:val="00ED0500"/>
    <w:rsid w:val="00ED0A31"/>
    <w:rsid w:val="00ED10A8"/>
    <w:rsid w:val="00ED1B5B"/>
    <w:rsid w:val="00ED22C1"/>
    <w:rsid w:val="00ED243C"/>
    <w:rsid w:val="00ED2674"/>
    <w:rsid w:val="00ED2894"/>
    <w:rsid w:val="00ED2939"/>
    <w:rsid w:val="00ED2CA1"/>
    <w:rsid w:val="00ED33D2"/>
    <w:rsid w:val="00ED3922"/>
    <w:rsid w:val="00ED55E8"/>
    <w:rsid w:val="00ED5EF8"/>
    <w:rsid w:val="00ED6AC6"/>
    <w:rsid w:val="00ED74CC"/>
    <w:rsid w:val="00ED7F48"/>
    <w:rsid w:val="00EE0B21"/>
    <w:rsid w:val="00EE0BAA"/>
    <w:rsid w:val="00EE0F3E"/>
    <w:rsid w:val="00EE1C57"/>
    <w:rsid w:val="00EE1DE9"/>
    <w:rsid w:val="00EE29A2"/>
    <w:rsid w:val="00EE2D4E"/>
    <w:rsid w:val="00EE3A77"/>
    <w:rsid w:val="00EE4FCE"/>
    <w:rsid w:val="00EE539C"/>
    <w:rsid w:val="00EE593F"/>
    <w:rsid w:val="00EE780E"/>
    <w:rsid w:val="00EE7CD8"/>
    <w:rsid w:val="00EE7FF1"/>
    <w:rsid w:val="00EF268D"/>
    <w:rsid w:val="00EF2714"/>
    <w:rsid w:val="00EF48CC"/>
    <w:rsid w:val="00EF77B4"/>
    <w:rsid w:val="00EF7DD2"/>
    <w:rsid w:val="00F00801"/>
    <w:rsid w:val="00F00E87"/>
    <w:rsid w:val="00F01C27"/>
    <w:rsid w:val="00F02392"/>
    <w:rsid w:val="00F03234"/>
    <w:rsid w:val="00F05503"/>
    <w:rsid w:val="00F06357"/>
    <w:rsid w:val="00F065F8"/>
    <w:rsid w:val="00F066A8"/>
    <w:rsid w:val="00F07016"/>
    <w:rsid w:val="00F07199"/>
    <w:rsid w:val="00F077B2"/>
    <w:rsid w:val="00F109A3"/>
    <w:rsid w:val="00F11410"/>
    <w:rsid w:val="00F1236A"/>
    <w:rsid w:val="00F12D46"/>
    <w:rsid w:val="00F13206"/>
    <w:rsid w:val="00F138DC"/>
    <w:rsid w:val="00F14860"/>
    <w:rsid w:val="00F15FE7"/>
    <w:rsid w:val="00F16B00"/>
    <w:rsid w:val="00F17124"/>
    <w:rsid w:val="00F1774F"/>
    <w:rsid w:val="00F2228C"/>
    <w:rsid w:val="00F22621"/>
    <w:rsid w:val="00F240CA"/>
    <w:rsid w:val="00F2488D"/>
    <w:rsid w:val="00F257E5"/>
    <w:rsid w:val="00F25D20"/>
    <w:rsid w:val="00F262BF"/>
    <w:rsid w:val="00F26326"/>
    <w:rsid w:val="00F27BA6"/>
    <w:rsid w:val="00F30025"/>
    <w:rsid w:val="00F30A59"/>
    <w:rsid w:val="00F30C0A"/>
    <w:rsid w:val="00F321F6"/>
    <w:rsid w:val="00F3320F"/>
    <w:rsid w:val="00F33E8F"/>
    <w:rsid w:val="00F3728E"/>
    <w:rsid w:val="00F404C4"/>
    <w:rsid w:val="00F415F4"/>
    <w:rsid w:val="00F4192C"/>
    <w:rsid w:val="00F41D9A"/>
    <w:rsid w:val="00F42A02"/>
    <w:rsid w:val="00F443B7"/>
    <w:rsid w:val="00F449E4"/>
    <w:rsid w:val="00F461DF"/>
    <w:rsid w:val="00F5143E"/>
    <w:rsid w:val="00F515AD"/>
    <w:rsid w:val="00F5283A"/>
    <w:rsid w:val="00F529CC"/>
    <w:rsid w:val="00F52D18"/>
    <w:rsid w:val="00F52F62"/>
    <w:rsid w:val="00F53A06"/>
    <w:rsid w:val="00F53B8C"/>
    <w:rsid w:val="00F54E92"/>
    <w:rsid w:val="00F55350"/>
    <w:rsid w:val="00F55F46"/>
    <w:rsid w:val="00F562D9"/>
    <w:rsid w:val="00F56713"/>
    <w:rsid w:val="00F56819"/>
    <w:rsid w:val="00F575F4"/>
    <w:rsid w:val="00F609EE"/>
    <w:rsid w:val="00F631FC"/>
    <w:rsid w:val="00F63DBD"/>
    <w:rsid w:val="00F64A06"/>
    <w:rsid w:val="00F64AAD"/>
    <w:rsid w:val="00F64E5B"/>
    <w:rsid w:val="00F65E21"/>
    <w:rsid w:val="00F678DD"/>
    <w:rsid w:val="00F7082D"/>
    <w:rsid w:val="00F7217E"/>
    <w:rsid w:val="00F73032"/>
    <w:rsid w:val="00F73550"/>
    <w:rsid w:val="00F73889"/>
    <w:rsid w:val="00F74475"/>
    <w:rsid w:val="00F74849"/>
    <w:rsid w:val="00F75362"/>
    <w:rsid w:val="00F759CC"/>
    <w:rsid w:val="00F75D7D"/>
    <w:rsid w:val="00F75F38"/>
    <w:rsid w:val="00F80656"/>
    <w:rsid w:val="00F82329"/>
    <w:rsid w:val="00F83198"/>
    <w:rsid w:val="00F8379C"/>
    <w:rsid w:val="00F83C1A"/>
    <w:rsid w:val="00F848FC"/>
    <w:rsid w:val="00F849D8"/>
    <w:rsid w:val="00F8522E"/>
    <w:rsid w:val="00F85AF1"/>
    <w:rsid w:val="00F86396"/>
    <w:rsid w:val="00F87206"/>
    <w:rsid w:val="00F87233"/>
    <w:rsid w:val="00F87B80"/>
    <w:rsid w:val="00F906F6"/>
    <w:rsid w:val="00F91C91"/>
    <w:rsid w:val="00F9282A"/>
    <w:rsid w:val="00F92B7A"/>
    <w:rsid w:val="00F93902"/>
    <w:rsid w:val="00F95205"/>
    <w:rsid w:val="00F96BAD"/>
    <w:rsid w:val="00FA027A"/>
    <w:rsid w:val="00FA125D"/>
    <w:rsid w:val="00FA139D"/>
    <w:rsid w:val="00FA1D8D"/>
    <w:rsid w:val="00FA3B27"/>
    <w:rsid w:val="00FA4EB0"/>
    <w:rsid w:val="00FA5224"/>
    <w:rsid w:val="00FA57A0"/>
    <w:rsid w:val="00FA57DF"/>
    <w:rsid w:val="00FA5F40"/>
    <w:rsid w:val="00FA6305"/>
    <w:rsid w:val="00FA647F"/>
    <w:rsid w:val="00FA667C"/>
    <w:rsid w:val="00FA7302"/>
    <w:rsid w:val="00FA73F9"/>
    <w:rsid w:val="00FA79B8"/>
    <w:rsid w:val="00FA7E7E"/>
    <w:rsid w:val="00FB01AF"/>
    <w:rsid w:val="00FB09CC"/>
    <w:rsid w:val="00FB09E5"/>
    <w:rsid w:val="00FB0E84"/>
    <w:rsid w:val="00FB0FEC"/>
    <w:rsid w:val="00FB1201"/>
    <w:rsid w:val="00FB1828"/>
    <w:rsid w:val="00FB2C48"/>
    <w:rsid w:val="00FB2C49"/>
    <w:rsid w:val="00FB37A0"/>
    <w:rsid w:val="00FB4286"/>
    <w:rsid w:val="00FB4B1F"/>
    <w:rsid w:val="00FB4CD3"/>
    <w:rsid w:val="00FB7843"/>
    <w:rsid w:val="00FB7B9C"/>
    <w:rsid w:val="00FC0243"/>
    <w:rsid w:val="00FC0E23"/>
    <w:rsid w:val="00FC1A3D"/>
    <w:rsid w:val="00FC1CE0"/>
    <w:rsid w:val="00FC3221"/>
    <w:rsid w:val="00FC3AC4"/>
    <w:rsid w:val="00FC44CB"/>
    <w:rsid w:val="00FC4712"/>
    <w:rsid w:val="00FC577F"/>
    <w:rsid w:val="00FC603D"/>
    <w:rsid w:val="00FC6611"/>
    <w:rsid w:val="00FC6E21"/>
    <w:rsid w:val="00FC7530"/>
    <w:rsid w:val="00FC7657"/>
    <w:rsid w:val="00FC7F20"/>
    <w:rsid w:val="00FD01C2"/>
    <w:rsid w:val="00FD2A46"/>
    <w:rsid w:val="00FD2DB2"/>
    <w:rsid w:val="00FD4841"/>
    <w:rsid w:val="00FD4C8A"/>
    <w:rsid w:val="00FD4E94"/>
    <w:rsid w:val="00FD5092"/>
    <w:rsid w:val="00FD5F33"/>
    <w:rsid w:val="00FD66CE"/>
    <w:rsid w:val="00FD7188"/>
    <w:rsid w:val="00FD778B"/>
    <w:rsid w:val="00FD7792"/>
    <w:rsid w:val="00FD78BC"/>
    <w:rsid w:val="00FE0850"/>
    <w:rsid w:val="00FE0F7D"/>
    <w:rsid w:val="00FE2198"/>
    <w:rsid w:val="00FE29D9"/>
    <w:rsid w:val="00FE3265"/>
    <w:rsid w:val="00FE36D1"/>
    <w:rsid w:val="00FE413F"/>
    <w:rsid w:val="00FE4A4E"/>
    <w:rsid w:val="00FE4F77"/>
    <w:rsid w:val="00FE595C"/>
    <w:rsid w:val="00FE6123"/>
    <w:rsid w:val="00FE69FF"/>
    <w:rsid w:val="00FE6E93"/>
    <w:rsid w:val="00FF0316"/>
    <w:rsid w:val="00FF0CE3"/>
    <w:rsid w:val="00FF12AB"/>
    <w:rsid w:val="00FF159E"/>
    <w:rsid w:val="00FF2DEF"/>
    <w:rsid w:val="00FF4885"/>
    <w:rsid w:val="00FF4A4A"/>
    <w:rsid w:val="00FF5A04"/>
    <w:rsid w:val="00FF5DB4"/>
    <w:rsid w:val="00FF6B35"/>
    <w:rsid w:val="00FF73E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4E14755"/>
  <w15:docId w15:val="{FF647356-2015-41FC-A95A-B414104EB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ko-KR"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iPriority="99" w:unhideWhenUsed="1" w:qFormat="1"/>
    <w:lsdException w:name="index 1" w:semiHidden="1" w:uiPriority="99" w:unhideWhenUsed="1"/>
    <w:lsdException w:name="index 2" w:semiHidden="1" w:uiPriority="99" w:unhideWhenUsed="1"/>
    <w:lsdException w:name="index 3" w:semiHidden="1" w:uiPriority="99" w:unhideWhenUsed="1"/>
    <w:lsdException w:name="index 4" w:semiHidden="1" w:uiPriority="99" w:unhideWhenUsed="1"/>
    <w:lsdException w:name="index 5" w:semiHidden="1" w:uiPriority="99" w:unhideWhenUsed="1"/>
    <w:lsdException w:name="index 6" w:semiHidden="1" w:uiPriority="99" w:unhideWhenUsed="1"/>
    <w:lsdException w:name="index 7" w:semiHidden="1" w:uiPriority="99"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99"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iPriority="99"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iPriority="99" w:unhideWhenUsed="1"/>
    <w:lsdException w:name="page number" w:semiHidden="1" w:uiPriority="99"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Bullet" w:uiPriority="99"/>
    <w:lsdException w:name="List Number" w:uiPriority="99"/>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iPriority="99" w:unhideWhenUsed="1"/>
    <w:lsdException w:name="List Bullet 5" w:semiHidden="1" w:unhideWhenUsed="1"/>
    <w:lsdException w:name="List Number 2" w:semiHidden="1" w:uiPriority="99" w:unhideWhenUsed="1"/>
    <w:lsdException w:name="List Number 3" w:semiHidden="1" w:uiPriority="99" w:unhideWhenUsed="1"/>
    <w:lsdException w:name="List Number 4" w:semiHidden="1" w:uiPriority="99" w:unhideWhenUsed="1"/>
    <w:lsdException w:name="List Number 5" w:semiHidden="1" w:uiPriority="99" w:unhideWhenUsed="1"/>
    <w:lsdException w:name="Title" w:uiPriority="99" w:qFormat="1"/>
    <w:lsdException w:name="Closing" w:semiHidden="1" w:unhideWhenUsed="1"/>
    <w:lsdException w:name="Signature" w:semiHidden="1" w:unhideWhenUsed="1"/>
    <w:lsdException w:name="Default Paragraph Font" w:semiHidden="1" w:uiPriority="1" w:unhideWhenUsed="1"/>
    <w:lsdException w:name="Body Text" w:semiHidden="1" w:uiPriority="99" w:unhideWhenUsed="1"/>
    <w:lsdException w:name="Body Text Indent" w:semiHidden="1" w:uiPriority="99" w:unhideWhenUsed="1"/>
    <w:lsdException w:name="List Continue" w:semiHidden="1" w:uiPriority="99" w:unhideWhenUsed="1"/>
    <w:lsdException w:name="List Continue 2" w:semiHidden="1" w:uiPriority="99" w:unhideWhenUsed="1"/>
    <w:lsdException w:name="List Continue 3" w:uiPriority="99"/>
    <w:lsdException w:name="List Continue 4" w:uiPriority="99"/>
    <w:lsdException w:name="Subtitle" w:qFormat="1"/>
    <w:lsdException w:name="Salutation" w:semiHidden="1" w:unhideWhenUsed="1"/>
    <w:lsdException w:name="Date" w:semiHidden="1" w:uiPriority="99"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99" w:unhideWhenUsed="1"/>
    <w:lsdException w:name="Body Text 3" w:semiHidden="1" w:uiPriority="99" w:unhideWhenUsed="1"/>
    <w:lsdException w:name="Body Text Indent 2" w:semiHidden="1" w:uiPriority="99" w:unhideWhenUsed="1"/>
    <w:lsdException w:name="Body Text Indent 3" w:semiHidden="1" w:uiPriority="99"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iPriority="99"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9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B7CE9"/>
    <w:pPr>
      <w:tabs>
        <w:tab w:val="left" w:pos="360"/>
        <w:tab w:val="left" w:pos="720"/>
        <w:tab w:val="left" w:pos="1080"/>
        <w:tab w:val="left" w:pos="1440"/>
      </w:tabs>
      <w:overflowPunct w:val="0"/>
      <w:autoSpaceDE w:val="0"/>
      <w:autoSpaceDN w:val="0"/>
      <w:adjustRightInd w:val="0"/>
      <w:spacing w:before="136"/>
      <w:textAlignment w:val="baseline"/>
    </w:pPr>
    <w:rPr>
      <w:sz w:val="22"/>
      <w:lang w:eastAsia="en-US"/>
    </w:rPr>
  </w:style>
  <w:style w:type="paragraph" w:styleId="Heading1">
    <w:name w:val="heading 1"/>
    <w:aliases w:val="h1,Heading U,H1,H11,Œ©o‚µ 1,?co??E 1,?co?ƒÊ 1,뙥,?c,?,Œ,Œ©,o‚µ 1,Heading,Œ...,Œ©oâµ 1,?co?ÄÊ 1,Î,Î©,Î..."/>
    <w:basedOn w:val="Normal"/>
    <w:next w:val="Normal"/>
    <w:link w:val="Heading1Char"/>
    <w:qFormat/>
    <w:rsid w:val="00E11923"/>
    <w:pPr>
      <w:keepNext/>
      <w:numPr>
        <w:numId w:val="1"/>
      </w:numPr>
      <w:spacing w:before="240" w:after="60"/>
      <w:outlineLvl w:val="0"/>
    </w:pPr>
    <w:rPr>
      <w:rFonts w:cs="Arial"/>
      <w:b/>
      <w:bCs/>
      <w:kern w:val="32"/>
      <w:sz w:val="32"/>
      <w:szCs w:val="32"/>
    </w:rPr>
  </w:style>
  <w:style w:type="paragraph" w:styleId="Heading2">
    <w:name w:val="heading 2"/>
    <w:aliases w:val="h2,H2,H21,Œ©o‚µ 2,?co??E 2,?co?ƒÊ 2,뙥2,?c1,?2,Œ1,Œ©1,Œ2,Œ©2,...,Œ©_o‚µ 2,Œ©oâµ 2,?co?ÄÊ 2,Î1,Î2,Î©2,Î©_oâµ 2,Î©1"/>
    <w:basedOn w:val="Normal"/>
    <w:next w:val="Normal"/>
    <w:link w:val="Heading2Char"/>
    <w:qFormat/>
    <w:rsid w:val="00A6716F"/>
    <w:pPr>
      <w:keepNext/>
      <w:numPr>
        <w:ilvl w:val="1"/>
        <w:numId w:val="1"/>
      </w:numPr>
      <w:tabs>
        <w:tab w:val="clear" w:pos="360"/>
      </w:tabs>
      <w:spacing w:before="240" w:after="60"/>
      <w:outlineLvl w:val="1"/>
    </w:pPr>
    <w:rPr>
      <w:b/>
      <w:bCs/>
      <w:iCs/>
      <w:sz w:val="24"/>
      <w:szCs w:val="28"/>
    </w:rPr>
  </w:style>
  <w:style w:type="paragraph" w:styleId="Heading3">
    <w:name w:val="heading 3"/>
    <w:aliases w:val="h3,H3,H31"/>
    <w:basedOn w:val="Normal"/>
    <w:next w:val="Normal"/>
    <w:link w:val="Heading3Char"/>
    <w:qFormat/>
    <w:rsid w:val="002B191D"/>
    <w:pPr>
      <w:keepNext/>
      <w:numPr>
        <w:ilvl w:val="2"/>
        <w:numId w:val="1"/>
      </w:numPr>
      <w:spacing w:before="240" w:after="60"/>
      <w:outlineLvl w:val="2"/>
    </w:pPr>
    <w:rPr>
      <w:b/>
      <w:bCs/>
      <w:sz w:val="26"/>
      <w:szCs w:val="26"/>
    </w:rPr>
  </w:style>
  <w:style w:type="paragraph" w:styleId="Heading4">
    <w:name w:val="heading 4"/>
    <w:aliases w:val="Heading 4 Char1,Heading 4 Char Char,h4,H4,H41,0.1.1.1 Titre 4 + Left:  0&quot;,First line:  0&quot;,0.1.1...,0.1.1.1 Titre 4"/>
    <w:basedOn w:val="Normal"/>
    <w:next w:val="Normal"/>
    <w:link w:val="Heading4Char"/>
    <w:qFormat/>
    <w:rsid w:val="004234F0"/>
    <w:pPr>
      <w:keepNext/>
      <w:numPr>
        <w:ilvl w:val="3"/>
        <w:numId w:val="1"/>
      </w:numPr>
      <w:spacing w:before="240" w:after="60"/>
      <w:ind w:right="1008"/>
      <w:outlineLvl w:val="3"/>
    </w:pPr>
    <w:rPr>
      <w:rFonts w:ascii="Times New Roman Bold" w:hAnsi="Times New Roman Bold"/>
      <w:b/>
      <w:bCs/>
      <w:sz w:val="24"/>
      <w:szCs w:val="28"/>
    </w:rPr>
  </w:style>
  <w:style w:type="paragraph" w:styleId="Heading5">
    <w:name w:val="heading 5"/>
    <w:aliases w:val="h5,H5,H51,Titre 5"/>
    <w:basedOn w:val="Normal"/>
    <w:next w:val="Normal"/>
    <w:link w:val="Heading5Char"/>
    <w:qFormat/>
    <w:rsid w:val="004234F0"/>
    <w:pPr>
      <w:keepNext/>
      <w:numPr>
        <w:ilvl w:val="4"/>
        <w:numId w:val="1"/>
      </w:numPr>
      <w:spacing w:before="240" w:after="60"/>
      <w:outlineLvl w:val="4"/>
    </w:pPr>
    <w:rPr>
      <w:b/>
      <w:bCs/>
      <w:i/>
      <w:iCs/>
      <w:sz w:val="24"/>
      <w:szCs w:val="26"/>
    </w:rPr>
  </w:style>
  <w:style w:type="paragraph" w:styleId="Heading6">
    <w:name w:val="heading 6"/>
    <w:aliases w:val="h6,H6,H61"/>
    <w:basedOn w:val="Normal"/>
    <w:next w:val="Normal"/>
    <w:link w:val="Heading6Char"/>
    <w:qFormat/>
    <w:rsid w:val="000E00F3"/>
    <w:pPr>
      <w:keepNext/>
      <w:numPr>
        <w:ilvl w:val="5"/>
        <w:numId w:val="1"/>
      </w:numPr>
      <w:spacing w:before="240" w:after="60"/>
      <w:ind w:left="1080" w:hanging="1080"/>
      <w:outlineLvl w:val="5"/>
    </w:pPr>
    <w:rPr>
      <w:b/>
      <w:bCs/>
      <w:szCs w:val="22"/>
    </w:rPr>
  </w:style>
  <w:style w:type="paragraph" w:styleId="Heading7">
    <w:name w:val="heading 7"/>
    <w:basedOn w:val="Normal"/>
    <w:next w:val="Normal"/>
    <w:link w:val="Heading7Char"/>
    <w:qFormat/>
    <w:rsid w:val="004234F0"/>
    <w:pPr>
      <w:keepNext/>
      <w:numPr>
        <w:ilvl w:val="6"/>
        <w:numId w:val="1"/>
      </w:numPr>
      <w:spacing w:before="240" w:after="60"/>
      <w:ind w:left="1440" w:hanging="1440"/>
      <w:outlineLvl w:val="6"/>
    </w:pPr>
    <w:rPr>
      <w:szCs w:val="24"/>
    </w:rPr>
  </w:style>
  <w:style w:type="paragraph" w:styleId="Heading8">
    <w:name w:val="heading 8"/>
    <w:basedOn w:val="Normal"/>
    <w:next w:val="Normal"/>
    <w:link w:val="Heading8Char"/>
    <w:qFormat/>
    <w:rsid w:val="004234F0"/>
    <w:pPr>
      <w:keepNext/>
      <w:numPr>
        <w:ilvl w:val="7"/>
        <w:numId w:val="1"/>
      </w:numPr>
      <w:tabs>
        <w:tab w:val="left" w:pos="1800"/>
      </w:tabs>
      <w:spacing w:before="240" w:after="60"/>
      <w:ind w:left="1800" w:hanging="1800"/>
      <w:outlineLvl w:val="7"/>
    </w:pPr>
    <w:rPr>
      <w:i/>
      <w:iCs/>
      <w:szCs w:val="24"/>
    </w:rPr>
  </w:style>
  <w:style w:type="paragraph" w:styleId="Heading9">
    <w:name w:val="heading 9"/>
    <w:basedOn w:val="Normal"/>
    <w:next w:val="Normal"/>
    <w:link w:val="Heading9Char"/>
    <w:uiPriority w:val="99"/>
    <w:qFormat/>
    <w:rsid w:val="000E00F3"/>
    <w:pPr>
      <w:keepNext/>
      <w:tabs>
        <w:tab w:val="left" w:pos="1800"/>
        <w:tab w:val="left" w:pos="2160"/>
        <w:tab w:val="left" w:pos="2520"/>
        <w:tab w:val="left" w:pos="2880"/>
      </w:tabs>
      <w:spacing w:before="240" w:after="60"/>
      <w:ind w:left="1440" w:hanging="1440"/>
      <w:outlineLvl w:val="8"/>
    </w:pPr>
    <w:rPr>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aliases w:val="h,Header/Footer"/>
    <w:basedOn w:val="Normal"/>
    <w:link w:val="HeaderChar"/>
    <w:uiPriority w:val="99"/>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character" w:styleId="PageNumber">
    <w:name w:val="page number"/>
    <w:basedOn w:val="DefaultParagraphFont"/>
    <w:uiPriority w:val="99"/>
  </w:style>
  <w:style w:type="character" w:styleId="Hyperlink">
    <w:name w:val="Hyperlink"/>
    <w:uiPriority w:val="99"/>
    <w:rsid w:val="0012580B"/>
    <w:rPr>
      <w:color w:val="0000FF"/>
      <w:u w:val="single"/>
    </w:rPr>
  </w:style>
  <w:style w:type="paragraph" w:styleId="BalloonText">
    <w:name w:val="Balloon Text"/>
    <w:basedOn w:val="Normal"/>
    <w:link w:val="BalloonTextChar"/>
    <w:uiPriority w:val="99"/>
    <w:semiHidden/>
    <w:rsid w:val="009336F7"/>
    <w:rPr>
      <w:rFonts w:ascii="Tahoma" w:hAnsi="Tahoma" w:cs="Tahoma"/>
      <w:sz w:val="16"/>
      <w:szCs w:val="16"/>
    </w:rPr>
  </w:style>
  <w:style w:type="character" w:customStyle="1" w:styleId="Heading2Char">
    <w:name w:val="Heading 2 Char"/>
    <w:aliases w:val="h2 Char,H2 Char,H21 Char,Œ©o‚µ 2 Char,?co??E 2 Char,?co?ƒÊ 2 Char,뙥2 Char,?c1 Char,?2 Char,Œ1 Char,Œ©1 Char,Œ2 Char,Œ©2 Char,... Char,Œ©_o‚µ 2 Char,Œ©oâµ 2 Char,?co?ÄÊ 2 Char,Î1 Char,Î2 Char,Î©2 Char,Î©_oâµ 2 Char,Î©1 Char"/>
    <w:link w:val="Heading2"/>
    <w:rsid w:val="00A6716F"/>
    <w:rPr>
      <w:b/>
      <w:bCs/>
      <w:iCs/>
      <w:sz w:val="24"/>
      <w:szCs w:val="28"/>
      <w:lang w:eastAsia="en-US"/>
    </w:rPr>
  </w:style>
  <w:style w:type="character" w:customStyle="1" w:styleId="Heading3Char">
    <w:name w:val="Heading 3 Char"/>
    <w:aliases w:val="h3 Char,H3 Char,H31 Char"/>
    <w:link w:val="Heading3"/>
    <w:rsid w:val="002B191D"/>
    <w:rPr>
      <w:b/>
      <w:bCs/>
      <w:sz w:val="26"/>
      <w:szCs w:val="26"/>
      <w:lang w:eastAsia="en-US"/>
    </w:rPr>
  </w:style>
  <w:style w:type="character" w:customStyle="1" w:styleId="Heading4Char">
    <w:name w:val="Heading 4 Char"/>
    <w:aliases w:val="Heading 4 Char1 Char,Heading 4 Char Char Char,h4 Char,H4 Char,H41 Char,0.1.1.1 Titre 4 + Left:  0&quot; Char,First line:  0&quot; Char,0.1.1... Char,0.1.1.1 Titre 4 Char"/>
    <w:link w:val="Heading4"/>
    <w:rsid w:val="004234F0"/>
    <w:rPr>
      <w:rFonts w:ascii="Times New Roman Bold" w:hAnsi="Times New Roman Bold"/>
      <w:b/>
      <w:bCs/>
      <w:sz w:val="24"/>
      <w:szCs w:val="28"/>
      <w:lang w:eastAsia="en-US"/>
    </w:rPr>
  </w:style>
  <w:style w:type="character" w:customStyle="1" w:styleId="Heading5Char">
    <w:name w:val="Heading 5 Char"/>
    <w:aliases w:val="h5 Char,H5 Char,H51 Char,Titre 5 Char"/>
    <w:link w:val="Heading5"/>
    <w:rsid w:val="004234F0"/>
    <w:rPr>
      <w:b/>
      <w:bCs/>
      <w:i/>
      <w:iCs/>
      <w:sz w:val="24"/>
      <w:szCs w:val="26"/>
      <w:lang w:eastAsia="en-US"/>
    </w:rPr>
  </w:style>
  <w:style w:type="character" w:customStyle="1" w:styleId="Heading6Char">
    <w:name w:val="Heading 6 Char"/>
    <w:aliases w:val="h6 Char,H6 Char,H61 Char"/>
    <w:link w:val="Heading6"/>
    <w:rsid w:val="000E00F3"/>
    <w:rPr>
      <w:b/>
      <w:bCs/>
      <w:sz w:val="22"/>
      <w:szCs w:val="22"/>
      <w:lang w:eastAsia="en-US"/>
    </w:rPr>
  </w:style>
  <w:style w:type="character" w:customStyle="1" w:styleId="Heading7Char">
    <w:name w:val="Heading 7 Char"/>
    <w:link w:val="Heading7"/>
    <w:rsid w:val="004234F0"/>
    <w:rPr>
      <w:sz w:val="22"/>
      <w:szCs w:val="24"/>
      <w:lang w:eastAsia="en-US"/>
    </w:rPr>
  </w:style>
  <w:style w:type="character" w:customStyle="1" w:styleId="Heading8Char">
    <w:name w:val="Heading 8 Char"/>
    <w:link w:val="Heading8"/>
    <w:rsid w:val="004234F0"/>
    <w:rPr>
      <w:i/>
      <w:iCs/>
      <w:sz w:val="22"/>
      <w:szCs w:val="24"/>
      <w:lang w:eastAsia="en-US"/>
    </w:rPr>
  </w:style>
  <w:style w:type="character" w:customStyle="1" w:styleId="Heading9Char">
    <w:name w:val="Heading 9 Char"/>
    <w:link w:val="Heading9"/>
    <w:uiPriority w:val="99"/>
    <w:rsid w:val="000E00F3"/>
    <w:rPr>
      <w:b/>
      <w:sz w:val="22"/>
      <w:szCs w:val="22"/>
      <w:lang w:eastAsia="en-US"/>
    </w:rPr>
  </w:style>
  <w:style w:type="character" w:styleId="FollowedHyperlink">
    <w:name w:val="FollowedHyperlink"/>
    <w:uiPriority w:val="99"/>
    <w:rsid w:val="003373EC"/>
    <w:rPr>
      <w:color w:val="800080"/>
      <w:u w:val="single"/>
    </w:rPr>
  </w:style>
  <w:style w:type="paragraph" w:customStyle="1" w:styleId="StyleHeading1Justified">
    <w:name w:val="Style Heading 1 + Justified"/>
    <w:basedOn w:val="Heading1"/>
    <w:uiPriority w:val="99"/>
    <w:rsid w:val="002B191D"/>
    <w:pPr>
      <w:jc w:val="both"/>
    </w:pPr>
    <w:rPr>
      <w:rFonts w:ascii="Times New Roman Bold" w:hAnsi="Times New Roman Bold" w:cs="Times New Roman"/>
      <w:szCs w:val="20"/>
    </w:rPr>
  </w:style>
  <w:style w:type="paragraph" w:styleId="DocumentMap">
    <w:name w:val="Document Map"/>
    <w:basedOn w:val="Normal"/>
    <w:link w:val="DocumentMapChar"/>
    <w:uiPriority w:val="99"/>
    <w:rsid w:val="00E11923"/>
    <w:rPr>
      <w:rFonts w:ascii="Tahoma" w:hAnsi="Tahoma" w:cs="Tahoma"/>
      <w:sz w:val="16"/>
      <w:szCs w:val="16"/>
    </w:rPr>
  </w:style>
  <w:style w:type="character" w:customStyle="1" w:styleId="DocumentMapChar">
    <w:name w:val="Document Map Char"/>
    <w:link w:val="DocumentMap"/>
    <w:uiPriority w:val="99"/>
    <w:rsid w:val="00E11923"/>
    <w:rPr>
      <w:rFonts w:ascii="Tahoma" w:hAnsi="Tahoma" w:cs="Tahoma"/>
      <w:sz w:val="16"/>
      <w:szCs w:val="16"/>
      <w:lang w:eastAsia="en-US"/>
    </w:rPr>
  </w:style>
  <w:style w:type="character" w:customStyle="1" w:styleId="UnresolvedMention1">
    <w:name w:val="Unresolved Mention1"/>
    <w:uiPriority w:val="99"/>
    <w:semiHidden/>
    <w:unhideWhenUsed/>
    <w:rsid w:val="00B1342B"/>
    <w:rPr>
      <w:color w:val="808080"/>
      <w:shd w:val="clear" w:color="auto" w:fill="E6E6E6"/>
    </w:rPr>
  </w:style>
  <w:style w:type="character" w:customStyle="1" w:styleId="il">
    <w:name w:val="il"/>
    <w:rsid w:val="00366C63"/>
  </w:style>
  <w:style w:type="paragraph" w:styleId="BodyText">
    <w:name w:val="Body Text"/>
    <w:basedOn w:val="Normal"/>
    <w:link w:val="BodyTextChar"/>
    <w:uiPriority w:val="99"/>
    <w:rsid w:val="00FB4B1F"/>
    <w:pPr>
      <w:spacing w:after="120"/>
    </w:pPr>
  </w:style>
  <w:style w:type="character" w:customStyle="1" w:styleId="BodyTextChar">
    <w:name w:val="Body Text Char"/>
    <w:link w:val="BodyText"/>
    <w:uiPriority w:val="99"/>
    <w:qFormat/>
    <w:rsid w:val="00FB4B1F"/>
    <w:rPr>
      <w:sz w:val="22"/>
    </w:rPr>
  </w:style>
  <w:style w:type="paragraph" w:styleId="PlainText">
    <w:name w:val="Plain Text"/>
    <w:basedOn w:val="Normal"/>
    <w:link w:val="PlainTextChar"/>
    <w:uiPriority w:val="99"/>
    <w:unhideWhenUsed/>
    <w:rsid w:val="00510BED"/>
    <w:pPr>
      <w:tabs>
        <w:tab w:val="clear" w:pos="360"/>
        <w:tab w:val="clear" w:pos="720"/>
        <w:tab w:val="clear" w:pos="1080"/>
        <w:tab w:val="clear" w:pos="1440"/>
      </w:tabs>
      <w:overflowPunct/>
      <w:autoSpaceDE/>
      <w:autoSpaceDN/>
      <w:adjustRightInd/>
      <w:spacing w:before="0"/>
      <w:textAlignment w:val="auto"/>
    </w:pPr>
    <w:rPr>
      <w:rFonts w:ascii="Calibri" w:eastAsia="PMingLiU" w:hAnsi="Calibri" w:cs="Calibri"/>
      <w:szCs w:val="22"/>
      <w:lang w:eastAsia="zh-TW"/>
    </w:rPr>
  </w:style>
  <w:style w:type="character" w:customStyle="1" w:styleId="PlainTextChar">
    <w:name w:val="Plain Text Char"/>
    <w:link w:val="PlainText"/>
    <w:uiPriority w:val="99"/>
    <w:rsid w:val="00510BED"/>
    <w:rPr>
      <w:rFonts w:ascii="Calibri" w:eastAsia="PMingLiU" w:hAnsi="Calibri" w:cs="Calibri"/>
      <w:sz w:val="22"/>
      <w:szCs w:val="22"/>
    </w:rPr>
  </w:style>
  <w:style w:type="table" w:styleId="TableGrid">
    <w:name w:val="Table Grid"/>
    <w:basedOn w:val="TableNormal"/>
    <w:uiPriority w:val="99"/>
    <w:rsid w:val="00510BED"/>
    <w:rPr>
      <w:rFonts w:ascii="Calibri" w:eastAsia="PMingLiU"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BE27E5"/>
    <w:pPr>
      <w:tabs>
        <w:tab w:val="clear" w:pos="360"/>
        <w:tab w:val="clear" w:pos="720"/>
        <w:tab w:val="clear" w:pos="1080"/>
        <w:tab w:val="clear" w:pos="1440"/>
      </w:tabs>
      <w:overflowPunct/>
      <w:autoSpaceDE/>
      <w:autoSpaceDN/>
      <w:adjustRightInd/>
      <w:spacing w:before="0"/>
      <w:ind w:left="720"/>
      <w:contextualSpacing/>
      <w:jc w:val="both"/>
      <w:textAlignment w:val="auto"/>
    </w:pPr>
    <w:rPr>
      <w:rFonts w:eastAsia="MS Mincho"/>
      <w:sz w:val="24"/>
      <w:szCs w:val="24"/>
    </w:rPr>
  </w:style>
  <w:style w:type="paragraph" w:styleId="Caption">
    <w:name w:val="caption"/>
    <w:aliases w:val="fig and tbl,fighead2,fighead21,fighead22,fighead23,Table Caption1,fighead211,fighead24,Table Caption2,fighead25,fighead212,fighead26,Table Caption3,fighead27,fighead213,Table Caption4,fighead28,fighead214,fighead29"/>
    <w:basedOn w:val="Normal"/>
    <w:next w:val="Normal"/>
    <w:link w:val="CaptionChar1"/>
    <w:qFormat/>
    <w:rsid w:val="009C7FC9"/>
    <w:pPr>
      <w:keepNext/>
      <w:tabs>
        <w:tab w:val="clear" w:pos="360"/>
        <w:tab w:val="clear" w:pos="720"/>
        <w:tab w:val="clear" w:pos="1080"/>
        <w:tab w:val="clear" w:pos="1440"/>
      </w:tabs>
      <w:spacing w:before="240" w:after="113"/>
      <w:jc w:val="center"/>
    </w:pPr>
    <w:rPr>
      <w:rFonts w:eastAsia="Malgun Gothic"/>
      <w:b/>
      <w:bCs/>
      <w:sz w:val="20"/>
    </w:rPr>
  </w:style>
  <w:style w:type="character" w:customStyle="1" w:styleId="CaptionChar1">
    <w:name w:val="Caption Char1"/>
    <w:aliases w:val="fig and tbl Char1,fighead2 Char1,fighead21 Char1,fighead22 Char1,fighead23 Char1,Table Caption1 Char1,fighead211 Char1,fighead24 Char1,Table Caption2 Char1,fighead25 Char1,fighead212 Char1,fighead26 Char1,Table Caption3 Char1"/>
    <w:link w:val="Caption"/>
    <w:locked/>
    <w:rsid w:val="009C7FC9"/>
    <w:rPr>
      <w:rFonts w:eastAsia="Malgun Gothic"/>
      <w:b/>
      <w:bCs/>
      <w:lang w:eastAsia="en-US"/>
    </w:rPr>
  </w:style>
  <w:style w:type="character" w:customStyle="1" w:styleId="CaptionChar">
    <w:name w:val="Caption Char"/>
    <w:aliases w:val="fig and tbl Char,fighead2 Char,fighead21 Char,fighead22 Char,fighead23 Char,Table Caption1 Char,fighead211 Char,fighead24 Char,Table Caption2 Char,fighead25 Char,fighead212 Char,fighead26 Char,Table Caption3 Char,fighead27 Char"/>
    <w:locked/>
    <w:rsid w:val="009C7FC9"/>
    <w:rPr>
      <w:rFonts w:eastAsia="MS Mincho" w:cs="Lohit Devanagari"/>
      <w:i/>
      <w:iCs/>
      <w:sz w:val="24"/>
      <w:szCs w:val="24"/>
      <w:lang w:val="en-US" w:eastAsia="en-US"/>
    </w:rPr>
  </w:style>
  <w:style w:type="paragraph" w:customStyle="1" w:styleId="Figure">
    <w:name w:val="Figure"/>
    <w:basedOn w:val="Normal"/>
    <w:next w:val="Normal"/>
    <w:uiPriority w:val="99"/>
    <w:rsid w:val="009C7FC9"/>
    <w:pPr>
      <w:keepNext/>
      <w:keepLines/>
      <w:tabs>
        <w:tab w:val="clear" w:pos="360"/>
        <w:tab w:val="clear" w:pos="720"/>
        <w:tab w:val="clear" w:pos="1080"/>
        <w:tab w:val="clear" w:pos="1440"/>
        <w:tab w:val="left" w:pos="794"/>
        <w:tab w:val="left" w:pos="1191"/>
        <w:tab w:val="left" w:pos="1588"/>
        <w:tab w:val="left" w:pos="1985"/>
      </w:tabs>
      <w:spacing w:before="240" w:after="120"/>
      <w:jc w:val="center"/>
    </w:pPr>
    <w:rPr>
      <w:sz w:val="24"/>
      <w:lang w:val="en-GB"/>
    </w:rPr>
  </w:style>
  <w:style w:type="paragraph" w:styleId="HTMLPreformatted">
    <w:name w:val="HTML Preformatted"/>
    <w:basedOn w:val="Normal"/>
    <w:link w:val="HTMLPreformattedChar"/>
    <w:uiPriority w:val="99"/>
    <w:unhideWhenUsed/>
    <w:rsid w:val="00606885"/>
    <w:pPr>
      <w:tabs>
        <w:tab w:val="clear" w:pos="360"/>
        <w:tab w:val="clear" w:pos="720"/>
        <w:tab w:val="clear" w:pos="1080"/>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before="0"/>
      <w:textAlignment w:val="auto"/>
    </w:pPr>
    <w:rPr>
      <w:rFonts w:ascii="SimSun" w:hAnsi="SimSun" w:cs="SimSun"/>
      <w:sz w:val="24"/>
      <w:szCs w:val="24"/>
      <w:lang w:eastAsia="zh-CN"/>
    </w:rPr>
  </w:style>
  <w:style w:type="character" w:customStyle="1" w:styleId="HTMLPreformattedChar">
    <w:name w:val="HTML Preformatted Char"/>
    <w:link w:val="HTMLPreformatted"/>
    <w:uiPriority w:val="99"/>
    <w:rsid w:val="00606885"/>
    <w:rPr>
      <w:rFonts w:ascii="SimSun" w:hAnsi="SimSun" w:cs="SimSun"/>
      <w:sz w:val="24"/>
      <w:szCs w:val="24"/>
    </w:rPr>
  </w:style>
  <w:style w:type="character" w:styleId="CommentReference">
    <w:name w:val="annotation reference"/>
    <w:uiPriority w:val="99"/>
    <w:rsid w:val="006F0E66"/>
    <w:rPr>
      <w:sz w:val="21"/>
      <w:szCs w:val="21"/>
    </w:rPr>
  </w:style>
  <w:style w:type="paragraph" w:styleId="CommentText">
    <w:name w:val="annotation text"/>
    <w:basedOn w:val="Normal"/>
    <w:link w:val="CommentTextChar"/>
    <w:uiPriority w:val="99"/>
    <w:rsid w:val="006F0E66"/>
  </w:style>
  <w:style w:type="character" w:customStyle="1" w:styleId="CommentTextChar">
    <w:name w:val="Comment Text Char"/>
    <w:link w:val="CommentText"/>
    <w:uiPriority w:val="99"/>
    <w:rsid w:val="006F0E66"/>
    <w:rPr>
      <w:sz w:val="22"/>
      <w:lang w:eastAsia="en-US"/>
    </w:rPr>
  </w:style>
  <w:style w:type="paragraph" w:styleId="CommentSubject">
    <w:name w:val="annotation subject"/>
    <w:basedOn w:val="CommentText"/>
    <w:next w:val="CommentText"/>
    <w:link w:val="CommentSubjectChar"/>
    <w:uiPriority w:val="99"/>
    <w:rsid w:val="006F0E66"/>
    <w:rPr>
      <w:b/>
      <w:bCs/>
    </w:rPr>
  </w:style>
  <w:style w:type="character" w:customStyle="1" w:styleId="CommentSubjectChar">
    <w:name w:val="Comment Subject Char"/>
    <w:link w:val="CommentSubject"/>
    <w:uiPriority w:val="99"/>
    <w:rsid w:val="006F0E66"/>
    <w:rPr>
      <w:b/>
      <w:bCs/>
      <w:sz w:val="22"/>
      <w:lang w:eastAsia="en-US"/>
    </w:rPr>
  </w:style>
  <w:style w:type="paragraph" w:styleId="TOCHeading">
    <w:name w:val="TOC Heading"/>
    <w:basedOn w:val="Heading1"/>
    <w:next w:val="Normal"/>
    <w:uiPriority w:val="39"/>
    <w:unhideWhenUsed/>
    <w:qFormat/>
    <w:rsid w:val="00CC5020"/>
    <w:pPr>
      <w:keepLines/>
      <w:numPr>
        <w:numId w:val="0"/>
      </w:numPr>
      <w:tabs>
        <w:tab w:val="clear" w:pos="720"/>
        <w:tab w:val="clear" w:pos="1080"/>
        <w:tab w:val="clear" w:pos="1440"/>
      </w:tabs>
      <w:overflowPunct/>
      <w:autoSpaceDE/>
      <w:autoSpaceDN/>
      <w:adjustRightInd/>
      <w:spacing w:after="0" w:line="259" w:lineRule="auto"/>
      <w:textAlignment w:val="auto"/>
      <w:outlineLvl w:val="9"/>
    </w:pPr>
    <w:rPr>
      <w:rFonts w:ascii="Calibri Light" w:hAnsi="Calibri Light" w:cs="Times New Roman"/>
      <w:b w:val="0"/>
      <w:bCs w:val="0"/>
      <w:color w:val="2E74B5"/>
      <w:kern w:val="0"/>
    </w:rPr>
  </w:style>
  <w:style w:type="paragraph" w:styleId="TOC1">
    <w:name w:val="toc 1"/>
    <w:basedOn w:val="Normal"/>
    <w:next w:val="Normal"/>
    <w:autoRedefine/>
    <w:uiPriority w:val="39"/>
    <w:rsid w:val="00CC5020"/>
    <w:pPr>
      <w:tabs>
        <w:tab w:val="clear" w:pos="360"/>
        <w:tab w:val="clear" w:pos="720"/>
        <w:tab w:val="clear" w:pos="1080"/>
        <w:tab w:val="clear" w:pos="1440"/>
      </w:tabs>
    </w:pPr>
  </w:style>
  <w:style w:type="paragraph" w:styleId="TOC2">
    <w:name w:val="toc 2"/>
    <w:basedOn w:val="Normal"/>
    <w:next w:val="Normal"/>
    <w:autoRedefine/>
    <w:uiPriority w:val="39"/>
    <w:rsid w:val="00D61AFC"/>
    <w:pPr>
      <w:tabs>
        <w:tab w:val="clear" w:pos="360"/>
        <w:tab w:val="clear" w:pos="720"/>
        <w:tab w:val="clear" w:pos="1080"/>
        <w:tab w:val="clear" w:pos="1440"/>
        <w:tab w:val="left" w:pos="1100"/>
        <w:tab w:val="right" w:pos="9350"/>
      </w:tabs>
      <w:ind w:leftChars="200" w:left="440"/>
    </w:pPr>
  </w:style>
  <w:style w:type="paragraph" w:styleId="TOC3">
    <w:name w:val="toc 3"/>
    <w:basedOn w:val="Normal"/>
    <w:next w:val="Normal"/>
    <w:autoRedefine/>
    <w:uiPriority w:val="39"/>
    <w:rsid w:val="00CC5020"/>
    <w:pPr>
      <w:tabs>
        <w:tab w:val="clear" w:pos="360"/>
        <w:tab w:val="clear" w:pos="720"/>
        <w:tab w:val="clear" w:pos="1080"/>
        <w:tab w:val="clear" w:pos="1440"/>
      </w:tabs>
      <w:ind w:leftChars="400" w:left="840"/>
    </w:pPr>
  </w:style>
  <w:style w:type="character" w:customStyle="1" w:styleId="ListParagraphChar">
    <w:name w:val="List Paragraph Char"/>
    <w:link w:val="ListParagraph"/>
    <w:uiPriority w:val="34"/>
    <w:rsid w:val="001377F7"/>
    <w:rPr>
      <w:rFonts w:eastAsia="MS Mincho"/>
      <w:sz w:val="24"/>
      <w:szCs w:val="24"/>
      <w:lang w:eastAsia="en-US"/>
    </w:rPr>
  </w:style>
  <w:style w:type="paragraph" w:customStyle="1" w:styleId="SPIEbodytext">
    <w:name w:val="SPIE body text"/>
    <w:basedOn w:val="Normal"/>
    <w:link w:val="SPIEbodytextCharChar"/>
    <w:qFormat/>
    <w:rsid w:val="0081127B"/>
    <w:pPr>
      <w:tabs>
        <w:tab w:val="clear" w:pos="360"/>
        <w:tab w:val="clear" w:pos="720"/>
        <w:tab w:val="clear" w:pos="1080"/>
        <w:tab w:val="clear" w:pos="1440"/>
      </w:tabs>
      <w:overflowPunct/>
      <w:autoSpaceDE/>
      <w:autoSpaceDN/>
      <w:adjustRightInd/>
      <w:spacing w:before="0" w:after="120"/>
      <w:jc w:val="both"/>
      <w:textAlignment w:val="auto"/>
    </w:pPr>
    <w:rPr>
      <w:rFonts w:eastAsia="Times New Roman"/>
      <w:sz w:val="20"/>
      <w:szCs w:val="24"/>
    </w:rPr>
  </w:style>
  <w:style w:type="character" w:customStyle="1" w:styleId="SPIEbodytextCharChar">
    <w:name w:val="SPIE body text Char Char"/>
    <w:link w:val="SPIEbodytext"/>
    <w:rsid w:val="0081127B"/>
    <w:rPr>
      <w:rFonts w:eastAsia="Times New Roman"/>
      <w:szCs w:val="24"/>
      <w:lang w:eastAsia="en-US"/>
    </w:rPr>
  </w:style>
  <w:style w:type="paragraph" w:customStyle="1" w:styleId="Equation">
    <w:name w:val="Equation"/>
    <w:basedOn w:val="Normal"/>
    <w:qFormat/>
    <w:rsid w:val="008B3D51"/>
    <w:pPr>
      <w:tabs>
        <w:tab w:val="clear" w:pos="360"/>
        <w:tab w:val="clear" w:pos="720"/>
        <w:tab w:val="clear" w:pos="1080"/>
        <w:tab w:val="clear" w:pos="1440"/>
        <w:tab w:val="center" w:pos="4320"/>
        <w:tab w:val="right" w:pos="8640"/>
      </w:tabs>
      <w:overflowPunct/>
      <w:autoSpaceDE/>
      <w:autoSpaceDN/>
      <w:adjustRightInd/>
      <w:spacing w:before="240" w:after="240"/>
      <w:jc w:val="both"/>
      <w:textAlignment w:val="auto"/>
    </w:pPr>
    <w:rPr>
      <w:sz w:val="24"/>
    </w:rPr>
  </w:style>
  <w:style w:type="paragraph" w:styleId="Revision">
    <w:name w:val="Revision"/>
    <w:hidden/>
    <w:uiPriority w:val="99"/>
    <w:semiHidden/>
    <w:rsid w:val="007D65AA"/>
    <w:rPr>
      <w:sz w:val="22"/>
      <w:lang w:eastAsia="en-US"/>
    </w:rPr>
  </w:style>
  <w:style w:type="paragraph" w:customStyle="1" w:styleId="11BodyText">
    <w:name w:val="11 BodyText"/>
    <w:basedOn w:val="Normal"/>
    <w:uiPriority w:val="99"/>
    <w:rsid w:val="00050C16"/>
    <w:pPr>
      <w:tabs>
        <w:tab w:val="clear" w:pos="360"/>
        <w:tab w:val="clear" w:pos="720"/>
        <w:tab w:val="clear" w:pos="1080"/>
        <w:tab w:val="clear" w:pos="1440"/>
      </w:tabs>
      <w:overflowPunct/>
      <w:autoSpaceDE/>
      <w:autoSpaceDN/>
      <w:adjustRightInd/>
      <w:spacing w:before="0" w:after="220"/>
      <w:ind w:left="1298"/>
      <w:textAlignment w:val="auto"/>
    </w:pPr>
    <w:rPr>
      <w:rFonts w:ascii="Arial" w:eastAsia="Times New Roman" w:hAnsi="Arial"/>
    </w:rPr>
  </w:style>
  <w:style w:type="paragraph" w:customStyle="1" w:styleId="equation0">
    <w:name w:val="equation"/>
    <w:basedOn w:val="Normal"/>
    <w:link w:val="equationChar"/>
    <w:uiPriority w:val="99"/>
    <w:qFormat/>
    <w:rsid w:val="00AD73A9"/>
    <w:pPr>
      <w:tabs>
        <w:tab w:val="clear" w:pos="360"/>
        <w:tab w:val="clear" w:pos="720"/>
        <w:tab w:val="clear" w:pos="1080"/>
        <w:tab w:val="clear" w:pos="1440"/>
        <w:tab w:val="center" w:pos="4320"/>
        <w:tab w:val="left" w:pos="9000"/>
        <w:tab w:val="left" w:pos="9360"/>
      </w:tabs>
      <w:overflowPunct/>
      <w:autoSpaceDE/>
      <w:autoSpaceDN/>
      <w:adjustRightInd/>
      <w:jc w:val="center"/>
      <w:textAlignment w:val="auto"/>
    </w:pPr>
  </w:style>
  <w:style w:type="character" w:customStyle="1" w:styleId="equationChar">
    <w:name w:val="equation Char"/>
    <w:basedOn w:val="DefaultParagraphFont"/>
    <w:link w:val="equation0"/>
    <w:rsid w:val="00AD73A9"/>
    <w:rPr>
      <w:sz w:val="22"/>
      <w:lang w:eastAsia="en-US"/>
    </w:rPr>
  </w:style>
  <w:style w:type="character" w:styleId="PlaceholderText">
    <w:name w:val="Placeholder Text"/>
    <w:basedOn w:val="DefaultParagraphFont"/>
    <w:uiPriority w:val="99"/>
    <w:semiHidden/>
    <w:rsid w:val="00CF7F21"/>
    <w:rPr>
      <w:color w:val="808080"/>
    </w:rPr>
  </w:style>
  <w:style w:type="table" w:customStyle="1" w:styleId="PlainTable21">
    <w:name w:val="Plain Table 21"/>
    <w:basedOn w:val="TableNormal"/>
    <w:uiPriority w:val="42"/>
    <w:rsid w:val="006F4DB2"/>
    <w:rPr>
      <w:rFonts w:eastAsia="Times New Roman"/>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A75E36"/>
    <w:pPr>
      <w:tabs>
        <w:tab w:val="clear" w:pos="360"/>
        <w:tab w:val="clear" w:pos="720"/>
        <w:tab w:val="clear" w:pos="1080"/>
        <w:tab w:val="clear" w:pos="1440"/>
      </w:tabs>
      <w:overflowPunct/>
      <w:autoSpaceDE/>
      <w:autoSpaceDN/>
      <w:adjustRightInd/>
      <w:spacing w:before="100" w:beforeAutospacing="1" w:after="100" w:afterAutospacing="1"/>
      <w:textAlignment w:val="auto"/>
    </w:pPr>
    <w:rPr>
      <w:rFonts w:eastAsiaTheme="minorEastAsia"/>
      <w:sz w:val="24"/>
      <w:szCs w:val="24"/>
      <w:lang w:eastAsia="zh-CN"/>
    </w:rPr>
  </w:style>
  <w:style w:type="paragraph" w:customStyle="1" w:styleId="AppendixHeading2">
    <w:name w:val="Appendix Heading 2"/>
    <w:basedOn w:val="Heading2"/>
    <w:uiPriority w:val="99"/>
    <w:rsid w:val="00FB37A0"/>
    <w:pPr>
      <w:numPr>
        <w:numId w:val="41"/>
      </w:numPr>
      <w:tabs>
        <w:tab w:val="clear" w:pos="720"/>
        <w:tab w:val="clear" w:pos="1440"/>
        <w:tab w:val="num" w:pos="576"/>
      </w:tabs>
      <w:ind w:left="576" w:hanging="576"/>
    </w:pPr>
    <w:rPr>
      <w:rFonts w:eastAsia="Batang"/>
      <w:iCs w:val="0"/>
      <w:sz w:val="22"/>
      <w:szCs w:val="22"/>
    </w:rPr>
  </w:style>
  <w:style w:type="paragraph" w:customStyle="1" w:styleId="AppendixHeading3">
    <w:name w:val="Appendix Heading 3"/>
    <w:basedOn w:val="Heading3"/>
    <w:uiPriority w:val="99"/>
    <w:rsid w:val="00FB37A0"/>
    <w:pPr>
      <w:numPr>
        <w:numId w:val="41"/>
      </w:numPr>
      <w:tabs>
        <w:tab w:val="clear" w:pos="360"/>
        <w:tab w:val="clear" w:pos="720"/>
        <w:tab w:val="clear" w:pos="1080"/>
        <w:tab w:val="clear" w:pos="1440"/>
        <w:tab w:val="left" w:pos="794"/>
      </w:tabs>
      <w:ind w:left="720" w:hanging="720"/>
    </w:pPr>
    <w:rPr>
      <w:rFonts w:eastAsia="Batang"/>
      <w:sz w:val="22"/>
      <w:szCs w:val="22"/>
      <w:lang w:val="nb-NO"/>
    </w:rPr>
  </w:style>
  <w:style w:type="paragraph" w:customStyle="1" w:styleId="AppendixHeading4">
    <w:name w:val="Appendix Heading 4"/>
    <w:basedOn w:val="Heading4"/>
    <w:uiPriority w:val="99"/>
    <w:rsid w:val="00FB37A0"/>
    <w:pPr>
      <w:numPr>
        <w:numId w:val="41"/>
      </w:numPr>
      <w:tabs>
        <w:tab w:val="clear" w:pos="360"/>
        <w:tab w:val="clear" w:pos="720"/>
        <w:tab w:val="clear" w:pos="1080"/>
        <w:tab w:val="clear" w:pos="1440"/>
        <w:tab w:val="left" w:pos="794"/>
        <w:tab w:val="num" w:pos="864"/>
        <w:tab w:val="num" w:pos="1800"/>
      </w:tabs>
      <w:ind w:left="864" w:right="0" w:hanging="864"/>
    </w:pPr>
    <w:rPr>
      <w:rFonts w:ascii="Times New Roman" w:eastAsia="Batang" w:hAnsi="Times New Roman"/>
      <w:sz w:val="22"/>
      <w:szCs w:val="22"/>
      <w:lang w:eastAsia="zh-CN"/>
    </w:rPr>
  </w:style>
  <w:style w:type="paragraph" w:customStyle="1" w:styleId="AppendixHeading5">
    <w:name w:val="Appendix Heading 5"/>
    <w:basedOn w:val="Heading5"/>
    <w:uiPriority w:val="99"/>
    <w:rsid w:val="00FB37A0"/>
    <w:pPr>
      <w:keepNext w:val="0"/>
      <w:numPr>
        <w:numId w:val="41"/>
      </w:numPr>
      <w:tabs>
        <w:tab w:val="clear" w:pos="360"/>
        <w:tab w:val="clear" w:pos="720"/>
        <w:tab w:val="clear" w:pos="1080"/>
        <w:tab w:val="clear" w:pos="1440"/>
        <w:tab w:val="left" w:pos="794"/>
        <w:tab w:val="num" w:pos="1008"/>
        <w:tab w:val="num" w:pos="1800"/>
      </w:tabs>
      <w:ind w:left="1008" w:hanging="1008"/>
    </w:pPr>
    <w:rPr>
      <w:rFonts w:eastAsia="Batang"/>
      <w:i w:val="0"/>
      <w:iCs w:val="0"/>
      <w:sz w:val="22"/>
      <w:szCs w:val="22"/>
      <w:lang w:eastAsia="zh-CN"/>
    </w:rPr>
  </w:style>
  <w:style w:type="character" w:customStyle="1" w:styleId="UnresolvedMention2">
    <w:name w:val="Unresolved Mention2"/>
    <w:basedOn w:val="DefaultParagraphFont"/>
    <w:uiPriority w:val="99"/>
    <w:semiHidden/>
    <w:unhideWhenUsed/>
    <w:rsid w:val="000E4586"/>
    <w:rPr>
      <w:color w:val="605E5C"/>
      <w:shd w:val="clear" w:color="auto" w:fill="E1DFDD"/>
    </w:rPr>
  </w:style>
  <w:style w:type="paragraph" w:customStyle="1" w:styleId="Note1">
    <w:name w:val="Note 1"/>
    <w:basedOn w:val="Normal"/>
    <w:link w:val="Note1Char"/>
    <w:uiPriority w:val="99"/>
    <w:qFormat/>
    <w:rsid w:val="00641ADF"/>
    <w:pPr>
      <w:tabs>
        <w:tab w:val="clear" w:pos="360"/>
        <w:tab w:val="clear" w:pos="720"/>
        <w:tab w:val="clear" w:pos="1080"/>
        <w:tab w:val="clear" w:pos="1440"/>
      </w:tabs>
      <w:spacing w:before="60" w:line="199" w:lineRule="exact"/>
      <w:ind w:left="284"/>
      <w:jc w:val="both"/>
    </w:pPr>
    <w:rPr>
      <w:sz w:val="18"/>
      <w:lang w:val="en-GB"/>
    </w:rPr>
  </w:style>
  <w:style w:type="character" w:customStyle="1" w:styleId="Note1Char">
    <w:name w:val="Note 1 Char"/>
    <w:basedOn w:val="DefaultParagraphFont"/>
    <w:link w:val="Note1"/>
    <w:rsid w:val="00641ADF"/>
    <w:rPr>
      <w:sz w:val="18"/>
      <w:lang w:val="en-GB" w:eastAsia="en-US"/>
    </w:rPr>
  </w:style>
  <w:style w:type="paragraph" w:customStyle="1" w:styleId="Annex7">
    <w:name w:val="Annex 7"/>
    <w:basedOn w:val="Normal"/>
    <w:next w:val="Normal"/>
    <w:autoRedefine/>
    <w:uiPriority w:val="99"/>
    <w:rsid w:val="00C253B6"/>
    <w:pPr>
      <w:keepNext/>
      <w:keepLines/>
      <w:numPr>
        <w:numId w:val="67"/>
      </w:numPr>
      <w:tabs>
        <w:tab w:val="clear" w:pos="360"/>
        <w:tab w:val="clear" w:pos="720"/>
        <w:tab w:val="clear" w:pos="1080"/>
        <w:tab w:val="clear" w:pos="1440"/>
        <w:tab w:val="num" w:pos="1200"/>
        <w:tab w:val="left" w:pos="1588"/>
        <w:tab w:val="left" w:pos="1985"/>
        <w:tab w:val="num" w:pos="4320"/>
        <w:tab w:val="num" w:pos="5040"/>
      </w:tabs>
      <w:spacing w:before="181"/>
      <w:ind w:left="3240" w:hanging="3240"/>
      <w:jc w:val="both"/>
      <w:outlineLvl w:val="6"/>
    </w:pPr>
    <w:rPr>
      <w:rFonts w:eastAsia="Malgun Gothic"/>
      <w:b/>
      <w:bCs/>
      <w:sz w:val="20"/>
      <w:lang w:val="en-GB"/>
    </w:rPr>
  </w:style>
  <w:style w:type="paragraph" w:customStyle="1" w:styleId="EncoderConfig">
    <w:name w:val="EncoderConfig"/>
    <w:basedOn w:val="Normal"/>
    <w:next w:val="Normal"/>
    <w:link w:val="EncoderConfigChar"/>
    <w:qFormat/>
    <w:rsid w:val="00C253B6"/>
    <w:pPr>
      <w:tabs>
        <w:tab w:val="clear" w:pos="360"/>
        <w:tab w:val="clear" w:pos="720"/>
        <w:tab w:val="clear" w:pos="1080"/>
        <w:tab w:val="clear" w:pos="1440"/>
        <w:tab w:val="left" w:pos="794"/>
        <w:tab w:val="left" w:pos="1191"/>
        <w:tab w:val="left" w:pos="1588"/>
        <w:tab w:val="left" w:pos="1985"/>
      </w:tabs>
      <w:jc w:val="both"/>
    </w:pPr>
    <w:rPr>
      <w:rFonts w:ascii="Consolas" w:eastAsia="Malgun Gothic" w:hAnsi="Consolas"/>
      <w:sz w:val="19"/>
      <w:lang w:val="en-GB"/>
    </w:rPr>
  </w:style>
  <w:style w:type="character" w:customStyle="1" w:styleId="EncoderConfigChar">
    <w:name w:val="EncoderConfig Char"/>
    <w:link w:val="EncoderConfig"/>
    <w:rsid w:val="00C253B6"/>
    <w:rPr>
      <w:rFonts w:ascii="Consolas" w:eastAsia="Malgun Gothic" w:hAnsi="Consolas"/>
      <w:sz w:val="19"/>
      <w:lang w:val="en-GB" w:eastAsia="en-US"/>
    </w:rPr>
  </w:style>
  <w:style w:type="character" w:customStyle="1" w:styleId="Heading1Char">
    <w:name w:val="Heading 1 Char"/>
    <w:aliases w:val="h1 Char,Heading U Char,H1 Char,H11 Char,Œ©o‚µ 1 Char,?co??E 1 Char,?co?ƒÊ 1 Char,뙥 Char,?c Char,? Char,Œ Char,Œ© Char,o‚µ 1 Char,Heading Char,Œ... Char,Œ©oâµ 1 Char,?co?ÄÊ 1 Char,Î Char,Î© Char,Î... Char"/>
    <w:link w:val="Heading1"/>
    <w:locked/>
    <w:rsid w:val="000613EB"/>
    <w:rPr>
      <w:rFonts w:cs="Arial"/>
      <w:b/>
      <w:bCs/>
      <w:kern w:val="32"/>
      <w:sz w:val="32"/>
      <w:szCs w:val="32"/>
      <w:lang w:eastAsia="en-US"/>
    </w:rPr>
  </w:style>
  <w:style w:type="paragraph" w:styleId="BodyTextIndent">
    <w:name w:val="Body Text Indent"/>
    <w:basedOn w:val="Normal"/>
    <w:link w:val="BodyTextIndentChar"/>
    <w:uiPriority w:val="99"/>
    <w:rsid w:val="000613EB"/>
    <w:pPr>
      <w:tabs>
        <w:tab w:val="clear" w:pos="360"/>
        <w:tab w:val="clear" w:pos="720"/>
        <w:tab w:val="clear" w:pos="1080"/>
        <w:tab w:val="clear" w:pos="1440"/>
        <w:tab w:val="left" w:pos="794"/>
        <w:tab w:val="left" w:pos="1191"/>
        <w:tab w:val="left" w:pos="1588"/>
        <w:tab w:val="left" w:pos="1985"/>
      </w:tabs>
      <w:spacing w:after="120" w:line="480" w:lineRule="auto"/>
      <w:jc w:val="both"/>
    </w:pPr>
    <w:rPr>
      <w:rFonts w:eastAsia="Malgun Gothic"/>
      <w:sz w:val="20"/>
      <w:lang w:val="en-GB" w:eastAsia="x-none"/>
    </w:rPr>
  </w:style>
  <w:style w:type="character" w:customStyle="1" w:styleId="BodyTextIndentChar">
    <w:name w:val="Body Text Indent Char"/>
    <w:basedOn w:val="DefaultParagraphFont"/>
    <w:link w:val="BodyTextIndent"/>
    <w:uiPriority w:val="99"/>
    <w:rsid w:val="000613EB"/>
    <w:rPr>
      <w:rFonts w:eastAsia="Malgun Gothic"/>
      <w:lang w:val="en-GB" w:eastAsia="x-none"/>
    </w:rPr>
  </w:style>
  <w:style w:type="character" w:customStyle="1" w:styleId="Heading4CharChar1">
    <w:name w:val="Heading 4 Char Char1"/>
    <w:aliases w:val="Heading 4 Char1 Char Char,Heading 4 Char Char Char Char"/>
    <w:uiPriority w:val="99"/>
    <w:rsid w:val="000613EB"/>
    <w:rPr>
      <w:rFonts w:cs="Times New Roman"/>
      <w:b/>
      <w:bCs/>
      <w:lang w:val="en-GB" w:eastAsia="en-US"/>
    </w:rPr>
  </w:style>
  <w:style w:type="paragraph" w:styleId="TOC8">
    <w:name w:val="toc 8"/>
    <w:basedOn w:val="Normal"/>
    <w:next w:val="Normal"/>
    <w:autoRedefine/>
    <w:uiPriority w:val="39"/>
    <w:rsid w:val="000613EB"/>
    <w:pPr>
      <w:tabs>
        <w:tab w:val="clear" w:pos="360"/>
        <w:tab w:val="clear" w:pos="720"/>
        <w:tab w:val="clear" w:pos="1080"/>
        <w:tab w:val="clear" w:pos="1440"/>
      </w:tabs>
      <w:spacing w:before="0"/>
      <w:ind w:left="1400"/>
    </w:pPr>
    <w:rPr>
      <w:rFonts w:eastAsia="Malgun Gothic"/>
      <w:sz w:val="20"/>
      <w:lang w:val="en-GB"/>
    </w:rPr>
  </w:style>
  <w:style w:type="paragraph" w:styleId="TOC7">
    <w:name w:val="toc 7"/>
    <w:basedOn w:val="TOC3"/>
    <w:autoRedefine/>
    <w:uiPriority w:val="39"/>
    <w:rsid w:val="000613EB"/>
    <w:pPr>
      <w:tabs>
        <w:tab w:val="right" w:leader="dot" w:pos="9629"/>
        <w:tab w:val="left" w:pos="13500"/>
      </w:tabs>
      <w:spacing w:before="0"/>
      <w:ind w:leftChars="0" w:left="2382" w:hanging="1191"/>
    </w:pPr>
    <w:rPr>
      <w:rFonts w:eastAsia="Malgun Gothic"/>
      <w:sz w:val="20"/>
      <w:lang w:val="en-GB"/>
    </w:rPr>
  </w:style>
  <w:style w:type="paragraph" w:styleId="TOC6">
    <w:name w:val="toc 6"/>
    <w:basedOn w:val="TOC3"/>
    <w:autoRedefine/>
    <w:uiPriority w:val="39"/>
    <w:rsid w:val="000613EB"/>
    <w:pPr>
      <w:tabs>
        <w:tab w:val="right" w:leader="dot" w:pos="9629"/>
        <w:tab w:val="left" w:pos="13500"/>
      </w:tabs>
      <w:spacing w:before="0"/>
      <w:ind w:leftChars="0" w:left="2098" w:hanging="1106"/>
    </w:pPr>
    <w:rPr>
      <w:rFonts w:eastAsia="Malgun Gothic"/>
      <w:sz w:val="20"/>
      <w:lang w:val="en-GB"/>
    </w:rPr>
  </w:style>
  <w:style w:type="paragraph" w:styleId="TOC5">
    <w:name w:val="toc 5"/>
    <w:basedOn w:val="TOC3"/>
    <w:autoRedefine/>
    <w:uiPriority w:val="39"/>
    <w:rsid w:val="000613EB"/>
    <w:pPr>
      <w:tabs>
        <w:tab w:val="right" w:leader="dot" w:pos="9629"/>
        <w:tab w:val="left" w:pos="13500"/>
      </w:tabs>
      <w:spacing w:before="0"/>
      <w:ind w:leftChars="0" w:left="1758" w:hanging="964"/>
    </w:pPr>
    <w:rPr>
      <w:rFonts w:eastAsia="Malgun Gothic"/>
      <w:sz w:val="20"/>
      <w:lang w:val="en-GB"/>
    </w:rPr>
  </w:style>
  <w:style w:type="paragraph" w:styleId="TOC4">
    <w:name w:val="toc 4"/>
    <w:basedOn w:val="TOC3"/>
    <w:next w:val="TOC5"/>
    <w:autoRedefine/>
    <w:uiPriority w:val="39"/>
    <w:rsid w:val="000613EB"/>
    <w:pPr>
      <w:tabs>
        <w:tab w:val="right" w:leader="dot" w:pos="9629"/>
        <w:tab w:val="left" w:pos="13500"/>
      </w:tabs>
      <w:spacing w:before="0"/>
      <w:ind w:leftChars="0" w:left="1502" w:hanging="907"/>
    </w:pPr>
    <w:rPr>
      <w:rFonts w:eastAsia="Malgun Gothic"/>
      <w:sz w:val="20"/>
      <w:lang w:val="en-GB"/>
    </w:rPr>
  </w:style>
  <w:style w:type="paragraph" w:styleId="Index7">
    <w:name w:val="index 7"/>
    <w:basedOn w:val="Normal"/>
    <w:next w:val="Normal"/>
    <w:autoRedefine/>
    <w:uiPriority w:val="99"/>
    <w:semiHidden/>
    <w:rsid w:val="000613EB"/>
    <w:pPr>
      <w:tabs>
        <w:tab w:val="clear" w:pos="360"/>
        <w:tab w:val="clear" w:pos="720"/>
        <w:tab w:val="clear" w:pos="1080"/>
        <w:tab w:val="clear" w:pos="1440"/>
        <w:tab w:val="left" w:pos="794"/>
        <w:tab w:val="left" w:pos="1191"/>
        <w:tab w:val="left" w:pos="1588"/>
        <w:tab w:val="left" w:pos="1985"/>
      </w:tabs>
      <w:ind w:left="1698"/>
      <w:jc w:val="both"/>
    </w:pPr>
    <w:rPr>
      <w:rFonts w:eastAsia="Malgun Gothic"/>
      <w:sz w:val="20"/>
      <w:lang w:val="en-GB"/>
    </w:rPr>
  </w:style>
  <w:style w:type="paragraph" w:styleId="Index6">
    <w:name w:val="index 6"/>
    <w:basedOn w:val="Normal"/>
    <w:next w:val="Normal"/>
    <w:autoRedefine/>
    <w:uiPriority w:val="99"/>
    <w:semiHidden/>
    <w:rsid w:val="000613EB"/>
    <w:pPr>
      <w:tabs>
        <w:tab w:val="clear" w:pos="360"/>
        <w:tab w:val="clear" w:pos="720"/>
        <w:tab w:val="clear" w:pos="1080"/>
        <w:tab w:val="clear" w:pos="1440"/>
        <w:tab w:val="left" w:pos="794"/>
        <w:tab w:val="left" w:pos="1191"/>
        <w:tab w:val="left" w:pos="1588"/>
        <w:tab w:val="left" w:pos="1985"/>
      </w:tabs>
      <w:ind w:left="1415"/>
      <w:jc w:val="both"/>
    </w:pPr>
    <w:rPr>
      <w:rFonts w:eastAsia="Malgun Gothic"/>
      <w:sz w:val="20"/>
      <w:lang w:val="en-GB"/>
    </w:rPr>
  </w:style>
  <w:style w:type="paragraph" w:styleId="Index5">
    <w:name w:val="index 5"/>
    <w:basedOn w:val="Normal"/>
    <w:next w:val="Normal"/>
    <w:autoRedefine/>
    <w:uiPriority w:val="99"/>
    <w:semiHidden/>
    <w:rsid w:val="000613EB"/>
    <w:pPr>
      <w:tabs>
        <w:tab w:val="clear" w:pos="360"/>
        <w:tab w:val="clear" w:pos="720"/>
        <w:tab w:val="clear" w:pos="1080"/>
        <w:tab w:val="clear" w:pos="1440"/>
        <w:tab w:val="left" w:pos="794"/>
        <w:tab w:val="left" w:pos="1191"/>
        <w:tab w:val="left" w:pos="1588"/>
        <w:tab w:val="left" w:pos="1985"/>
      </w:tabs>
      <w:ind w:left="1132"/>
      <w:jc w:val="both"/>
    </w:pPr>
    <w:rPr>
      <w:rFonts w:eastAsia="Malgun Gothic"/>
      <w:sz w:val="20"/>
      <w:lang w:val="en-GB"/>
    </w:rPr>
  </w:style>
  <w:style w:type="paragraph" w:styleId="Index4">
    <w:name w:val="index 4"/>
    <w:basedOn w:val="Normal"/>
    <w:next w:val="Normal"/>
    <w:autoRedefine/>
    <w:uiPriority w:val="99"/>
    <w:semiHidden/>
    <w:rsid w:val="000613EB"/>
    <w:pPr>
      <w:tabs>
        <w:tab w:val="clear" w:pos="360"/>
        <w:tab w:val="clear" w:pos="720"/>
        <w:tab w:val="clear" w:pos="1080"/>
        <w:tab w:val="clear" w:pos="1440"/>
        <w:tab w:val="left" w:pos="794"/>
        <w:tab w:val="left" w:pos="1191"/>
        <w:tab w:val="left" w:pos="1588"/>
        <w:tab w:val="left" w:pos="1985"/>
      </w:tabs>
      <w:ind w:left="849"/>
      <w:jc w:val="both"/>
    </w:pPr>
    <w:rPr>
      <w:rFonts w:eastAsia="Malgun Gothic"/>
      <w:sz w:val="20"/>
      <w:lang w:val="en-GB"/>
    </w:rPr>
  </w:style>
  <w:style w:type="paragraph" w:styleId="Index3">
    <w:name w:val="index 3"/>
    <w:basedOn w:val="Normal"/>
    <w:next w:val="Normal"/>
    <w:autoRedefine/>
    <w:uiPriority w:val="99"/>
    <w:semiHidden/>
    <w:rsid w:val="000613EB"/>
    <w:pPr>
      <w:tabs>
        <w:tab w:val="clear" w:pos="360"/>
        <w:tab w:val="clear" w:pos="720"/>
        <w:tab w:val="clear" w:pos="1080"/>
        <w:tab w:val="clear" w:pos="1440"/>
        <w:tab w:val="left" w:pos="794"/>
        <w:tab w:val="left" w:pos="1191"/>
        <w:tab w:val="left" w:pos="1588"/>
        <w:tab w:val="left" w:pos="1985"/>
      </w:tabs>
      <w:ind w:left="566"/>
      <w:jc w:val="both"/>
    </w:pPr>
    <w:rPr>
      <w:rFonts w:eastAsia="Malgun Gothic"/>
      <w:sz w:val="20"/>
      <w:lang w:val="en-GB"/>
    </w:rPr>
  </w:style>
  <w:style w:type="paragraph" w:styleId="Index2">
    <w:name w:val="index 2"/>
    <w:basedOn w:val="Normal"/>
    <w:next w:val="Normal"/>
    <w:autoRedefine/>
    <w:uiPriority w:val="99"/>
    <w:semiHidden/>
    <w:rsid w:val="000613EB"/>
    <w:pPr>
      <w:tabs>
        <w:tab w:val="clear" w:pos="360"/>
        <w:tab w:val="clear" w:pos="720"/>
        <w:tab w:val="clear" w:pos="1080"/>
        <w:tab w:val="clear" w:pos="1440"/>
        <w:tab w:val="left" w:pos="794"/>
        <w:tab w:val="left" w:pos="1191"/>
        <w:tab w:val="left" w:pos="1588"/>
        <w:tab w:val="left" w:pos="1985"/>
      </w:tabs>
      <w:ind w:left="283"/>
      <w:jc w:val="both"/>
    </w:pPr>
    <w:rPr>
      <w:rFonts w:eastAsia="Malgun Gothic"/>
      <w:sz w:val="20"/>
      <w:lang w:val="en-GB"/>
    </w:rPr>
  </w:style>
  <w:style w:type="paragraph" w:styleId="Index1">
    <w:name w:val="index 1"/>
    <w:basedOn w:val="Normal"/>
    <w:next w:val="Normal"/>
    <w:autoRedefine/>
    <w:uiPriority w:val="99"/>
    <w:semiHidden/>
    <w:rsid w:val="000613EB"/>
    <w:pPr>
      <w:keepNext/>
      <w:keepLines/>
      <w:tabs>
        <w:tab w:val="clear" w:pos="360"/>
        <w:tab w:val="clear" w:pos="720"/>
        <w:tab w:val="clear" w:pos="1080"/>
        <w:tab w:val="clear" w:pos="1440"/>
        <w:tab w:val="left" w:pos="794"/>
        <w:tab w:val="left" w:pos="1191"/>
        <w:tab w:val="left" w:pos="1588"/>
        <w:tab w:val="left" w:pos="1985"/>
      </w:tabs>
      <w:spacing w:beforeLines="25" w:afterLines="25"/>
      <w:jc w:val="center"/>
    </w:pPr>
    <w:rPr>
      <w:rFonts w:eastAsia="Malgun Gothic"/>
      <w:sz w:val="20"/>
      <w:lang w:val="en-GB"/>
    </w:rPr>
  </w:style>
  <w:style w:type="character" w:styleId="LineNumber">
    <w:name w:val="line number"/>
    <w:uiPriority w:val="99"/>
    <w:rsid w:val="000613EB"/>
    <w:rPr>
      <w:rFonts w:cs="Times New Roman"/>
    </w:rPr>
  </w:style>
  <w:style w:type="paragraph" w:styleId="IndexHeading">
    <w:name w:val="index heading"/>
    <w:basedOn w:val="Normal"/>
    <w:next w:val="Index1"/>
    <w:uiPriority w:val="99"/>
    <w:semiHidden/>
    <w:rsid w:val="000613EB"/>
    <w:pPr>
      <w:tabs>
        <w:tab w:val="clear" w:pos="360"/>
        <w:tab w:val="clear" w:pos="720"/>
        <w:tab w:val="clear" w:pos="1080"/>
        <w:tab w:val="clear" w:pos="1440"/>
        <w:tab w:val="left" w:pos="426"/>
        <w:tab w:val="left" w:pos="851"/>
        <w:tab w:val="left" w:pos="1276"/>
        <w:tab w:val="left" w:pos="1701"/>
        <w:tab w:val="left" w:pos="2127"/>
      </w:tabs>
      <w:spacing w:before="90" w:after="180" w:line="240" w:lineRule="atLeast"/>
    </w:pPr>
    <w:rPr>
      <w:rFonts w:eastAsia="Malgun Gothic"/>
      <w:b/>
      <w:bCs/>
      <w:szCs w:val="22"/>
      <w:lang w:val="en-GB"/>
    </w:rPr>
  </w:style>
  <w:style w:type="character" w:customStyle="1" w:styleId="FooterChar">
    <w:name w:val="Footer Char"/>
    <w:link w:val="Footer"/>
    <w:uiPriority w:val="99"/>
    <w:locked/>
    <w:rsid w:val="000613EB"/>
    <w:rPr>
      <w:sz w:val="22"/>
      <w:lang w:eastAsia="en-US"/>
    </w:rPr>
  </w:style>
  <w:style w:type="character" w:customStyle="1" w:styleId="HeaderChar">
    <w:name w:val="Header Char"/>
    <w:aliases w:val="h Char,Header/Footer Char"/>
    <w:link w:val="Header"/>
    <w:uiPriority w:val="99"/>
    <w:locked/>
    <w:rsid w:val="000613EB"/>
    <w:rPr>
      <w:sz w:val="22"/>
      <w:lang w:eastAsia="en-US"/>
    </w:rPr>
  </w:style>
  <w:style w:type="character" w:styleId="FootnoteReference">
    <w:name w:val="footnote reference"/>
    <w:uiPriority w:val="99"/>
    <w:semiHidden/>
    <w:rsid w:val="000613EB"/>
    <w:rPr>
      <w:rFonts w:cs="Times New Roman"/>
      <w:position w:val="6"/>
      <w:sz w:val="16"/>
      <w:szCs w:val="16"/>
    </w:rPr>
  </w:style>
  <w:style w:type="paragraph" w:styleId="FootnoteText">
    <w:name w:val="footnote text"/>
    <w:basedOn w:val="Normal"/>
    <w:link w:val="FootnoteTextChar"/>
    <w:uiPriority w:val="99"/>
    <w:semiHidden/>
    <w:rsid w:val="000613EB"/>
    <w:pPr>
      <w:tabs>
        <w:tab w:val="clear" w:pos="360"/>
        <w:tab w:val="clear" w:pos="720"/>
        <w:tab w:val="clear" w:pos="1080"/>
        <w:tab w:val="clear" w:pos="1440"/>
        <w:tab w:val="left" w:pos="256"/>
        <w:tab w:val="left" w:pos="794"/>
        <w:tab w:val="left" w:pos="1191"/>
        <w:tab w:val="left" w:pos="1588"/>
        <w:tab w:val="left" w:pos="1985"/>
      </w:tabs>
      <w:jc w:val="both"/>
    </w:pPr>
    <w:rPr>
      <w:rFonts w:eastAsia="Malgun Gothic"/>
      <w:sz w:val="20"/>
      <w:lang w:val="en-GB" w:eastAsia="x-none"/>
    </w:rPr>
  </w:style>
  <w:style w:type="character" w:customStyle="1" w:styleId="FootnoteTextChar">
    <w:name w:val="Footnote Text Char"/>
    <w:basedOn w:val="DefaultParagraphFont"/>
    <w:link w:val="FootnoteText"/>
    <w:uiPriority w:val="99"/>
    <w:semiHidden/>
    <w:rsid w:val="000613EB"/>
    <w:rPr>
      <w:rFonts w:eastAsia="Malgun Gothic"/>
      <w:lang w:val="en-GB" w:eastAsia="x-none"/>
    </w:rPr>
  </w:style>
  <w:style w:type="paragraph" w:styleId="NormalIndent">
    <w:name w:val="Normal Indent"/>
    <w:basedOn w:val="Normal"/>
    <w:uiPriority w:val="99"/>
    <w:rsid w:val="000613EB"/>
    <w:pPr>
      <w:tabs>
        <w:tab w:val="clear" w:pos="360"/>
        <w:tab w:val="clear" w:pos="720"/>
        <w:tab w:val="clear" w:pos="1080"/>
        <w:tab w:val="clear" w:pos="1440"/>
        <w:tab w:val="left" w:pos="794"/>
        <w:tab w:val="left" w:pos="1191"/>
        <w:tab w:val="left" w:pos="1588"/>
        <w:tab w:val="left" w:pos="1985"/>
      </w:tabs>
      <w:ind w:left="600"/>
      <w:jc w:val="both"/>
    </w:pPr>
    <w:rPr>
      <w:rFonts w:eastAsia="Malgun Gothic"/>
      <w:sz w:val="20"/>
      <w:lang w:val="en-GB"/>
    </w:rPr>
  </w:style>
  <w:style w:type="paragraph" w:customStyle="1" w:styleId="TableLegend">
    <w:name w:val="Table_Legend"/>
    <w:basedOn w:val="Normal"/>
    <w:next w:val="Normal"/>
    <w:uiPriority w:val="99"/>
    <w:rsid w:val="000613EB"/>
    <w:pPr>
      <w:keepNext/>
      <w:tabs>
        <w:tab w:val="clear" w:pos="360"/>
        <w:tab w:val="clear" w:pos="720"/>
        <w:tab w:val="clear" w:pos="1080"/>
        <w:tab w:val="clear" w:pos="1440"/>
        <w:tab w:val="left" w:pos="454"/>
      </w:tabs>
      <w:spacing w:before="86"/>
      <w:jc w:val="both"/>
    </w:pPr>
    <w:rPr>
      <w:rFonts w:eastAsia="Malgun Gothic"/>
      <w:sz w:val="18"/>
      <w:szCs w:val="18"/>
      <w:lang w:val="en-GB"/>
    </w:rPr>
  </w:style>
  <w:style w:type="paragraph" w:customStyle="1" w:styleId="BlancCharChar">
    <w:name w:val="Blanc Char Char"/>
    <w:basedOn w:val="Normal"/>
    <w:next w:val="TableText"/>
    <w:uiPriority w:val="99"/>
    <w:rsid w:val="000613EB"/>
    <w:pPr>
      <w:keepNext/>
      <w:tabs>
        <w:tab w:val="clear" w:pos="360"/>
        <w:tab w:val="clear" w:pos="720"/>
        <w:tab w:val="clear" w:pos="1080"/>
        <w:tab w:val="clear" w:pos="1440"/>
      </w:tabs>
      <w:spacing w:before="0" w:after="57" w:line="12" w:lineRule="exact"/>
      <w:jc w:val="center"/>
    </w:pPr>
    <w:rPr>
      <w:rFonts w:eastAsia="Malgun Gothic"/>
      <w:sz w:val="8"/>
      <w:szCs w:val="8"/>
    </w:rPr>
  </w:style>
  <w:style w:type="paragraph" w:customStyle="1" w:styleId="TableText">
    <w:name w:val="Table_Text"/>
    <w:basedOn w:val="TableLegend"/>
    <w:uiPriority w:val="99"/>
    <w:rsid w:val="000613EB"/>
    <w:pPr>
      <w:keepNext w:val="0"/>
      <w:keepLines/>
      <w:tabs>
        <w:tab w:val="clear" w:pos="454"/>
      </w:tabs>
      <w:spacing w:before="100" w:after="100" w:line="190" w:lineRule="exact"/>
    </w:pPr>
  </w:style>
  <w:style w:type="character" w:customStyle="1" w:styleId="BlancCharCharChar">
    <w:name w:val="Blanc Char Char Char"/>
    <w:uiPriority w:val="99"/>
    <w:rsid w:val="000613EB"/>
    <w:rPr>
      <w:rFonts w:cs="Times New Roman"/>
      <w:b/>
      <w:bCs/>
      <w:sz w:val="8"/>
      <w:szCs w:val="8"/>
      <w:lang w:val="en-US" w:eastAsia="en-US"/>
    </w:rPr>
  </w:style>
  <w:style w:type="paragraph" w:customStyle="1" w:styleId="enumlev1">
    <w:name w:val="enumlev1"/>
    <w:basedOn w:val="Normal"/>
    <w:uiPriority w:val="99"/>
    <w:rsid w:val="000613EB"/>
    <w:pPr>
      <w:tabs>
        <w:tab w:val="clear" w:pos="360"/>
        <w:tab w:val="clear" w:pos="720"/>
        <w:tab w:val="clear" w:pos="1080"/>
        <w:tab w:val="clear" w:pos="1440"/>
        <w:tab w:val="left" w:pos="794"/>
        <w:tab w:val="left" w:pos="1191"/>
        <w:tab w:val="left" w:pos="1588"/>
        <w:tab w:val="left" w:pos="1985"/>
      </w:tabs>
      <w:spacing w:before="86"/>
      <w:ind w:left="1191" w:hanging="397"/>
      <w:jc w:val="both"/>
    </w:pPr>
    <w:rPr>
      <w:rFonts w:eastAsia="Malgun Gothic"/>
      <w:sz w:val="20"/>
      <w:lang w:val="en-GB"/>
    </w:rPr>
  </w:style>
  <w:style w:type="paragraph" w:customStyle="1" w:styleId="enumlev2">
    <w:name w:val="enumlev2"/>
    <w:basedOn w:val="enumlev1"/>
    <w:uiPriority w:val="99"/>
    <w:rsid w:val="000613EB"/>
    <w:pPr>
      <w:ind w:left="1588"/>
    </w:pPr>
  </w:style>
  <w:style w:type="paragraph" w:customStyle="1" w:styleId="enumlev3">
    <w:name w:val="enumlev3"/>
    <w:basedOn w:val="enumlev2"/>
    <w:uiPriority w:val="99"/>
    <w:rsid w:val="000613EB"/>
    <w:pPr>
      <w:ind w:left="1985"/>
    </w:pPr>
  </w:style>
  <w:style w:type="paragraph" w:customStyle="1" w:styleId="heading1aftertitle">
    <w:name w:val="heading 1aftertitle"/>
    <w:basedOn w:val="Heading1"/>
    <w:next w:val="Normal"/>
    <w:uiPriority w:val="99"/>
    <w:rsid w:val="000613EB"/>
    <w:pPr>
      <w:keepLines/>
      <w:tabs>
        <w:tab w:val="clear" w:pos="360"/>
        <w:tab w:val="clear" w:pos="1080"/>
        <w:tab w:val="clear" w:pos="1440"/>
        <w:tab w:val="num" w:pos="720"/>
        <w:tab w:val="left" w:pos="794"/>
        <w:tab w:val="left" w:pos="1191"/>
        <w:tab w:val="left" w:pos="1588"/>
        <w:tab w:val="left" w:pos="1985"/>
      </w:tabs>
      <w:spacing w:before="1134" w:after="0"/>
      <w:ind w:left="360" w:hanging="360"/>
      <w:outlineLvl w:val="9"/>
    </w:pPr>
    <w:rPr>
      <w:rFonts w:ascii="Times" w:eastAsia="Malgun Gothic" w:hAnsi="Times" w:cs="Times New Roman"/>
      <w:kern w:val="0"/>
      <w:sz w:val="24"/>
      <w:szCs w:val="24"/>
      <w:lang w:val="x-none"/>
    </w:rPr>
  </w:style>
  <w:style w:type="paragraph" w:customStyle="1" w:styleId="Annex1">
    <w:name w:val="Annex 1"/>
    <w:basedOn w:val="Heading1"/>
    <w:next w:val="Normal"/>
    <w:uiPriority w:val="99"/>
    <w:rsid w:val="000613EB"/>
    <w:pPr>
      <w:keepLines/>
      <w:tabs>
        <w:tab w:val="clear" w:pos="360"/>
        <w:tab w:val="clear" w:pos="1080"/>
        <w:tab w:val="clear" w:pos="1440"/>
        <w:tab w:val="num" w:pos="720"/>
        <w:tab w:val="left" w:pos="794"/>
        <w:tab w:val="left" w:pos="1191"/>
        <w:tab w:val="left" w:pos="1588"/>
        <w:tab w:val="left" w:pos="1985"/>
        <w:tab w:val="num" w:pos="4690"/>
      </w:tabs>
      <w:spacing w:before="480" w:after="0"/>
      <w:ind w:left="720" w:hanging="2703"/>
      <w:jc w:val="center"/>
    </w:pPr>
    <w:rPr>
      <w:rFonts w:ascii="Times" w:eastAsia="Malgun Gothic" w:hAnsi="Times" w:cs="Times New Roman"/>
      <w:kern w:val="0"/>
      <w:sz w:val="24"/>
      <w:szCs w:val="24"/>
      <w:lang w:val="x-none"/>
    </w:rPr>
  </w:style>
  <w:style w:type="paragraph" w:customStyle="1" w:styleId="FigureTitle">
    <w:name w:val="Figure_Title"/>
    <w:basedOn w:val="TableTitle"/>
    <w:next w:val="Normal"/>
    <w:uiPriority w:val="99"/>
    <w:rsid w:val="000613EB"/>
    <w:pPr>
      <w:spacing w:after="720"/>
    </w:pPr>
    <w:rPr>
      <w:bCs w:val="0"/>
      <w:lang w:eastAsia="zh-TW"/>
    </w:rPr>
  </w:style>
  <w:style w:type="paragraph" w:customStyle="1" w:styleId="TableTitle">
    <w:name w:val="Table_Title"/>
    <w:basedOn w:val="Normal"/>
    <w:next w:val="Blanc"/>
    <w:uiPriority w:val="99"/>
    <w:rsid w:val="000613EB"/>
    <w:pPr>
      <w:keepNext/>
      <w:tabs>
        <w:tab w:val="clear" w:pos="360"/>
        <w:tab w:val="clear" w:pos="720"/>
        <w:tab w:val="clear" w:pos="1080"/>
        <w:tab w:val="clear" w:pos="1440"/>
        <w:tab w:val="left" w:pos="794"/>
        <w:tab w:val="left" w:pos="1191"/>
        <w:tab w:val="left" w:pos="1588"/>
        <w:tab w:val="left" w:pos="1985"/>
      </w:tabs>
      <w:spacing w:before="240" w:after="113"/>
      <w:jc w:val="center"/>
    </w:pPr>
    <w:rPr>
      <w:rFonts w:eastAsia="Malgun Gothic"/>
      <w:b/>
      <w:bCs/>
      <w:sz w:val="20"/>
      <w:lang w:val="en-GB"/>
    </w:rPr>
  </w:style>
  <w:style w:type="paragraph" w:customStyle="1" w:styleId="Blanc">
    <w:name w:val="Blanc"/>
    <w:basedOn w:val="TableTitle"/>
    <w:next w:val="TableText"/>
    <w:uiPriority w:val="99"/>
    <w:rsid w:val="000613EB"/>
    <w:pPr>
      <w:tabs>
        <w:tab w:val="clear" w:pos="794"/>
        <w:tab w:val="clear" w:pos="1191"/>
        <w:tab w:val="clear" w:pos="1588"/>
        <w:tab w:val="clear" w:pos="1985"/>
      </w:tabs>
      <w:spacing w:before="0" w:after="57" w:line="12" w:lineRule="exact"/>
    </w:pPr>
    <w:rPr>
      <w:b w:val="0"/>
      <w:bCs w:val="0"/>
      <w:sz w:val="8"/>
      <w:szCs w:val="8"/>
      <w:lang w:val="en-US"/>
    </w:rPr>
  </w:style>
  <w:style w:type="paragraph" w:customStyle="1" w:styleId="Figure0">
    <w:name w:val="Figure_#"/>
    <w:basedOn w:val="Normal"/>
    <w:next w:val="FigureTitleChar"/>
    <w:uiPriority w:val="99"/>
    <w:rsid w:val="000613EB"/>
    <w:pPr>
      <w:keepNext/>
      <w:tabs>
        <w:tab w:val="clear" w:pos="360"/>
        <w:tab w:val="clear" w:pos="720"/>
        <w:tab w:val="clear" w:pos="1080"/>
        <w:tab w:val="clear" w:pos="1440"/>
      </w:tabs>
      <w:spacing w:before="567" w:after="113"/>
      <w:jc w:val="center"/>
    </w:pPr>
    <w:rPr>
      <w:rFonts w:eastAsia="Malgun Gothic"/>
      <w:sz w:val="20"/>
    </w:rPr>
  </w:style>
  <w:style w:type="paragraph" w:customStyle="1" w:styleId="FigureTitleChar">
    <w:name w:val="Figure_Title Char"/>
    <w:basedOn w:val="Normal"/>
    <w:next w:val="Normal"/>
    <w:uiPriority w:val="99"/>
    <w:rsid w:val="000613EB"/>
    <w:pPr>
      <w:keepNext/>
      <w:tabs>
        <w:tab w:val="clear" w:pos="360"/>
        <w:tab w:val="clear" w:pos="720"/>
        <w:tab w:val="clear" w:pos="1080"/>
        <w:tab w:val="clear" w:pos="1440"/>
        <w:tab w:val="left" w:pos="794"/>
        <w:tab w:val="left" w:pos="1191"/>
        <w:tab w:val="left" w:pos="1588"/>
        <w:tab w:val="left" w:pos="1985"/>
      </w:tabs>
      <w:spacing w:before="240" w:after="720"/>
      <w:jc w:val="center"/>
    </w:pPr>
    <w:rPr>
      <w:rFonts w:eastAsia="Malgun Gothic"/>
      <w:b/>
      <w:bCs/>
      <w:sz w:val="20"/>
      <w:lang w:val="en-GB"/>
    </w:rPr>
  </w:style>
  <w:style w:type="paragraph" w:customStyle="1" w:styleId="AnnexRef">
    <w:name w:val="Annex_Ref"/>
    <w:basedOn w:val="Normal"/>
    <w:next w:val="AnnexTitle"/>
    <w:uiPriority w:val="99"/>
    <w:rsid w:val="000613EB"/>
    <w:pPr>
      <w:tabs>
        <w:tab w:val="clear" w:pos="360"/>
        <w:tab w:val="clear" w:pos="720"/>
        <w:tab w:val="clear" w:pos="1080"/>
        <w:tab w:val="clear" w:pos="1440"/>
        <w:tab w:val="left" w:pos="794"/>
        <w:tab w:val="left" w:pos="1191"/>
        <w:tab w:val="left" w:pos="1588"/>
        <w:tab w:val="left" w:pos="1985"/>
      </w:tabs>
      <w:spacing w:before="0"/>
      <w:jc w:val="center"/>
    </w:pPr>
    <w:rPr>
      <w:rFonts w:eastAsia="Malgun Gothic"/>
      <w:sz w:val="20"/>
      <w:lang w:val="en-GB"/>
    </w:rPr>
  </w:style>
  <w:style w:type="paragraph" w:customStyle="1" w:styleId="AnnexTitle">
    <w:name w:val="Annex_Title"/>
    <w:basedOn w:val="Normal"/>
    <w:next w:val="Normal"/>
    <w:uiPriority w:val="99"/>
    <w:rsid w:val="000613EB"/>
    <w:pPr>
      <w:tabs>
        <w:tab w:val="clear" w:pos="360"/>
        <w:tab w:val="clear" w:pos="720"/>
        <w:tab w:val="clear" w:pos="1080"/>
        <w:tab w:val="clear" w:pos="1440"/>
        <w:tab w:val="left" w:pos="794"/>
        <w:tab w:val="left" w:pos="1191"/>
        <w:tab w:val="left" w:pos="1588"/>
        <w:tab w:val="left" w:pos="1985"/>
      </w:tabs>
      <w:spacing w:after="68"/>
      <w:jc w:val="center"/>
    </w:pPr>
    <w:rPr>
      <w:rFonts w:eastAsia="Malgun Gothic"/>
      <w:b/>
      <w:bCs/>
      <w:sz w:val="24"/>
      <w:szCs w:val="24"/>
      <w:lang w:val="en-GB"/>
    </w:rPr>
  </w:style>
  <w:style w:type="paragraph" w:customStyle="1" w:styleId="Fig">
    <w:name w:val="Fig_#"/>
    <w:basedOn w:val="Normal"/>
    <w:next w:val="Normal"/>
    <w:uiPriority w:val="99"/>
    <w:rsid w:val="000613EB"/>
    <w:pPr>
      <w:tabs>
        <w:tab w:val="clear" w:pos="360"/>
        <w:tab w:val="clear" w:pos="720"/>
        <w:tab w:val="clear" w:pos="1080"/>
        <w:tab w:val="clear" w:pos="1440"/>
        <w:tab w:val="left" w:pos="794"/>
        <w:tab w:val="left" w:pos="1191"/>
        <w:tab w:val="left" w:pos="1588"/>
        <w:tab w:val="left" w:pos="1985"/>
      </w:tabs>
    </w:pPr>
    <w:rPr>
      <w:rFonts w:eastAsia="Malgun Gothic"/>
      <w:color w:val="FF0000"/>
      <w:sz w:val="20"/>
    </w:rPr>
  </w:style>
  <w:style w:type="paragraph" w:customStyle="1" w:styleId="SectionTitle">
    <w:name w:val="Section_Title"/>
    <w:basedOn w:val="Normal"/>
    <w:uiPriority w:val="99"/>
    <w:rsid w:val="000613EB"/>
    <w:pPr>
      <w:tabs>
        <w:tab w:val="clear" w:pos="360"/>
        <w:tab w:val="clear" w:pos="720"/>
        <w:tab w:val="clear" w:pos="1080"/>
        <w:tab w:val="clear" w:pos="1440"/>
      </w:tabs>
      <w:ind w:left="1418"/>
    </w:pPr>
    <w:rPr>
      <w:rFonts w:ascii="Arial" w:eastAsia="Malgun Gothic" w:hAnsi="Arial" w:cs="Arial"/>
      <w:sz w:val="32"/>
      <w:szCs w:val="32"/>
    </w:rPr>
  </w:style>
  <w:style w:type="paragraph" w:customStyle="1" w:styleId="CouvRecTitle">
    <w:name w:val="Couv Rec Title"/>
    <w:basedOn w:val="Normal"/>
    <w:uiPriority w:val="99"/>
    <w:rsid w:val="000613EB"/>
    <w:pPr>
      <w:keepNext/>
      <w:keepLines/>
      <w:tabs>
        <w:tab w:val="clear" w:pos="360"/>
        <w:tab w:val="clear" w:pos="720"/>
        <w:tab w:val="clear" w:pos="1080"/>
        <w:tab w:val="clear" w:pos="1440"/>
      </w:tabs>
      <w:spacing w:before="240"/>
      <w:ind w:left="1418"/>
    </w:pPr>
    <w:rPr>
      <w:rFonts w:ascii="Arial" w:eastAsia="Malgun Gothic" w:hAnsi="Arial" w:cs="Arial"/>
      <w:b/>
      <w:bCs/>
      <w:sz w:val="36"/>
      <w:szCs w:val="36"/>
    </w:rPr>
  </w:style>
  <w:style w:type="paragraph" w:customStyle="1" w:styleId="CouvRec">
    <w:name w:val="Couv Rec #"/>
    <w:basedOn w:val="Normal"/>
    <w:uiPriority w:val="99"/>
    <w:rsid w:val="000613EB"/>
    <w:pPr>
      <w:tabs>
        <w:tab w:val="clear" w:pos="360"/>
        <w:tab w:val="clear" w:pos="720"/>
        <w:tab w:val="clear" w:pos="1080"/>
        <w:tab w:val="clear" w:pos="1440"/>
      </w:tabs>
      <w:spacing w:before="6"/>
      <w:ind w:left="1418"/>
      <w:jc w:val="both"/>
    </w:pPr>
    <w:rPr>
      <w:rFonts w:ascii="Arial" w:eastAsia="Malgun Gothic" w:hAnsi="Arial" w:cs="Arial"/>
      <w:sz w:val="32"/>
      <w:szCs w:val="32"/>
    </w:rPr>
  </w:style>
  <w:style w:type="paragraph" w:customStyle="1" w:styleId="CouvNote">
    <w:name w:val="Couv Note"/>
    <w:basedOn w:val="Normal"/>
    <w:uiPriority w:val="99"/>
    <w:rsid w:val="000613EB"/>
    <w:pPr>
      <w:tabs>
        <w:tab w:val="clear" w:pos="360"/>
        <w:tab w:val="clear" w:pos="720"/>
        <w:tab w:val="clear" w:pos="1080"/>
        <w:tab w:val="clear" w:pos="1440"/>
        <w:tab w:val="left" w:pos="1134"/>
        <w:tab w:val="left" w:pos="1418"/>
      </w:tabs>
      <w:spacing w:before="200"/>
      <w:jc w:val="both"/>
    </w:pPr>
    <w:rPr>
      <w:rFonts w:ascii="Arial" w:eastAsia="Malgun Gothic" w:hAnsi="Arial" w:cs="Arial"/>
      <w:sz w:val="20"/>
    </w:rPr>
  </w:style>
  <w:style w:type="paragraph" w:customStyle="1" w:styleId="Rec">
    <w:name w:val="Rec #"/>
    <w:basedOn w:val="Normal"/>
    <w:next w:val="headfoot"/>
    <w:uiPriority w:val="99"/>
    <w:rsid w:val="000613EB"/>
    <w:pPr>
      <w:keepNext/>
      <w:keepLines/>
      <w:tabs>
        <w:tab w:val="clear" w:pos="360"/>
        <w:tab w:val="clear" w:pos="720"/>
        <w:tab w:val="clear" w:pos="1080"/>
        <w:tab w:val="clear" w:pos="1440"/>
        <w:tab w:val="left" w:pos="794"/>
        <w:tab w:val="left" w:pos="1191"/>
        <w:tab w:val="left" w:pos="1588"/>
        <w:tab w:val="left" w:pos="1985"/>
      </w:tabs>
      <w:spacing w:before="720"/>
    </w:pPr>
    <w:rPr>
      <w:rFonts w:eastAsia="Malgun Gothic"/>
      <w:b/>
      <w:bCs/>
      <w:sz w:val="20"/>
      <w:lang w:val="en-GB"/>
    </w:rPr>
  </w:style>
  <w:style w:type="paragraph" w:customStyle="1" w:styleId="headfoot">
    <w:name w:val="head_foot"/>
    <w:basedOn w:val="Normal"/>
    <w:next w:val="Rec"/>
    <w:uiPriority w:val="99"/>
    <w:rsid w:val="000613EB"/>
    <w:pPr>
      <w:tabs>
        <w:tab w:val="clear" w:pos="360"/>
        <w:tab w:val="clear" w:pos="720"/>
        <w:tab w:val="clear" w:pos="1080"/>
        <w:tab w:val="clear" w:pos="1440"/>
      </w:tabs>
      <w:spacing w:before="0"/>
      <w:jc w:val="both"/>
    </w:pPr>
    <w:rPr>
      <w:rFonts w:eastAsia="Malgun Gothic"/>
      <w:color w:val="FF0000"/>
      <w:sz w:val="8"/>
      <w:szCs w:val="8"/>
      <w:lang w:val="en-GB"/>
    </w:rPr>
  </w:style>
  <w:style w:type="paragraph" w:customStyle="1" w:styleId="SAP">
    <w:name w:val="SAP"/>
    <w:basedOn w:val="Normal"/>
    <w:uiPriority w:val="99"/>
    <w:rsid w:val="000613EB"/>
    <w:pPr>
      <w:tabs>
        <w:tab w:val="clear" w:pos="360"/>
        <w:tab w:val="clear" w:pos="720"/>
        <w:tab w:val="clear" w:pos="1080"/>
        <w:tab w:val="clear" w:pos="1440"/>
        <w:tab w:val="left" w:pos="794"/>
        <w:tab w:val="left" w:pos="1191"/>
        <w:tab w:val="left" w:pos="1588"/>
        <w:tab w:val="left" w:pos="1985"/>
      </w:tabs>
      <w:spacing w:before="960" w:after="240"/>
      <w:jc w:val="right"/>
    </w:pPr>
    <w:rPr>
      <w:rFonts w:ascii="C39T36Lfz" w:eastAsia="Malgun Gothic" w:hAnsi="C39T36Lfz" w:cs="C39T36Lfz"/>
      <w:sz w:val="104"/>
      <w:szCs w:val="104"/>
      <w:lang w:val="en-GB"/>
    </w:rPr>
  </w:style>
  <w:style w:type="paragraph" w:customStyle="1" w:styleId="ASN1">
    <w:name w:val="ASN.1"/>
    <w:basedOn w:val="Normal"/>
    <w:next w:val="ASN1Continue"/>
    <w:uiPriority w:val="99"/>
    <w:rsid w:val="000613EB"/>
    <w:pPr>
      <w:tabs>
        <w:tab w:val="clear" w:pos="360"/>
        <w:tab w:val="clear" w:pos="720"/>
        <w:tab w:val="clear" w:pos="1080"/>
        <w:tab w:val="clear" w:pos="1440"/>
        <w:tab w:val="left" w:pos="794"/>
        <w:tab w:val="left" w:pos="1191"/>
        <w:tab w:val="left" w:pos="1588"/>
        <w:tab w:val="left" w:pos="1985"/>
        <w:tab w:val="left" w:pos="2381"/>
        <w:tab w:val="left" w:pos="2778"/>
        <w:tab w:val="left" w:pos="3175"/>
        <w:tab w:val="left" w:pos="3572"/>
        <w:tab w:val="left" w:pos="3969"/>
        <w:tab w:val="left" w:pos="4366"/>
        <w:tab w:val="left" w:pos="4763"/>
        <w:tab w:val="left" w:pos="5160"/>
        <w:tab w:val="left" w:pos="5557"/>
        <w:tab w:val="left" w:pos="5954"/>
        <w:tab w:val="left" w:pos="6350"/>
        <w:tab w:val="right" w:pos="9735"/>
      </w:tabs>
    </w:pPr>
    <w:rPr>
      <w:rFonts w:eastAsia="Malgun Gothic"/>
      <w:b/>
      <w:bCs/>
      <w:sz w:val="18"/>
      <w:szCs w:val="18"/>
      <w:lang w:val="en-GB"/>
    </w:rPr>
  </w:style>
  <w:style w:type="paragraph" w:customStyle="1" w:styleId="ASN1Continue">
    <w:name w:val="ASN.1 Continue"/>
    <w:basedOn w:val="ASN1"/>
    <w:uiPriority w:val="99"/>
    <w:rsid w:val="000613EB"/>
    <w:pPr>
      <w:spacing w:before="0"/>
    </w:pPr>
  </w:style>
  <w:style w:type="paragraph" w:customStyle="1" w:styleId="ASN1Italic">
    <w:name w:val="ASN.1 Italic"/>
    <w:basedOn w:val="ASN1"/>
    <w:uiPriority w:val="99"/>
    <w:rsid w:val="000613EB"/>
    <w:pPr>
      <w:spacing w:before="0"/>
    </w:pPr>
    <w:rPr>
      <w:b w:val="0"/>
      <w:bCs w:val="0"/>
      <w:i/>
      <w:iCs/>
      <w:sz w:val="20"/>
      <w:szCs w:val="20"/>
    </w:rPr>
  </w:style>
  <w:style w:type="paragraph" w:customStyle="1" w:styleId="Note">
    <w:name w:val="Note"/>
    <w:basedOn w:val="Normal"/>
    <w:next w:val="Normal"/>
    <w:uiPriority w:val="99"/>
    <w:rsid w:val="000613EB"/>
    <w:pPr>
      <w:tabs>
        <w:tab w:val="clear" w:pos="360"/>
        <w:tab w:val="clear" w:pos="720"/>
        <w:tab w:val="clear" w:pos="1080"/>
        <w:tab w:val="clear" w:pos="1440"/>
        <w:tab w:val="left" w:pos="1191"/>
        <w:tab w:val="left" w:pos="1588"/>
        <w:tab w:val="left" w:pos="1985"/>
      </w:tabs>
      <w:spacing w:before="60" w:line="199" w:lineRule="exact"/>
      <w:ind w:firstLine="794"/>
      <w:jc w:val="both"/>
    </w:pPr>
    <w:rPr>
      <w:rFonts w:eastAsia="Malgun Gothic"/>
      <w:sz w:val="18"/>
      <w:szCs w:val="18"/>
      <w:lang w:val="en-GB"/>
    </w:rPr>
  </w:style>
  <w:style w:type="character" w:customStyle="1" w:styleId="NoteChar">
    <w:name w:val="Note Char"/>
    <w:uiPriority w:val="99"/>
    <w:rsid w:val="000613EB"/>
    <w:rPr>
      <w:rFonts w:cs="Times New Roman"/>
      <w:sz w:val="18"/>
      <w:szCs w:val="18"/>
      <w:lang w:val="en-GB" w:eastAsia="en-US"/>
    </w:rPr>
  </w:style>
  <w:style w:type="paragraph" w:customStyle="1" w:styleId="head">
    <w:name w:val="head"/>
    <w:basedOn w:val="headfoot"/>
    <w:next w:val="foot"/>
    <w:uiPriority w:val="99"/>
    <w:rsid w:val="000613EB"/>
    <w:rPr>
      <w:color w:val="FFFFFF"/>
    </w:rPr>
  </w:style>
  <w:style w:type="paragraph" w:customStyle="1" w:styleId="foot">
    <w:name w:val="foot"/>
    <w:basedOn w:val="head"/>
    <w:next w:val="Heading1"/>
    <w:uiPriority w:val="99"/>
    <w:rsid w:val="000613EB"/>
  </w:style>
  <w:style w:type="paragraph" w:customStyle="1" w:styleId="RecISO">
    <w:name w:val="Rec_ISO_#"/>
    <w:basedOn w:val="Rec"/>
    <w:uiPriority w:val="99"/>
    <w:rsid w:val="000613EB"/>
    <w:pPr>
      <w:tabs>
        <w:tab w:val="clear" w:pos="794"/>
        <w:tab w:val="clear" w:pos="1191"/>
        <w:tab w:val="clear" w:pos="1588"/>
        <w:tab w:val="clear" w:pos="1985"/>
      </w:tabs>
    </w:pPr>
  </w:style>
  <w:style w:type="paragraph" w:customStyle="1" w:styleId="RecCCITT">
    <w:name w:val="Rec_CCITT_#"/>
    <w:basedOn w:val="RecISO"/>
    <w:uiPriority w:val="99"/>
    <w:rsid w:val="000613EB"/>
    <w:pPr>
      <w:spacing w:before="0"/>
    </w:pPr>
  </w:style>
  <w:style w:type="paragraph" w:styleId="Title">
    <w:name w:val="Title"/>
    <w:basedOn w:val="Normal"/>
    <w:next w:val="heading1aftertitle"/>
    <w:link w:val="TitleChar"/>
    <w:uiPriority w:val="99"/>
    <w:qFormat/>
    <w:rsid w:val="000613EB"/>
    <w:pPr>
      <w:tabs>
        <w:tab w:val="clear" w:pos="360"/>
        <w:tab w:val="clear" w:pos="720"/>
        <w:tab w:val="clear" w:pos="1080"/>
        <w:tab w:val="clear" w:pos="1440"/>
        <w:tab w:val="left" w:pos="794"/>
        <w:tab w:val="left" w:pos="1191"/>
        <w:tab w:val="left" w:pos="1588"/>
        <w:tab w:val="left" w:pos="1985"/>
      </w:tabs>
      <w:spacing w:before="840" w:after="480"/>
      <w:jc w:val="center"/>
    </w:pPr>
    <w:rPr>
      <w:rFonts w:ascii="Cambria" w:eastAsia="Malgun Gothic" w:hAnsi="Cambria"/>
      <w:b/>
      <w:bCs/>
      <w:kern w:val="28"/>
      <w:sz w:val="32"/>
      <w:szCs w:val="32"/>
      <w:lang w:val="en-GB" w:eastAsia="x-none"/>
    </w:rPr>
  </w:style>
  <w:style w:type="character" w:customStyle="1" w:styleId="TitleChar">
    <w:name w:val="Title Char"/>
    <w:basedOn w:val="DefaultParagraphFont"/>
    <w:link w:val="Title"/>
    <w:uiPriority w:val="99"/>
    <w:rsid w:val="000613EB"/>
    <w:rPr>
      <w:rFonts w:ascii="Cambria" w:eastAsia="Malgun Gothic" w:hAnsi="Cambria"/>
      <w:b/>
      <w:bCs/>
      <w:kern w:val="28"/>
      <w:sz w:val="32"/>
      <w:szCs w:val="32"/>
      <w:lang w:val="en-GB" w:eastAsia="x-none"/>
    </w:rPr>
  </w:style>
  <w:style w:type="paragraph" w:customStyle="1" w:styleId="IndexTitle">
    <w:name w:val="Index_Title"/>
    <w:basedOn w:val="AnnexTitle"/>
    <w:uiPriority w:val="99"/>
    <w:rsid w:val="000613EB"/>
  </w:style>
  <w:style w:type="paragraph" w:customStyle="1" w:styleId="Note1CharCharCharCharCharChar">
    <w:name w:val="Note 1 Char Char Char Char Char Char"/>
    <w:basedOn w:val="Note"/>
    <w:uiPriority w:val="99"/>
    <w:rsid w:val="000613EB"/>
    <w:pPr>
      <w:tabs>
        <w:tab w:val="clear" w:pos="1191"/>
        <w:tab w:val="clear" w:pos="1588"/>
        <w:tab w:val="clear" w:pos="1985"/>
      </w:tabs>
      <w:ind w:left="284" w:firstLine="0"/>
    </w:pPr>
  </w:style>
  <w:style w:type="character" w:customStyle="1" w:styleId="Note1CharCharCharCharCharCharChar">
    <w:name w:val="Note 1 Char Char Char Char Char Char Char"/>
    <w:uiPriority w:val="99"/>
    <w:rsid w:val="000613EB"/>
    <w:rPr>
      <w:rFonts w:cs="Times New Roman"/>
      <w:sz w:val="18"/>
      <w:szCs w:val="18"/>
      <w:lang w:val="en-GB" w:eastAsia="en-US"/>
    </w:rPr>
  </w:style>
  <w:style w:type="paragraph" w:customStyle="1" w:styleId="Note2">
    <w:name w:val="Note 2"/>
    <w:basedOn w:val="Normal"/>
    <w:uiPriority w:val="99"/>
    <w:rsid w:val="000613EB"/>
    <w:pPr>
      <w:tabs>
        <w:tab w:val="clear" w:pos="360"/>
        <w:tab w:val="clear" w:pos="720"/>
        <w:tab w:val="clear" w:pos="1080"/>
        <w:tab w:val="clear" w:pos="1440"/>
      </w:tabs>
      <w:spacing w:before="60" w:line="199" w:lineRule="exact"/>
      <w:ind w:left="1077"/>
      <w:jc w:val="both"/>
    </w:pPr>
    <w:rPr>
      <w:rFonts w:eastAsia="Malgun Gothic"/>
      <w:sz w:val="18"/>
      <w:szCs w:val="18"/>
      <w:lang w:val="en-GB"/>
    </w:rPr>
  </w:style>
  <w:style w:type="paragraph" w:customStyle="1" w:styleId="Note3">
    <w:name w:val="Note 3"/>
    <w:basedOn w:val="Note1CharCharCharCharCharChar"/>
    <w:uiPriority w:val="99"/>
    <w:rsid w:val="000613EB"/>
    <w:pPr>
      <w:ind w:left="1474"/>
    </w:pPr>
  </w:style>
  <w:style w:type="paragraph" w:customStyle="1" w:styleId="tableheading">
    <w:name w:val="table heading"/>
    <w:basedOn w:val="Normal"/>
    <w:uiPriority w:val="99"/>
    <w:rsid w:val="000613EB"/>
    <w:pPr>
      <w:keepNext/>
      <w:keepLines/>
      <w:tabs>
        <w:tab w:val="clear" w:pos="360"/>
        <w:tab w:val="clear" w:pos="720"/>
        <w:tab w:val="clear" w:pos="1080"/>
        <w:tab w:val="clear" w:pos="1440"/>
      </w:tabs>
      <w:spacing w:before="0" w:after="60"/>
      <w:jc w:val="both"/>
    </w:pPr>
    <w:rPr>
      <w:rFonts w:eastAsia="Malgun Gothic"/>
      <w:b/>
      <w:bCs/>
      <w:sz w:val="20"/>
      <w:lang w:val="en-GB"/>
    </w:rPr>
  </w:style>
  <w:style w:type="paragraph" w:customStyle="1" w:styleId="tablecell">
    <w:name w:val="table cell"/>
    <w:basedOn w:val="Normal"/>
    <w:uiPriority w:val="99"/>
    <w:rsid w:val="000613EB"/>
    <w:pPr>
      <w:keepNext/>
      <w:keepLines/>
      <w:tabs>
        <w:tab w:val="clear" w:pos="360"/>
        <w:tab w:val="clear" w:pos="720"/>
        <w:tab w:val="clear" w:pos="1080"/>
        <w:tab w:val="clear" w:pos="1440"/>
      </w:tabs>
      <w:spacing w:before="0" w:after="60"/>
      <w:jc w:val="both"/>
    </w:pPr>
    <w:rPr>
      <w:rFonts w:eastAsia="Malgun Gothic"/>
      <w:sz w:val="20"/>
      <w:lang w:val="en-GB"/>
    </w:rPr>
  </w:style>
  <w:style w:type="paragraph" w:customStyle="1" w:styleId="Sprechblasentext1">
    <w:name w:val="Sprechblasentext1"/>
    <w:basedOn w:val="Normal"/>
    <w:uiPriority w:val="99"/>
    <w:semiHidden/>
    <w:rsid w:val="000613EB"/>
    <w:pPr>
      <w:tabs>
        <w:tab w:val="clear" w:pos="360"/>
        <w:tab w:val="clear" w:pos="720"/>
        <w:tab w:val="clear" w:pos="1080"/>
        <w:tab w:val="clear" w:pos="1440"/>
        <w:tab w:val="left" w:pos="794"/>
        <w:tab w:val="left" w:pos="1191"/>
        <w:tab w:val="left" w:pos="1588"/>
        <w:tab w:val="left" w:pos="1985"/>
      </w:tabs>
      <w:jc w:val="both"/>
    </w:pPr>
    <w:rPr>
      <w:rFonts w:ascii="Tahoma" w:eastAsia="Malgun Gothic" w:hAnsi="Tahoma" w:cs="Tahoma"/>
      <w:sz w:val="16"/>
      <w:szCs w:val="16"/>
      <w:lang w:val="en-GB"/>
    </w:rPr>
  </w:style>
  <w:style w:type="paragraph" w:customStyle="1" w:styleId="CourierText">
    <w:name w:val="Courier Text"/>
    <w:basedOn w:val="Normal"/>
    <w:uiPriority w:val="99"/>
    <w:rsid w:val="000613EB"/>
    <w:pPr>
      <w:numPr>
        <w:ilvl w:val="12"/>
      </w:numPr>
      <w:tabs>
        <w:tab w:val="clear" w:pos="360"/>
        <w:tab w:val="clear" w:pos="720"/>
        <w:tab w:val="clear" w:pos="1080"/>
        <w:tab w:val="clear" w:pos="1440"/>
      </w:tabs>
      <w:spacing w:before="0" w:after="60"/>
    </w:pPr>
    <w:rPr>
      <w:rFonts w:ascii="Courier" w:eastAsia="Malgun Gothic" w:hAnsi="Courier" w:cs="Courier"/>
      <w:szCs w:val="22"/>
      <w:lang w:val="en-GB"/>
    </w:rPr>
  </w:style>
  <w:style w:type="paragraph" w:customStyle="1" w:styleId="tablesyntax">
    <w:name w:val="table syntax"/>
    <w:basedOn w:val="Normal"/>
    <w:link w:val="tablesyntaxChar"/>
    <w:uiPriority w:val="99"/>
    <w:rsid w:val="000613EB"/>
    <w:pPr>
      <w:keepNext/>
      <w:keepLines/>
      <w:tabs>
        <w:tab w:val="clear" w:pos="360"/>
        <w:tab w:val="clear" w:pos="720"/>
        <w:tab w:val="clear" w:pos="1440"/>
        <w:tab w:val="left" w:pos="216"/>
        <w:tab w:val="left" w:pos="432"/>
        <w:tab w:val="left" w:pos="648"/>
        <w:tab w:val="left" w:pos="864"/>
        <w:tab w:val="left" w:pos="1296"/>
        <w:tab w:val="left" w:pos="1512"/>
        <w:tab w:val="left" w:pos="1728"/>
        <w:tab w:val="left" w:pos="1944"/>
        <w:tab w:val="left" w:pos="2160"/>
      </w:tabs>
      <w:spacing w:before="0"/>
    </w:pPr>
    <w:rPr>
      <w:rFonts w:ascii="Times" w:eastAsia="Malgun Gothic" w:hAnsi="Times"/>
      <w:sz w:val="20"/>
      <w:lang w:val="en-GB"/>
    </w:rPr>
  </w:style>
  <w:style w:type="paragraph" w:styleId="TableofFigures">
    <w:name w:val="table of figures"/>
    <w:basedOn w:val="Normal"/>
    <w:next w:val="Normal"/>
    <w:uiPriority w:val="99"/>
    <w:rsid w:val="000613EB"/>
    <w:pPr>
      <w:tabs>
        <w:tab w:val="clear" w:pos="360"/>
        <w:tab w:val="clear" w:pos="720"/>
        <w:tab w:val="clear" w:pos="1080"/>
        <w:tab w:val="clear" w:pos="1440"/>
      </w:tabs>
      <w:ind w:left="400" w:hanging="400"/>
      <w:jc w:val="both"/>
    </w:pPr>
    <w:rPr>
      <w:rFonts w:eastAsia="Malgun Gothic"/>
      <w:sz w:val="20"/>
      <w:lang w:val="en-GB"/>
    </w:rPr>
  </w:style>
  <w:style w:type="paragraph" w:styleId="TOC9">
    <w:name w:val="toc 9"/>
    <w:basedOn w:val="Normal"/>
    <w:next w:val="Normal"/>
    <w:autoRedefine/>
    <w:uiPriority w:val="39"/>
    <w:rsid w:val="000613EB"/>
    <w:pPr>
      <w:tabs>
        <w:tab w:val="clear" w:pos="360"/>
        <w:tab w:val="clear" w:pos="720"/>
        <w:tab w:val="clear" w:pos="1080"/>
        <w:tab w:val="clear" w:pos="1440"/>
      </w:tabs>
      <w:spacing w:before="60"/>
    </w:pPr>
    <w:rPr>
      <w:rFonts w:eastAsia="Malgun Gothic"/>
      <w:bCs/>
      <w:sz w:val="20"/>
      <w:lang w:val="en-GB"/>
    </w:rPr>
  </w:style>
  <w:style w:type="paragraph" w:customStyle="1" w:styleId="AppendixHeadingI">
    <w:name w:val="Appendix Heading I"/>
    <w:basedOn w:val="Normal"/>
    <w:uiPriority w:val="99"/>
    <w:rsid w:val="000613EB"/>
    <w:pPr>
      <w:keepNext/>
      <w:tabs>
        <w:tab w:val="clear" w:pos="360"/>
        <w:tab w:val="clear" w:pos="720"/>
        <w:tab w:val="clear" w:pos="1080"/>
        <w:tab w:val="clear" w:pos="1440"/>
        <w:tab w:val="num" w:pos="1800"/>
      </w:tabs>
      <w:spacing w:before="240" w:after="60"/>
      <w:ind w:left="284" w:hanging="284"/>
      <w:outlineLvl w:val="0"/>
    </w:pPr>
    <w:rPr>
      <w:rFonts w:eastAsia="Batang"/>
      <w:b/>
      <w:bCs/>
      <w:kern w:val="28"/>
      <w:sz w:val="28"/>
      <w:szCs w:val="28"/>
      <w:lang w:val="nb-NO"/>
    </w:rPr>
  </w:style>
  <w:style w:type="paragraph" w:customStyle="1" w:styleId="BlancChar">
    <w:name w:val="Blanc Char"/>
    <w:basedOn w:val="Normal"/>
    <w:next w:val="TableText"/>
    <w:uiPriority w:val="99"/>
    <w:rsid w:val="000613EB"/>
    <w:pPr>
      <w:keepNext/>
      <w:tabs>
        <w:tab w:val="clear" w:pos="360"/>
        <w:tab w:val="clear" w:pos="720"/>
        <w:tab w:val="clear" w:pos="1080"/>
        <w:tab w:val="clear" w:pos="1440"/>
      </w:tabs>
      <w:spacing w:before="0" w:after="57" w:line="12" w:lineRule="exact"/>
      <w:jc w:val="center"/>
    </w:pPr>
    <w:rPr>
      <w:rFonts w:eastAsia="Malgun Gothic"/>
      <w:b/>
      <w:bCs/>
      <w:sz w:val="8"/>
      <w:szCs w:val="8"/>
    </w:rPr>
  </w:style>
  <w:style w:type="paragraph" w:styleId="BodyTextIndent3">
    <w:name w:val="Body Text Indent 3"/>
    <w:basedOn w:val="Normal"/>
    <w:link w:val="BodyTextIndent3Char"/>
    <w:uiPriority w:val="99"/>
    <w:rsid w:val="000613EB"/>
    <w:pPr>
      <w:tabs>
        <w:tab w:val="clear" w:pos="360"/>
        <w:tab w:val="clear" w:pos="720"/>
        <w:tab w:val="clear" w:pos="1080"/>
        <w:tab w:val="clear" w:pos="1440"/>
      </w:tabs>
      <w:overflowPunct/>
      <w:autoSpaceDE/>
      <w:autoSpaceDN/>
      <w:adjustRightInd/>
      <w:ind w:left="720"/>
      <w:jc w:val="both"/>
      <w:textAlignment w:val="auto"/>
    </w:pPr>
    <w:rPr>
      <w:rFonts w:eastAsia="Malgun Gothic"/>
      <w:sz w:val="16"/>
      <w:szCs w:val="16"/>
      <w:lang w:val="en-GB" w:eastAsia="x-none"/>
    </w:rPr>
  </w:style>
  <w:style w:type="character" w:customStyle="1" w:styleId="BodyTextIndent3Char">
    <w:name w:val="Body Text Indent 3 Char"/>
    <w:basedOn w:val="DefaultParagraphFont"/>
    <w:link w:val="BodyTextIndent3"/>
    <w:uiPriority w:val="99"/>
    <w:rsid w:val="000613EB"/>
    <w:rPr>
      <w:rFonts w:eastAsia="Malgun Gothic"/>
      <w:sz w:val="16"/>
      <w:szCs w:val="16"/>
      <w:lang w:val="en-GB" w:eastAsia="x-none"/>
    </w:rPr>
  </w:style>
  <w:style w:type="paragraph" w:styleId="BodyTextIndent2">
    <w:name w:val="Body Text Indent 2"/>
    <w:basedOn w:val="Normal"/>
    <w:link w:val="BodyTextIndent2Char"/>
    <w:uiPriority w:val="99"/>
    <w:rsid w:val="000613EB"/>
    <w:pPr>
      <w:tabs>
        <w:tab w:val="clear" w:pos="360"/>
        <w:tab w:val="clear" w:pos="720"/>
        <w:tab w:val="clear" w:pos="1080"/>
        <w:tab w:val="clear" w:pos="1440"/>
        <w:tab w:val="left" w:pos="794"/>
        <w:tab w:val="left" w:pos="1191"/>
        <w:tab w:val="left" w:pos="1588"/>
        <w:tab w:val="left" w:pos="1985"/>
      </w:tabs>
      <w:spacing w:after="120" w:line="480" w:lineRule="auto"/>
      <w:ind w:left="283"/>
      <w:jc w:val="both"/>
    </w:pPr>
    <w:rPr>
      <w:rFonts w:eastAsia="Malgun Gothic"/>
      <w:sz w:val="20"/>
      <w:lang w:val="en-GB" w:eastAsia="x-none"/>
    </w:rPr>
  </w:style>
  <w:style w:type="character" w:customStyle="1" w:styleId="BodyTextIndent2Char">
    <w:name w:val="Body Text Indent 2 Char"/>
    <w:basedOn w:val="DefaultParagraphFont"/>
    <w:link w:val="BodyTextIndent2"/>
    <w:uiPriority w:val="99"/>
    <w:rsid w:val="000613EB"/>
    <w:rPr>
      <w:rFonts w:eastAsia="Malgun Gothic"/>
      <w:lang w:val="en-GB" w:eastAsia="x-none"/>
    </w:rPr>
  </w:style>
  <w:style w:type="paragraph" w:customStyle="1" w:styleId="Kommentarthema1">
    <w:name w:val="Kommentarthema1"/>
    <w:basedOn w:val="CommentText"/>
    <w:next w:val="CommentText"/>
    <w:uiPriority w:val="99"/>
    <w:semiHidden/>
    <w:rsid w:val="000613EB"/>
    <w:pPr>
      <w:tabs>
        <w:tab w:val="clear" w:pos="360"/>
        <w:tab w:val="clear" w:pos="720"/>
        <w:tab w:val="clear" w:pos="1080"/>
        <w:tab w:val="clear" w:pos="1440"/>
        <w:tab w:val="left" w:pos="794"/>
        <w:tab w:val="left" w:pos="1191"/>
        <w:tab w:val="left" w:pos="1588"/>
        <w:tab w:val="left" w:pos="1985"/>
      </w:tabs>
      <w:jc w:val="both"/>
    </w:pPr>
    <w:rPr>
      <w:rFonts w:eastAsia="Malgun Gothic"/>
      <w:b/>
      <w:bCs/>
      <w:sz w:val="20"/>
      <w:lang w:val="en-GB" w:eastAsia="x-none"/>
    </w:rPr>
  </w:style>
  <w:style w:type="paragraph" w:styleId="BodyText3">
    <w:name w:val="Body Text 3"/>
    <w:basedOn w:val="Normal"/>
    <w:link w:val="BodyText3Char"/>
    <w:uiPriority w:val="99"/>
    <w:rsid w:val="000613EB"/>
    <w:pPr>
      <w:tabs>
        <w:tab w:val="clear" w:pos="360"/>
        <w:tab w:val="clear" w:pos="720"/>
        <w:tab w:val="clear" w:pos="1080"/>
        <w:tab w:val="clear" w:pos="1440"/>
        <w:tab w:val="left" w:pos="794"/>
        <w:tab w:val="left" w:pos="1191"/>
        <w:tab w:val="left" w:pos="1588"/>
        <w:tab w:val="left" w:pos="1985"/>
      </w:tabs>
      <w:spacing w:after="120"/>
      <w:jc w:val="both"/>
    </w:pPr>
    <w:rPr>
      <w:rFonts w:eastAsia="Malgun Gothic"/>
      <w:sz w:val="16"/>
      <w:szCs w:val="16"/>
      <w:lang w:val="en-GB" w:eastAsia="x-none"/>
    </w:rPr>
  </w:style>
  <w:style w:type="character" w:customStyle="1" w:styleId="BodyText3Char">
    <w:name w:val="Body Text 3 Char"/>
    <w:basedOn w:val="DefaultParagraphFont"/>
    <w:link w:val="BodyText3"/>
    <w:uiPriority w:val="99"/>
    <w:rsid w:val="000613EB"/>
    <w:rPr>
      <w:rFonts w:eastAsia="Malgun Gothic"/>
      <w:sz w:val="16"/>
      <w:szCs w:val="16"/>
      <w:lang w:val="en-GB" w:eastAsia="x-none"/>
    </w:rPr>
  </w:style>
  <w:style w:type="paragraph" w:customStyle="1" w:styleId="FigureLegend">
    <w:name w:val="Figure_Legend"/>
    <w:basedOn w:val="TableLegend"/>
    <w:next w:val="Normal"/>
    <w:uiPriority w:val="99"/>
    <w:rsid w:val="000613EB"/>
  </w:style>
  <w:style w:type="paragraph" w:customStyle="1" w:styleId="Fig0">
    <w:name w:val="Fig"/>
    <w:basedOn w:val="Figure"/>
    <w:next w:val="Fig"/>
    <w:uiPriority w:val="99"/>
    <w:rsid w:val="000613EB"/>
    <w:pPr>
      <w:keepNext w:val="0"/>
      <w:keepLines w:val="0"/>
      <w:spacing w:before="136" w:after="0"/>
    </w:pPr>
    <w:rPr>
      <w:rFonts w:eastAsia="Malgun Gothic"/>
      <w:sz w:val="20"/>
      <w:lang w:val="en-US"/>
    </w:rPr>
  </w:style>
  <w:style w:type="paragraph" w:customStyle="1" w:styleId="figure1">
    <w:name w:val="figure"/>
    <w:basedOn w:val="Normal"/>
    <w:uiPriority w:val="99"/>
    <w:rsid w:val="000613EB"/>
    <w:pPr>
      <w:keepNext/>
      <w:tabs>
        <w:tab w:val="clear" w:pos="360"/>
        <w:tab w:val="clear" w:pos="720"/>
        <w:tab w:val="clear" w:pos="1080"/>
        <w:tab w:val="clear" w:pos="1440"/>
      </w:tabs>
      <w:overflowPunct/>
      <w:autoSpaceDE/>
      <w:autoSpaceDN/>
      <w:adjustRightInd/>
      <w:spacing w:before="0" w:after="220"/>
      <w:jc w:val="center"/>
      <w:textAlignment w:val="auto"/>
    </w:pPr>
    <w:rPr>
      <w:rFonts w:ascii="Helvetica" w:eastAsia="Malgun Gothic" w:hAnsi="Helvetica" w:cs="Helvetica"/>
      <w:color w:val="000000"/>
      <w:sz w:val="20"/>
      <w:lang w:val="fr-FR"/>
    </w:rPr>
  </w:style>
  <w:style w:type="character" w:customStyle="1" w:styleId="FigureChar">
    <w:name w:val="Figure_# Char"/>
    <w:uiPriority w:val="99"/>
    <w:rsid w:val="000613EB"/>
    <w:rPr>
      <w:rFonts w:cs="Times New Roman"/>
      <w:lang w:val="en-US" w:eastAsia="en-US"/>
    </w:rPr>
  </w:style>
  <w:style w:type="paragraph" w:customStyle="1" w:styleId="Annex2">
    <w:name w:val="Annex 2"/>
    <w:basedOn w:val="Normal"/>
    <w:next w:val="Normal"/>
    <w:uiPriority w:val="99"/>
    <w:rsid w:val="000613EB"/>
    <w:pPr>
      <w:keepNext/>
      <w:keepLines/>
      <w:tabs>
        <w:tab w:val="clear" w:pos="360"/>
        <w:tab w:val="clear" w:pos="720"/>
        <w:tab w:val="clear" w:pos="1080"/>
        <w:tab w:val="left" w:pos="794"/>
        <w:tab w:val="num" w:pos="1020"/>
        <w:tab w:val="left" w:pos="1191"/>
        <w:tab w:val="num" w:pos="1440"/>
        <w:tab w:val="left" w:pos="1588"/>
        <w:tab w:val="left" w:pos="1985"/>
      </w:tabs>
      <w:spacing w:before="313"/>
      <w:jc w:val="both"/>
      <w:outlineLvl w:val="1"/>
    </w:pPr>
    <w:rPr>
      <w:rFonts w:eastAsia="Malgun Gothic"/>
      <w:b/>
      <w:bCs/>
      <w:szCs w:val="22"/>
      <w:lang w:val="en-GB"/>
    </w:rPr>
  </w:style>
  <w:style w:type="paragraph" w:customStyle="1" w:styleId="Annex3">
    <w:name w:val="Annex 3"/>
    <w:basedOn w:val="Normal"/>
    <w:next w:val="Normal"/>
    <w:uiPriority w:val="99"/>
    <w:rsid w:val="000613EB"/>
    <w:pPr>
      <w:keepNext/>
      <w:tabs>
        <w:tab w:val="clear" w:pos="360"/>
        <w:tab w:val="clear" w:pos="1080"/>
        <w:tab w:val="num" w:pos="720"/>
        <w:tab w:val="left" w:pos="794"/>
        <w:tab w:val="left" w:pos="1191"/>
        <w:tab w:val="num" w:pos="1440"/>
        <w:tab w:val="left" w:pos="1588"/>
        <w:tab w:val="left" w:pos="1985"/>
        <w:tab w:val="num" w:pos="2160"/>
      </w:tabs>
      <w:spacing w:before="181"/>
      <w:jc w:val="both"/>
      <w:outlineLvl w:val="2"/>
    </w:pPr>
    <w:rPr>
      <w:rFonts w:eastAsia="Malgun Gothic"/>
      <w:b/>
      <w:bCs/>
      <w:sz w:val="20"/>
      <w:lang w:val="en-GB"/>
    </w:rPr>
  </w:style>
  <w:style w:type="paragraph" w:customStyle="1" w:styleId="Annex4">
    <w:name w:val="Annex 4"/>
    <w:basedOn w:val="Normal"/>
    <w:next w:val="Normal"/>
    <w:autoRedefine/>
    <w:uiPriority w:val="99"/>
    <w:rsid w:val="000613EB"/>
    <w:pPr>
      <w:keepNext/>
      <w:keepLines/>
      <w:tabs>
        <w:tab w:val="clear" w:pos="360"/>
        <w:tab w:val="clear" w:pos="1080"/>
        <w:tab w:val="num" w:pos="720"/>
        <w:tab w:val="left" w:pos="964"/>
        <w:tab w:val="left" w:pos="1191"/>
        <w:tab w:val="num" w:pos="1440"/>
        <w:tab w:val="left" w:pos="1985"/>
        <w:tab w:val="left" w:pos="2200"/>
        <w:tab w:val="num" w:pos="2880"/>
      </w:tabs>
      <w:spacing w:before="181"/>
      <w:jc w:val="both"/>
      <w:outlineLvl w:val="3"/>
    </w:pPr>
    <w:rPr>
      <w:rFonts w:eastAsia="Malgun Gothic"/>
      <w:b/>
      <w:bCs/>
      <w:sz w:val="20"/>
      <w:lang w:val="en-GB"/>
    </w:rPr>
  </w:style>
  <w:style w:type="paragraph" w:customStyle="1" w:styleId="Annex5">
    <w:name w:val="Annex 5"/>
    <w:basedOn w:val="Normal"/>
    <w:next w:val="Normal"/>
    <w:autoRedefine/>
    <w:uiPriority w:val="99"/>
    <w:rsid w:val="000613EB"/>
    <w:pPr>
      <w:keepNext/>
      <w:keepLines/>
      <w:tabs>
        <w:tab w:val="clear" w:pos="360"/>
        <w:tab w:val="clear" w:pos="1080"/>
        <w:tab w:val="num" w:pos="720"/>
        <w:tab w:val="left" w:pos="964"/>
        <w:tab w:val="left" w:pos="1191"/>
        <w:tab w:val="num" w:pos="1440"/>
        <w:tab w:val="left" w:pos="1588"/>
        <w:tab w:val="left" w:pos="1985"/>
        <w:tab w:val="num" w:pos="3600"/>
      </w:tabs>
      <w:spacing w:before="181"/>
      <w:jc w:val="both"/>
      <w:outlineLvl w:val="4"/>
    </w:pPr>
    <w:rPr>
      <w:rFonts w:eastAsia="Malgun Gothic"/>
      <w:b/>
      <w:bCs/>
      <w:sz w:val="20"/>
      <w:lang w:val="en-GB"/>
    </w:rPr>
  </w:style>
  <w:style w:type="character" w:customStyle="1" w:styleId="CourierTextChar">
    <w:name w:val="Courier Text Char"/>
    <w:uiPriority w:val="99"/>
    <w:rsid w:val="000613EB"/>
    <w:rPr>
      <w:rFonts w:ascii="Courier" w:hAnsi="Courier" w:cs="Courier"/>
      <w:sz w:val="22"/>
      <w:szCs w:val="22"/>
      <w:lang w:val="en-GB" w:eastAsia="en-US"/>
    </w:rPr>
  </w:style>
  <w:style w:type="paragraph" w:styleId="BodyText2">
    <w:name w:val="Body Text 2"/>
    <w:basedOn w:val="Normal"/>
    <w:link w:val="BodyText2Char"/>
    <w:uiPriority w:val="99"/>
    <w:rsid w:val="000613EB"/>
    <w:pPr>
      <w:tabs>
        <w:tab w:val="clear" w:pos="360"/>
        <w:tab w:val="clear" w:pos="720"/>
        <w:tab w:val="clear" w:pos="1080"/>
        <w:tab w:val="clear" w:pos="1440"/>
        <w:tab w:val="left" w:pos="794"/>
        <w:tab w:val="left" w:pos="1191"/>
        <w:tab w:val="left" w:pos="1588"/>
        <w:tab w:val="left" w:pos="1985"/>
      </w:tabs>
      <w:spacing w:after="120" w:line="480" w:lineRule="auto"/>
      <w:jc w:val="both"/>
    </w:pPr>
    <w:rPr>
      <w:rFonts w:eastAsia="Malgun Gothic"/>
      <w:sz w:val="20"/>
      <w:lang w:val="en-GB" w:eastAsia="x-none"/>
    </w:rPr>
  </w:style>
  <w:style w:type="character" w:customStyle="1" w:styleId="BodyText2Char">
    <w:name w:val="Body Text 2 Char"/>
    <w:basedOn w:val="DefaultParagraphFont"/>
    <w:link w:val="BodyText2"/>
    <w:uiPriority w:val="99"/>
    <w:rsid w:val="000613EB"/>
    <w:rPr>
      <w:rFonts w:eastAsia="Malgun Gothic"/>
      <w:lang w:val="en-GB" w:eastAsia="x-none"/>
    </w:rPr>
  </w:style>
  <w:style w:type="paragraph" w:customStyle="1" w:styleId="Normal1">
    <w:name w:val="Normal1"/>
    <w:basedOn w:val="TableTitle"/>
    <w:uiPriority w:val="99"/>
    <w:rsid w:val="000613EB"/>
    <w:pPr>
      <w:tabs>
        <w:tab w:val="center" w:pos="4864"/>
      </w:tabs>
      <w:jc w:val="both"/>
    </w:pPr>
  </w:style>
  <w:style w:type="character" w:customStyle="1" w:styleId="BalloonTextChar">
    <w:name w:val="Balloon Text Char"/>
    <w:link w:val="BalloonText"/>
    <w:uiPriority w:val="99"/>
    <w:semiHidden/>
    <w:locked/>
    <w:rsid w:val="000613EB"/>
    <w:rPr>
      <w:rFonts w:ascii="Tahoma" w:hAnsi="Tahoma" w:cs="Tahoma"/>
      <w:sz w:val="16"/>
      <w:szCs w:val="16"/>
      <w:lang w:eastAsia="en-US"/>
    </w:rPr>
  </w:style>
  <w:style w:type="paragraph" w:customStyle="1" w:styleId="AnnexNotitle">
    <w:name w:val="Annex_No &amp; title"/>
    <w:basedOn w:val="Normal"/>
    <w:next w:val="Normal"/>
    <w:uiPriority w:val="99"/>
    <w:rsid w:val="000613EB"/>
    <w:pPr>
      <w:keepNext/>
      <w:keepLines/>
      <w:tabs>
        <w:tab w:val="clear" w:pos="360"/>
        <w:tab w:val="clear" w:pos="720"/>
        <w:tab w:val="clear" w:pos="1080"/>
        <w:tab w:val="clear" w:pos="1440"/>
        <w:tab w:val="left" w:pos="794"/>
        <w:tab w:val="left" w:pos="1191"/>
        <w:tab w:val="left" w:pos="1588"/>
        <w:tab w:val="left" w:pos="1985"/>
      </w:tabs>
      <w:spacing w:before="480"/>
      <w:jc w:val="center"/>
    </w:pPr>
    <w:rPr>
      <w:rFonts w:eastAsia="Malgun Gothic"/>
      <w:b/>
      <w:sz w:val="28"/>
      <w:lang w:val="en-GB"/>
    </w:rPr>
  </w:style>
  <w:style w:type="paragraph" w:customStyle="1" w:styleId="Headingb">
    <w:name w:val="Heading_b"/>
    <w:basedOn w:val="Normal"/>
    <w:next w:val="Normal"/>
    <w:uiPriority w:val="99"/>
    <w:rsid w:val="000613EB"/>
    <w:pPr>
      <w:keepNext/>
      <w:tabs>
        <w:tab w:val="clear" w:pos="360"/>
        <w:tab w:val="clear" w:pos="720"/>
        <w:tab w:val="clear" w:pos="1080"/>
        <w:tab w:val="clear" w:pos="1440"/>
        <w:tab w:val="left" w:pos="794"/>
        <w:tab w:val="left" w:pos="1191"/>
        <w:tab w:val="left" w:pos="1588"/>
        <w:tab w:val="left" w:pos="1985"/>
      </w:tabs>
      <w:spacing w:before="160"/>
    </w:pPr>
    <w:rPr>
      <w:rFonts w:eastAsia="Malgun Gothic"/>
      <w:b/>
      <w:sz w:val="24"/>
      <w:lang w:val="en-GB"/>
    </w:rPr>
  </w:style>
  <w:style w:type="paragraph" w:customStyle="1" w:styleId="TableTitleCharChar">
    <w:name w:val="Table_Title Char Char"/>
    <w:basedOn w:val="Normal"/>
    <w:next w:val="BlancCharChar"/>
    <w:uiPriority w:val="99"/>
    <w:rsid w:val="000613EB"/>
    <w:pPr>
      <w:keepNext/>
      <w:tabs>
        <w:tab w:val="clear" w:pos="360"/>
        <w:tab w:val="clear" w:pos="720"/>
        <w:tab w:val="clear" w:pos="1080"/>
        <w:tab w:val="clear" w:pos="1440"/>
        <w:tab w:val="left" w:pos="794"/>
        <w:tab w:val="left" w:pos="1191"/>
        <w:tab w:val="left" w:pos="1588"/>
        <w:tab w:val="left" w:pos="1985"/>
      </w:tabs>
      <w:spacing w:before="240" w:after="113"/>
      <w:jc w:val="center"/>
    </w:pPr>
    <w:rPr>
      <w:rFonts w:eastAsia="Malgun Gothic"/>
      <w:b/>
      <w:bCs/>
      <w:sz w:val="20"/>
      <w:lang w:val="en-GB"/>
    </w:rPr>
  </w:style>
  <w:style w:type="character" w:customStyle="1" w:styleId="TableTitleCharCharChar1">
    <w:name w:val="Table_Title Char Char Char1"/>
    <w:uiPriority w:val="99"/>
    <w:rsid w:val="000613EB"/>
    <w:rPr>
      <w:rFonts w:cs="Times New Roman"/>
      <w:b/>
      <w:bCs/>
      <w:lang w:val="en-GB" w:eastAsia="en-US"/>
    </w:rPr>
  </w:style>
  <w:style w:type="character" w:customStyle="1" w:styleId="TableTitleCharCharChar">
    <w:name w:val="Table_Title Char Char Char"/>
    <w:uiPriority w:val="99"/>
    <w:rsid w:val="000613EB"/>
    <w:rPr>
      <w:rFonts w:cs="Times New Roman"/>
      <w:b/>
      <w:bCs/>
      <w:lang w:val="en-GB" w:eastAsia="en-US"/>
    </w:rPr>
  </w:style>
  <w:style w:type="character" w:customStyle="1" w:styleId="Annex1Char">
    <w:name w:val="Annex 1 Char"/>
    <w:uiPriority w:val="99"/>
    <w:rsid w:val="000613EB"/>
    <w:rPr>
      <w:rFonts w:cs="Times New Roman"/>
      <w:b/>
      <w:bCs/>
      <w:sz w:val="24"/>
      <w:szCs w:val="24"/>
      <w:lang w:val="en-GB" w:eastAsia="en-US"/>
    </w:rPr>
  </w:style>
  <w:style w:type="paragraph" w:customStyle="1" w:styleId="TableTitleChar">
    <w:name w:val="Table_Title Char"/>
    <w:basedOn w:val="Normal"/>
    <w:next w:val="Normal"/>
    <w:uiPriority w:val="99"/>
    <w:rsid w:val="000613EB"/>
    <w:pPr>
      <w:keepNext/>
      <w:tabs>
        <w:tab w:val="clear" w:pos="360"/>
        <w:tab w:val="clear" w:pos="720"/>
        <w:tab w:val="clear" w:pos="1080"/>
        <w:tab w:val="clear" w:pos="1440"/>
        <w:tab w:val="left" w:pos="794"/>
        <w:tab w:val="left" w:pos="1191"/>
        <w:tab w:val="left" w:pos="1588"/>
        <w:tab w:val="left" w:pos="1985"/>
      </w:tabs>
      <w:spacing w:before="240" w:after="113"/>
      <w:jc w:val="center"/>
    </w:pPr>
    <w:rPr>
      <w:rFonts w:eastAsia="Malgun Gothic"/>
      <w:b/>
      <w:bCs/>
      <w:sz w:val="20"/>
      <w:lang w:val="en-GB"/>
    </w:rPr>
  </w:style>
  <w:style w:type="character" w:customStyle="1" w:styleId="Annex3Char">
    <w:name w:val="Annex 3 Char"/>
    <w:uiPriority w:val="99"/>
    <w:rsid w:val="000613EB"/>
    <w:rPr>
      <w:rFonts w:cs="Times New Roman"/>
      <w:b/>
      <w:bCs/>
      <w:lang w:val="en-GB" w:eastAsia="en-US"/>
    </w:rPr>
  </w:style>
  <w:style w:type="character" w:customStyle="1" w:styleId="Heading1Char1">
    <w:name w:val="Heading 1 Char1"/>
    <w:uiPriority w:val="99"/>
    <w:rsid w:val="000613EB"/>
    <w:rPr>
      <w:rFonts w:cs="Times New Roman"/>
      <w:b/>
      <w:bCs/>
      <w:sz w:val="24"/>
      <w:szCs w:val="24"/>
      <w:lang w:val="en-GB" w:eastAsia="en-US"/>
    </w:rPr>
  </w:style>
  <w:style w:type="paragraph" w:customStyle="1" w:styleId="toc0">
    <w:name w:val="toc 0"/>
    <w:basedOn w:val="Normal"/>
    <w:next w:val="TOC1"/>
    <w:uiPriority w:val="99"/>
    <w:rsid w:val="000613EB"/>
    <w:pPr>
      <w:keepLines/>
      <w:tabs>
        <w:tab w:val="clear" w:pos="360"/>
        <w:tab w:val="clear" w:pos="720"/>
        <w:tab w:val="clear" w:pos="1080"/>
        <w:tab w:val="clear" w:pos="1440"/>
        <w:tab w:val="right" w:pos="9639"/>
      </w:tabs>
      <w:spacing w:before="120"/>
    </w:pPr>
    <w:rPr>
      <w:rFonts w:eastAsia="Malgun Gothic"/>
      <w:b/>
      <w:sz w:val="24"/>
      <w:lang w:val="en-GB"/>
    </w:rPr>
  </w:style>
  <w:style w:type="paragraph" w:customStyle="1" w:styleId="RecNo">
    <w:name w:val="Rec_No"/>
    <w:basedOn w:val="Normal"/>
    <w:next w:val="Rectitle"/>
    <w:uiPriority w:val="99"/>
    <w:rsid w:val="000613EB"/>
    <w:pPr>
      <w:keepNext/>
      <w:keepLines/>
      <w:tabs>
        <w:tab w:val="clear" w:pos="360"/>
        <w:tab w:val="clear" w:pos="720"/>
        <w:tab w:val="clear" w:pos="1080"/>
        <w:tab w:val="clear" w:pos="1440"/>
        <w:tab w:val="left" w:pos="794"/>
        <w:tab w:val="left" w:pos="1191"/>
        <w:tab w:val="left" w:pos="1588"/>
        <w:tab w:val="left" w:pos="1985"/>
      </w:tabs>
      <w:spacing w:before="0"/>
    </w:pPr>
    <w:rPr>
      <w:rFonts w:eastAsia="Malgun Gothic"/>
      <w:b/>
      <w:sz w:val="28"/>
      <w:lang w:val="en-GB"/>
    </w:rPr>
  </w:style>
  <w:style w:type="paragraph" w:customStyle="1" w:styleId="Rectitle">
    <w:name w:val="Rec_title"/>
    <w:basedOn w:val="Normal"/>
    <w:next w:val="Normal"/>
    <w:uiPriority w:val="99"/>
    <w:rsid w:val="000613EB"/>
    <w:pPr>
      <w:keepNext/>
      <w:keepLines/>
      <w:tabs>
        <w:tab w:val="clear" w:pos="360"/>
        <w:tab w:val="clear" w:pos="720"/>
        <w:tab w:val="clear" w:pos="1080"/>
        <w:tab w:val="clear" w:pos="1440"/>
        <w:tab w:val="left" w:pos="794"/>
        <w:tab w:val="left" w:pos="1191"/>
        <w:tab w:val="left" w:pos="1588"/>
        <w:tab w:val="left" w:pos="1985"/>
      </w:tabs>
      <w:spacing w:before="360"/>
      <w:jc w:val="center"/>
    </w:pPr>
    <w:rPr>
      <w:rFonts w:eastAsia="Malgun Gothic"/>
      <w:b/>
      <w:sz w:val="28"/>
      <w:lang w:val="en-GB"/>
    </w:rPr>
  </w:style>
  <w:style w:type="paragraph" w:customStyle="1" w:styleId="FooterQP">
    <w:name w:val="Footer_QP"/>
    <w:basedOn w:val="Normal"/>
    <w:uiPriority w:val="99"/>
    <w:rsid w:val="000613EB"/>
    <w:pPr>
      <w:tabs>
        <w:tab w:val="clear" w:pos="360"/>
        <w:tab w:val="clear" w:pos="720"/>
        <w:tab w:val="clear" w:pos="1080"/>
        <w:tab w:val="clear" w:pos="1440"/>
        <w:tab w:val="left" w:pos="907"/>
        <w:tab w:val="right" w:pos="8789"/>
        <w:tab w:val="right" w:pos="9639"/>
      </w:tabs>
      <w:spacing w:before="0"/>
    </w:pPr>
    <w:rPr>
      <w:rFonts w:eastAsia="Malgun Gothic"/>
      <w:b/>
      <w:lang w:val="en-GB"/>
    </w:rPr>
  </w:style>
  <w:style w:type="character" w:customStyle="1" w:styleId="href">
    <w:name w:val="href"/>
    <w:uiPriority w:val="99"/>
    <w:rsid w:val="000613EB"/>
    <w:rPr>
      <w:rFonts w:cs="Times New Roman"/>
      <w:lang w:val="fr-FR"/>
    </w:rPr>
  </w:style>
  <w:style w:type="character" w:customStyle="1" w:styleId="Head0">
    <w:name w:val="Head"/>
    <w:uiPriority w:val="99"/>
    <w:rsid w:val="000613EB"/>
    <w:rPr>
      <w:rFonts w:cs="Times New Roman"/>
      <w:b/>
    </w:rPr>
  </w:style>
  <w:style w:type="paragraph" w:customStyle="1" w:styleId="Tablehead">
    <w:name w:val="Table_head"/>
    <w:basedOn w:val="Tabletext0"/>
    <w:next w:val="Tabletext0"/>
    <w:uiPriority w:val="99"/>
    <w:rsid w:val="000613EB"/>
    <w:pPr>
      <w:keepLines w:val="0"/>
      <w:tabs>
        <w:tab w:val="left" w:pos="284"/>
        <w:tab w:val="left" w:pos="567"/>
        <w:tab w:val="left" w:pos="851"/>
        <w:tab w:val="left" w:pos="1134"/>
        <w:tab w:val="left" w:pos="1418"/>
        <w:tab w:val="left" w:pos="1701"/>
        <w:tab w:val="left" w:pos="2268"/>
        <w:tab w:val="left" w:pos="2552"/>
        <w:tab w:val="left" w:pos="2835"/>
        <w:tab w:val="left" w:pos="3119"/>
        <w:tab w:val="left" w:pos="3402"/>
        <w:tab w:val="left" w:pos="3686"/>
        <w:tab w:val="left" w:pos="3969"/>
      </w:tabs>
      <w:spacing w:before="80" w:after="80" w:line="240" w:lineRule="auto"/>
      <w:jc w:val="center"/>
    </w:pPr>
    <w:rPr>
      <w:b/>
      <w:noProof/>
    </w:rPr>
  </w:style>
  <w:style w:type="paragraph" w:customStyle="1" w:styleId="Tabletext0">
    <w:name w:val="Table_text"/>
    <w:basedOn w:val="Normal"/>
    <w:uiPriority w:val="99"/>
    <w:rsid w:val="000613EB"/>
    <w:pPr>
      <w:keepLines/>
      <w:tabs>
        <w:tab w:val="clear" w:pos="360"/>
        <w:tab w:val="clear" w:pos="720"/>
        <w:tab w:val="clear" w:pos="1080"/>
        <w:tab w:val="clear" w:pos="1440"/>
      </w:tabs>
      <w:spacing w:before="40" w:after="40" w:line="190" w:lineRule="exact"/>
    </w:pPr>
    <w:rPr>
      <w:rFonts w:eastAsia="Malgun Gothic"/>
      <w:sz w:val="18"/>
      <w:lang w:val="en-GB"/>
    </w:rPr>
  </w:style>
  <w:style w:type="character" w:customStyle="1" w:styleId="tablesyntaxChar">
    <w:name w:val="table syntax Char"/>
    <w:link w:val="tablesyntax"/>
    <w:uiPriority w:val="99"/>
    <w:locked/>
    <w:rsid w:val="000613EB"/>
    <w:rPr>
      <w:rFonts w:ascii="Times" w:eastAsia="Malgun Gothic" w:hAnsi="Times"/>
      <w:lang w:val="en-GB" w:eastAsia="en-US"/>
    </w:rPr>
  </w:style>
  <w:style w:type="paragraph" w:customStyle="1" w:styleId="StyleHeading1TimesNewRoman12ptBefore24ptAfter0">
    <w:name w:val="Style Heading 1 + Times New Roman 12 pt Before:  24 pt After:  0..."/>
    <w:basedOn w:val="Heading1"/>
    <w:uiPriority w:val="99"/>
    <w:rsid w:val="000613EB"/>
    <w:pPr>
      <w:numPr>
        <w:numId w:val="0"/>
      </w:numPr>
      <w:tabs>
        <w:tab w:val="clear" w:pos="720"/>
        <w:tab w:val="clear" w:pos="1080"/>
        <w:tab w:val="clear" w:pos="1440"/>
        <w:tab w:val="num" w:pos="432"/>
      </w:tabs>
      <w:spacing w:before="480" w:after="0"/>
      <w:ind w:left="432" w:hanging="432"/>
      <w:jc w:val="both"/>
    </w:pPr>
    <w:rPr>
      <w:rFonts w:ascii="Times" w:eastAsia="Batang" w:hAnsi="Times" w:cs="Times New Roman"/>
      <w:kern w:val="0"/>
      <w:sz w:val="24"/>
      <w:szCs w:val="20"/>
      <w:lang w:val="x-none"/>
    </w:rPr>
  </w:style>
  <w:style w:type="paragraph" w:customStyle="1" w:styleId="StyleHeading2TimesNewRoman11ptNotItalicJustifiedBe">
    <w:name w:val="Style Heading 2 + Times New Roman 11 pt Not Italic Justified Be..."/>
    <w:basedOn w:val="Heading2"/>
    <w:uiPriority w:val="99"/>
    <w:rsid w:val="000613EB"/>
    <w:pPr>
      <w:numPr>
        <w:numId w:val="0"/>
      </w:numPr>
      <w:tabs>
        <w:tab w:val="clear" w:pos="1080"/>
        <w:tab w:val="clear" w:pos="1440"/>
        <w:tab w:val="num" w:pos="720"/>
      </w:tabs>
      <w:spacing w:before="313" w:after="0"/>
      <w:jc w:val="both"/>
    </w:pPr>
    <w:rPr>
      <w:rFonts w:ascii="Times" w:eastAsia="Batang" w:hAnsi="Times"/>
      <w:iCs w:val="0"/>
      <w:sz w:val="22"/>
      <w:szCs w:val="20"/>
      <w:lang w:val="x-none"/>
    </w:rPr>
  </w:style>
  <w:style w:type="paragraph" w:customStyle="1" w:styleId="StyleHeading3TimesNewRoman10ptJustifiedBefore905">
    <w:name w:val="Style Heading 3 + Times New Roman 10 pt Justified Before:  9.05 ..."/>
    <w:basedOn w:val="Heading3"/>
    <w:uiPriority w:val="99"/>
    <w:rsid w:val="000613EB"/>
    <w:pPr>
      <w:numPr>
        <w:ilvl w:val="0"/>
        <w:numId w:val="0"/>
      </w:numPr>
      <w:tabs>
        <w:tab w:val="clear" w:pos="1080"/>
        <w:tab w:val="clear" w:pos="1440"/>
        <w:tab w:val="num" w:pos="720"/>
      </w:tabs>
      <w:spacing w:before="181" w:after="0"/>
      <w:ind w:left="1224" w:hanging="1224"/>
      <w:jc w:val="both"/>
    </w:pPr>
    <w:rPr>
      <w:rFonts w:ascii="Times" w:eastAsia="Batang" w:hAnsi="Times"/>
      <w:sz w:val="20"/>
      <w:szCs w:val="20"/>
      <w:lang w:val="x-none"/>
    </w:rPr>
  </w:style>
  <w:style w:type="character" w:customStyle="1" w:styleId="NoteChar1">
    <w:name w:val="Note Char1"/>
    <w:uiPriority w:val="99"/>
    <w:rsid w:val="000613EB"/>
    <w:rPr>
      <w:rFonts w:eastAsia="Batang" w:cs="Times New Roman"/>
      <w:sz w:val="18"/>
      <w:szCs w:val="18"/>
      <w:lang w:val="en-GB" w:eastAsia="en-US" w:bidi="ar-SA"/>
    </w:rPr>
  </w:style>
  <w:style w:type="character" w:customStyle="1" w:styleId="Note1CharCharCharCharCharCharChar1">
    <w:name w:val="Note 1 Char Char Char Char Char Char Char1"/>
    <w:uiPriority w:val="99"/>
    <w:rsid w:val="000613EB"/>
    <w:rPr>
      <w:rFonts w:eastAsia="Batang" w:cs="Times New Roman"/>
      <w:sz w:val="18"/>
      <w:szCs w:val="18"/>
      <w:lang w:val="en-GB" w:eastAsia="en-US" w:bidi="ar-SA"/>
    </w:rPr>
  </w:style>
  <w:style w:type="paragraph" w:customStyle="1" w:styleId="StyletableheadingCentered">
    <w:name w:val="Style table heading + Centered"/>
    <w:basedOn w:val="tableheading"/>
    <w:uiPriority w:val="99"/>
    <w:rsid w:val="000613EB"/>
    <w:pPr>
      <w:spacing w:before="20" w:after="40"/>
      <w:jc w:val="center"/>
    </w:pPr>
    <w:rPr>
      <w:rFonts w:eastAsia="Batang"/>
    </w:rPr>
  </w:style>
  <w:style w:type="paragraph" w:customStyle="1" w:styleId="Styleenumlev1Left0Hanging03">
    <w:name w:val="Style enumlev1 + Left:  0&quot; Hanging:  0.3&quot;"/>
    <w:basedOn w:val="enumlev1"/>
    <w:uiPriority w:val="99"/>
    <w:rsid w:val="000613EB"/>
    <w:pPr>
      <w:spacing w:before="136"/>
      <w:ind w:left="432" w:hanging="432"/>
    </w:pPr>
    <w:rPr>
      <w:rFonts w:eastAsia="Batang"/>
    </w:rPr>
  </w:style>
  <w:style w:type="paragraph" w:customStyle="1" w:styleId="StyleNote111ptLeft0">
    <w:name w:val="Style Note 1 + 11 pt Left:  0&quot;"/>
    <w:basedOn w:val="Note1"/>
    <w:uiPriority w:val="99"/>
    <w:rsid w:val="000613EB"/>
    <w:pPr>
      <w:spacing w:before="136" w:line="240" w:lineRule="auto"/>
      <w:ind w:left="0"/>
    </w:pPr>
    <w:rPr>
      <w:rFonts w:eastAsia="Batang"/>
      <w:sz w:val="22"/>
    </w:rPr>
  </w:style>
  <w:style w:type="character" w:customStyle="1" w:styleId="Note3Char">
    <w:name w:val="Note 3 Char"/>
    <w:uiPriority w:val="99"/>
    <w:rsid w:val="000613EB"/>
    <w:rPr>
      <w:rFonts w:eastAsia="Batang" w:cs="Times New Roman"/>
      <w:sz w:val="18"/>
      <w:szCs w:val="18"/>
      <w:lang w:val="en-GB" w:eastAsia="en-US" w:bidi="ar-SA"/>
    </w:rPr>
  </w:style>
  <w:style w:type="paragraph" w:customStyle="1" w:styleId="Annex3CharChar">
    <w:name w:val="Annex 3 Char Char"/>
    <w:basedOn w:val="Normal"/>
    <w:next w:val="Normal"/>
    <w:link w:val="Annex3CharCharChar"/>
    <w:uiPriority w:val="99"/>
    <w:rsid w:val="000613EB"/>
    <w:pPr>
      <w:keepNext/>
      <w:tabs>
        <w:tab w:val="clear" w:pos="360"/>
        <w:tab w:val="clear" w:pos="1080"/>
        <w:tab w:val="clear" w:pos="1440"/>
        <w:tab w:val="num" w:pos="720"/>
        <w:tab w:val="left" w:pos="794"/>
        <w:tab w:val="left" w:pos="1191"/>
        <w:tab w:val="left" w:pos="1588"/>
        <w:tab w:val="left" w:pos="1985"/>
      </w:tabs>
      <w:spacing w:before="181"/>
      <w:ind w:left="1224" w:hanging="1224"/>
      <w:jc w:val="both"/>
      <w:outlineLvl w:val="2"/>
    </w:pPr>
    <w:rPr>
      <w:rFonts w:ascii="Times" w:eastAsia="Malgun Gothic" w:hAnsi="Times"/>
      <w:b/>
      <w:bCs/>
      <w:sz w:val="20"/>
      <w:lang w:val="en-GB"/>
    </w:rPr>
  </w:style>
  <w:style w:type="paragraph" w:customStyle="1" w:styleId="Annex4CharCharCharChar">
    <w:name w:val="Annex 4 Char Char Char Char"/>
    <w:basedOn w:val="Annex3CharChar"/>
    <w:next w:val="Normal"/>
    <w:link w:val="Annex4CharCharCharCharChar"/>
    <w:uiPriority w:val="99"/>
    <w:rsid w:val="000613EB"/>
    <w:pPr>
      <w:ind w:left="1728" w:hanging="1728"/>
    </w:pPr>
    <w:rPr>
      <w:lang w:val="en-US"/>
    </w:rPr>
  </w:style>
  <w:style w:type="paragraph" w:customStyle="1" w:styleId="Annex6">
    <w:name w:val="Annex 6"/>
    <w:basedOn w:val="Annex5"/>
    <w:next w:val="Normal"/>
    <w:autoRedefine/>
    <w:uiPriority w:val="99"/>
    <w:rsid w:val="000613EB"/>
    <w:pPr>
      <w:numPr>
        <w:numId w:val="71"/>
      </w:numPr>
      <w:tabs>
        <w:tab w:val="clear" w:pos="964"/>
        <w:tab w:val="clear" w:pos="1800"/>
        <w:tab w:val="num" w:pos="720"/>
        <w:tab w:val="num" w:pos="1080"/>
        <w:tab w:val="num" w:pos="4320"/>
      </w:tabs>
      <w:ind w:left="720" w:hanging="720"/>
      <w:outlineLvl w:val="5"/>
    </w:pPr>
  </w:style>
  <w:style w:type="paragraph" w:customStyle="1" w:styleId="AVCEquationlevel1CharCharCharChar">
    <w:name w:val="AVC Equation level 1 Char Char Char Char"/>
    <w:basedOn w:val="Normal"/>
    <w:link w:val="AVCEquationlevel1CharCharCharCharChar"/>
    <w:uiPriority w:val="99"/>
    <w:rsid w:val="000613EB"/>
    <w:pPr>
      <w:tabs>
        <w:tab w:val="clear" w:pos="360"/>
        <w:tab w:val="clear" w:pos="720"/>
        <w:tab w:val="clear" w:pos="1080"/>
        <w:tab w:val="clear" w:pos="1440"/>
        <w:tab w:val="left" w:pos="794"/>
        <w:tab w:val="left" w:pos="1588"/>
        <w:tab w:val="right" w:pos="9696"/>
      </w:tabs>
      <w:spacing w:before="200" w:after="240"/>
      <w:ind w:left="794"/>
    </w:pPr>
    <w:rPr>
      <w:rFonts w:ascii="Times" w:eastAsia="Malgun Gothic" w:hAnsi="Times"/>
      <w:szCs w:val="22"/>
      <w:lang w:val="en-GB"/>
    </w:rPr>
  </w:style>
  <w:style w:type="character" w:customStyle="1" w:styleId="AVCEquationlevel1CharCharCharCharChar">
    <w:name w:val="AVC Equation level 1 Char Char Char Char Char"/>
    <w:link w:val="AVCEquationlevel1CharCharCharChar"/>
    <w:uiPriority w:val="99"/>
    <w:locked/>
    <w:rsid w:val="000613EB"/>
    <w:rPr>
      <w:rFonts w:ascii="Times" w:eastAsia="Malgun Gothic" w:hAnsi="Times"/>
      <w:sz w:val="22"/>
      <w:szCs w:val="22"/>
      <w:lang w:val="en-GB" w:eastAsia="en-US"/>
    </w:rPr>
  </w:style>
  <w:style w:type="paragraph" w:customStyle="1" w:styleId="SVCBulletslevel1CharCharChar">
    <w:name w:val="SVC Bullets level 1 Char Char Char"/>
    <w:link w:val="SVCBulletslevel1CharCharCharChar"/>
    <w:uiPriority w:val="99"/>
    <w:rsid w:val="000613EB"/>
    <w:pPr>
      <w:tabs>
        <w:tab w:val="left" w:pos="403"/>
        <w:tab w:val="left" w:pos="792"/>
        <w:tab w:val="left" w:pos="1195"/>
        <w:tab w:val="left" w:pos="1584"/>
        <w:tab w:val="left" w:pos="1987"/>
        <w:tab w:val="left" w:pos="2376"/>
        <w:tab w:val="left" w:pos="2779"/>
        <w:tab w:val="left" w:pos="3168"/>
      </w:tabs>
      <w:spacing w:before="120"/>
      <w:jc w:val="both"/>
    </w:pPr>
    <w:rPr>
      <w:rFonts w:eastAsia="Malgun Gothic"/>
      <w:lang w:val="en-GB" w:eastAsia="en-US"/>
    </w:rPr>
  </w:style>
  <w:style w:type="character" w:customStyle="1" w:styleId="Annex3CharCharChar">
    <w:name w:val="Annex 3 Char Char Char"/>
    <w:link w:val="Annex3CharChar"/>
    <w:uiPriority w:val="99"/>
    <w:locked/>
    <w:rsid w:val="000613EB"/>
    <w:rPr>
      <w:rFonts w:ascii="Times" w:eastAsia="Malgun Gothic" w:hAnsi="Times"/>
      <w:b/>
      <w:bCs/>
      <w:lang w:val="en-GB" w:eastAsia="en-US"/>
    </w:rPr>
  </w:style>
  <w:style w:type="character" w:customStyle="1" w:styleId="SVCBulletslevel1CharChar">
    <w:name w:val="SVC Bullets level 1 Char Char"/>
    <w:link w:val="SVCBulletslevel1Char"/>
    <w:uiPriority w:val="99"/>
    <w:locked/>
    <w:rsid w:val="000613EB"/>
    <w:rPr>
      <w:lang w:val="en-GB" w:eastAsia="en-US"/>
    </w:rPr>
  </w:style>
  <w:style w:type="paragraph" w:customStyle="1" w:styleId="SVCBulletslevel3CharChar">
    <w:name w:val="SVC Bullets level 3 Char Char"/>
    <w:basedOn w:val="SVCBulletslevel3"/>
    <w:link w:val="SVCBulletslevel3CharCharChar"/>
    <w:uiPriority w:val="99"/>
    <w:rsid w:val="000613EB"/>
    <w:rPr>
      <w:rFonts w:ascii="Times" w:hAnsi="Times"/>
      <w:lang w:val="x-none"/>
    </w:rPr>
  </w:style>
  <w:style w:type="paragraph" w:customStyle="1" w:styleId="SVCBulletslevel4Char">
    <w:name w:val="SVC Bullets level 4 Char"/>
    <w:basedOn w:val="SVCBulletslevel3CharChar"/>
    <w:link w:val="SVCBulletslevel4CharChar"/>
    <w:uiPriority w:val="99"/>
    <w:rsid w:val="000613EB"/>
    <w:pPr>
      <w:numPr>
        <w:numId w:val="0"/>
      </w:numPr>
      <w:tabs>
        <w:tab w:val="num" w:pos="2880"/>
      </w:tabs>
    </w:pPr>
  </w:style>
  <w:style w:type="paragraph" w:customStyle="1" w:styleId="SVCBulletslevel5">
    <w:name w:val="SVC Bullets level 5"/>
    <w:basedOn w:val="SVCBulletslevel4Char"/>
    <w:uiPriority w:val="99"/>
    <w:rsid w:val="000613EB"/>
    <w:pPr>
      <w:tabs>
        <w:tab w:val="clear" w:pos="2880"/>
        <w:tab w:val="num" w:pos="3600"/>
      </w:tabs>
    </w:pPr>
  </w:style>
  <w:style w:type="paragraph" w:customStyle="1" w:styleId="SVCBulletslevel6">
    <w:name w:val="SVC Bullets level 6"/>
    <w:basedOn w:val="SVCBulletslevel5"/>
    <w:uiPriority w:val="99"/>
    <w:rsid w:val="000613EB"/>
    <w:pPr>
      <w:tabs>
        <w:tab w:val="clear" w:pos="3600"/>
        <w:tab w:val="left" w:pos="2381"/>
        <w:tab w:val="num" w:pos="4320"/>
      </w:tabs>
    </w:pPr>
  </w:style>
  <w:style w:type="character" w:customStyle="1" w:styleId="SVCBulletslevel1CharCharCharChar">
    <w:name w:val="SVC Bullets level 1 Char Char Char Char"/>
    <w:link w:val="SVCBulletslevel1CharCharChar"/>
    <w:uiPriority w:val="99"/>
    <w:locked/>
    <w:rsid w:val="000613EB"/>
    <w:rPr>
      <w:rFonts w:eastAsia="Malgun Gothic"/>
      <w:lang w:val="en-GB" w:eastAsia="en-US"/>
    </w:rPr>
  </w:style>
  <w:style w:type="character" w:customStyle="1" w:styleId="SVCBulletslevel3CharCharChar">
    <w:name w:val="SVC Bullets level 3 Char Char Char"/>
    <w:link w:val="SVCBulletslevel3CharChar"/>
    <w:uiPriority w:val="99"/>
    <w:locked/>
    <w:rsid w:val="000613EB"/>
    <w:rPr>
      <w:rFonts w:ascii="Times" w:eastAsia="Malgun Gothic" w:hAnsi="Times"/>
      <w:lang w:val="x-none" w:eastAsia="en-US"/>
    </w:rPr>
  </w:style>
  <w:style w:type="character" w:customStyle="1" w:styleId="SVCBulletslevel4CharChar">
    <w:name w:val="SVC Bullets level 4 Char Char"/>
    <w:link w:val="SVCBulletslevel4Char"/>
    <w:uiPriority w:val="99"/>
    <w:locked/>
    <w:rsid w:val="000613EB"/>
    <w:rPr>
      <w:rFonts w:ascii="Times" w:eastAsia="Malgun Gothic" w:hAnsi="Times"/>
      <w:lang w:val="x-none" w:eastAsia="en-US"/>
    </w:rPr>
  </w:style>
  <w:style w:type="paragraph" w:customStyle="1" w:styleId="SVCBulletslevel7">
    <w:name w:val="SVC Bullets level 7"/>
    <w:basedOn w:val="SVCBulletslevel6"/>
    <w:uiPriority w:val="99"/>
    <w:rsid w:val="000613EB"/>
    <w:pPr>
      <w:ind w:left="2772"/>
    </w:pPr>
  </w:style>
  <w:style w:type="paragraph" w:customStyle="1" w:styleId="SVCBulletslevel8">
    <w:name w:val="SVC Bullets level 8"/>
    <w:basedOn w:val="SVCBulletslevel7"/>
    <w:uiPriority w:val="99"/>
    <w:rsid w:val="000613EB"/>
    <w:pPr>
      <w:ind w:left="3168"/>
    </w:pPr>
  </w:style>
  <w:style w:type="paragraph" w:customStyle="1" w:styleId="SVCBulletslevel3">
    <w:name w:val="SVC Bullets level 3"/>
    <w:basedOn w:val="Normal"/>
    <w:uiPriority w:val="99"/>
    <w:rsid w:val="000613EB"/>
    <w:pPr>
      <w:numPr>
        <w:numId w:val="70"/>
      </w:numPr>
      <w:tabs>
        <w:tab w:val="clear" w:pos="360"/>
        <w:tab w:val="clear" w:pos="720"/>
        <w:tab w:val="clear" w:pos="1080"/>
        <w:tab w:val="clear" w:pos="1440"/>
        <w:tab w:val="num" w:pos="-31680"/>
        <w:tab w:val="left" w:pos="794"/>
        <w:tab w:val="left" w:pos="1191"/>
        <w:tab w:val="left" w:pos="1588"/>
        <w:tab w:val="left" w:pos="1985"/>
      </w:tabs>
      <w:ind w:left="720" w:hanging="720"/>
      <w:jc w:val="both"/>
    </w:pPr>
    <w:rPr>
      <w:rFonts w:eastAsia="Malgun Gothic"/>
      <w:sz w:val="20"/>
      <w:lang w:val="en-GB"/>
    </w:rPr>
  </w:style>
  <w:style w:type="paragraph" w:customStyle="1" w:styleId="SVCBulletslevel2CharChar">
    <w:name w:val="SVC Bullets level 2 Char Char"/>
    <w:basedOn w:val="Normal"/>
    <w:link w:val="SVCBulletslevel2CharCharChar"/>
    <w:uiPriority w:val="99"/>
    <w:rsid w:val="000613EB"/>
    <w:pPr>
      <w:numPr>
        <w:numId w:val="76"/>
      </w:numPr>
      <w:tabs>
        <w:tab w:val="clear" w:pos="360"/>
        <w:tab w:val="clear" w:pos="720"/>
        <w:tab w:val="clear" w:pos="1080"/>
        <w:tab w:val="clear" w:pos="1117"/>
        <w:tab w:val="clear" w:pos="1440"/>
        <w:tab w:val="left" w:pos="403"/>
        <w:tab w:val="left" w:pos="792"/>
        <w:tab w:val="left" w:pos="1195"/>
        <w:tab w:val="left" w:pos="1584"/>
        <w:tab w:val="left" w:pos="1987"/>
        <w:tab w:val="left" w:pos="2376"/>
        <w:tab w:val="left" w:pos="2779"/>
        <w:tab w:val="left" w:pos="3168"/>
      </w:tabs>
      <w:overflowPunct/>
      <w:autoSpaceDE/>
      <w:autoSpaceDN/>
      <w:adjustRightInd/>
      <w:spacing w:before="120"/>
      <w:ind w:left="0" w:firstLine="0"/>
      <w:jc w:val="both"/>
      <w:textAlignment w:val="auto"/>
    </w:pPr>
    <w:rPr>
      <w:rFonts w:ascii="Times" w:eastAsia="Malgun Gothic" w:hAnsi="Times"/>
      <w:sz w:val="20"/>
      <w:lang w:val="x-none"/>
    </w:rPr>
  </w:style>
  <w:style w:type="character" w:customStyle="1" w:styleId="SVCBulletslevel2CharCharChar">
    <w:name w:val="SVC Bullets level 2 Char Char Char"/>
    <w:link w:val="SVCBulletslevel2CharChar"/>
    <w:uiPriority w:val="99"/>
    <w:locked/>
    <w:rsid w:val="000613EB"/>
    <w:rPr>
      <w:rFonts w:ascii="Times" w:eastAsia="Malgun Gothic" w:hAnsi="Times"/>
      <w:lang w:val="x-none" w:eastAsia="en-US"/>
    </w:rPr>
  </w:style>
  <w:style w:type="paragraph" w:customStyle="1" w:styleId="FigureCharChar">
    <w:name w:val="Figure_# Char Char"/>
    <w:basedOn w:val="Normal"/>
    <w:next w:val="FigureTitleChar"/>
    <w:link w:val="FigureCharCharChar"/>
    <w:uiPriority w:val="99"/>
    <w:rsid w:val="000613EB"/>
    <w:pPr>
      <w:keepNext/>
      <w:tabs>
        <w:tab w:val="clear" w:pos="360"/>
        <w:tab w:val="clear" w:pos="720"/>
        <w:tab w:val="clear" w:pos="1080"/>
        <w:tab w:val="clear" w:pos="1440"/>
      </w:tabs>
      <w:spacing w:before="567" w:after="113"/>
      <w:jc w:val="center"/>
    </w:pPr>
    <w:rPr>
      <w:rFonts w:ascii="Times" w:eastAsia="Malgun Gothic" w:hAnsi="Times"/>
      <w:sz w:val="20"/>
    </w:rPr>
  </w:style>
  <w:style w:type="paragraph" w:customStyle="1" w:styleId="FigureCharCharChar0">
    <w:name w:val="Figure Char Char Char"/>
    <w:basedOn w:val="Normal"/>
    <w:next w:val="Normal"/>
    <w:link w:val="FigureCharCharCharChar"/>
    <w:uiPriority w:val="99"/>
    <w:rsid w:val="000613EB"/>
    <w:pPr>
      <w:tabs>
        <w:tab w:val="clear" w:pos="360"/>
        <w:tab w:val="clear" w:pos="720"/>
        <w:tab w:val="clear" w:pos="1080"/>
        <w:tab w:val="clear" w:pos="1440"/>
        <w:tab w:val="left" w:pos="794"/>
        <w:tab w:val="left" w:pos="1191"/>
        <w:tab w:val="left" w:pos="1588"/>
        <w:tab w:val="left" w:pos="1985"/>
      </w:tabs>
      <w:spacing w:before="240" w:after="480"/>
      <w:jc w:val="center"/>
    </w:pPr>
    <w:rPr>
      <w:rFonts w:ascii="Times" w:eastAsia="Malgun Gothic" w:hAnsi="Times"/>
      <w:sz w:val="20"/>
      <w:lang w:val="en-GB"/>
    </w:rPr>
  </w:style>
  <w:style w:type="paragraph" w:customStyle="1" w:styleId="figureCharCharChar1">
    <w:name w:val="figure Char Char Char"/>
    <w:basedOn w:val="Normal"/>
    <w:link w:val="figureCharCharCharChar0"/>
    <w:uiPriority w:val="99"/>
    <w:rsid w:val="000613EB"/>
    <w:pPr>
      <w:keepNext/>
      <w:tabs>
        <w:tab w:val="clear" w:pos="360"/>
        <w:tab w:val="clear" w:pos="720"/>
        <w:tab w:val="clear" w:pos="1080"/>
        <w:tab w:val="clear" w:pos="1440"/>
      </w:tabs>
      <w:overflowPunct/>
      <w:autoSpaceDE/>
      <w:autoSpaceDN/>
      <w:adjustRightInd/>
      <w:spacing w:before="0" w:after="220"/>
      <w:jc w:val="center"/>
      <w:textAlignment w:val="auto"/>
    </w:pPr>
    <w:rPr>
      <w:rFonts w:ascii="Helvetica" w:eastAsia="Malgun Gothic" w:hAnsi="Helvetica" w:cs="Helvetica"/>
      <w:color w:val="000000"/>
      <w:sz w:val="20"/>
      <w:lang w:val="fr-FR"/>
    </w:rPr>
  </w:style>
  <w:style w:type="character" w:customStyle="1" w:styleId="FigureChar2">
    <w:name w:val="Figure_# Char2"/>
    <w:uiPriority w:val="99"/>
    <w:rsid w:val="000613EB"/>
    <w:rPr>
      <w:rFonts w:cs="Times New Roman"/>
      <w:lang w:val="en-US" w:eastAsia="en-US"/>
    </w:rPr>
  </w:style>
  <w:style w:type="paragraph" w:customStyle="1" w:styleId="AVCIndentlevel2">
    <w:name w:val="AVC Indent level 2"/>
    <w:basedOn w:val="AVCIndentlevel1"/>
    <w:uiPriority w:val="99"/>
    <w:rsid w:val="000613EB"/>
    <w:pPr>
      <w:ind w:left="794"/>
    </w:pPr>
  </w:style>
  <w:style w:type="paragraph" w:customStyle="1" w:styleId="AVCIndentlevel1">
    <w:name w:val="AVC Indent level 1"/>
    <w:basedOn w:val="Normal"/>
    <w:uiPriority w:val="99"/>
    <w:rsid w:val="000613EB"/>
    <w:pPr>
      <w:tabs>
        <w:tab w:val="clear" w:pos="360"/>
        <w:tab w:val="clear" w:pos="720"/>
        <w:tab w:val="clear" w:pos="1080"/>
        <w:tab w:val="clear" w:pos="1440"/>
        <w:tab w:val="left" w:pos="397"/>
        <w:tab w:val="left" w:pos="794"/>
        <w:tab w:val="left" w:pos="1191"/>
        <w:tab w:val="left" w:pos="1588"/>
        <w:tab w:val="left" w:pos="1985"/>
      </w:tabs>
      <w:ind w:left="397"/>
      <w:jc w:val="both"/>
      <w:textAlignment w:val="auto"/>
    </w:pPr>
    <w:rPr>
      <w:rFonts w:eastAsia="Malgun Gothic"/>
      <w:sz w:val="20"/>
      <w:lang w:val="en-GB"/>
    </w:rPr>
  </w:style>
  <w:style w:type="paragraph" w:customStyle="1" w:styleId="Style1">
    <w:name w:val="Style1"/>
    <w:basedOn w:val="AVCBulletlevel1CharChar"/>
    <w:uiPriority w:val="99"/>
    <w:rsid w:val="000613EB"/>
    <w:pPr>
      <w:ind w:left="2304" w:hanging="403"/>
    </w:pPr>
  </w:style>
  <w:style w:type="paragraph" w:customStyle="1" w:styleId="AVCEquationlevel2">
    <w:name w:val="AVC Equation level 2"/>
    <w:basedOn w:val="AVCEquationlevel1CharCharCharChar"/>
    <w:uiPriority w:val="99"/>
    <w:rsid w:val="000613EB"/>
    <w:pPr>
      <w:tabs>
        <w:tab w:val="left" w:pos="1191"/>
      </w:tabs>
      <w:ind w:left="1191"/>
    </w:pPr>
  </w:style>
  <w:style w:type="paragraph" w:customStyle="1" w:styleId="AVCBulletlevel2CharChar">
    <w:name w:val="AVC Bullet level 2 Char Char"/>
    <w:basedOn w:val="AVCBulletlevel1CharChar"/>
    <w:link w:val="AVCBulletlevel2CharCharChar"/>
    <w:uiPriority w:val="99"/>
    <w:rsid w:val="000613EB"/>
    <w:pPr>
      <w:tabs>
        <w:tab w:val="clear" w:pos="792"/>
        <w:tab w:val="num" w:pos="794"/>
      </w:tabs>
      <w:ind w:left="794" w:hanging="391"/>
    </w:pPr>
  </w:style>
  <w:style w:type="paragraph" w:customStyle="1" w:styleId="AVCEquationlevel3">
    <w:name w:val="AVC Equation level 3"/>
    <w:basedOn w:val="AVCEquationlevel2"/>
    <w:uiPriority w:val="99"/>
    <w:rsid w:val="000613EB"/>
    <w:pPr>
      <w:ind w:left="1588"/>
    </w:pPr>
  </w:style>
  <w:style w:type="character" w:customStyle="1" w:styleId="AVCEquationlevel1Char1">
    <w:name w:val="AVC Equation level 1 Char1"/>
    <w:uiPriority w:val="99"/>
    <w:rsid w:val="000613EB"/>
    <w:rPr>
      <w:rFonts w:cs="Times New Roman"/>
      <w:sz w:val="22"/>
      <w:szCs w:val="22"/>
      <w:lang w:val="en-GB" w:eastAsia="en-US" w:bidi="ar-SA"/>
    </w:rPr>
  </w:style>
  <w:style w:type="character" w:customStyle="1" w:styleId="figureCharCharCharChar0">
    <w:name w:val="figure Char Char Char Char"/>
    <w:link w:val="figureCharCharChar1"/>
    <w:uiPriority w:val="99"/>
    <w:locked/>
    <w:rsid w:val="000613EB"/>
    <w:rPr>
      <w:rFonts w:ascii="Helvetica" w:eastAsia="Malgun Gothic" w:hAnsi="Helvetica" w:cs="Helvetica"/>
      <w:color w:val="000000"/>
      <w:lang w:val="fr-FR" w:eastAsia="en-US"/>
    </w:rPr>
  </w:style>
  <w:style w:type="character" w:customStyle="1" w:styleId="FigureCharCharCharChar">
    <w:name w:val="Figure Char Char Char Char"/>
    <w:link w:val="FigureCharCharChar0"/>
    <w:uiPriority w:val="99"/>
    <w:locked/>
    <w:rsid w:val="000613EB"/>
    <w:rPr>
      <w:rFonts w:ascii="Times" w:eastAsia="Malgun Gothic" w:hAnsi="Times"/>
      <w:lang w:val="en-GB" w:eastAsia="en-US"/>
    </w:rPr>
  </w:style>
  <w:style w:type="character" w:customStyle="1" w:styleId="FigureCharCharChar">
    <w:name w:val="Figure_# Char Char Char"/>
    <w:link w:val="FigureCharChar"/>
    <w:uiPriority w:val="99"/>
    <w:locked/>
    <w:rsid w:val="000613EB"/>
    <w:rPr>
      <w:rFonts w:ascii="Times" w:eastAsia="Malgun Gothic" w:hAnsi="Times"/>
      <w:lang w:eastAsia="en-US"/>
    </w:rPr>
  </w:style>
  <w:style w:type="paragraph" w:customStyle="1" w:styleId="AVCBulletlevel6">
    <w:name w:val="AVC Bullet level 6"/>
    <w:basedOn w:val="AVCBulletlevel1CharChar"/>
    <w:uiPriority w:val="99"/>
    <w:rsid w:val="000613EB"/>
    <w:pPr>
      <w:numPr>
        <w:numId w:val="80"/>
      </w:numPr>
      <w:tabs>
        <w:tab w:val="clear" w:pos="2376"/>
        <w:tab w:val="clear" w:pos="2779"/>
        <w:tab w:val="clear" w:pos="4690"/>
        <w:tab w:val="num" w:pos="360"/>
        <w:tab w:val="num" w:pos="720"/>
        <w:tab w:val="left" w:pos="2381"/>
        <w:tab w:val="left" w:pos="2778"/>
      </w:tabs>
      <w:ind w:left="0" w:firstLine="0"/>
    </w:pPr>
  </w:style>
  <w:style w:type="paragraph" w:styleId="EndnoteText">
    <w:name w:val="endnote text"/>
    <w:basedOn w:val="Normal"/>
    <w:link w:val="EndnoteTextChar"/>
    <w:uiPriority w:val="99"/>
    <w:semiHidden/>
    <w:rsid w:val="000613EB"/>
    <w:pPr>
      <w:tabs>
        <w:tab w:val="clear" w:pos="360"/>
        <w:tab w:val="clear" w:pos="720"/>
        <w:tab w:val="clear" w:pos="1080"/>
        <w:tab w:val="clear" w:pos="1440"/>
      </w:tabs>
      <w:overflowPunct/>
      <w:autoSpaceDE/>
      <w:autoSpaceDN/>
      <w:adjustRightInd/>
      <w:spacing w:before="0" w:after="75"/>
      <w:jc w:val="both"/>
      <w:textAlignment w:val="auto"/>
    </w:pPr>
    <w:rPr>
      <w:rFonts w:eastAsia="Malgun Gothic"/>
      <w:sz w:val="20"/>
      <w:lang w:val="en-GB" w:eastAsia="x-none"/>
    </w:rPr>
  </w:style>
  <w:style w:type="character" w:customStyle="1" w:styleId="EndnoteTextChar">
    <w:name w:val="Endnote Text Char"/>
    <w:basedOn w:val="DefaultParagraphFont"/>
    <w:link w:val="EndnoteText"/>
    <w:uiPriority w:val="99"/>
    <w:semiHidden/>
    <w:rsid w:val="000613EB"/>
    <w:rPr>
      <w:rFonts w:eastAsia="Malgun Gothic"/>
      <w:lang w:val="en-GB" w:eastAsia="x-none"/>
    </w:rPr>
  </w:style>
  <w:style w:type="character" w:customStyle="1" w:styleId="AVCNumberinglevel2Char">
    <w:name w:val="AVC Numbering level 2 Char"/>
    <w:uiPriority w:val="99"/>
    <w:rsid w:val="000613EB"/>
  </w:style>
  <w:style w:type="paragraph" w:customStyle="1" w:styleId="TableTextCentred">
    <w:name w:val="Table_Text_Centred"/>
    <w:basedOn w:val="TableText"/>
    <w:uiPriority w:val="99"/>
    <w:rsid w:val="000613EB"/>
    <w:pPr>
      <w:jc w:val="center"/>
    </w:pPr>
  </w:style>
  <w:style w:type="paragraph" w:customStyle="1" w:styleId="AVCNumberinglevel2">
    <w:name w:val="AVC Numbering level 2"/>
    <w:basedOn w:val="AVCNumberinglevel1"/>
    <w:uiPriority w:val="99"/>
    <w:rsid w:val="000613EB"/>
    <w:pPr>
      <w:tabs>
        <w:tab w:val="left" w:pos="397"/>
      </w:tabs>
      <w:ind w:left="720" w:hanging="720"/>
    </w:pPr>
  </w:style>
  <w:style w:type="paragraph" w:customStyle="1" w:styleId="AVCIndentlevel3">
    <w:name w:val="AVC Indent level 3"/>
    <w:basedOn w:val="AVCIndentlevel2"/>
    <w:uiPriority w:val="99"/>
    <w:rsid w:val="000613EB"/>
    <w:pPr>
      <w:ind w:left="1191"/>
    </w:pPr>
  </w:style>
  <w:style w:type="paragraph" w:customStyle="1" w:styleId="AVCBulletlevel1CharChar">
    <w:name w:val="AVC Bullet level 1 Char Char"/>
    <w:basedOn w:val="Normal"/>
    <w:link w:val="AVCBulletlevel1CharCharChar"/>
    <w:uiPriority w:val="99"/>
    <w:rsid w:val="000613EB"/>
    <w:pPr>
      <w:numPr>
        <w:numId w:val="81"/>
      </w:numPr>
      <w:tabs>
        <w:tab w:val="clear" w:pos="360"/>
        <w:tab w:val="clear" w:pos="397"/>
        <w:tab w:val="clear" w:pos="720"/>
        <w:tab w:val="clear" w:pos="1080"/>
        <w:tab w:val="clear" w:pos="1440"/>
        <w:tab w:val="left" w:pos="792"/>
        <w:tab w:val="left" w:pos="1195"/>
        <w:tab w:val="left" w:pos="1588"/>
        <w:tab w:val="left" w:pos="1985"/>
        <w:tab w:val="left" w:pos="2376"/>
        <w:tab w:val="left" w:pos="2779"/>
      </w:tabs>
      <w:ind w:left="0" w:firstLine="0"/>
      <w:jc w:val="both"/>
    </w:pPr>
    <w:rPr>
      <w:rFonts w:ascii="Times" w:eastAsia="Malgun Gothic" w:hAnsi="Times"/>
      <w:sz w:val="20"/>
      <w:lang w:val="x-none"/>
    </w:rPr>
  </w:style>
  <w:style w:type="character" w:customStyle="1" w:styleId="EquationChar1">
    <w:name w:val="Equation Char1"/>
    <w:uiPriority w:val="99"/>
    <w:rsid w:val="000613EB"/>
    <w:rPr>
      <w:rFonts w:cs="Times New Roman"/>
      <w:sz w:val="22"/>
      <w:szCs w:val="22"/>
      <w:lang w:val="en-GB" w:eastAsia="en-US" w:bidi="ar-SA"/>
    </w:rPr>
  </w:style>
  <w:style w:type="character" w:customStyle="1" w:styleId="AVCEquationlevel1Char2">
    <w:name w:val="AVC Equation level 1 Char2"/>
    <w:uiPriority w:val="99"/>
    <w:locked/>
    <w:rsid w:val="000613EB"/>
    <w:rPr>
      <w:rFonts w:cs="Times New Roman"/>
      <w:sz w:val="22"/>
      <w:szCs w:val="22"/>
      <w:lang w:val="en-GB" w:eastAsia="en-US" w:bidi="ar-SA"/>
    </w:rPr>
  </w:style>
  <w:style w:type="character" w:customStyle="1" w:styleId="AVCEquationlevel2Char">
    <w:name w:val="AVC Equation level 2 Char"/>
    <w:uiPriority w:val="99"/>
    <w:rsid w:val="000613EB"/>
    <w:rPr>
      <w:rFonts w:cs="Times New Roman"/>
      <w:sz w:val="22"/>
      <w:szCs w:val="22"/>
      <w:lang w:val="en-GB" w:eastAsia="en-US" w:bidi="ar-SA"/>
    </w:rPr>
  </w:style>
  <w:style w:type="paragraph" w:customStyle="1" w:styleId="BalloonText1">
    <w:name w:val="Balloon Text1"/>
    <w:basedOn w:val="Normal"/>
    <w:uiPriority w:val="99"/>
    <w:semiHidden/>
    <w:rsid w:val="000613EB"/>
    <w:pPr>
      <w:tabs>
        <w:tab w:val="clear" w:pos="360"/>
        <w:tab w:val="clear" w:pos="720"/>
        <w:tab w:val="clear" w:pos="1080"/>
        <w:tab w:val="clear" w:pos="1440"/>
      </w:tabs>
      <w:overflowPunct/>
      <w:autoSpaceDE/>
      <w:autoSpaceDN/>
      <w:adjustRightInd/>
      <w:spacing w:before="0"/>
      <w:textAlignment w:val="auto"/>
    </w:pPr>
    <w:rPr>
      <w:rFonts w:ascii="Tahoma" w:eastAsia="Malgun Gothic" w:hAnsi="Tahoma" w:cs="Tahoma"/>
      <w:sz w:val="16"/>
      <w:szCs w:val="16"/>
    </w:rPr>
  </w:style>
  <w:style w:type="paragraph" w:customStyle="1" w:styleId="CommentSubject1">
    <w:name w:val="Comment Subject1"/>
    <w:basedOn w:val="CommentText"/>
    <w:next w:val="CommentText"/>
    <w:uiPriority w:val="99"/>
    <w:semiHidden/>
    <w:rsid w:val="000613EB"/>
    <w:pPr>
      <w:tabs>
        <w:tab w:val="clear" w:pos="360"/>
        <w:tab w:val="clear" w:pos="720"/>
        <w:tab w:val="clear" w:pos="1080"/>
        <w:tab w:val="clear" w:pos="1440"/>
      </w:tabs>
      <w:overflowPunct/>
      <w:autoSpaceDE/>
      <w:autoSpaceDN/>
      <w:adjustRightInd/>
      <w:spacing w:before="0"/>
      <w:textAlignment w:val="auto"/>
    </w:pPr>
    <w:rPr>
      <w:rFonts w:eastAsia="Malgun Gothic"/>
      <w:b/>
      <w:bCs/>
      <w:sz w:val="20"/>
      <w:lang w:eastAsia="x-none"/>
    </w:rPr>
  </w:style>
  <w:style w:type="paragraph" w:customStyle="1" w:styleId="AVCBulletlevel4">
    <w:name w:val="AVC Bullet level 4"/>
    <w:basedOn w:val="AVCBulletlevel1CharChar"/>
    <w:uiPriority w:val="99"/>
    <w:rsid w:val="000613EB"/>
    <w:pPr>
      <w:numPr>
        <w:numId w:val="78"/>
      </w:numPr>
      <w:tabs>
        <w:tab w:val="clear" w:pos="1915"/>
        <w:tab w:val="num" w:pos="360"/>
        <w:tab w:val="num" w:pos="720"/>
      </w:tabs>
      <w:ind w:left="0" w:firstLine="0"/>
    </w:pPr>
  </w:style>
  <w:style w:type="paragraph" w:customStyle="1" w:styleId="AVCBulletlevel5">
    <w:name w:val="AVC Bullet level 5"/>
    <w:basedOn w:val="AVCBulletlevel1CharChar"/>
    <w:uiPriority w:val="99"/>
    <w:rsid w:val="000613EB"/>
    <w:pPr>
      <w:numPr>
        <w:numId w:val="79"/>
      </w:numPr>
      <w:tabs>
        <w:tab w:val="clear" w:pos="2376"/>
        <w:tab w:val="clear" w:pos="2705"/>
        <w:tab w:val="num" w:pos="360"/>
        <w:tab w:val="left" w:pos="2381"/>
      </w:tabs>
      <w:ind w:left="0" w:firstLine="0"/>
    </w:pPr>
  </w:style>
  <w:style w:type="paragraph" w:customStyle="1" w:styleId="AVCBulletlevel7">
    <w:name w:val="AVC Bullet level 7"/>
    <w:basedOn w:val="AVCBulletlevel1CharChar"/>
    <w:uiPriority w:val="99"/>
    <w:rsid w:val="000613EB"/>
    <w:pPr>
      <w:tabs>
        <w:tab w:val="clear" w:pos="792"/>
        <w:tab w:val="clear" w:pos="1195"/>
        <w:tab w:val="clear" w:pos="1588"/>
        <w:tab w:val="clear" w:pos="2376"/>
        <w:tab w:val="clear" w:pos="2779"/>
        <w:tab w:val="num" w:pos="1985"/>
        <w:tab w:val="left" w:pos="2381"/>
        <w:tab w:val="left" w:pos="2778"/>
        <w:tab w:val="left" w:pos="3175"/>
      </w:tabs>
      <w:ind w:left="2779"/>
    </w:pPr>
  </w:style>
  <w:style w:type="paragraph" w:customStyle="1" w:styleId="AVCNumberinglevel3">
    <w:name w:val="AVC Numbering level 3"/>
    <w:basedOn w:val="AVCNumberinglevel2"/>
    <w:uiPriority w:val="99"/>
    <w:rsid w:val="000613EB"/>
    <w:pPr>
      <w:numPr>
        <w:numId w:val="0"/>
      </w:numPr>
      <w:tabs>
        <w:tab w:val="clear" w:pos="1191"/>
        <w:tab w:val="left" w:pos="720"/>
      </w:tabs>
    </w:pPr>
  </w:style>
  <w:style w:type="paragraph" w:customStyle="1" w:styleId="AVCNumberinglevel1">
    <w:name w:val="AVC Numbering level 1"/>
    <w:basedOn w:val="Normal"/>
    <w:uiPriority w:val="99"/>
    <w:rsid w:val="000613EB"/>
    <w:pPr>
      <w:numPr>
        <w:numId w:val="82"/>
      </w:numPr>
      <w:tabs>
        <w:tab w:val="clear" w:pos="360"/>
        <w:tab w:val="clear" w:pos="1080"/>
        <w:tab w:val="clear" w:pos="1440"/>
        <w:tab w:val="left" w:pos="720"/>
        <w:tab w:val="left" w:pos="794"/>
        <w:tab w:val="left" w:pos="1191"/>
        <w:tab w:val="left" w:pos="1588"/>
        <w:tab w:val="left" w:pos="1985"/>
      </w:tabs>
      <w:ind w:left="0" w:firstLine="0"/>
      <w:jc w:val="both"/>
      <w:textAlignment w:val="auto"/>
    </w:pPr>
    <w:rPr>
      <w:rFonts w:eastAsia="Malgun Gothic"/>
      <w:sz w:val="20"/>
      <w:lang w:val="en-GB"/>
    </w:rPr>
  </w:style>
  <w:style w:type="paragraph" w:customStyle="1" w:styleId="LegendeFigure">
    <w:name w:val="Legende Figure"/>
    <w:basedOn w:val="Caption"/>
    <w:next w:val="Normal"/>
    <w:uiPriority w:val="99"/>
    <w:rsid w:val="000613EB"/>
    <w:pPr>
      <w:tabs>
        <w:tab w:val="num" w:pos="397"/>
      </w:tabs>
      <w:overflowPunct/>
      <w:autoSpaceDE/>
      <w:autoSpaceDN/>
      <w:adjustRightInd/>
      <w:spacing w:before="120" w:after="120"/>
      <w:ind w:left="1633" w:hanging="357"/>
      <w:textAlignment w:val="auto"/>
    </w:pPr>
    <w:rPr>
      <w:rFonts w:ascii="Arial" w:hAnsi="Arial" w:cs="Arial"/>
      <w:b w:val="0"/>
      <w:bCs w:val="0"/>
      <w:i/>
      <w:lang w:val="fr-FR"/>
    </w:rPr>
  </w:style>
  <w:style w:type="character" w:customStyle="1" w:styleId="AVCBulletlevel1CharCharChar">
    <w:name w:val="AVC Bullet level 1 Char Char Char"/>
    <w:link w:val="AVCBulletlevel1CharChar"/>
    <w:uiPriority w:val="99"/>
    <w:locked/>
    <w:rsid w:val="000613EB"/>
    <w:rPr>
      <w:rFonts w:ascii="Times" w:eastAsia="Malgun Gothic" w:hAnsi="Times"/>
      <w:lang w:val="x-none" w:eastAsia="en-US"/>
    </w:rPr>
  </w:style>
  <w:style w:type="character" w:customStyle="1" w:styleId="AVCBulletlevel3CharCharCharCharChar">
    <w:name w:val="AVC Bullet level 3 Char Char Char Char Char"/>
    <w:link w:val="AVCBulletlevel3CharCharCharChar"/>
    <w:uiPriority w:val="99"/>
    <w:locked/>
    <w:rsid w:val="000613EB"/>
    <w:rPr>
      <w:lang w:val="x-none" w:eastAsia="en-US"/>
    </w:rPr>
  </w:style>
  <w:style w:type="paragraph" w:customStyle="1" w:styleId="AVCBulletlevel3CharCharCharChar">
    <w:name w:val="AVC Bullet level 3 Char Char Char Char"/>
    <w:basedOn w:val="AVCBulletlevel1CharChar"/>
    <w:link w:val="AVCBulletlevel3CharCharCharCharChar"/>
    <w:uiPriority w:val="99"/>
    <w:rsid w:val="000613EB"/>
    <w:pPr>
      <w:numPr>
        <w:numId w:val="83"/>
      </w:numPr>
      <w:tabs>
        <w:tab w:val="clear" w:pos="1182"/>
        <w:tab w:val="clear" w:pos="1985"/>
        <w:tab w:val="num" w:pos="360"/>
        <w:tab w:val="num" w:pos="390"/>
        <w:tab w:val="num" w:pos="1117"/>
        <w:tab w:val="left" w:pos="1195"/>
      </w:tabs>
      <w:ind w:left="0" w:firstLine="0"/>
    </w:pPr>
    <w:rPr>
      <w:rFonts w:ascii="Times New Roman" w:eastAsia="SimSun" w:hAnsi="Times New Roman"/>
    </w:rPr>
  </w:style>
  <w:style w:type="character" w:customStyle="1" w:styleId="FigureChar1">
    <w:name w:val="Figure_# Char1"/>
    <w:uiPriority w:val="99"/>
    <w:rsid w:val="000613EB"/>
    <w:rPr>
      <w:rFonts w:cs="Times New Roman"/>
      <w:lang w:val="en-US" w:eastAsia="en-US" w:bidi="ar-SA"/>
    </w:rPr>
  </w:style>
  <w:style w:type="character" w:customStyle="1" w:styleId="Annex4CharCharCharCharChar">
    <w:name w:val="Annex 4 Char Char Char Char Char"/>
    <w:link w:val="Annex4CharCharCharChar"/>
    <w:uiPriority w:val="99"/>
    <w:locked/>
    <w:rsid w:val="000613EB"/>
    <w:rPr>
      <w:rFonts w:ascii="Times" w:eastAsia="Malgun Gothic" w:hAnsi="Times"/>
      <w:b/>
      <w:bCs/>
      <w:lang w:eastAsia="en-US"/>
    </w:rPr>
  </w:style>
  <w:style w:type="paragraph" w:customStyle="1" w:styleId="AVCBulletlevel1Char1">
    <w:name w:val="AVC Bullet level 1 Char1"/>
    <w:basedOn w:val="Normal"/>
    <w:uiPriority w:val="99"/>
    <w:rsid w:val="000613EB"/>
    <w:pPr>
      <w:tabs>
        <w:tab w:val="clear" w:pos="360"/>
        <w:tab w:val="clear" w:pos="1080"/>
        <w:tab w:val="clear" w:pos="1440"/>
        <w:tab w:val="left" w:pos="397"/>
        <w:tab w:val="num" w:pos="720"/>
        <w:tab w:val="left" w:pos="794"/>
        <w:tab w:val="left" w:pos="1191"/>
        <w:tab w:val="left" w:pos="1588"/>
        <w:tab w:val="left" w:pos="1985"/>
      </w:tabs>
      <w:ind w:left="397" w:hanging="360"/>
      <w:jc w:val="both"/>
    </w:pPr>
    <w:rPr>
      <w:rFonts w:eastAsia="Malgun Gothic"/>
      <w:sz w:val="20"/>
      <w:lang w:val="en-GB"/>
    </w:rPr>
  </w:style>
  <w:style w:type="paragraph" w:customStyle="1" w:styleId="AVCBulletlevel3">
    <w:name w:val="AVC Bullet level 3"/>
    <w:basedOn w:val="Normal"/>
    <w:uiPriority w:val="99"/>
    <w:rsid w:val="000613EB"/>
    <w:pPr>
      <w:tabs>
        <w:tab w:val="clear" w:pos="360"/>
        <w:tab w:val="clear" w:pos="720"/>
        <w:tab w:val="clear" w:pos="1080"/>
        <w:tab w:val="clear" w:pos="1440"/>
        <w:tab w:val="left" w:pos="397"/>
        <w:tab w:val="left" w:pos="794"/>
        <w:tab w:val="num" w:pos="1191"/>
        <w:tab w:val="left" w:pos="1588"/>
        <w:tab w:val="left" w:pos="1985"/>
      </w:tabs>
      <w:ind w:left="1191" w:hanging="397"/>
      <w:jc w:val="both"/>
    </w:pPr>
    <w:rPr>
      <w:rFonts w:eastAsia="Malgun Gothic"/>
      <w:sz w:val="20"/>
      <w:lang w:val="en-GB"/>
    </w:rPr>
  </w:style>
  <w:style w:type="character" w:customStyle="1" w:styleId="SVCBulletslevel2CharCharCharCharChar">
    <w:name w:val="SVC Bullets level 2 Char Char Char Char Char"/>
    <w:uiPriority w:val="99"/>
    <w:rsid w:val="000613EB"/>
    <w:rPr>
      <w:rFonts w:ascii="Times New Roman" w:hAnsi="Times New Roman"/>
      <w:lang w:val="en-GB" w:eastAsia="en-US" w:bidi="ar-SA"/>
    </w:rPr>
  </w:style>
  <w:style w:type="paragraph" w:customStyle="1" w:styleId="SVCNumberinglevel1">
    <w:name w:val="SVC Numbering level 1"/>
    <w:basedOn w:val="SVCBulletslevel1CharCharChar"/>
    <w:uiPriority w:val="99"/>
    <w:rsid w:val="000613EB"/>
    <w:pPr>
      <w:numPr>
        <w:numId w:val="84"/>
      </w:numPr>
      <w:tabs>
        <w:tab w:val="clear" w:pos="0"/>
        <w:tab w:val="num" w:pos="360"/>
      </w:tabs>
      <w:ind w:left="0" w:firstLine="0"/>
      <w:textAlignment w:val="baseline"/>
    </w:pPr>
  </w:style>
  <w:style w:type="paragraph" w:customStyle="1" w:styleId="SVCNumberinglevel2">
    <w:name w:val="SVC Numbering level 2"/>
    <w:basedOn w:val="SVCNumberinglevel1"/>
    <w:uiPriority w:val="99"/>
    <w:rsid w:val="000613EB"/>
    <w:pPr>
      <w:numPr>
        <w:numId w:val="0"/>
      </w:numPr>
    </w:pPr>
  </w:style>
  <w:style w:type="paragraph" w:customStyle="1" w:styleId="SVCNumberinglevel3">
    <w:name w:val="SVC Numbering level 3"/>
    <w:basedOn w:val="SVCNumberinglevel2"/>
    <w:uiPriority w:val="99"/>
    <w:rsid w:val="000613EB"/>
    <w:pPr>
      <w:numPr>
        <w:ilvl w:val="2"/>
        <w:numId w:val="84"/>
      </w:numPr>
      <w:tabs>
        <w:tab w:val="clear" w:pos="0"/>
        <w:tab w:val="num" w:pos="360"/>
        <w:tab w:val="num" w:pos="1800"/>
      </w:tabs>
      <w:ind w:left="0" w:firstLine="0"/>
    </w:pPr>
  </w:style>
  <w:style w:type="paragraph" w:customStyle="1" w:styleId="SVCNumberinglevel4">
    <w:name w:val="SVC Numbering level 4"/>
    <w:basedOn w:val="SVCNumberinglevel3"/>
    <w:uiPriority w:val="99"/>
    <w:rsid w:val="000613EB"/>
    <w:pPr>
      <w:numPr>
        <w:ilvl w:val="3"/>
      </w:numPr>
      <w:tabs>
        <w:tab w:val="clear" w:pos="0"/>
        <w:tab w:val="num" w:pos="360"/>
        <w:tab w:val="num" w:pos="2520"/>
      </w:tabs>
      <w:ind w:left="0" w:firstLine="0"/>
    </w:pPr>
  </w:style>
  <w:style w:type="paragraph" w:customStyle="1" w:styleId="SVCNumberinglevel5">
    <w:name w:val="SVC Numbering level 5"/>
    <w:basedOn w:val="SVCNumberinglevel4"/>
    <w:uiPriority w:val="99"/>
    <w:rsid w:val="000613EB"/>
    <w:pPr>
      <w:numPr>
        <w:ilvl w:val="4"/>
      </w:numPr>
      <w:tabs>
        <w:tab w:val="clear" w:pos="0"/>
        <w:tab w:val="num" w:pos="360"/>
        <w:tab w:val="num" w:pos="3240"/>
      </w:tabs>
      <w:ind w:left="0" w:firstLine="0"/>
    </w:pPr>
  </w:style>
  <w:style w:type="paragraph" w:customStyle="1" w:styleId="SVCIndentlevel5">
    <w:name w:val="SVC Indent level 5"/>
    <w:basedOn w:val="SVCIndentlevel4"/>
    <w:uiPriority w:val="99"/>
    <w:rsid w:val="000613EB"/>
    <w:pPr>
      <w:tabs>
        <w:tab w:val="clear" w:pos="1584"/>
      </w:tabs>
      <w:ind w:left="2000"/>
    </w:pPr>
  </w:style>
  <w:style w:type="paragraph" w:customStyle="1" w:styleId="SVCIndentlevel2">
    <w:name w:val="SVC Indent level 2"/>
    <w:basedOn w:val="SVCIndentlevel1"/>
    <w:uiPriority w:val="99"/>
    <w:rsid w:val="000613EB"/>
    <w:pPr>
      <w:ind w:left="800"/>
    </w:pPr>
  </w:style>
  <w:style w:type="paragraph" w:customStyle="1" w:styleId="SVCIndentlevel3">
    <w:name w:val="SVC Indent level 3"/>
    <w:basedOn w:val="SVCIndentlevel2"/>
    <w:uiPriority w:val="99"/>
    <w:rsid w:val="000613EB"/>
    <w:pPr>
      <w:tabs>
        <w:tab w:val="clear" w:pos="792"/>
      </w:tabs>
      <w:ind w:left="1200"/>
    </w:pPr>
  </w:style>
  <w:style w:type="paragraph" w:customStyle="1" w:styleId="SVCIndentlevel4">
    <w:name w:val="SVC Indent level 4"/>
    <w:uiPriority w:val="99"/>
    <w:rsid w:val="000613EB"/>
    <w:pPr>
      <w:tabs>
        <w:tab w:val="left" w:pos="1584"/>
        <w:tab w:val="left" w:pos="1987"/>
        <w:tab w:val="left" w:pos="2376"/>
        <w:tab w:val="left" w:pos="2779"/>
        <w:tab w:val="left" w:pos="3168"/>
      </w:tabs>
      <w:spacing w:before="120"/>
      <w:ind w:left="1600"/>
      <w:jc w:val="both"/>
    </w:pPr>
    <w:rPr>
      <w:rFonts w:eastAsia="Malgun Gothic"/>
      <w:lang w:val="en-GB" w:eastAsia="en-US"/>
    </w:rPr>
  </w:style>
  <w:style w:type="paragraph" w:customStyle="1" w:styleId="SVCIndentlevel1">
    <w:name w:val="SVC Indent level 1"/>
    <w:basedOn w:val="SVCBulletslevel1CharCharChar"/>
    <w:uiPriority w:val="99"/>
    <w:rsid w:val="000613EB"/>
    <w:pPr>
      <w:tabs>
        <w:tab w:val="clear" w:pos="403"/>
      </w:tabs>
      <w:ind w:left="403"/>
    </w:pPr>
  </w:style>
  <w:style w:type="character" w:customStyle="1" w:styleId="AVCBulletlevel1CharCharCharChar">
    <w:name w:val="AVC Bullet level 1 Char Char Char Char"/>
    <w:uiPriority w:val="99"/>
    <w:rsid w:val="000613EB"/>
    <w:rPr>
      <w:rFonts w:cs="Times New Roman"/>
      <w:lang w:val="en-GB" w:eastAsia="en-US" w:bidi="ar-SA"/>
    </w:rPr>
  </w:style>
  <w:style w:type="character" w:customStyle="1" w:styleId="AVCBulletlevel2CharCharChar">
    <w:name w:val="AVC Bullet level 2 Char Char Char"/>
    <w:link w:val="AVCBulletlevel2CharChar"/>
    <w:uiPriority w:val="99"/>
    <w:locked/>
    <w:rsid w:val="000613EB"/>
    <w:rPr>
      <w:rFonts w:ascii="Times" w:eastAsia="Malgun Gothic" w:hAnsi="Times"/>
      <w:lang w:val="x-none" w:eastAsia="en-US"/>
    </w:rPr>
  </w:style>
  <w:style w:type="paragraph" w:customStyle="1" w:styleId="AVCBulletlevel3Char">
    <w:name w:val="AVC Bullet level 3 Char"/>
    <w:basedOn w:val="AVCBulletlevel1CharChar"/>
    <w:uiPriority w:val="99"/>
    <w:rsid w:val="000613EB"/>
    <w:pPr>
      <w:numPr>
        <w:numId w:val="0"/>
      </w:numPr>
      <w:tabs>
        <w:tab w:val="clear" w:pos="1195"/>
        <w:tab w:val="clear" w:pos="1985"/>
        <w:tab w:val="num" w:pos="1182"/>
      </w:tabs>
      <w:ind w:left="1182" w:hanging="390"/>
    </w:pPr>
  </w:style>
  <w:style w:type="paragraph" w:customStyle="1" w:styleId="AVCBulletlevel1">
    <w:name w:val="AVC Bullet level 1"/>
    <w:basedOn w:val="Normal"/>
    <w:uiPriority w:val="99"/>
    <w:rsid w:val="000613EB"/>
    <w:pPr>
      <w:tabs>
        <w:tab w:val="clear" w:pos="360"/>
        <w:tab w:val="clear" w:pos="720"/>
        <w:tab w:val="clear" w:pos="1080"/>
        <w:tab w:val="clear" w:pos="1440"/>
        <w:tab w:val="num" w:pos="397"/>
        <w:tab w:val="left" w:pos="792"/>
        <w:tab w:val="left" w:pos="1195"/>
        <w:tab w:val="left" w:pos="1588"/>
        <w:tab w:val="left" w:pos="1985"/>
        <w:tab w:val="left" w:pos="2376"/>
        <w:tab w:val="left" w:pos="2779"/>
      </w:tabs>
      <w:ind w:left="397" w:hanging="397"/>
      <w:jc w:val="both"/>
    </w:pPr>
    <w:rPr>
      <w:rFonts w:eastAsia="Malgun Gothic"/>
      <w:sz w:val="20"/>
      <w:lang w:val="en-GB"/>
    </w:rPr>
  </w:style>
  <w:style w:type="paragraph" w:customStyle="1" w:styleId="AVCEquationlevel1">
    <w:name w:val="AVC Equation level 1"/>
    <w:basedOn w:val="Equation"/>
    <w:uiPriority w:val="99"/>
    <w:rsid w:val="000613EB"/>
    <w:pPr>
      <w:tabs>
        <w:tab w:val="clear" w:pos="4320"/>
        <w:tab w:val="clear" w:pos="8640"/>
        <w:tab w:val="left" w:pos="794"/>
        <w:tab w:val="left" w:pos="1588"/>
        <w:tab w:val="right" w:pos="9696"/>
      </w:tabs>
      <w:overflowPunct w:val="0"/>
      <w:autoSpaceDE w:val="0"/>
      <w:autoSpaceDN w:val="0"/>
      <w:adjustRightInd w:val="0"/>
      <w:spacing w:before="200"/>
      <w:ind w:left="794"/>
      <w:jc w:val="left"/>
      <w:textAlignment w:val="baseline"/>
    </w:pPr>
    <w:rPr>
      <w:rFonts w:eastAsia="Malgun Gothic"/>
      <w:sz w:val="20"/>
      <w:szCs w:val="22"/>
      <w:lang w:val="en-GB"/>
    </w:rPr>
  </w:style>
  <w:style w:type="paragraph" w:customStyle="1" w:styleId="SVCBulletslevel2">
    <w:name w:val="SVC Bullets level 2"/>
    <w:basedOn w:val="Normal"/>
    <w:uiPriority w:val="99"/>
    <w:rsid w:val="000613EB"/>
    <w:pPr>
      <w:tabs>
        <w:tab w:val="clear" w:pos="360"/>
        <w:tab w:val="clear" w:pos="720"/>
        <w:tab w:val="clear" w:pos="1080"/>
        <w:tab w:val="clear" w:pos="1440"/>
        <w:tab w:val="left" w:pos="794"/>
        <w:tab w:val="left" w:pos="1191"/>
        <w:tab w:val="left" w:pos="1588"/>
        <w:tab w:val="left" w:pos="1985"/>
      </w:tabs>
      <w:jc w:val="both"/>
    </w:pPr>
    <w:rPr>
      <w:rFonts w:eastAsia="Malgun Gothic"/>
      <w:sz w:val="20"/>
      <w:lang w:val="en-GB" w:eastAsia="ko-KR"/>
    </w:rPr>
  </w:style>
  <w:style w:type="paragraph" w:customStyle="1" w:styleId="Annex4Char">
    <w:name w:val="Annex 4 Char"/>
    <w:basedOn w:val="Annex3CharChar"/>
    <w:next w:val="Normal"/>
    <w:uiPriority w:val="99"/>
    <w:rsid w:val="000613EB"/>
    <w:pPr>
      <w:tabs>
        <w:tab w:val="clear" w:pos="720"/>
        <w:tab w:val="num" w:pos="1120"/>
      </w:tabs>
      <w:ind w:left="2128" w:hanging="1728"/>
    </w:pPr>
    <w:rPr>
      <w:lang w:val="en-US"/>
    </w:rPr>
  </w:style>
  <w:style w:type="paragraph" w:customStyle="1" w:styleId="AVCBulletlevel3CharChar">
    <w:name w:val="AVC Bullet level 3 Char Char"/>
    <w:basedOn w:val="AVCBulletlevel1CharChar"/>
    <w:uiPriority w:val="99"/>
    <w:rsid w:val="000613EB"/>
    <w:pPr>
      <w:numPr>
        <w:numId w:val="0"/>
      </w:numPr>
      <w:tabs>
        <w:tab w:val="clear" w:pos="1195"/>
        <w:tab w:val="clear" w:pos="1985"/>
        <w:tab w:val="num" w:pos="1182"/>
      </w:tabs>
      <w:ind w:left="1182" w:hanging="390"/>
    </w:pPr>
  </w:style>
  <w:style w:type="paragraph" w:customStyle="1" w:styleId="AVCBulletlevel3CharCharChar">
    <w:name w:val="AVC Bullet level 3 Char Char Char"/>
    <w:basedOn w:val="AVCBulletlevel1CharChar"/>
    <w:uiPriority w:val="99"/>
    <w:rsid w:val="000613EB"/>
    <w:pPr>
      <w:numPr>
        <w:numId w:val="0"/>
      </w:numPr>
      <w:tabs>
        <w:tab w:val="clear" w:pos="1985"/>
        <w:tab w:val="num" w:pos="490"/>
      </w:tabs>
      <w:ind w:left="490" w:hanging="390"/>
    </w:pPr>
  </w:style>
  <w:style w:type="character" w:customStyle="1" w:styleId="TableTitleChar1">
    <w:name w:val="Table_Title Char1"/>
    <w:uiPriority w:val="99"/>
    <w:rsid w:val="000613EB"/>
    <w:rPr>
      <w:rFonts w:cs="Times New Roman"/>
      <w:b/>
      <w:bCs/>
      <w:lang w:val="en-GB" w:eastAsia="en-US" w:bidi="ar-SA"/>
    </w:rPr>
  </w:style>
  <w:style w:type="paragraph" w:customStyle="1" w:styleId="AVCBulletlevel1Char">
    <w:name w:val="AVC Bullet level 1 Char"/>
    <w:basedOn w:val="Normal"/>
    <w:link w:val="AVCBulletlevel1CharChar1"/>
    <w:uiPriority w:val="99"/>
    <w:rsid w:val="000613EB"/>
    <w:pPr>
      <w:tabs>
        <w:tab w:val="clear" w:pos="360"/>
        <w:tab w:val="clear" w:pos="720"/>
        <w:tab w:val="clear" w:pos="1080"/>
        <w:tab w:val="clear" w:pos="1440"/>
        <w:tab w:val="num" w:pos="397"/>
        <w:tab w:val="left" w:pos="792"/>
        <w:tab w:val="left" w:pos="1195"/>
        <w:tab w:val="left" w:pos="1588"/>
        <w:tab w:val="left" w:pos="1985"/>
        <w:tab w:val="left" w:pos="2376"/>
        <w:tab w:val="left" w:pos="2779"/>
      </w:tabs>
      <w:ind w:left="397" w:hanging="397"/>
      <w:jc w:val="both"/>
    </w:pPr>
    <w:rPr>
      <w:rFonts w:ascii="Times" w:eastAsia="Malgun Gothic" w:hAnsi="Times"/>
      <w:sz w:val="20"/>
      <w:lang w:val="en-GB"/>
    </w:rPr>
  </w:style>
  <w:style w:type="paragraph" w:customStyle="1" w:styleId="AVCEquationlevel1CharChar">
    <w:name w:val="AVC Equation level 1 Char Char"/>
    <w:basedOn w:val="Equation"/>
    <w:uiPriority w:val="99"/>
    <w:rsid w:val="000613EB"/>
    <w:pPr>
      <w:tabs>
        <w:tab w:val="clear" w:pos="4320"/>
        <w:tab w:val="clear" w:pos="8640"/>
        <w:tab w:val="left" w:pos="794"/>
        <w:tab w:val="left" w:pos="1588"/>
        <w:tab w:val="right" w:pos="9696"/>
      </w:tabs>
      <w:overflowPunct w:val="0"/>
      <w:autoSpaceDE w:val="0"/>
      <w:autoSpaceDN w:val="0"/>
      <w:adjustRightInd w:val="0"/>
      <w:spacing w:before="200"/>
      <w:ind w:left="794"/>
      <w:jc w:val="left"/>
      <w:textAlignment w:val="baseline"/>
    </w:pPr>
    <w:rPr>
      <w:rFonts w:eastAsia="Malgun Gothic"/>
      <w:sz w:val="20"/>
      <w:szCs w:val="22"/>
      <w:lang w:val="en-GB"/>
    </w:rPr>
  </w:style>
  <w:style w:type="paragraph" w:customStyle="1" w:styleId="SVCBulletslevel1">
    <w:name w:val="SVC Bullets level 1"/>
    <w:basedOn w:val="SVCBulletslevel1CharCharChar"/>
    <w:uiPriority w:val="99"/>
    <w:rsid w:val="000613EB"/>
    <w:pPr>
      <w:tabs>
        <w:tab w:val="clear" w:pos="403"/>
        <w:tab w:val="num" w:pos="360"/>
      </w:tabs>
      <w:ind w:left="360" w:hanging="360"/>
    </w:pPr>
  </w:style>
  <w:style w:type="paragraph" w:customStyle="1" w:styleId="SVCBulletslevel2Char">
    <w:name w:val="SVC Bullets level 2 Char"/>
    <w:basedOn w:val="Normal"/>
    <w:uiPriority w:val="99"/>
    <w:rsid w:val="000613EB"/>
    <w:pPr>
      <w:tabs>
        <w:tab w:val="clear" w:pos="360"/>
        <w:tab w:val="clear" w:pos="720"/>
        <w:tab w:val="clear" w:pos="1080"/>
        <w:tab w:val="clear" w:pos="1440"/>
        <w:tab w:val="left" w:pos="794"/>
        <w:tab w:val="left" w:pos="1191"/>
        <w:tab w:val="left" w:pos="1588"/>
        <w:tab w:val="left" w:pos="1985"/>
      </w:tabs>
      <w:jc w:val="both"/>
    </w:pPr>
    <w:rPr>
      <w:rFonts w:eastAsia="Malgun Gothic"/>
      <w:sz w:val="20"/>
      <w:lang w:val="en-GB"/>
    </w:rPr>
  </w:style>
  <w:style w:type="paragraph" w:customStyle="1" w:styleId="SVCBulletslevel4">
    <w:name w:val="SVC Bullets level 4"/>
    <w:basedOn w:val="SVCBulletslevel3"/>
    <w:uiPriority w:val="99"/>
    <w:rsid w:val="000613EB"/>
    <w:pPr>
      <w:numPr>
        <w:numId w:val="0"/>
      </w:numPr>
      <w:tabs>
        <w:tab w:val="num" w:pos="1800"/>
      </w:tabs>
      <w:ind w:left="1800" w:hanging="360"/>
    </w:pPr>
  </w:style>
  <w:style w:type="paragraph" w:customStyle="1" w:styleId="SVCBulletslevel1Char">
    <w:name w:val="SVC Bullets level 1 Char"/>
    <w:link w:val="SVCBulletslevel1CharChar"/>
    <w:uiPriority w:val="99"/>
    <w:rsid w:val="000613EB"/>
    <w:pPr>
      <w:tabs>
        <w:tab w:val="num" w:pos="0"/>
        <w:tab w:val="left" w:pos="403"/>
        <w:tab w:val="left" w:pos="792"/>
        <w:tab w:val="left" w:pos="1195"/>
        <w:tab w:val="left" w:pos="1584"/>
        <w:tab w:val="left" w:pos="1987"/>
        <w:tab w:val="left" w:pos="2376"/>
        <w:tab w:val="left" w:pos="2779"/>
        <w:tab w:val="left" w:pos="3168"/>
      </w:tabs>
      <w:spacing w:before="120"/>
      <w:ind w:left="403" w:hanging="403"/>
      <w:jc w:val="both"/>
    </w:pPr>
    <w:rPr>
      <w:lang w:val="en-GB" w:eastAsia="en-US"/>
    </w:rPr>
  </w:style>
  <w:style w:type="paragraph" w:customStyle="1" w:styleId="AVCBulletslevel3">
    <w:name w:val="AVC Bullets level 3"/>
    <w:basedOn w:val="SVCBulletslevel3"/>
    <w:uiPriority w:val="99"/>
    <w:rsid w:val="000613EB"/>
    <w:pPr>
      <w:numPr>
        <w:numId w:val="0"/>
      </w:numPr>
      <w:tabs>
        <w:tab w:val="num" w:pos="2160"/>
      </w:tabs>
      <w:ind w:left="2160" w:hanging="360"/>
    </w:pPr>
  </w:style>
  <w:style w:type="paragraph" w:customStyle="1" w:styleId="AVCEquationlevel1CharCharChar">
    <w:name w:val="AVC Equation level 1 Char Char Char"/>
    <w:basedOn w:val="Equation"/>
    <w:uiPriority w:val="99"/>
    <w:rsid w:val="000613EB"/>
    <w:pPr>
      <w:tabs>
        <w:tab w:val="clear" w:pos="4320"/>
        <w:tab w:val="clear" w:pos="8640"/>
        <w:tab w:val="left" w:pos="794"/>
        <w:tab w:val="left" w:pos="1588"/>
        <w:tab w:val="right" w:pos="9696"/>
      </w:tabs>
      <w:overflowPunct w:val="0"/>
      <w:autoSpaceDE w:val="0"/>
      <w:autoSpaceDN w:val="0"/>
      <w:adjustRightInd w:val="0"/>
      <w:spacing w:before="200"/>
      <w:ind w:left="794"/>
      <w:jc w:val="left"/>
      <w:textAlignment w:val="baseline"/>
    </w:pPr>
    <w:rPr>
      <w:rFonts w:eastAsia="Malgun Gothic"/>
      <w:sz w:val="20"/>
      <w:szCs w:val="22"/>
      <w:lang w:val="en-GB"/>
    </w:rPr>
  </w:style>
  <w:style w:type="paragraph" w:customStyle="1" w:styleId="AVCBulletlevel2Char">
    <w:name w:val="AVC Bullet level 2 Char"/>
    <w:basedOn w:val="AVCBulletlevel1CharChar"/>
    <w:uiPriority w:val="99"/>
    <w:rsid w:val="000613EB"/>
    <w:pPr>
      <w:tabs>
        <w:tab w:val="clear" w:pos="792"/>
      </w:tabs>
    </w:pPr>
  </w:style>
  <w:style w:type="paragraph" w:customStyle="1" w:styleId="SVCBulletslevel3Char">
    <w:name w:val="SVC Bullets level 3 Char"/>
    <w:basedOn w:val="SVCBulletslevel3"/>
    <w:uiPriority w:val="99"/>
    <w:rsid w:val="000613EB"/>
    <w:pPr>
      <w:numPr>
        <w:numId w:val="0"/>
      </w:numPr>
      <w:tabs>
        <w:tab w:val="num" w:pos="720"/>
      </w:tabs>
      <w:ind w:left="1224" w:hanging="1224"/>
    </w:pPr>
  </w:style>
  <w:style w:type="paragraph" w:customStyle="1" w:styleId="00BodyText">
    <w:name w:val="00 BodyText"/>
    <w:basedOn w:val="Normal"/>
    <w:link w:val="00BodyTextChar"/>
    <w:uiPriority w:val="99"/>
    <w:rsid w:val="000613EB"/>
    <w:pPr>
      <w:tabs>
        <w:tab w:val="clear" w:pos="360"/>
        <w:tab w:val="clear" w:pos="720"/>
        <w:tab w:val="clear" w:pos="1080"/>
        <w:tab w:val="clear" w:pos="1440"/>
      </w:tabs>
      <w:overflowPunct/>
      <w:autoSpaceDE/>
      <w:autoSpaceDN/>
      <w:adjustRightInd/>
      <w:spacing w:before="0" w:after="220"/>
      <w:textAlignment w:val="auto"/>
    </w:pPr>
    <w:rPr>
      <w:rFonts w:ascii="Arial" w:eastAsia="MS Mincho" w:hAnsi="Arial"/>
      <w:lang w:eastAsia="ja-JP"/>
    </w:rPr>
  </w:style>
  <w:style w:type="paragraph" w:customStyle="1" w:styleId="CharCharZchnZchnCharCharCarCar">
    <w:name w:val="Char Char Zchn Zchn Char Char Car Car"/>
    <w:uiPriority w:val="99"/>
    <w:semiHidden/>
    <w:rsid w:val="000613EB"/>
    <w:pPr>
      <w:keepNext/>
      <w:numPr>
        <w:numId w:val="86"/>
      </w:numPr>
      <w:tabs>
        <w:tab w:val="clear" w:pos="851"/>
        <w:tab w:val="num" w:pos="360"/>
      </w:tabs>
      <w:autoSpaceDE w:val="0"/>
      <w:autoSpaceDN w:val="0"/>
      <w:adjustRightInd w:val="0"/>
      <w:spacing w:before="60" w:after="60"/>
      <w:ind w:left="0" w:firstLine="0"/>
      <w:jc w:val="both"/>
    </w:pPr>
    <w:rPr>
      <w:rFonts w:ascii="Arial" w:hAnsi="Arial" w:cs="Arial"/>
      <w:color w:val="0000FF"/>
      <w:kern w:val="2"/>
      <w:lang w:eastAsia="zh-CN"/>
    </w:rPr>
  </w:style>
  <w:style w:type="paragraph" w:styleId="ListBullet">
    <w:name w:val="List Bullet"/>
    <w:basedOn w:val="Normal"/>
    <w:uiPriority w:val="99"/>
    <w:rsid w:val="000613EB"/>
    <w:pPr>
      <w:numPr>
        <w:numId w:val="72"/>
      </w:numPr>
      <w:tabs>
        <w:tab w:val="clear" w:pos="720"/>
        <w:tab w:val="clear" w:pos="1080"/>
        <w:tab w:val="clear" w:pos="1440"/>
        <w:tab w:val="left" w:pos="794"/>
        <w:tab w:val="left" w:pos="1191"/>
        <w:tab w:val="left" w:pos="1588"/>
        <w:tab w:val="left" w:pos="1985"/>
      </w:tabs>
      <w:ind w:left="0" w:firstLine="0"/>
      <w:jc w:val="both"/>
    </w:pPr>
    <w:rPr>
      <w:rFonts w:eastAsia="Malgun Gothic"/>
      <w:sz w:val="20"/>
      <w:lang w:val="en-GB"/>
    </w:rPr>
  </w:style>
  <w:style w:type="paragraph" w:customStyle="1" w:styleId="NormalITU">
    <w:name w:val="Normal_ITU"/>
    <w:basedOn w:val="Normal"/>
    <w:uiPriority w:val="99"/>
    <w:rsid w:val="000613EB"/>
    <w:pPr>
      <w:tabs>
        <w:tab w:val="clear" w:pos="360"/>
        <w:tab w:val="clear" w:pos="720"/>
        <w:tab w:val="clear" w:pos="1080"/>
        <w:tab w:val="clear" w:pos="1440"/>
      </w:tabs>
      <w:overflowPunct/>
      <w:spacing w:before="120"/>
      <w:textAlignment w:val="auto"/>
    </w:pPr>
    <w:rPr>
      <w:rFonts w:eastAsia="MS Mincho" w:cs="Arial"/>
      <w:sz w:val="24"/>
      <w:lang w:eastAsia="ja-JP"/>
    </w:rPr>
  </w:style>
  <w:style w:type="paragraph" w:customStyle="1" w:styleId="XTableEntry">
    <w:name w:val="XTableEntry"/>
    <w:basedOn w:val="Normal"/>
    <w:uiPriority w:val="99"/>
    <w:rsid w:val="000613EB"/>
    <w:pPr>
      <w:tabs>
        <w:tab w:val="clear" w:pos="360"/>
        <w:tab w:val="clear" w:pos="720"/>
        <w:tab w:val="clear" w:pos="1080"/>
        <w:tab w:val="clear" w:pos="1440"/>
        <w:tab w:val="left" w:pos="227"/>
        <w:tab w:val="left" w:pos="454"/>
        <w:tab w:val="left" w:pos="680"/>
        <w:tab w:val="left" w:pos="907"/>
        <w:tab w:val="left" w:pos="1134"/>
        <w:tab w:val="left" w:pos="1361"/>
        <w:tab w:val="left" w:pos="1588"/>
        <w:tab w:val="left" w:pos="1814"/>
        <w:tab w:val="left" w:pos="2041"/>
        <w:tab w:val="left" w:pos="2268"/>
        <w:tab w:val="left" w:pos="2495"/>
        <w:tab w:val="left" w:pos="2722"/>
        <w:tab w:val="left" w:pos="2948"/>
        <w:tab w:val="left" w:pos="3175"/>
        <w:tab w:val="left" w:pos="3402"/>
        <w:tab w:val="left" w:pos="3629"/>
      </w:tabs>
      <w:spacing w:before="40" w:after="40"/>
    </w:pPr>
    <w:rPr>
      <w:rFonts w:eastAsia="Malgun Gothic"/>
      <w:sz w:val="20"/>
      <w:lang w:val="en-GB"/>
    </w:rPr>
  </w:style>
  <w:style w:type="paragraph" w:customStyle="1" w:styleId="XParagraph">
    <w:name w:val="XParagraph"/>
    <w:basedOn w:val="Normal"/>
    <w:link w:val="XParagraphChar"/>
    <w:uiPriority w:val="99"/>
    <w:rsid w:val="000613EB"/>
    <w:pPr>
      <w:tabs>
        <w:tab w:val="clear" w:pos="360"/>
        <w:tab w:val="clear" w:pos="720"/>
        <w:tab w:val="clear" w:pos="1080"/>
        <w:tab w:val="clear" w:pos="1440"/>
        <w:tab w:val="left" w:pos="284"/>
        <w:tab w:val="num" w:pos="1191"/>
      </w:tabs>
      <w:spacing w:before="120"/>
      <w:ind w:left="567"/>
      <w:jc w:val="both"/>
    </w:pPr>
    <w:rPr>
      <w:rFonts w:ascii="Times" w:eastAsia="Malgun Gothic" w:hAnsi="Times"/>
      <w:szCs w:val="22"/>
      <w:lang w:val="en-GB"/>
    </w:rPr>
  </w:style>
  <w:style w:type="paragraph" w:customStyle="1" w:styleId="XBullet1">
    <w:name w:val="XBullet1"/>
    <w:basedOn w:val="Normal"/>
    <w:uiPriority w:val="99"/>
    <w:rsid w:val="000613EB"/>
    <w:pPr>
      <w:tabs>
        <w:tab w:val="clear" w:pos="360"/>
        <w:tab w:val="clear" w:pos="720"/>
        <w:tab w:val="clear" w:pos="1080"/>
        <w:tab w:val="clear" w:pos="1440"/>
        <w:tab w:val="left" w:pos="284"/>
        <w:tab w:val="num" w:pos="21972"/>
      </w:tabs>
      <w:spacing w:before="120"/>
      <w:ind w:left="992" w:hanging="425"/>
      <w:jc w:val="both"/>
    </w:pPr>
    <w:rPr>
      <w:rFonts w:eastAsia="Malgun Gothic"/>
      <w:sz w:val="20"/>
      <w:szCs w:val="22"/>
      <w:lang w:val="en-GB"/>
    </w:rPr>
  </w:style>
  <w:style w:type="paragraph" w:customStyle="1" w:styleId="XBullet2">
    <w:name w:val="XBullet2"/>
    <w:basedOn w:val="XBullet1"/>
    <w:uiPriority w:val="99"/>
    <w:rsid w:val="000613EB"/>
    <w:pPr>
      <w:ind w:left="1417"/>
    </w:pPr>
  </w:style>
  <w:style w:type="character" w:customStyle="1" w:styleId="XParagraphChar">
    <w:name w:val="XParagraph Char"/>
    <w:link w:val="XParagraph"/>
    <w:uiPriority w:val="99"/>
    <w:locked/>
    <w:rsid w:val="000613EB"/>
    <w:rPr>
      <w:rFonts w:ascii="Times" w:eastAsia="Malgun Gothic" w:hAnsi="Times"/>
      <w:sz w:val="22"/>
      <w:szCs w:val="22"/>
      <w:lang w:val="en-GB" w:eastAsia="en-US"/>
    </w:rPr>
  </w:style>
  <w:style w:type="paragraph" w:customStyle="1" w:styleId="XEquation2">
    <w:name w:val="XEquation2"/>
    <w:basedOn w:val="Normal"/>
    <w:uiPriority w:val="99"/>
    <w:rsid w:val="000613EB"/>
    <w:pPr>
      <w:tabs>
        <w:tab w:val="clear" w:pos="360"/>
        <w:tab w:val="clear" w:pos="720"/>
        <w:tab w:val="clear" w:pos="1080"/>
        <w:tab w:val="clear" w:pos="1440"/>
        <w:tab w:val="left" w:pos="794"/>
        <w:tab w:val="left" w:pos="1588"/>
        <w:tab w:val="right" w:pos="9356"/>
        <w:tab w:val="right" w:pos="9696"/>
      </w:tabs>
      <w:spacing w:before="120" w:after="120"/>
      <w:ind w:left="1701"/>
    </w:pPr>
    <w:rPr>
      <w:rFonts w:eastAsia="Malgun Gothic"/>
      <w:sz w:val="20"/>
      <w:szCs w:val="22"/>
      <w:lang w:val="en-GB"/>
    </w:rPr>
  </w:style>
  <w:style w:type="paragraph" w:customStyle="1" w:styleId="note10">
    <w:name w:val="note1"/>
    <w:basedOn w:val="Normal"/>
    <w:uiPriority w:val="99"/>
    <w:rsid w:val="000613EB"/>
    <w:pPr>
      <w:tabs>
        <w:tab w:val="clear" w:pos="360"/>
        <w:tab w:val="clear" w:pos="720"/>
        <w:tab w:val="clear" w:pos="1080"/>
        <w:tab w:val="clear" w:pos="1440"/>
      </w:tabs>
      <w:adjustRightInd/>
      <w:spacing w:before="60" w:line="199" w:lineRule="atLeast"/>
      <w:ind w:left="284"/>
      <w:jc w:val="both"/>
      <w:textAlignment w:val="auto"/>
    </w:pPr>
    <w:rPr>
      <w:rFonts w:eastAsia="Malgun Gothic"/>
      <w:sz w:val="18"/>
      <w:szCs w:val="18"/>
    </w:rPr>
  </w:style>
  <w:style w:type="paragraph" w:customStyle="1" w:styleId="CharCharCharCharCharCharCharCharCharCharCharCharCharCharCharCharCharCharCharCharCharCharCharCharCharCharCharCharCharChar">
    <w:name w:val="Char Char Char Char Char Char Char Char Char Char Char Char Char Char Char Char Char Char Char Char Char (文字) (文字) Char Char Char Char Char Char Char Char Char"/>
    <w:uiPriority w:val="99"/>
    <w:semiHidden/>
    <w:rsid w:val="000613EB"/>
    <w:pPr>
      <w:keepNext/>
      <w:tabs>
        <w:tab w:val="num" w:pos="851"/>
      </w:tabs>
      <w:autoSpaceDE w:val="0"/>
      <w:autoSpaceDN w:val="0"/>
      <w:adjustRightInd w:val="0"/>
      <w:spacing w:before="60" w:after="60"/>
      <w:ind w:left="851" w:hanging="851"/>
      <w:jc w:val="both"/>
    </w:pPr>
    <w:rPr>
      <w:rFonts w:ascii="Arial" w:hAnsi="Arial" w:cs="Arial"/>
      <w:color w:val="0000FF"/>
      <w:kern w:val="2"/>
      <w:lang w:eastAsia="zh-CN"/>
    </w:rPr>
  </w:style>
  <w:style w:type="paragraph" w:customStyle="1" w:styleId="References">
    <w:name w:val="References"/>
    <w:basedOn w:val="Normal"/>
    <w:uiPriority w:val="99"/>
    <w:rsid w:val="000613EB"/>
    <w:pPr>
      <w:numPr>
        <w:numId w:val="87"/>
      </w:numPr>
      <w:tabs>
        <w:tab w:val="clear" w:pos="720"/>
        <w:tab w:val="clear" w:pos="1080"/>
        <w:tab w:val="clear" w:pos="1440"/>
      </w:tabs>
      <w:overflowPunct/>
      <w:autoSpaceDE/>
      <w:autoSpaceDN/>
      <w:adjustRightInd/>
      <w:spacing w:before="0"/>
      <w:ind w:left="0" w:firstLine="0"/>
      <w:jc w:val="both"/>
      <w:textAlignment w:val="auto"/>
    </w:pPr>
    <w:rPr>
      <w:rFonts w:eastAsia="MS Mincho"/>
      <w:sz w:val="16"/>
    </w:rPr>
  </w:style>
  <w:style w:type="character" w:customStyle="1" w:styleId="Annex4CharChar">
    <w:name w:val="Annex 4 Char Char"/>
    <w:uiPriority w:val="99"/>
    <w:rsid w:val="000613EB"/>
    <w:rPr>
      <w:rFonts w:ascii="Arial" w:eastAsia="SimSun" w:hAnsi="Arial" w:cs="Arial"/>
      <w:b/>
      <w:bCs/>
      <w:color w:val="0000FF"/>
      <w:kern w:val="2"/>
      <w:lang w:val="en-US" w:eastAsia="en-US" w:bidi="ar-SA"/>
    </w:rPr>
  </w:style>
  <w:style w:type="paragraph" w:customStyle="1" w:styleId="Bibliography1">
    <w:name w:val="Bibliography1"/>
    <w:basedOn w:val="Normal"/>
    <w:uiPriority w:val="99"/>
    <w:rsid w:val="000613EB"/>
    <w:pPr>
      <w:numPr>
        <w:numId w:val="88"/>
      </w:numPr>
      <w:tabs>
        <w:tab w:val="clear" w:pos="360"/>
        <w:tab w:val="clear" w:pos="720"/>
        <w:tab w:val="clear" w:pos="1080"/>
        <w:tab w:val="clear" w:pos="1440"/>
        <w:tab w:val="left" w:pos="660"/>
      </w:tabs>
      <w:overflowPunct/>
      <w:autoSpaceDE/>
      <w:autoSpaceDN/>
      <w:adjustRightInd/>
      <w:spacing w:before="0" w:after="240" w:line="230" w:lineRule="atLeast"/>
      <w:ind w:left="0" w:firstLine="0"/>
      <w:jc w:val="both"/>
      <w:textAlignment w:val="auto"/>
    </w:pPr>
    <w:rPr>
      <w:rFonts w:ascii="Arial" w:eastAsia="MS Mincho" w:hAnsi="Arial"/>
      <w:sz w:val="20"/>
    </w:rPr>
  </w:style>
  <w:style w:type="character" w:customStyle="1" w:styleId="AVCBulletlevel1CharChar1">
    <w:name w:val="AVC Bullet level 1 Char Char1"/>
    <w:link w:val="AVCBulletlevel1Char"/>
    <w:uiPriority w:val="99"/>
    <w:locked/>
    <w:rsid w:val="000613EB"/>
    <w:rPr>
      <w:rFonts w:ascii="Times" w:eastAsia="Malgun Gothic" w:hAnsi="Times"/>
      <w:lang w:val="en-GB" w:eastAsia="en-US"/>
    </w:rPr>
  </w:style>
  <w:style w:type="character" w:customStyle="1" w:styleId="Annex3Char1">
    <w:name w:val="Annex 3 Char1"/>
    <w:uiPriority w:val="99"/>
    <w:rsid w:val="000613EB"/>
    <w:rPr>
      <w:rFonts w:ascii="Arial" w:eastAsia="SimSun" w:hAnsi="Arial" w:cs="Arial"/>
      <w:b/>
      <w:bCs/>
      <w:color w:val="0000FF"/>
      <w:kern w:val="2"/>
      <w:lang w:val="en-GB" w:eastAsia="en-US" w:bidi="ar-SA"/>
    </w:rPr>
  </w:style>
  <w:style w:type="paragraph" w:customStyle="1" w:styleId="AVCBulletlevel2">
    <w:name w:val="AVC Bullet level 2"/>
    <w:basedOn w:val="AVCBulletlevel1Char"/>
    <w:uiPriority w:val="99"/>
    <w:rsid w:val="000613EB"/>
    <w:pPr>
      <w:tabs>
        <w:tab w:val="clear" w:pos="397"/>
        <w:tab w:val="clear" w:pos="792"/>
        <w:tab w:val="num" w:pos="794"/>
      </w:tabs>
      <w:ind w:left="794" w:hanging="391"/>
    </w:pPr>
  </w:style>
  <w:style w:type="character" w:customStyle="1" w:styleId="00BodyTextChar">
    <w:name w:val="00 BodyText Char"/>
    <w:link w:val="00BodyText"/>
    <w:uiPriority w:val="99"/>
    <w:locked/>
    <w:rsid w:val="000613EB"/>
    <w:rPr>
      <w:rFonts w:ascii="Arial" w:eastAsia="MS Mincho" w:hAnsi="Arial"/>
      <w:sz w:val="22"/>
      <w:lang w:eastAsia="ja-JP"/>
    </w:rPr>
  </w:style>
  <w:style w:type="paragraph" w:customStyle="1" w:styleId="CharCharCharCharCharCharChar">
    <w:name w:val="Char Char Char Char Char Char Char"/>
    <w:uiPriority w:val="99"/>
    <w:semiHidden/>
    <w:rsid w:val="000613EB"/>
    <w:pPr>
      <w:keepNext/>
      <w:tabs>
        <w:tab w:val="num" w:pos="851"/>
      </w:tabs>
      <w:autoSpaceDE w:val="0"/>
      <w:autoSpaceDN w:val="0"/>
      <w:adjustRightInd w:val="0"/>
      <w:spacing w:before="60" w:after="60"/>
      <w:ind w:left="851" w:hanging="851"/>
      <w:jc w:val="both"/>
    </w:pPr>
    <w:rPr>
      <w:rFonts w:ascii="Arial" w:hAnsi="Arial" w:cs="Arial"/>
      <w:color w:val="0000FF"/>
      <w:kern w:val="2"/>
      <w:lang w:eastAsia="zh-CN"/>
    </w:rPr>
  </w:style>
  <w:style w:type="paragraph" w:customStyle="1" w:styleId="CharCharCharCharCharCharCharCharCharCharCharCharCharCharCharCharCharCharCharCharCharCharCharCharCharCharCharCharCharCharCharCharChar">
    <w:name w:val="Char Char Char Char Char Char Char Char Char Char Char Char Char Char Char Char Char Char Char Char Char (文字) (文字) Char Char Char Char Char Char Char Char Char Char Char Char"/>
    <w:uiPriority w:val="99"/>
    <w:semiHidden/>
    <w:rsid w:val="000613EB"/>
    <w:pPr>
      <w:keepNext/>
      <w:tabs>
        <w:tab w:val="num" w:pos="851"/>
      </w:tabs>
      <w:autoSpaceDE w:val="0"/>
      <w:autoSpaceDN w:val="0"/>
      <w:adjustRightInd w:val="0"/>
      <w:spacing w:before="60" w:after="60"/>
      <w:ind w:left="851" w:hanging="851"/>
      <w:jc w:val="both"/>
    </w:pPr>
    <w:rPr>
      <w:rFonts w:ascii="Arial" w:hAnsi="Arial" w:cs="Arial"/>
      <w:color w:val="0000FF"/>
      <w:kern w:val="2"/>
      <w:lang w:eastAsia="zh-CN"/>
    </w:rPr>
  </w:style>
  <w:style w:type="paragraph" w:customStyle="1" w:styleId="Foreword">
    <w:name w:val="Foreword"/>
    <w:basedOn w:val="Normal"/>
    <w:next w:val="Normal"/>
    <w:uiPriority w:val="99"/>
    <w:rsid w:val="000613EB"/>
    <w:pPr>
      <w:tabs>
        <w:tab w:val="clear" w:pos="360"/>
        <w:tab w:val="clear" w:pos="720"/>
        <w:tab w:val="clear" w:pos="1080"/>
        <w:tab w:val="clear" w:pos="1440"/>
      </w:tabs>
      <w:overflowPunct/>
      <w:autoSpaceDE/>
      <w:autoSpaceDN/>
      <w:adjustRightInd/>
      <w:spacing w:before="0" w:after="240" w:line="230" w:lineRule="atLeast"/>
      <w:jc w:val="both"/>
      <w:textAlignment w:val="auto"/>
    </w:pPr>
    <w:rPr>
      <w:rFonts w:ascii="Arial" w:eastAsia="MS Mincho" w:hAnsi="Arial"/>
      <w:color w:val="0000FF"/>
      <w:sz w:val="20"/>
      <w:lang w:val="en-GB" w:eastAsia="ja-JP"/>
    </w:rPr>
  </w:style>
  <w:style w:type="paragraph" w:styleId="ListBullet4">
    <w:name w:val="List Bullet 4"/>
    <w:basedOn w:val="Normal"/>
    <w:autoRedefine/>
    <w:uiPriority w:val="99"/>
    <w:rsid w:val="000613EB"/>
    <w:pPr>
      <w:tabs>
        <w:tab w:val="clear" w:pos="360"/>
        <w:tab w:val="clear" w:pos="720"/>
        <w:tab w:val="clear" w:pos="1080"/>
        <w:tab w:val="clear" w:pos="1440"/>
        <w:tab w:val="num" w:pos="1209"/>
      </w:tabs>
      <w:overflowPunct/>
      <w:autoSpaceDE/>
      <w:autoSpaceDN/>
      <w:adjustRightInd/>
      <w:spacing w:before="0" w:after="240" w:line="230" w:lineRule="atLeast"/>
      <w:ind w:left="1209" w:hanging="360"/>
      <w:jc w:val="both"/>
      <w:textAlignment w:val="auto"/>
    </w:pPr>
    <w:rPr>
      <w:rFonts w:ascii="Arial" w:eastAsia="MS Mincho" w:hAnsi="Arial"/>
      <w:sz w:val="20"/>
      <w:lang w:val="en-GB" w:eastAsia="ja-JP"/>
    </w:rPr>
  </w:style>
  <w:style w:type="paragraph" w:styleId="ListNumber5">
    <w:name w:val="List Number 5"/>
    <w:basedOn w:val="Normal"/>
    <w:uiPriority w:val="99"/>
    <w:rsid w:val="000613EB"/>
    <w:pPr>
      <w:numPr>
        <w:numId w:val="73"/>
      </w:numPr>
      <w:tabs>
        <w:tab w:val="clear" w:pos="360"/>
        <w:tab w:val="clear" w:pos="720"/>
        <w:tab w:val="clear" w:pos="1080"/>
        <w:tab w:val="clear" w:pos="1440"/>
        <w:tab w:val="num" w:pos="0"/>
        <w:tab w:val="num" w:pos="1492"/>
      </w:tabs>
      <w:overflowPunct/>
      <w:autoSpaceDE/>
      <w:autoSpaceDN/>
      <w:adjustRightInd/>
      <w:spacing w:before="0" w:after="240" w:line="230" w:lineRule="atLeast"/>
      <w:ind w:left="0" w:firstLine="0"/>
      <w:jc w:val="both"/>
      <w:textAlignment w:val="auto"/>
    </w:pPr>
    <w:rPr>
      <w:rFonts w:ascii="Arial" w:eastAsia="MS Mincho" w:hAnsi="Arial"/>
      <w:sz w:val="20"/>
      <w:lang w:val="en-GB" w:eastAsia="ja-JP"/>
    </w:rPr>
  </w:style>
  <w:style w:type="paragraph" w:customStyle="1" w:styleId="zzCopyright">
    <w:name w:val="zzCopyright"/>
    <w:basedOn w:val="Normal"/>
    <w:next w:val="Normal"/>
    <w:uiPriority w:val="99"/>
    <w:rsid w:val="000613EB"/>
    <w:pPr>
      <w:pBdr>
        <w:top w:val="single" w:sz="4" w:space="1" w:color="0000FF"/>
        <w:left w:val="single" w:sz="4" w:space="4" w:color="0000FF"/>
        <w:bottom w:val="single" w:sz="4" w:space="1" w:color="0000FF"/>
        <w:right w:val="single" w:sz="4" w:space="4" w:color="0000FF"/>
      </w:pBdr>
      <w:tabs>
        <w:tab w:val="clear" w:pos="360"/>
        <w:tab w:val="clear" w:pos="720"/>
        <w:tab w:val="clear" w:pos="1080"/>
        <w:tab w:val="clear" w:pos="1440"/>
        <w:tab w:val="left" w:pos="514"/>
        <w:tab w:val="left" w:pos="9623"/>
      </w:tabs>
      <w:overflowPunct/>
      <w:autoSpaceDE/>
      <w:autoSpaceDN/>
      <w:adjustRightInd/>
      <w:spacing w:before="0" w:after="240" w:line="230" w:lineRule="atLeast"/>
      <w:ind w:left="284" w:right="284"/>
      <w:jc w:val="both"/>
      <w:textAlignment w:val="auto"/>
    </w:pPr>
    <w:rPr>
      <w:rFonts w:ascii="Arial" w:eastAsia="MS Mincho" w:hAnsi="Arial"/>
      <w:color w:val="0000FF"/>
      <w:sz w:val="20"/>
      <w:lang w:val="en-GB" w:eastAsia="ja-JP"/>
    </w:rPr>
  </w:style>
  <w:style w:type="paragraph" w:customStyle="1" w:styleId="zzCover">
    <w:name w:val="zzCover"/>
    <w:basedOn w:val="Normal"/>
    <w:uiPriority w:val="99"/>
    <w:rsid w:val="000613EB"/>
    <w:pPr>
      <w:tabs>
        <w:tab w:val="clear" w:pos="360"/>
        <w:tab w:val="clear" w:pos="720"/>
        <w:tab w:val="clear" w:pos="1080"/>
        <w:tab w:val="clear" w:pos="1440"/>
      </w:tabs>
      <w:overflowPunct/>
      <w:autoSpaceDE/>
      <w:autoSpaceDN/>
      <w:adjustRightInd/>
      <w:spacing w:before="0" w:after="220" w:line="230" w:lineRule="atLeast"/>
      <w:jc w:val="right"/>
      <w:textAlignment w:val="auto"/>
    </w:pPr>
    <w:rPr>
      <w:rFonts w:ascii="Arial" w:eastAsia="MS Mincho" w:hAnsi="Arial"/>
      <w:b/>
      <w:color w:val="000000"/>
      <w:sz w:val="24"/>
      <w:lang w:val="en-GB" w:eastAsia="ja-JP"/>
    </w:rPr>
  </w:style>
  <w:style w:type="paragraph" w:customStyle="1" w:styleId="zzForeword">
    <w:name w:val="zzForeword"/>
    <w:basedOn w:val="Normal"/>
    <w:next w:val="Normal"/>
    <w:uiPriority w:val="99"/>
    <w:rsid w:val="000613EB"/>
    <w:pPr>
      <w:keepNext/>
      <w:pageBreakBefore/>
      <w:tabs>
        <w:tab w:val="clear" w:pos="360"/>
        <w:tab w:val="clear" w:pos="720"/>
        <w:tab w:val="clear" w:pos="1080"/>
        <w:tab w:val="clear" w:pos="1440"/>
      </w:tabs>
      <w:suppressAutoHyphens/>
      <w:overflowPunct/>
      <w:autoSpaceDE/>
      <w:autoSpaceDN/>
      <w:adjustRightInd/>
      <w:spacing w:before="960" w:after="310" w:line="310" w:lineRule="exact"/>
      <w:textAlignment w:val="auto"/>
    </w:pPr>
    <w:rPr>
      <w:rFonts w:ascii="Arial" w:eastAsia="MS Mincho" w:hAnsi="Arial"/>
      <w:b/>
      <w:color w:val="0000FF"/>
      <w:sz w:val="28"/>
      <w:lang w:val="en-GB" w:eastAsia="ja-JP"/>
    </w:rPr>
  </w:style>
  <w:style w:type="paragraph" w:customStyle="1" w:styleId="CharCharCharCharCharCharCharCharCharCharCharCharCharCharCharCharCharCharCharCharCharCharCharCharCharCharCharCharCharCharCharCharCharChar">
    <w:name w:val="Char Char Char Char Char Char Char Char Char Char Char Char Char Char Char Char Char Char Char Char Char (文字) (文字) Char Char Char Char Char Char Char Char Char Char Char Char Char"/>
    <w:uiPriority w:val="99"/>
    <w:semiHidden/>
    <w:rsid w:val="000613EB"/>
    <w:pPr>
      <w:keepNext/>
      <w:tabs>
        <w:tab w:val="num" w:pos="851"/>
      </w:tabs>
      <w:autoSpaceDE w:val="0"/>
      <w:autoSpaceDN w:val="0"/>
      <w:adjustRightInd w:val="0"/>
      <w:spacing w:before="60" w:after="60"/>
      <w:ind w:left="851" w:hanging="851"/>
      <w:jc w:val="both"/>
    </w:pPr>
    <w:rPr>
      <w:rFonts w:ascii="Arial" w:hAnsi="Arial" w:cs="Arial"/>
      <w:color w:val="0000FF"/>
      <w:kern w:val="2"/>
      <w:lang w:eastAsia="zh-CN"/>
    </w:rPr>
  </w:style>
  <w:style w:type="paragraph" w:customStyle="1" w:styleId="annex4char0">
    <w:name w:val="annex4char"/>
    <w:basedOn w:val="Normal"/>
    <w:uiPriority w:val="99"/>
    <w:rsid w:val="000613EB"/>
    <w:pPr>
      <w:tabs>
        <w:tab w:val="clear" w:pos="360"/>
        <w:tab w:val="clear" w:pos="720"/>
        <w:tab w:val="clear" w:pos="1080"/>
        <w:tab w:val="clear" w:pos="1440"/>
      </w:tabs>
      <w:overflowPunct/>
      <w:autoSpaceDE/>
      <w:autoSpaceDN/>
      <w:adjustRightInd/>
      <w:spacing w:before="100" w:beforeAutospacing="1" w:after="100" w:afterAutospacing="1"/>
      <w:textAlignment w:val="auto"/>
    </w:pPr>
    <w:rPr>
      <w:rFonts w:eastAsia="MS Mincho"/>
      <w:sz w:val="24"/>
      <w:szCs w:val="24"/>
      <w:lang w:eastAsia="ja-JP"/>
    </w:rPr>
  </w:style>
  <w:style w:type="paragraph" w:customStyle="1" w:styleId="Bulletedo2">
    <w:name w:val="Bulleted o 2"/>
    <w:basedOn w:val="Normal"/>
    <w:uiPriority w:val="99"/>
    <w:rsid w:val="000613EB"/>
    <w:pPr>
      <w:tabs>
        <w:tab w:val="clear" w:pos="360"/>
        <w:tab w:val="clear" w:pos="720"/>
        <w:tab w:val="clear" w:pos="1080"/>
        <w:tab w:val="clear" w:pos="1440"/>
      </w:tabs>
      <w:overflowPunct/>
      <w:autoSpaceDE/>
      <w:autoSpaceDN/>
      <w:adjustRightInd/>
      <w:spacing w:before="0" w:after="220"/>
      <w:ind w:left="2954" w:hanging="357"/>
      <w:textAlignment w:val="auto"/>
    </w:pPr>
    <w:rPr>
      <w:rFonts w:ascii="Arial" w:eastAsia="Malgun Gothic" w:hAnsi="Arial"/>
      <w:lang w:eastAsia="zh-CN"/>
    </w:rPr>
  </w:style>
  <w:style w:type="paragraph" w:customStyle="1" w:styleId="CharCharCharCharCharCharCharCharCharCharCharCharCharCharCharCharCharCharCharCharCharCharCharCharCharCharCharCharCharCharCharChar">
    <w:name w:val="Char Char Char Char Char Char Char Char Char Char Char Char Char Char Char Char Char Char Char Char Char (文字) (文字) Char Char Char Char Char Char Char Char Char Char Char"/>
    <w:uiPriority w:val="99"/>
    <w:semiHidden/>
    <w:rsid w:val="000613EB"/>
    <w:pPr>
      <w:keepNext/>
      <w:tabs>
        <w:tab w:val="num" w:pos="851"/>
      </w:tabs>
      <w:autoSpaceDE w:val="0"/>
      <w:autoSpaceDN w:val="0"/>
      <w:adjustRightInd w:val="0"/>
      <w:spacing w:before="60" w:after="60"/>
      <w:ind w:left="851" w:hanging="851"/>
      <w:jc w:val="both"/>
    </w:pPr>
    <w:rPr>
      <w:rFonts w:ascii="Arial" w:hAnsi="Arial" w:cs="Arial"/>
      <w:color w:val="0000FF"/>
      <w:kern w:val="2"/>
      <w:lang w:eastAsia="zh-CN"/>
    </w:rPr>
  </w:style>
  <w:style w:type="paragraph" w:customStyle="1" w:styleId="CharCharCharCharCharCharCharCharCharCharCharCharCharCharCharCharCharCharCharCharCharCharCharCharCharCharChar">
    <w:name w:val="Char Char Char Char Char Char Char Char Char Char Char Char Char Char Char Char Char Char Char Char Char (文字) (文字) Char Char Char Char Char Char"/>
    <w:uiPriority w:val="99"/>
    <w:semiHidden/>
    <w:rsid w:val="000613EB"/>
    <w:pPr>
      <w:keepNext/>
      <w:tabs>
        <w:tab w:val="num" w:pos="851"/>
      </w:tabs>
      <w:autoSpaceDE w:val="0"/>
      <w:autoSpaceDN w:val="0"/>
      <w:adjustRightInd w:val="0"/>
      <w:spacing w:before="60" w:after="60"/>
      <w:ind w:left="851" w:hanging="851"/>
      <w:jc w:val="both"/>
    </w:pPr>
    <w:rPr>
      <w:rFonts w:ascii="Arial" w:hAnsi="Arial" w:cs="Arial"/>
      <w:color w:val="0000FF"/>
      <w:kern w:val="2"/>
      <w:lang w:eastAsia="zh-CN"/>
    </w:rPr>
  </w:style>
  <w:style w:type="paragraph" w:customStyle="1" w:styleId="a2">
    <w:name w:val="a2"/>
    <w:basedOn w:val="Heading2"/>
    <w:next w:val="Normal"/>
    <w:uiPriority w:val="99"/>
    <w:rsid w:val="000613EB"/>
    <w:pPr>
      <w:numPr>
        <w:numId w:val="89"/>
      </w:numPr>
      <w:tabs>
        <w:tab w:val="clear" w:pos="360"/>
        <w:tab w:val="clear" w:pos="1080"/>
        <w:tab w:val="left" w:pos="500"/>
        <w:tab w:val="num" w:pos="1440"/>
      </w:tabs>
      <w:suppressAutoHyphens/>
      <w:overflowPunct/>
      <w:autoSpaceDE/>
      <w:autoSpaceDN/>
      <w:adjustRightInd/>
      <w:spacing w:before="270" w:after="240" w:line="270" w:lineRule="exact"/>
      <w:textAlignment w:val="auto"/>
    </w:pPr>
    <w:rPr>
      <w:rFonts w:ascii="Arial" w:eastAsia="MS Mincho" w:hAnsi="Arial"/>
      <w:bCs w:val="0"/>
      <w:iCs w:val="0"/>
      <w:szCs w:val="20"/>
      <w:lang w:val="de-DE" w:eastAsia="ja-JP"/>
    </w:rPr>
  </w:style>
  <w:style w:type="paragraph" w:customStyle="1" w:styleId="a3">
    <w:name w:val="a3"/>
    <w:basedOn w:val="Heading3"/>
    <w:next w:val="Normal"/>
    <w:uiPriority w:val="99"/>
    <w:rsid w:val="000613EB"/>
    <w:pPr>
      <w:numPr>
        <w:numId w:val="89"/>
      </w:numPr>
      <w:tabs>
        <w:tab w:val="clear" w:pos="360"/>
        <w:tab w:val="clear" w:pos="1080"/>
        <w:tab w:val="clear" w:pos="1440"/>
        <w:tab w:val="left" w:pos="640"/>
        <w:tab w:val="left" w:pos="720"/>
        <w:tab w:val="left" w:pos="880"/>
        <w:tab w:val="num" w:pos="2160"/>
      </w:tabs>
      <w:suppressAutoHyphens/>
      <w:overflowPunct/>
      <w:autoSpaceDE/>
      <w:autoSpaceDN/>
      <w:adjustRightInd/>
      <w:spacing w:before="60" w:after="240" w:line="250" w:lineRule="exact"/>
      <w:textAlignment w:val="auto"/>
    </w:pPr>
    <w:rPr>
      <w:rFonts w:ascii="Arial" w:eastAsia="MS Mincho" w:hAnsi="Arial"/>
      <w:bCs w:val="0"/>
      <w:sz w:val="22"/>
      <w:szCs w:val="20"/>
      <w:lang w:val="de-DE" w:eastAsia="ja-JP"/>
    </w:rPr>
  </w:style>
  <w:style w:type="paragraph" w:customStyle="1" w:styleId="a4">
    <w:name w:val="a4"/>
    <w:basedOn w:val="Heading4"/>
    <w:next w:val="Normal"/>
    <w:uiPriority w:val="99"/>
    <w:rsid w:val="000613EB"/>
    <w:pPr>
      <w:numPr>
        <w:numId w:val="89"/>
      </w:numPr>
      <w:tabs>
        <w:tab w:val="clear" w:pos="360"/>
        <w:tab w:val="clear" w:pos="720"/>
        <w:tab w:val="clear" w:pos="1440"/>
        <w:tab w:val="left" w:pos="880"/>
        <w:tab w:val="left" w:pos="1080"/>
        <w:tab w:val="num" w:pos="2880"/>
      </w:tabs>
      <w:suppressAutoHyphens/>
      <w:overflowPunct/>
      <w:autoSpaceDE/>
      <w:autoSpaceDN/>
      <w:adjustRightInd/>
      <w:spacing w:before="60" w:after="240" w:line="230" w:lineRule="exact"/>
      <w:ind w:right="0"/>
      <w:textAlignment w:val="auto"/>
    </w:pPr>
    <w:rPr>
      <w:rFonts w:ascii="Arial" w:eastAsia="MS Mincho" w:hAnsi="Arial"/>
      <w:bCs w:val="0"/>
      <w:sz w:val="20"/>
      <w:szCs w:val="20"/>
      <w:lang w:val="de-DE" w:eastAsia="ja-JP"/>
    </w:rPr>
  </w:style>
  <w:style w:type="paragraph" w:customStyle="1" w:styleId="a5">
    <w:name w:val="a5"/>
    <w:basedOn w:val="Heading5"/>
    <w:next w:val="Normal"/>
    <w:uiPriority w:val="99"/>
    <w:rsid w:val="000613EB"/>
    <w:pPr>
      <w:numPr>
        <w:numId w:val="89"/>
      </w:numPr>
      <w:tabs>
        <w:tab w:val="clear" w:pos="360"/>
        <w:tab w:val="clear" w:pos="720"/>
        <w:tab w:val="clear" w:pos="1440"/>
        <w:tab w:val="left" w:pos="794"/>
        <w:tab w:val="left" w:pos="1080"/>
        <w:tab w:val="left" w:pos="1140"/>
        <w:tab w:val="left" w:pos="1360"/>
        <w:tab w:val="num" w:pos="1492"/>
        <w:tab w:val="num" w:pos="3600"/>
      </w:tabs>
      <w:suppressAutoHyphens/>
      <w:overflowPunct/>
      <w:autoSpaceDE/>
      <w:autoSpaceDN/>
      <w:adjustRightInd/>
      <w:spacing w:before="60" w:after="240" w:line="230" w:lineRule="exact"/>
      <w:textAlignment w:val="auto"/>
    </w:pPr>
    <w:rPr>
      <w:rFonts w:ascii="Arial" w:eastAsia="MS Mincho" w:hAnsi="Arial"/>
      <w:bCs w:val="0"/>
      <w:i w:val="0"/>
      <w:iCs w:val="0"/>
      <w:sz w:val="20"/>
      <w:szCs w:val="20"/>
      <w:lang w:val="de-DE" w:eastAsia="ja-JP"/>
    </w:rPr>
  </w:style>
  <w:style w:type="paragraph" w:customStyle="1" w:styleId="a6">
    <w:name w:val="a6"/>
    <w:basedOn w:val="Heading6"/>
    <w:next w:val="Normal"/>
    <w:uiPriority w:val="99"/>
    <w:rsid w:val="000613EB"/>
    <w:pPr>
      <w:numPr>
        <w:numId w:val="89"/>
      </w:numPr>
      <w:tabs>
        <w:tab w:val="clear" w:pos="360"/>
        <w:tab w:val="clear" w:pos="720"/>
        <w:tab w:val="clear" w:pos="1080"/>
        <w:tab w:val="left" w:pos="1140"/>
        <w:tab w:val="left" w:pos="1360"/>
        <w:tab w:val="left" w:pos="1440"/>
        <w:tab w:val="num" w:pos="1492"/>
        <w:tab w:val="num" w:pos="4320"/>
      </w:tabs>
      <w:suppressAutoHyphens/>
      <w:overflowPunct/>
      <w:autoSpaceDE/>
      <w:autoSpaceDN/>
      <w:adjustRightInd/>
      <w:spacing w:before="60" w:after="240" w:line="230" w:lineRule="exact"/>
      <w:ind w:left="1080" w:hanging="1080"/>
      <w:textAlignment w:val="auto"/>
    </w:pPr>
    <w:rPr>
      <w:rFonts w:ascii="Arial" w:eastAsia="MS Mincho" w:hAnsi="Arial"/>
      <w:bCs w:val="0"/>
      <w:sz w:val="20"/>
      <w:szCs w:val="20"/>
      <w:lang w:val="de-DE" w:eastAsia="ja-JP"/>
    </w:rPr>
  </w:style>
  <w:style w:type="paragraph" w:customStyle="1" w:styleId="ANNEX">
    <w:name w:val="ANNEX"/>
    <w:basedOn w:val="Normal"/>
    <w:next w:val="Normal"/>
    <w:uiPriority w:val="99"/>
    <w:rsid w:val="000613EB"/>
    <w:pPr>
      <w:keepNext/>
      <w:pageBreakBefore/>
      <w:numPr>
        <w:numId w:val="89"/>
      </w:numPr>
      <w:tabs>
        <w:tab w:val="clear" w:pos="360"/>
        <w:tab w:val="clear" w:pos="720"/>
        <w:tab w:val="clear" w:pos="1080"/>
        <w:tab w:val="clear" w:pos="1440"/>
      </w:tabs>
      <w:overflowPunct/>
      <w:autoSpaceDE/>
      <w:autoSpaceDN/>
      <w:adjustRightInd/>
      <w:spacing w:before="0" w:after="760" w:line="310" w:lineRule="exact"/>
      <w:jc w:val="center"/>
      <w:textAlignment w:val="auto"/>
      <w:outlineLvl w:val="0"/>
    </w:pPr>
    <w:rPr>
      <w:rFonts w:ascii="Arial" w:eastAsia="MS Mincho" w:hAnsi="Arial"/>
      <w:b/>
      <w:sz w:val="28"/>
      <w:lang w:val="de-DE" w:eastAsia="ja-JP"/>
    </w:rPr>
  </w:style>
  <w:style w:type="paragraph" w:styleId="ListContinue">
    <w:name w:val="List Continue"/>
    <w:aliases w:val="list 1,list-1"/>
    <w:basedOn w:val="Normal"/>
    <w:uiPriority w:val="99"/>
    <w:rsid w:val="000613EB"/>
    <w:pPr>
      <w:numPr>
        <w:numId w:val="90"/>
      </w:numPr>
      <w:tabs>
        <w:tab w:val="clear" w:pos="360"/>
        <w:tab w:val="clear" w:pos="720"/>
        <w:tab w:val="clear" w:pos="1080"/>
        <w:tab w:val="clear" w:pos="1440"/>
        <w:tab w:val="left" w:pos="400"/>
      </w:tabs>
      <w:overflowPunct/>
      <w:autoSpaceDE/>
      <w:autoSpaceDN/>
      <w:adjustRightInd/>
      <w:spacing w:before="0" w:after="240" w:line="230" w:lineRule="atLeast"/>
      <w:ind w:left="0" w:firstLine="0"/>
      <w:jc w:val="both"/>
      <w:textAlignment w:val="auto"/>
    </w:pPr>
    <w:rPr>
      <w:rFonts w:eastAsia="MS Mincho"/>
      <w:sz w:val="20"/>
      <w:lang w:val="en-GB" w:eastAsia="ja-JP"/>
    </w:rPr>
  </w:style>
  <w:style w:type="paragraph" w:styleId="ListContinue2">
    <w:name w:val="List Continue 2"/>
    <w:aliases w:val="list-2"/>
    <w:basedOn w:val="ListContinue"/>
    <w:uiPriority w:val="99"/>
    <w:rsid w:val="000613EB"/>
    <w:pPr>
      <w:numPr>
        <w:ilvl w:val="1"/>
      </w:numPr>
      <w:tabs>
        <w:tab w:val="clear" w:pos="400"/>
        <w:tab w:val="num" w:pos="360"/>
        <w:tab w:val="left" w:pos="800"/>
        <w:tab w:val="num" w:pos="1268"/>
        <w:tab w:val="num" w:pos="1440"/>
      </w:tabs>
      <w:ind w:left="0" w:firstLine="0"/>
    </w:pPr>
  </w:style>
  <w:style w:type="paragraph" w:styleId="ListContinue3">
    <w:name w:val="List Continue 3"/>
    <w:aliases w:val="list-3"/>
    <w:basedOn w:val="ListContinue"/>
    <w:uiPriority w:val="99"/>
    <w:rsid w:val="000613EB"/>
    <w:pPr>
      <w:numPr>
        <w:ilvl w:val="2"/>
      </w:numPr>
      <w:tabs>
        <w:tab w:val="clear" w:pos="400"/>
        <w:tab w:val="num" w:pos="360"/>
        <w:tab w:val="left" w:pos="1200"/>
        <w:tab w:val="num" w:pos="1988"/>
        <w:tab w:val="num" w:pos="2160"/>
      </w:tabs>
      <w:ind w:left="0" w:firstLine="0"/>
    </w:pPr>
  </w:style>
  <w:style w:type="paragraph" w:styleId="ListContinue4">
    <w:name w:val="List Continue 4"/>
    <w:aliases w:val="list-4"/>
    <w:basedOn w:val="ListContinue"/>
    <w:uiPriority w:val="99"/>
    <w:rsid w:val="000613EB"/>
    <w:pPr>
      <w:numPr>
        <w:ilvl w:val="3"/>
      </w:numPr>
      <w:tabs>
        <w:tab w:val="clear" w:pos="400"/>
        <w:tab w:val="num" w:pos="360"/>
        <w:tab w:val="left" w:pos="1600"/>
        <w:tab w:val="num" w:pos="2708"/>
        <w:tab w:val="num" w:pos="2880"/>
      </w:tabs>
      <w:ind w:left="0" w:firstLine="0"/>
    </w:pPr>
  </w:style>
  <w:style w:type="paragraph" w:styleId="ListNumber">
    <w:name w:val="List Number"/>
    <w:aliases w:val="OL"/>
    <w:basedOn w:val="Normal"/>
    <w:uiPriority w:val="99"/>
    <w:rsid w:val="000613EB"/>
    <w:pPr>
      <w:numPr>
        <w:numId w:val="91"/>
      </w:numPr>
      <w:tabs>
        <w:tab w:val="clear" w:pos="360"/>
        <w:tab w:val="clear" w:pos="720"/>
        <w:tab w:val="clear" w:pos="1080"/>
        <w:tab w:val="clear" w:pos="1440"/>
        <w:tab w:val="left" w:pos="400"/>
      </w:tabs>
      <w:overflowPunct/>
      <w:autoSpaceDE/>
      <w:autoSpaceDN/>
      <w:adjustRightInd/>
      <w:spacing w:before="0" w:after="240" w:line="230" w:lineRule="atLeast"/>
      <w:ind w:left="0" w:firstLine="0"/>
      <w:jc w:val="both"/>
      <w:textAlignment w:val="auto"/>
    </w:pPr>
    <w:rPr>
      <w:rFonts w:eastAsia="MS Mincho"/>
      <w:sz w:val="20"/>
      <w:lang w:val="en-GB" w:eastAsia="ja-JP"/>
    </w:rPr>
  </w:style>
  <w:style w:type="paragraph" w:styleId="ListNumber2">
    <w:name w:val="List Number 2"/>
    <w:basedOn w:val="Normal"/>
    <w:uiPriority w:val="99"/>
    <w:rsid w:val="000613EB"/>
    <w:pPr>
      <w:numPr>
        <w:ilvl w:val="1"/>
        <w:numId w:val="91"/>
      </w:numPr>
      <w:tabs>
        <w:tab w:val="clear" w:pos="360"/>
        <w:tab w:val="clear" w:pos="720"/>
        <w:tab w:val="clear" w:pos="1080"/>
        <w:tab w:val="clear" w:pos="1440"/>
        <w:tab w:val="left" w:pos="800"/>
      </w:tabs>
      <w:overflowPunct/>
      <w:autoSpaceDE/>
      <w:autoSpaceDN/>
      <w:adjustRightInd/>
      <w:spacing w:before="0" w:after="240" w:line="230" w:lineRule="atLeast"/>
      <w:jc w:val="both"/>
      <w:textAlignment w:val="auto"/>
    </w:pPr>
    <w:rPr>
      <w:rFonts w:eastAsia="MS Mincho"/>
      <w:sz w:val="20"/>
      <w:lang w:val="en-GB" w:eastAsia="ja-JP"/>
    </w:rPr>
  </w:style>
  <w:style w:type="paragraph" w:styleId="ListNumber3">
    <w:name w:val="List Number 3"/>
    <w:basedOn w:val="Normal"/>
    <w:uiPriority w:val="99"/>
    <w:rsid w:val="000613EB"/>
    <w:pPr>
      <w:numPr>
        <w:ilvl w:val="2"/>
        <w:numId w:val="91"/>
      </w:numPr>
      <w:tabs>
        <w:tab w:val="clear" w:pos="360"/>
        <w:tab w:val="clear" w:pos="720"/>
        <w:tab w:val="clear" w:pos="1080"/>
        <w:tab w:val="clear" w:pos="1440"/>
        <w:tab w:val="clear" w:pos="1800"/>
        <w:tab w:val="left" w:pos="1200"/>
      </w:tabs>
      <w:overflowPunct/>
      <w:autoSpaceDE/>
      <w:autoSpaceDN/>
      <w:adjustRightInd/>
      <w:spacing w:before="0" w:after="240" w:line="230" w:lineRule="atLeast"/>
      <w:jc w:val="both"/>
      <w:textAlignment w:val="auto"/>
    </w:pPr>
    <w:rPr>
      <w:rFonts w:eastAsia="MS Mincho"/>
      <w:sz w:val="20"/>
      <w:lang w:val="en-GB" w:eastAsia="ja-JP"/>
    </w:rPr>
  </w:style>
  <w:style w:type="paragraph" w:styleId="ListNumber4">
    <w:name w:val="List Number 4"/>
    <w:basedOn w:val="Normal"/>
    <w:uiPriority w:val="99"/>
    <w:rsid w:val="000613EB"/>
    <w:pPr>
      <w:numPr>
        <w:ilvl w:val="3"/>
        <w:numId w:val="91"/>
      </w:numPr>
      <w:tabs>
        <w:tab w:val="clear" w:pos="360"/>
        <w:tab w:val="clear" w:pos="720"/>
        <w:tab w:val="clear" w:pos="1080"/>
        <w:tab w:val="clear" w:pos="1440"/>
        <w:tab w:val="clear" w:pos="2520"/>
        <w:tab w:val="left" w:pos="1600"/>
      </w:tabs>
      <w:overflowPunct/>
      <w:autoSpaceDE/>
      <w:autoSpaceDN/>
      <w:adjustRightInd/>
      <w:spacing w:before="0" w:after="240" w:line="230" w:lineRule="atLeast"/>
      <w:jc w:val="both"/>
      <w:textAlignment w:val="auto"/>
    </w:pPr>
    <w:rPr>
      <w:rFonts w:eastAsia="MS Mincho"/>
      <w:sz w:val="20"/>
      <w:lang w:val="en-GB" w:eastAsia="ja-JP"/>
    </w:rPr>
  </w:style>
  <w:style w:type="paragraph" w:customStyle="1" w:styleId="Chaptitle">
    <w:name w:val="Chap_title"/>
    <w:basedOn w:val="Normal"/>
    <w:next w:val="Normalaftertitle"/>
    <w:uiPriority w:val="99"/>
    <w:rsid w:val="000613EB"/>
    <w:pPr>
      <w:keepNext/>
      <w:keepLines/>
      <w:tabs>
        <w:tab w:val="clear" w:pos="360"/>
        <w:tab w:val="clear" w:pos="720"/>
        <w:tab w:val="clear" w:pos="1080"/>
        <w:tab w:val="clear" w:pos="1440"/>
        <w:tab w:val="left" w:pos="794"/>
        <w:tab w:val="left" w:pos="1191"/>
        <w:tab w:val="left" w:pos="1588"/>
        <w:tab w:val="left" w:pos="1985"/>
      </w:tabs>
      <w:spacing w:before="240"/>
      <w:jc w:val="center"/>
    </w:pPr>
    <w:rPr>
      <w:rFonts w:eastAsia="Malgun Gothic"/>
      <w:b/>
      <w:sz w:val="28"/>
      <w:lang w:val="en-GB"/>
    </w:rPr>
  </w:style>
  <w:style w:type="paragraph" w:customStyle="1" w:styleId="Normalaftertitle">
    <w:name w:val="Normal_after_title"/>
    <w:basedOn w:val="Normal"/>
    <w:uiPriority w:val="99"/>
    <w:rsid w:val="000613EB"/>
    <w:pPr>
      <w:tabs>
        <w:tab w:val="clear" w:pos="360"/>
        <w:tab w:val="clear" w:pos="720"/>
        <w:tab w:val="clear" w:pos="1080"/>
        <w:tab w:val="clear" w:pos="1440"/>
        <w:tab w:val="left" w:pos="794"/>
        <w:tab w:val="left" w:pos="1191"/>
        <w:tab w:val="left" w:pos="1588"/>
        <w:tab w:val="left" w:pos="1985"/>
      </w:tabs>
      <w:spacing w:before="480"/>
      <w:jc w:val="both"/>
    </w:pPr>
    <w:rPr>
      <w:rFonts w:eastAsia="Malgun Gothic"/>
      <w:sz w:val="20"/>
      <w:lang w:val="en-GB"/>
    </w:rPr>
  </w:style>
  <w:style w:type="paragraph" w:customStyle="1" w:styleId="AnnexNoTitle0">
    <w:name w:val="Annex_NoTitle"/>
    <w:basedOn w:val="Normal"/>
    <w:next w:val="Normalaftertitle"/>
    <w:uiPriority w:val="99"/>
    <w:rsid w:val="000613EB"/>
    <w:pPr>
      <w:keepNext/>
      <w:keepLines/>
      <w:tabs>
        <w:tab w:val="clear" w:pos="360"/>
        <w:tab w:val="clear" w:pos="720"/>
        <w:tab w:val="clear" w:pos="1080"/>
        <w:tab w:val="clear" w:pos="1440"/>
        <w:tab w:val="left" w:pos="794"/>
        <w:tab w:val="left" w:pos="1191"/>
        <w:tab w:val="left" w:pos="1588"/>
        <w:tab w:val="left" w:pos="1985"/>
      </w:tabs>
      <w:spacing w:before="720"/>
      <w:jc w:val="center"/>
    </w:pPr>
    <w:rPr>
      <w:rFonts w:eastAsia="Malgun Gothic"/>
      <w:b/>
      <w:sz w:val="24"/>
      <w:lang w:val="en-GB"/>
    </w:rPr>
  </w:style>
  <w:style w:type="character" w:customStyle="1" w:styleId="Appdef">
    <w:name w:val="App_def"/>
    <w:uiPriority w:val="99"/>
    <w:rsid w:val="000613EB"/>
    <w:rPr>
      <w:rFonts w:ascii="Times New Roman" w:hAnsi="Times New Roman" w:cs="Times New Roman"/>
      <w:b/>
    </w:rPr>
  </w:style>
  <w:style w:type="character" w:customStyle="1" w:styleId="Appref">
    <w:name w:val="App_ref"/>
    <w:uiPriority w:val="99"/>
    <w:rsid w:val="000613EB"/>
    <w:rPr>
      <w:rFonts w:cs="Times New Roman"/>
    </w:rPr>
  </w:style>
  <w:style w:type="paragraph" w:customStyle="1" w:styleId="AppendixNoTitle">
    <w:name w:val="Appendix_NoTitle"/>
    <w:basedOn w:val="AnnexNoTitle0"/>
    <w:next w:val="Normalaftertitle"/>
    <w:uiPriority w:val="99"/>
    <w:rsid w:val="000613EB"/>
  </w:style>
  <w:style w:type="character" w:customStyle="1" w:styleId="Artdef">
    <w:name w:val="Art_def"/>
    <w:uiPriority w:val="99"/>
    <w:rsid w:val="000613EB"/>
    <w:rPr>
      <w:rFonts w:ascii="Times New Roman" w:hAnsi="Times New Roman" w:cs="Times New Roman"/>
      <w:b/>
    </w:rPr>
  </w:style>
  <w:style w:type="paragraph" w:customStyle="1" w:styleId="Reftitle">
    <w:name w:val="Ref_title"/>
    <w:basedOn w:val="Heading1"/>
    <w:next w:val="Reftext"/>
    <w:uiPriority w:val="99"/>
    <w:rsid w:val="000613EB"/>
    <w:pPr>
      <w:keepLines/>
      <w:numPr>
        <w:numId w:val="0"/>
      </w:numPr>
      <w:tabs>
        <w:tab w:val="clear" w:pos="720"/>
        <w:tab w:val="clear" w:pos="1080"/>
        <w:tab w:val="clear" w:pos="1440"/>
        <w:tab w:val="left" w:pos="794"/>
        <w:tab w:val="left" w:pos="1191"/>
        <w:tab w:val="left" w:pos="1588"/>
        <w:tab w:val="left" w:pos="1985"/>
      </w:tabs>
      <w:spacing w:before="480" w:after="0"/>
      <w:outlineLvl w:val="9"/>
    </w:pPr>
    <w:rPr>
      <w:rFonts w:ascii="Times" w:eastAsia="Malgun Gothic" w:hAnsi="Times" w:cs="Times New Roman"/>
      <w:bCs w:val="0"/>
      <w:kern w:val="0"/>
      <w:sz w:val="24"/>
      <w:szCs w:val="20"/>
      <w:lang w:val="x-none"/>
    </w:rPr>
  </w:style>
  <w:style w:type="paragraph" w:customStyle="1" w:styleId="Reftext">
    <w:name w:val="Ref_text"/>
    <w:basedOn w:val="Normal"/>
    <w:uiPriority w:val="99"/>
    <w:rsid w:val="000613EB"/>
    <w:pPr>
      <w:tabs>
        <w:tab w:val="clear" w:pos="360"/>
        <w:tab w:val="clear" w:pos="720"/>
        <w:tab w:val="clear" w:pos="1080"/>
        <w:tab w:val="clear" w:pos="1440"/>
        <w:tab w:val="left" w:pos="794"/>
        <w:tab w:val="left" w:pos="1191"/>
        <w:tab w:val="left" w:pos="1588"/>
        <w:tab w:val="left" w:pos="1985"/>
      </w:tabs>
      <w:ind w:left="794" w:hanging="794"/>
      <w:jc w:val="both"/>
    </w:pPr>
    <w:rPr>
      <w:rFonts w:eastAsia="Malgun Gothic"/>
      <w:sz w:val="20"/>
      <w:lang w:val="en-GB"/>
    </w:rPr>
  </w:style>
  <w:style w:type="paragraph" w:customStyle="1" w:styleId="ArtNo">
    <w:name w:val="Art_No"/>
    <w:basedOn w:val="Normal"/>
    <w:next w:val="Arttitle"/>
    <w:uiPriority w:val="99"/>
    <w:rsid w:val="000613EB"/>
    <w:pPr>
      <w:keepNext/>
      <w:keepLines/>
      <w:tabs>
        <w:tab w:val="clear" w:pos="360"/>
        <w:tab w:val="clear" w:pos="720"/>
        <w:tab w:val="clear" w:pos="1080"/>
        <w:tab w:val="clear" w:pos="1440"/>
        <w:tab w:val="left" w:pos="794"/>
        <w:tab w:val="left" w:pos="1191"/>
        <w:tab w:val="left" w:pos="1588"/>
        <w:tab w:val="left" w:pos="1985"/>
      </w:tabs>
      <w:spacing w:before="480"/>
      <w:jc w:val="center"/>
    </w:pPr>
    <w:rPr>
      <w:rFonts w:eastAsia="Malgun Gothic"/>
      <w:caps/>
      <w:sz w:val="28"/>
      <w:lang w:val="en-GB"/>
    </w:rPr>
  </w:style>
  <w:style w:type="paragraph" w:customStyle="1" w:styleId="Arttitle">
    <w:name w:val="Art_title"/>
    <w:basedOn w:val="Normal"/>
    <w:next w:val="Normalaftertitle"/>
    <w:uiPriority w:val="99"/>
    <w:rsid w:val="000613EB"/>
    <w:pPr>
      <w:keepNext/>
      <w:keepLines/>
      <w:tabs>
        <w:tab w:val="clear" w:pos="360"/>
        <w:tab w:val="clear" w:pos="720"/>
        <w:tab w:val="clear" w:pos="1080"/>
        <w:tab w:val="clear" w:pos="1440"/>
        <w:tab w:val="left" w:pos="794"/>
        <w:tab w:val="left" w:pos="1191"/>
        <w:tab w:val="left" w:pos="1588"/>
        <w:tab w:val="left" w:pos="1985"/>
      </w:tabs>
      <w:spacing w:before="240"/>
      <w:jc w:val="center"/>
    </w:pPr>
    <w:rPr>
      <w:rFonts w:eastAsia="Malgun Gothic"/>
      <w:b/>
      <w:sz w:val="28"/>
      <w:lang w:val="en-GB"/>
    </w:rPr>
  </w:style>
  <w:style w:type="character" w:customStyle="1" w:styleId="Artref">
    <w:name w:val="Art_ref"/>
    <w:uiPriority w:val="99"/>
    <w:rsid w:val="000613EB"/>
    <w:rPr>
      <w:rFonts w:cs="Times New Roman"/>
    </w:rPr>
  </w:style>
  <w:style w:type="paragraph" w:customStyle="1" w:styleId="Call">
    <w:name w:val="Call"/>
    <w:basedOn w:val="Normal"/>
    <w:next w:val="Normal"/>
    <w:uiPriority w:val="99"/>
    <w:rsid w:val="000613EB"/>
    <w:pPr>
      <w:tabs>
        <w:tab w:val="clear" w:pos="360"/>
        <w:tab w:val="clear" w:pos="720"/>
        <w:tab w:val="clear" w:pos="1080"/>
        <w:tab w:val="clear" w:pos="1440"/>
        <w:tab w:val="left" w:pos="794"/>
      </w:tabs>
      <w:spacing w:before="227"/>
      <w:ind w:left="794"/>
    </w:pPr>
    <w:rPr>
      <w:rFonts w:eastAsia="Malgun Gothic"/>
      <w:i/>
      <w:sz w:val="20"/>
      <w:lang w:val="en-GB"/>
    </w:rPr>
  </w:style>
  <w:style w:type="paragraph" w:customStyle="1" w:styleId="ChapNo">
    <w:name w:val="Chap_No"/>
    <w:basedOn w:val="Normal"/>
    <w:next w:val="Chaptitle"/>
    <w:uiPriority w:val="99"/>
    <w:rsid w:val="000613EB"/>
    <w:pPr>
      <w:keepNext/>
      <w:keepLines/>
      <w:tabs>
        <w:tab w:val="clear" w:pos="360"/>
        <w:tab w:val="clear" w:pos="720"/>
        <w:tab w:val="clear" w:pos="1080"/>
        <w:tab w:val="clear" w:pos="1440"/>
        <w:tab w:val="left" w:pos="794"/>
        <w:tab w:val="left" w:pos="1191"/>
        <w:tab w:val="left" w:pos="1588"/>
        <w:tab w:val="left" w:pos="1985"/>
      </w:tabs>
      <w:spacing w:before="480"/>
      <w:jc w:val="center"/>
    </w:pPr>
    <w:rPr>
      <w:rFonts w:eastAsia="Malgun Gothic"/>
      <w:b/>
      <w:caps/>
      <w:sz w:val="28"/>
      <w:lang w:val="en-GB"/>
    </w:rPr>
  </w:style>
  <w:style w:type="paragraph" w:customStyle="1" w:styleId="Equationlegend">
    <w:name w:val="Equation_legend"/>
    <w:basedOn w:val="Normal"/>
    <w:uiPriority w:val="99"/>
    <w:rsid w:val="000613EB"/>
    <w:pPr>
      <w:tabs>
        <w:tab w:val="clear" w:pos="360"/>
        <w:tab w:val="clear" w:pos="720"/>
        <w:tab w:val="clear" w:pos="1080"/>
        <w:tab w:val="clear" w:pos="1440"/>
        <w:tab w:val="right" w:pos="1814"/>
        <w:tab w:val="left" w:pos="1985"/>
      </w:tabs>
      <w:spacing w:before="80"/>
      <w:ind w:left="1985" w:hanging="1985"/>
      <w:jc w:val="both"/>
    </w:pPr>
    <w:rPr>
      <w:rFonts w:eastAsia="Malgun Gothic"/>
      <w:sz w:val="20"/>
      <w:lang w:val="en-GB"/>
    </w:rPr>
  </w:style>
  <w:style w:type="paragraph" w:customStyle="1" w:styleId="Figurelegend0">
    <w:name w:val="Figure_legend"/>
    <w:basedOn w:val="Tablelegend0"/>
    <w:next w:val="Normal"/>
    <w:uiPriority w:val="99"/>
    <w:rsid w:val="000613EB"/>
  </w:style>
  <w:style w:type="paragraph" w:customStyle="1" w:styleId="Tablelegend0">
    <w:name w:val="Table_legend"/>
    <w:basedOn w:val="Normal"/>
    <w:next w:val="Normal"/>
    <w:uiPriority w:val="99"/>
    <w:rsid w:val="000613EB"/>
    <w:pPr>
      <w:keepNext/>
      <w:tabs>
        <w:tab w:val="clear" w:pos="360"/>
        <w:tab w:val="clear" w:pos="720"/>
        <w:tab w:val="clear" w:pos="1080"/>
        <w:tab w:val="clear" w:pos="1440"/>
        <w:tab w:val="left" w:pos="454"/>
      </w:tabs>
      <w:spacing w:before="86"/>
      <w:jc w:val="both"/>
    </w:pPr>
    <w:rPr>
      <w:rFonts w:eastAsia="Malgun Gothic"/>
      <w:sz w:val="18"/>
      <w:lang w:val="en-GB"/>
    </w:rPr>
  </w:style>
  <w:style w:type="paragraph" w:customStyle="1" w:styleId="FigureNoTitle">
    <w:name w:val="Figure_NoTitle"/>
    <w:basedOn w:val="Normal"/>
    <w:next w:val="Normalaftertitle"/>
    <w:uiPriority w:val="99"/>
    <w:rsid w:val="000613EB"/>
    <w:pPr>
      <w:keepLines/>
      <w:tabs>
        <w:tab w:val="clear" w:pos="360"/>
        <w:tab w:val="clear" w:pos="720"/>
        <w:tab w:val="clear" w:pos="1080"/>
        <w:tab w:val="clear" w:pos="1440"/>
        <w:tab w:val="left" w:pos="794"/>
        <w:tab w:val="left" w:pos="1191"/>
        <w:tab w:val="left" w:pos="1588"/>
        <w:tab w:val="left" w:pos="1985"/>
      </w:tabs>
      <w:spacing w:before="240" w:after="120"/>
      <w:jc w:val="center"/>
    </w:pPr>
    <w:rPr>
      <w:rFonts w:eastAsia="Malgun Gothic"/>
      <w:b/>
      <w:sz w:val="20"/>
      <w:lang w:val="en-GB"/>
    </w:rPr>
  </w:style>
  <w:style w:type="paragraph" w:customStyle="1" w:styleId="Figurewithouttitle">
    <w:name w:val="Figure_without_title"/>
    <w:basedOn w:val="Normal"/>
    <w:next w:val="Normalaftertitle"/>
    <w:uiPriority w:val="99"/>
    <w:rsid w:val="000613EB"/>
    <w:pPr>
      <w:keepLines/>
      <w:tabs>
        <w:tab w:val="clear" w:pos="360"/>
        <w:tab w:val="clear" w:pos="720"/>
        <w:tab w:val="clear" w:pos="1080"/>
        <w:tab w:val="clear" w:pos="1440"/>
        <w:tab w:val="left" w:pos="794"/>
        <w:tab w:val="left" w:pos="1191"/>
        <w:tab w:val="left" w:pos="1588"/>
        <w:tab w:val="left" w:pos="1985"/>
      </w:tabs>
      <w:spacing w:before="240" w:after="120"/>
      <w:jc w:val="center"/>
    </w:pPr>
    <w:rPr>
      <w:rFonts w:eastAsia="Malgun Gothic"/>
      <w:sz w:val="20"/>
      <w:lang w:val="en-GB"/>
    </w:rPr>
  </w:style>
  <w:style w:type="paragraph" w:customStyle="1" w:styleId="FirstFooter">
    <w:name w:val="FirstFooter"/>
    <w:basedOn w:val="Footer"/>
    <w:uiPriority w:val="99"/>
    <w:rsid w:val="000613EB"/>
    <w:pPr>
      <w:tabs>
        <w:tab w:val="clear" w:pos="360"/>
        <w:tab w:val="clear" w:pos="720"/>
        <w:tab w:val="clear" w:pos="1080"/>
        <w:tab w:val="clear" w:pos="1440"/>
        <w:tab w:val="clear" w:pos="4320"/>
        <w:tab w:val="clear" w:pos="8640"/>
        <w:tab w:val="left" w:pos="907"/>
        <w:tab w:val="right" w:pos="8789"/>
        <w:tab w:val="right" w:pos="9725"/>
      </w:tabs>
      <w:overflowPunct/>
      <w:autoSpaceDE/>
      <w:autoSpaceDN/>
      <w:adjustRightInd/>
      <w:spacing w:before="40"/>
      <w:textAlignment w:val="auto"/>
    </w:pPr>
    <w:rPr>
      <w:rFonts w:eastAsia="Malgun Gothic"/>
      <w:caps/>
      <w:sz w:val="20"/>
      <w:lang w:val="en-GB" w:eastAsia="x-none"/>
    </w:rPr>
  </w:style>
  <w:style w:type="paragraph" w:customStyle="1" w:styleId="Formal">
    <w:name w:val="Formal"/>
    <w:basedOn w:val="Normal"/>
    <w:uiPriority w:val="99"/>
    <w:rsid w:val="000613EB"/>
    <w:pPr>
      <w:tabs>
        <w:tab w:val="clear" w:pos="360"/>
        <w:tab w:val="clear" w:pos="720"/>
        <w:tab w:val="clear" w:pos="1080"/>
        <w:tab w:val="clear" w:pos="1440"/>
        <w:tab w:val="left" w:pos="567"/>
        <w:tab w:val="left" w:pos="1134"/>
        <w:tab w:val="left" w:pos="1701"/>
        <w:tab w:val="left" w:pos="2268"/>
        <w:tab w:val="left" w:pos="2835"/>
        <w:tab w:val="left" w:pos="3402"/>
        <w:tab w:val="left" w:pos="3969"/>
        <w:tab w:val="left" w:pos="4536"/>
        <w:tab w:val="left" w:pos="5103"/>
        <w:tab w:val="left" w:pos="5670"/>
      </w:tabs>
      <w:snapToGrid w:val="0"/>
      <w:spacing w:before="0"/>
    </w:pPr>
    <w:rPr>
      <w:rFonts w:ascii="Courier New" w:eastAsia="Malgun Gothic" w:hAnsi="Courier New" w:cs="Courier New"/>
      <w:noProof/>
      <w:sz w:val="18"/>
      <w:szCs w:val="18"/>
      <w:lang w:val="en-GB"/>
    </w:rPr>
  </w:style>
  <w:style w:type="paragraph" w:customStyle="1" w:styleId="Headingi">
    <w:name w:val="Heading_i"/>
    <w:basedOn w:val="Heading3"/>
    <w:next w:val="Normal"/>
    <w:uiPriority w:val="99"/>
    <w:rsid w:val="000613EB"/>
    <w:pPr>
      <w:keepLines/>
      <w:numPr>
        <w:ilvl w:val="0"/>
        <w:numId w:val="0"/>
      </w:numPr>
      <w:tabs>
        <w:tab w:val="clear" w:pos="720"/>
        <w:tab w:val="clear" w:pos="1080"/>
        <w:tab w:val="clear" w:pos="1440"/>
        <w:tab w:val="left" w:pos="794"/>
        <w:tab w:val="left" w:pos="1191"/>
        <w:tab w:val="left" w:pos="1588"/>
        <w:tab w:val="left" w:pos="1985"/>
      </w:tabs>
      <w:spacing w:before="181" w:after="0"/>
      <w:ind w:left="794" w:hanging="794"/>
      <w:jc w:val="both"/>
    </w:pPr>
    <w:rPr>
      <w:rFonts w:ascii="Times" w:eastAsia="Malgun Gothic" w:hAnsi="Times"/>
      <w:b w:val="0"/>
      <w:bCs w:val="0"/>
      <w:i/>
      <w:sz w:val="20"/>
      <w:szCs w:val="20"/>
      <w:lang w:val="x-none"/>
    </w:rPr>
  </w:style>
  <w:style w:type="paragraph" w:customStyle="1" w:styleId="PartNo">
    <w:name w:val="Part_No"/>
    <w:basedOn w:val="Normal"/>
    <w:next w:val="Partref"/>
    <w:uiPriority w:val="99"/>
    <w:rsid w:val="000613EB"/>
    <w:pPr>
      <w:keepNext/>
      <w:keepLines/>
      <w:tabs>
        <w:tab w:val="clear" w:pos="360"/>
        <w:tab w:val="clear" w:pos="720"/>
        <w:tab w:val="clear" w:pos="1080"/>
        <w:tab w:val="clear" w:pos="1440"/>
        <w:tab w:val="left" w:pos="794"/>
        <w:tab w:val="left" w:pos="1191"/>
        <w:tab w:val="left" w:pos="1588"/>
        <w:tab w:val="left" w:pos="1985"/>
      </w:tabs>
      <w:spacing w:before="480" w:after="80"/>
      <w:jc w:val="center"/>
    </w:pPr>
    <w:rPr>
      <w:rFonts w:eastAsia="Malgun Gothic"/>
      <w:caps/>
      <w:sz w:val="28"/>
      <w:lang w:val="en-GB"/>
    </w:rPr>
  </w:style>
  <w:style w:type="paragraph" w:customStyle="1" w:styleId="Partref">
    <w:name w:val="Part_ref"/>
    <w:basedOn w:val="Normal"/>
    <w:next w:val="Parttitle"/>
    <w:uiPriority w:val="99"/>
    <w:rsid w:val="000613EB"/>
    <w:pPr>
      <w:keepNext/>
      <w:keepLines/>
      <w:tabs>
        <w:tab w:val="clear" w:pos="360"/>
        <w:tab w:val="clear" w:pos="720"/>
        <w:tab w:val="clear" w:pos="1080"/>
        <w:tab w:val="clear" w:pos="1440"/>
        <w:tab w:val="left" w:pos="794"/>
        <w:tab w:val="left" w:pos="1191"/>
        <w:tab w:val="left" w:pos="1588"/>
        <w:tab w:val="left" w:pos="1985"/>
      </w:tabs>
      <w:spacing w:before="280"/>
      <w:jc w:val="center"/>
    </w:pPr>
    <w:rPr>
      <w:rFonts w:eastAsia="Malgun Gothic"/>
      <w:sz w:val="20"/>
      <w:lang w:val="en-GB"/>
    </w:rPr>
  </w:style>
  <w:style w:type="paragraph" w:customStyle="1" w:styleId="Parttitle">
    <w:name w:val="Part_title"/>
    <w:basedOn w:val="Normal"/>
    <w:next w:val="Normalaftertitle"/>
    <w:uiPriority w:val="99"/>
    <w:rsid w:val="000613EB"/>
    <w:pPr>
      <w:keepNext/>
      <w:keepLines/>
      <w:tabs>
        <w:tab w:val="clear" w:pos="360"/>
        <w:tab w:val="clear" w:pos="720"/>
        <w:tab w:val="clear" w:pos="1080"/>
        <w:tab w:val="clear" w:pos="1440"/>
        <w:tab w:val="left" w:pos="794"/>
        <w:tab w:val="left" w:pos="1191"/>
        <w:tab w:val="left" w:pos="1588"/>
        <w:tab w:val="left" w:pos="1985"/>
      </w:tabs>
      <w:spacing w:before="240" w:after="280"/>
      <w:jc w:val="center"/>
    </w:pPr>
    <w:rPr>
      <w:rFonts w:eastAsia="Malgun Gothic"/>
      <w:b/>
      <w:sz w:val="28"/>
      <w:lang w:val="en-GB"/>
    </w:rPr>
  </w:style>
  <w:style w:type="paragraph" w:customStyle="1" w:styleId="Recdate">
    <w:name w:val="Rec_date"/>
    <w:basedOn w:val="Normal"/>
    <w:next w:val="Normalaftertitle"/>
    <w:uiPriority w:val="99"/>
    <w:rsid w:val="000613EB"/>
    <w:pPr>
      <w:keepNext/>
      <w:keepLines/>
      <w:tabs>
        <w:tab w:val="clear" w:pos="360"/>
        <w:tab w:val="clear" w:pos="720"/>
        <w:tab w:val="clear" w:pos="1080"/>
        <w:tab w:val="clear" w:pos="1440"/>
      </w:tabs>
      <w:jc w:val="right"/>
    </w:pPr>
    <w:rPr>
      <w:rFonts w:eastAsia="Malgun Gothic"/>
      <w:i/>
      <w:lang w:val="en-GB"/>
    </w:rPr>
  </w:style>
  <w:style w:type="paragraph" w:customStyle="1" w:styleId="Questiondate">
    <w:name w:val="Question_date"/>
    <w:basedOn w:val="Recdate"/>
    <w:next w:val="Normalaftertitle"/>
    <w:uiPriority w:val="99"/>
    <w:rsid w:val="000613EB"/>
  </w:style>
  <w:style w:type="paragraph" w:customStyle="1" w:styleId="QuestionNo">
    <w:name w:val="Question_No"/>
    <w:basedOn w:val="RecNo"/>
    <w:next w:val="Questiontitle"/>
    <w:uiPriority w:val="99"/>
    <w:rsid w:val="000613EB"/>
    <w:rPr>
      <w:rFonts w:ascii="Times New Roman Bold" w:hAnsi="Times New Roman Bold"/>
      <w:sz w:val="20"/>
    </w:rPr>
  </w:style>
  <w:style w:type="paragraph" w:customStyle="1" w:styleId="Questiontitle">
    <w:name w:val="Question_title"/>
    <w:basedOn w:val="Rectitle"/>
    <w:next w:val="Questionref"/>
    <w:uiPriority w:val="99"/>
    <w:rsid w:val="000613EB"/>
    <w:pPr>
      <w:spacing w:before="240"/>
    </w:pPr>
    <w:rPr>
      <w:rFonts w:ascii="Times New Roman Bold" w:hAnsi="Times New Roman Bold"/>
      <w:sz w:val="24"/>
    </w:rPr>
  </w:style>
  <w:style w:type="paragraph" w:customStyle="1" w:styleId="Recref">
    <w:name w:val="Rec_ref"/>
    <w:basedOn w:val="Normal"/>
    <w:next w:val="Heading1"/>
    <w:uiPriority w:val="99"/>
    <w:rsid w:val="000613EB"/>
    <w:pPr>
      <w:tabs>
        <w:tab w:val="clear" w:pos="360"/>
        <w:tab w:val="clear" w:pos="720"/>
        <w:tab w:val="clear" w:pos="1080"/>
        <w:tab w:val="clear" w:pos="1440"/>
      </w:tabs>
      <w:jc w:val="center"/>
    </w:pPr>
    <w:rPr>
      <w:rFonts w:eastAsia="Malgun Gothic"/>
      <w:i/>
      <w:sz w:val="20"/>
      <w:lang w:val="en-GB"/>
    </w:rPr>
  </w:style>
  <w:style w:type="paragraph" w:customStyle="1" w:styleId="Questionref">
    <w:name w:val="Question_ref"/>
    <w:basedOn w:val="Recref"/>
    <w:next w:val="Questiondate"/>
    <w:uiPriority w:val="99"/>
    <w:rsid w:val="000613EB"/>
  </w:style>
  <w:style w:type="paragraph" w:customStyle="1" w:styleId="Repdate">
    <w:name w:val="Rep_date"/>
    <w:basedOn w:val="Recdate"/>
    <w:next w:val="Normalaftertitle"/>
    <w:uiPriority w:val="99"/>
    <w:rsid w:val="000613EB"/>
  </w:style>
  <w:style w:type="paragraph" w:customStyle="1" w:styleId="RepNo">
    <w:name w:val="Rep_No"/>
    <w:basedOn w:val="RecNo"/>
    <w:next w:val="Reptitle"/>
    <w:uiPriority w:val="99"/>
    <w:rsid w:val="000613EB"/>
    <w:rPr>
      <w:rFonts w:ascii="Times New Roman Bold" w:hAnsi="Times New Roman Bold"/>
      <w:sz w:val="20"/>
    </w:rPr>
  </w:style>
  <w:style w:type="paragraph" w:customStyle="1" w:styleId="Reptitle">
    <w:name w:val="Rep_title"/>
    <w:basedOn w:val="Rectitle"/>
    <w:next w:val="Repref"/>
    <w:uiPriority w:val="99"/>
    <w:rsid w:val="000613EB"/>
    <w:pPr>
      <w:spacing w:before="240"/>
    </w:pPr>
    <w:rPr>
      <w:rFonts w:ascii="Times New Roman Bold" w:hAnsi="Times New Roman Bold"/>
      <w:sz w:val="24"/>
    </w:rPr>
  </w:style>
  <w:style w:type="paragraph" w:customStyle="1" w:styleId="Repref">
    <w:name w:val="Rep_ref"/>
    <w:basedOn w:val="Recref"/>
    <w:next w:val="Repdate"/>
    <w:uiPriority w:val="99"/>
    <w:rsid w:val="000613EB"/>
  </w:style>
  <w:style w:type="paragraph" w:customStyle="1" w:styleId="Resdate">
    <w:name w:val="Res_date"/>
    <w:basedOn w:val="Recdate"/>
    <w:next w:val="Normalaftertitle"/>
    <w:uiPriority w:val="99"/>
    <w:rsid w:val="000613EB"/>
  </w:style>
  <w:style w:type="character" w:customStyle="1" w:styleId="Resdef">
    <w:name w:val="Res_def"/>
    <w:uiPriority w:val="99"/>
    <w:rsid w:val="000613EB"/>
    <w:rPr>
      <w:rFonts w:ascii="Times New Roman" w:hAnsi="Times New Roman" w:cs="Times New Roman"/>
      <w:b/>
    </w:rPr>
  </w:style>
  <w:style w:type="paragraph" w:customStyle="1" w:styleId="ResNo">
    <w:name w:val="Res_No"/>
    <w:basedOn w:val="RecNo"/>
    <w:next w:val="Restitle"/>
    <w:uiPriority w:val="99"/>
    <w:rsid w:val="000613EB"/>
    <w:rPr>
      <w:rFonts w:ascii="Times New Roman Bold" w:hAnsi="Times New Roman Bold"/>
      <w:sz w:val="20"/>
    </w:rPr>
  </w:style>
  <w:style w:type="paragraph" w:customStyle="1" w:styleId="Restitle">
    <w:name w:val="Res_title"/>
    <w:basedOn w:val="Rectitle"/>
    <w:next w:val="Resref"/>
    <w:uiPriority w:val="99"/>
    <w:rsid w:val="000613EB"/>
    <w:pPr>
      <w:spacing w:before="240"/>
    </w:pPr>
    <w:rPr>
      <w:rFonts w:ascii="Times New Roman Bold" w:hAnsi="Times New Roman Bold"/>
      <w:sz w:val="24"/>
    </w:rPr>
  </w:style>
  <w:style w:type="paragraph" w:customStyle="1" w:styleId="Resref">
    <w:name w:val="Res_ref"/>
    <w:basedOn w:val="Recref"/>
    <w:next w:val="Resdate"/>
    <w:uiPriority w:val="99"/>
    <w:rsid w:val="000613EB"/>
  </w:style>
  <w:style w:type="paragraph" w:customStyle="1" w:styleId="Section1">
    <w:name w:val="Section_1"/>
    <w:basedOn w:val="Normal"/>
    <w:next w:val="Normal"/>
    <w:uiPriority w:val="99"/>
    <w:rsid w:val="000613EB"/>
    <w:pPr>
      <w:tabs>
        <w:tab w:val="clear" w:pos="360"/>
        <w:tab w:val="clear" w:pos="720"/>
        <w:tab w:val="clear" w:pos="1080"/>
        <w:tab w:val="clear" w:pos="1440"/>
      </w:tabs>
      <w:spacing w:before="624"/>
      <w:jc w:val="center"/>
    </w:pPr>
    <w:rPr>
      <w:rFonts w:eastAsia="Malgun Gothic"/>
      <w:b/>
      <w:sz w:val="20"/>
      <w:lang w:val="en-GB"/>
    </w:rPr>
  </w:style>
  <w:style w:type="paragraph" w:customStyle="1" w:styleId="Section2">
    <w:name w:val="Section_2"/>
    <w:basedOn w:val="Normal"/>
    <w:next w:val="Normal"/>
    <w:uiPriority w:val="99"/>
    <w:rsid w:val="000613EB"/>
    <w:pPr>
      <w:tabs>
        <w:tab w:val="clear" w:pos="360"/>
        <w:tab w:val="clear" w:pos="720"/>
        <w:tab w:val="clear" w:pos="1080"/>
        <w:tab w:val="clear" w:pos="1440"/>
      </w:tabs>
      <w:spacing w:before="240"/>
      <w:jc w:val="center"/>
    </w:pPr>
    <w:rPr>
      <w:rFonts w:eastAsia="Malgun Gothic"/>
      <w:i/>
      <w:sz w:val="20"/>
      <w:lang w:val="en-GB"/>
    </w:rPr>
  </w:style>
  <w:style w:type="paragraph" w:customStyle="1" w:styleId="SectionNo">
    <w:name w:val="Section_No"/>
    <w:basedOn w:val="Normal"/>
    <w:next w:val="Sectiontitle0"/>
    <w:uiPriority w:val="99"/>
    <w:rsid w:val="000613EB"/>
    <w:pPr>
      <w:keepNext/>
      <w:keepLines/>
      <w:tabs>
        <w:tab w:val="clear" w:pos="360"/>
        <w:tab w:val="clear" w:pos="720"/>
        <w:tab w:val="clear" w:pos="1080"/>
        <w:tab w:val="clear" w:pos="1440"/>
        <w:tab w:val="left" w:pos="794"/>
        <w:tab w:val="left" w:pos="1191"/>
        <w:tab w:val="left" w:pos="1588"/>
        <w:tab w:val="left" w:pos="1985"/>
      </w:tabs>
      <w:spacing w:before="480" w:after="80"/>
      <w:jc w:val="center"/>
    </w:pPr>
    <w:rPr>
      <w:rFonts w:eastAsia="Malgun Gothic"/>
      <w:caps/>
      <w:sz w:val="24"/>
      <w:lang w:val="en-GB"/>
    </w:rPr>
  </w:style>
  <w:style w:type="paragraph" w:customStyle="1" w:styleId="Sectiontitle0">
    <w:name w:val="Section_title"/>
    <w:basedOn w:val="Normal"/>
    <w:uiPriority w:val="99"/>
    <w:rsid w:val="000613EB"/>
    <w:pPr>
      <w:tabs>
        <w:tab w:val="clear" w:pos="360"/>
        <w:tab w:val="clear" w:pos="720"/>
        <w:tab w:val="clear" w:pos="1080"/>
        <w:tab w:val="clear" w:pos="1440"/>
      </w:tabs>
      <w:ind w:left="1418"/>
    </w:pPr>
    <w:rPr>
      <w:rFonts w:ascii="Arial" w:eastAsia="Malgun Gothic" w:hAnsi="Arial"/>
      <w:sz w:val="32"/>
    </w:rPr>
  </w:style>
  <w:style w:type="paragraph" w:customStyle="1" w:styleId="Source">
    <w:name w:val="Source"/>
    <w:basedOn w:val="Normal"/>
    <w:next w:val="Normalaftertitle"/>
    <w:uiPriority w:val="99"/>
    <w:rsid w:val="000613EB"/>
    <w:pPr>
      <w:tabs>
        <w:tab w:val="clear" w:pos="360"/>
        <w:tab w:val="clear" w:pos="720"/>
        <w:tab w:val="clear" w:pos="1080"/>
        <w:tab w:val="clear" w:pos="1440"/>
        <w:tab w:val="left" w:pos="794"/>
        <w:tab w:val="left" w:pos="1191"/>
        <w:tab w:val="left" w:pos="1588"/>
        <w:tab w:val="left" w:pos="1985"/>
      </w:tabs>
      <w:spacing w:before="840" w:after="200"/>
      <w:jc w:val="center"/>
    </w:pPr>
    <w:rPr>
      <w:rFonts w:eastAsia="Malgun Gothic"/>
      <w:b/>
      <w:sz w:val="28"/>
      <w:lang w:val="en-GB"/>
    </w:rPr>
  </w:style>
  <w:style w:type="paragraph" w:customStyle="1" w:styleId="SpecialFooter">
    <w:name w:val="Special Footer"/>
    <w:basedOn w:val="Footer"/>
    <w:uiPriority w:val="99"/>
    <w:rsid w:val="000613EB"/>
    <w:pPr>
      <w:tabs>
        <w:tab w:val="clear" w:pos="360"/>
        <w:tab w:val="clear" w:pos="720"/>
        <w:tab w:val="clear" w:pos="1080"/>
        <w:tab w:val="clear" w:pos="1440"/>
        <w:tab w:val="clear" w:pos="4320"/>
        <w:tab w:val="clear" w:pos="8640"/>
        <w:tab w:val="left" w:pos="567"/>
        <w:tab w:val="left" w:pos="907"/>
        <w:tab w:val="left" w:pos="1134"/>
        <w:tab w:val="left" w:pos="1701"/>
        <w:tab w:val="left" w:pos="2268"/>
        <w:tab w:val="left" w:pos="2835"/>
        <w:tab w:val="right" w:pos="8789"/>
        <w:tab w:val="right" w:pos="9725"/>
      </w:tabs>
    </w:pPr>
    <w:rPr>
      <w:rFonts w:eastAsia="Malgun Gothic"/>
      <w:caps/>
      <w:sz w:val="20"/>
      <w:lang w:val="en-GB" w:eastAsia="x-none"/>
    </w:rPr>
  </w:style>
  <w:style w:type="character" w:customStyle="1" w:styleId="Tablefreq">
    <w:name w:val="Table_freq"/>
    <w:uiPriority w:val="99"/>
    <w:rsid w:val="000613EB"/>
    <w:rPr>
      <w:rFonts w:cs="Times New Roman"/>
      <w:b/>
      <w:color w:val="auto"/>
    </w:rPr>
  </w:style>
  <w:style w:type="paragraph" w:customStyle="1" w:styleId="TableNoTitle">
    <w:name w:val="Table_NoTitle"/>
    <w:basedOn w:val="Normal"/>
    <w:next w:val="Tablehead"/>
    <w:uiPriority w:val="99"/>
    <w:rsid w:val="000613EB"/>
    <w:pPr>
      <w:keepNext/>
      <w:keepLines/>
      <w:tabs>
        <w:tab w:val="clear" w:pos="360"/>
        <w:tab w:val="clear" w:pos="720"/>
        <w:tab w:val="clear" w:pos="1080"/>
        <w:tab w:val="clear" w:pos="1440"/>
        <w:tab w:val="left" w:pos="794"/>
        <w:tab w:val="left" w:pos="1191"/>
        <w:tab w:val="left" w:pos="1588"/>
        <w:tab w:val="left" w:pos="1985"/>
      </w:tabs>
      <w:spacing w:before="360" w:after="120"/>
      <w:jc w:val="center"/>
    </w:pPr>
    <w:rPr>
      <w:rFonts w:eastAsia="Malgun Gothic"/>
      <w:b/>
      <w:sz w:val="20"/>
      <w:lang w:val="en-GB"/>
    </w:rPr>
  </w:style>
  <w:style w:type="paragraph" w:customStyle="1" w:styleId="Title1">
    <w:name w:val="Title 1"/>
    <w:basedOn w:val="Source"/>
    <w:next w:val="Title2"/>
    <w:uiPriority w:val="99"/>
    <w:rsid w:val="000613EB"/>
    <w:pPr>
      <w:tabs>
        <w:tab w:val="clear" w:pos="794"/>
        <w:tab w:val="clear" w:pos="1191"/>
        <w:tab w:val="clear" w:pos="1588"/>
        <w:tab w:val="clear" w:pos="1985"/>
        <w:tab w:val="left" w:pos="567"/>
        <w:tab w:val="left" w:pos="1134"/>
        <w:tab w:val="left" w:pos="1701"/>
        <w:tab w:val="left" w:pos="2268"/>
        <w:tab w:val="left" w:pos="2835"/>
      </w:tabs>
      <w:spacing w:before="240" w:after="0"/>
    </w:pPr>
    <w:rPr>
      <w:b w:val="0"/>
      <w:caps/>
    </w:rPr>
  </w:style>
  <w:style w:type="paragraph" w:customStyle="1" w:styleId="Title2">
    <w:name w:val="Title 2"/>
    <w:basedOn w:val="Title1"/>
    <w:next w:val="Title3"/>
    <w:uiPriority w:val="99"/>
    <w:rsid w:val="000613EB"/>
  </w:style>
  <w:style w:type="paragraph" w:customStyle="1" w:styleId="Title3">
    <w:name w:val="Title 3"/>
    <w:basedOn w:val="Title2"/>
    <w:next w:val="Title4"/>
    <w:uiPriority w:val="99"/>
    <w:rsid w:val="000613EB"/>
    <w:rPr>
      <w:caps w:val="0"/>
    </w:rPr>
  </w:style>
  <w:style w:type="paragraph" w:customStyle="1" w:styleId="Title4">
    <w:name w:val="Title 4"/>
    <w:basedOn w:val="Title3"/>
    <w:next w:val="Heading1"/>
    <w:uiPriority w:val="99"/>
    <w:rsid w:val="000613EB"/>
    <w:rPr>
      <w:b/>
    </w:rPr>
  </w:style>
  <w:style w:type="paragraph" w:customStyle="1" w:styleId="Artheading">
    <w:name w:val="Art_heading"/>
    <w:basedOn w:val="Normal"/>
    <w:next w:val="Normalaftertitle"/>
    <w:uiPriority w:val="99"/>
    <w:rsid w:val="000613EB"/>
    <w:pPr>
      <w:tabs>
        <w:tab w:val="clear" w:pos="360"/>
        <w:tab w:val="clear" w:pos="720"/>
        <w:tab w:val="clear" w:pos="1080"/>
        <w:tab w:val="clear" w:pos="1440"/>
        <w:tab w:val="left" w:pos="794"/>
        <w:tab w:val="left" w:pos="1191"/>
        <w:tab w:val="left" w:pos="1588"/>
        <w:tab w:val="left" w:pos="1985"/>
      </w:tabs>
      <w:spacing w:before="480"/>
      <w:jc w:val="center"/>
    </w:pPr>
    <w:rPr>
      <w:rFonts w:eastAsia="Malgun Gothic"/>
      <w:b/>
      <w:sz w:val="28"/>
      <w:lang w:val="en-GB"/>
    </w:rPr>
  </w:style>
  <w:style w:type="paragraph" w:customStyle="1" w:styleId="Annexref0">
    <w:name w:val="Annex_ref"/>
    <w:basedOn w:val="Normal"/>
    <w:next w:val="Normal"/>
    <w:uiPriority w:val="99"/>
    <w:rsid w:val="000613EB"/>
    <w:pPr>
      <w:tabs>
        <w:tab w:val="clear" w:pos="360"/>
        <w:tab w:val="clear" w:pos="720"/>
        <w:tab w:val="clear" w:pos="1080"/>
        <w:tab w:val="clear" w:pos="1440"/>
        <w:tab w:val="left" w:pos="794"/>
        <w:tab w:val="left" w:pos="1191"/>
        <w:tab w:val="left" w:pos="1588"/>
        <w:tab w:val="left" w:pos="1985"/>
      </w:tabs>
      <w:spacing w:before="0"/>
      <w:jc w:val="center"/>
    </w:pPr>
    <w:rPr>
      <w:rFonts w:eastAsia="Malgun Gothic"/>
      <w:sz w:val="20"/>
      <w:lang w:val="en-GB"/>
    </w:rPr>
  </w:style>
  <w:style w:type="paragraph" w:customStyle="1" w:styleId="Appendixref">
    <w:name w:val="Appendix_ref"/>
    <w:basedOn w:val="Annexref0"/>
    <w:next w:val="Normalaftertitle"/>
    <w:uiPriority w:val="99"/>
    <w:rsid w:val="000613EB"/>
  </w:style>
  <w:style w:type="paragraph" w:customStyle="1" w:styleId="ASN1continue0">
    <w:name w:val="ASN.1_continue"/>
    <w:basedOn w:val="ASN1"/>
    <w:uiPriority w:val="99"/>
    <w:rsid w:val="000613EB"/>
    <w:pPr>
      <w:tabs>
        <w:tab w:val="clear" w:pos="794"/>
        <w:tab w:val="clear" w:pos="1191"/>
        <w:tab w:val="clear" w:pos="1588"/>
        <w:tab w:val="clear" w:pos="1985"/>
        <w:tab w:val="clear" w:pos="2381"/>
        <w:tab w:val="clear" w:pos="2778"/>
        <w:tab w:val="clear" w:pos="3175"/>
        <w:tab w:val="clear" w:pos="3572"/>
        <w:tab w:val="clear" w:pos="4366"/>
        <w:tab w:val="clear" w:pos="4763"/>
        <w:tab w:val="clear" w:pos="5160"/>
        <w:tab w:val="clear" w:pos="5557"/>
        <w:tab w:val="clear" w:pos="5954"/>
        <w:tab w:val="clear" w:pos="6350"/>
        <w:tab w:val="clear" w:pos="9735"/>
        <w:tab w:val="left" w:pos="567"/>
        <w:tab w:val="left" w:pos="1134"/>
        <w:tab w:val="left" w:pos="1701"/>
        <w:tab w:val="left" w:pos="2268"/>
        <w:tab w:val="left" w:pos="2835"/>
        <w:tab w:val="left" w:pos="3402"/>
        <w:tab w:val="left" w:pos="4536"/>
        <w:tab w:val="left" w:pos="5103"/>
        <w:tab w:val="left" w:pos="5670"/>
      </w:tabs>
      <w:snapToGrid w:val="0"/>
      <w:spacing w:before="0"/>
    </w:pPr>
    <w:rPr>
      <w:rFonts w:ascii="Courier New" w:hAnsi="Courier New" w:cs="Courier New"/>
      <w:noProof/>
    </w:rPr>
  </w:style>
  <w:style w:type="paragraph" w:customStyle="1" w:styleId="ASN1italic0">
    <w:name w:val="ASN.1_italic"/>
    <w:basedOn w:val="ASN1"/>
    <w:uiPriority w:val="99"/>
    <w:rsid w:val="000613EB"/>
    <w:pPr>
      <w:tabs>
        <w:tab w:val="clear" w:pos="794"/>
        <w:tab w:val="clear" w:pos="1191"/>
        <w:tab w:val="clear" w:pos="1588"/>
        <w:tab w:val="clear" w:pos="1985"/>
        <w:tab w:val="clear" w:pos="2381"/>
        <w:tab w:val="clear" w:pos="2778"/>
        <w:tab w:val="clear" w:pos="3175"/>
        <w:tab w:val="clear" w:pos="3572"/>
        <w:tab w:val="clear" w:pos="4366"/>
        <w:tab w:val="clear" w:pos="4763"/>
        <w:tab w:val="clear" w:pos="5160"/>
        <w:tab w:val="clear" w:pos="5557"/>
        <w:tab w:val="clear" w:pos="5954"/>
        <w:tab w:val="clear" w:pos="6350"/>
        <w:tab w:val="clear" w:pos="9735"/>
        <w:tab w:val="left" w:pos="567"/>
        <w:tab w:val="left" w:pos="1134"/>
        <w:tab w:val="left" w:pos="1701"/>
        <w:tab w:val="left" w:pos="2268"/>
        <w:tab w:val="left" w:pos="2835"/>
        <w:tab w:val="left" w:pos="3402"/>
        <w:tab w:val="left" w:pos="4536"/>
        <w:tab w:val="left" w:pos="5103"/>
        <w:tab w:val="left" w:pos="5670"/>
      </w:tabs>
      <w:snapToGrid w:val="0"/>
      <w:spacing w:before="0"/>
    </w:pPr>
    <w:rPr>
      <w:rFonts w:ascii="Courier New" w:hAnsi="Courier New" w:cs="Courier New"/>
      <w:b w:val="0"/>
      <w:i/>
      <w:noProof/>
    </w:rPr>
  </w:style>
  <w:style w:type="paragraph" w:customStyle="1" w:styleId="Couvnote0">
    <w:name w:val="Couv_note"/>
    <w:basedOn w:val="Normal"/>
    <w:uiPriority w:val="99"/>
    <w:rsid w:val="000613EB"/>
    <w:pPr>
      <w:tabs>
        <w:tab w:val="clear" w:pos="360"/>
        <w:tab w:val="clear" w:pos="720"/>
        <w:tab w:val="clear" w:pos="1080"/>
        <w:tab w:val="clear" w:pos="1440"/>
        <w:tab w:val="left" w:pos="1134"/>
        <w:tab w:val="left" w:pos="1418"/>
      </w:tabs>
      <w:spacing w:before="200"/>
      <w:jc w:val="both"/>
    </w:pPr>
    <w:rPr>
      <w:rFonts w:ascii="Arial" w:eastAsia="Malgun Gothic" w:hAnsi="Arial"/>
      <w:sz w:val="20"/>
      <w:lang w:val="en-GB"/>
    </w:rPr>
  </w:style>
  <w:style w:type="paragraph" w:customStyle="1" w:styleId="CouvrecNo">
    <w:name w:val="Couv_rec_No"/>
    <w:basedOn w:val="Normal"/>
    <w:uiPriority w:val="99"/>
    <w:rsid w:val="000613EB"/>
    <w:pPr>
      <w:tabs>
        <w:tab w:val="clear" w:pos="360"/>
        <w:tab w:val="clear" w:pos="720"/>
        <w:tab w:val="clear" w:pos="1080"/>
        <w:tab w:val="clear" w:pos="1440"/>
      </w:tabs>
      <w:spacing w:before="6"/>
      <w:ind w:left="1418"/>
      <w:jc w:val="both"/>
    </w:pPr>
    <w:rPr>
      <w:rFonts w:ascii="Arial" w:eastAsia="Malgun Gothic" w:hAnsi="Arial"/>
      <w:sz w:val="32"/>
      <w:lang w:val="en-GB"/>
    </w:rPr>
  </w:style>
  <w:style w:type="paragraph" w:customStyle="1" w:styleId="Couvrectitle0">
    <w:name w:val="Couv_rec_title"/>
    <w:basedOn w:val="Normal"/>
    <w:uiPriority w:val="99"/>
    <w:rsid w:val="000613EB"/>
    <w:pPr>
      <w:keepNext/>
      <w:keepLines/>
      <w:tabs>
        <w:tab w:val="clear" w:pos="360"/>
        <w:tab w:val="clear" w:pos="720"/>
        <w:tab w:val="clear" w:pos="1080"/>
        <w:tab w:val="clear" w:pos="1440"/>
      </w:tabs>
      <w:spacing w:before="240"/>
      <w:ind w:left="1418"/>
    </w:pPr>
    <w:rPr>
      <w:rFonts w:ascii="Arial" w:eastAsia="Malgun Gothic" w:hAnsi="Arial"/>
      <w:b/>
      <w:sz w:val="36"/>
      <w:lang w:val="en-GB"/>
    </w:rPr>
  </w:style>
  <w:style w:type="paragraph" w:customStyle="1" w:styleId="Indextitle0">
    <w:name w:val="Index_title"/>
    <w:basedOn w:val="Normal"/>
    <w:uiPriority w:val="99"/>
    <w:rsid w:val="000613EB"/>
    <w:pPr>
      <w:tabs>
        <w:tab w:val="clear" w:pos="360"/>
        <w:tab w:val="clear" w:pos="720"/>
        <w:tab w:val="clear" w:pos="1080"/>
        <w:tab w:val="clear" w:pos="1440"/>
        <w:tab w:val="left" w:pos="794"/>
        <w:tab w:val="left" w:pos="1191"/>
        <w:tab w:val="left" w:pos="1588"/>
        <w:tab w:val="left" w:pos="1985"/>
      </w:tabs>
      <w:spacing w:after="68"/>
      <w:jc w:val="center"/>
    </w:pPr>
    <w:rPr>
      <w:rFonts w:eastAsia="Malgun Gothic"/>
      <w:b/>
      <w:sz w:val="24"/>
      <w:lang w:val="en-GB"/>
    </w:rPr>
  </w:style>
  <w:style w:type="paragraph" w:customStyle="1" w:styleId="Normalaftertitle0">
    <w:name w:val="Normal after title"/>
    <w:basedOn w:val="Normal"/>
    <w:uiPriority w:val="99"/>
    <w:rsid w:val="000613EB"/>
    <w:pPr>
      <w:tabs>
        <w:tab w:val="clear" w:pos="360"/>
        <w:tab w:val="clear" w:pos="720"/>
        <w:tab w:val="clear" w:pos="1080"/>
        <w:tab w:val="clear" w:pos="1440"/>
        <w:tab w:val="left" w:pos="794"/>
        <w:tab w:val="left" w:pos="1191"/>
        <w:tab w:val="left" w:pos="1588"/>
        <w:tab w:val="left" w:pos="1985"/>
      </w:tabs>
      <w:spacing w:before="480"/>
      <w:jc w:val="both"/>
    </w:pPr>
    <w:rPr>
      <w:rFonts w:ascii="Times" w:eastAsia="Malgun Gothic" w:hAnsi="Times"/>
      <w:sz w:val="20"/>
    </w:rPr>
  </w:style>
  <w:style w:type="paragraph" w:customStyle="1" w:styleId="Tablefin">
    <w:name w:val="Table_fin"/>
    <w:basedOn w:val="Normal"/>
    <w:next w:val="Normal"/>
    <w:uiPriority w:val="99"/>
    <w:rsid w:val="000613EB"/>
    <w:pPr>
      <w:tabs>
        <w:tab w:val="clear" w:pos="360"/>
        <w:tab w:val="clear" w:pos="720"/>
        <w:tab w:val="clear" w:pos="1080"/>
        <w:tab w:val="clear" w:pos="1440"/>
      </w:tabs>
      <w:spacing w:before="0"/>
      <w:jc w:val="both"/>
    </w:pPr>
    <w:rPr>
      <w:rFonts w:eastAsia="Malgun Gothic"/>
      <w:sz w:val="12"/>
      <w:lang w:val="en-GB"/>
    </w:rPr>
  </w:style>
  <w:style w:type="paragraph" w:styleId="Date">
    <w:name w:val="Date"/>
    <w:basedOn w:val="Normal"/>
    <w:next w:val="Normal"/>
    <w:link w:val="DateChar"/>
    <w:uiPriority w:val="99"/>
    <w:rsid w:val="000613EB"/>
    <w:pPr>
      <w:tabs>
        <w:tab w:val="clear" w:pos="360"/>
        <w:tab w:val="clear" w:pos="720"/>
        <w:tab w:val="clear" w:pos="1080"/>
        <w:tab w:val="clear" w:pos="1440"/>
        <w:tab w:val="left" w:pos="794"/>
        <w:tab w:val="left" w:pos="1191"/>
        <w:tab w:val="left" w:pos="1588"/>
        <w:tab w:val="left" w:pos="1985"/>
      </w:tabs>
      <w:jc w:val="both"/>
    </w:pPr>
    <w:rPr>
      <w:rFonts w:eastAsia="Malgun Gothic"/>
      <w:sz w:val="20"/>
      <w:lang w:val="en-GB" w:eastAsia="x-none"/>
    </w:rPr>
  </w:style>
  <w:style w:type="character" w:customStyle="1" w:styleId="DateChar">
    <w:name w:val="Date Char"/>
    <w:basedOn w:val="DefaultParagraphFont"/>
    <w:link w:val="Date"/>
    <w:uiPriority w:val="99"/>
    <w:rsid w:val="000613EB"/>
    <w:rPr>
      <w:rFonts w:eastAsia="Malgun Gothic"/>
      <w:lang w:val="en-GB" w:eastAsia="x-none"/>
    </w:rPr>
  </w:style>
  <w:style w:type="numbering" w:customStyle="1" w:styleId="SVCNumbers">
    <w:name w:val="SVC Numbers"/>
    <w:rsid w:val="000613EB"/>
    <w:pPr>
      <w:numPr>
        <w:numId w:val="84"/>
      </w:numPr>
    </w:pPr>
  </w:style>
  <w:style w:type="numbering" w:customStyle="1" w:styleId="AVCBullet">
    <w:name w:val="AVC Bullet"/>
    <w:rsid w:val="000613EB"/>
    <w:pPr>
      <w:numPr>
        <w:numId w:val="77"/>
      </w:numPr>
    </w:pPr>
  </w:style>
  <w:style w:type="numbering" w:customStyle="1" w:styleId="SVCBullets">
    <w:name w:val="SVC Bullets"/>
    <w:rsid w:val="000613EB"/>
    <w:pPr>
      <w:numPr>
        <w:numId w:val="75"/>
      </w:numPr>
    </w:pPr>
  </w:style>
  <w:style w:type="numbering" w:customStyle="1" w:styleId="SVCIndent">
    <w:name w:val="SVC Indent"/>
    <w:rsid w:val="000613EB"/>
    <w:pPr>
      <w:numPr>
        <w:numId w:val="85"/>
      </w:numPr>
    </w:pPr>
  </w:style>
  <w:style w:type="paragraph" w:customStyle="1" w:styleId="1">
    <w:name w:val="変更箇所1"/>
    <w:hidden/>
    <w:uiPriority w:val="99"/>
    <w:semiHidden/>
    <w:rsid w:val="000613EB"/>
    <w:rPr>
      <w:rFonts w:eastAsia="Malgun Gothic"/>
      <w:lang w:val="en-GB" w:eastAsia="en-US"/>
    </w:rPr>
  </w:style>
  <w:style w:type="paragraph" w:customStyle="1" w:styleId="ANNEXN">
    <w:name w:val="ANNEXN"/>
    <w:basedOn w:val="ANNEX"/>
    <w:next w:val="Normal"/>
    <w:rsid w:val="000613EB"/>
    <w:pPr>
      <w:numPr>
        <w:numId w:val="0"/>
      </w:numPr>
    </w:pPr>
    <w:rPr>
      <w:lang w:val="en-GB"/>
    </w:rPr>
  </w:style>
  <w:style w:type="paragraph" w:customStyle="1" w:styleId="na4">
    <w:name w:val="na4"/>
    <w:basedOn w:val="a4"/>
    <w:next w:val="Normal"/>
    <w:rsid w:val="000613EB"/>
    <w:pPr>
      <w:numPr>
        <w:ilvl w:val="0"/>
        <w:numId w:val="92"/>
      </w:numPr>
      <w:tabs>
        <w:tab w:val="clear" w:pos="643"/>
        <w:tab w:val="clear" w:pos="1080"/>
        <w:tab w:val="num" w:pos="360"/>
        <w:tab w:val="left" w:pos="1060"/>
      </w:tabs>
      <w:ind w:left="864" w:hanging="864"/>
    </w:pPr>
    <w:rPr>
      <w:lang w:val="en-GB"/>
    </w:rPr>
  </w:style>
  <w:style w:type="character" w:styleId="Strong">
    <w:name w:val="Strong"/>
    <w:qFormat/>
    <w:rsid w:val="000613EB"/>
    <w:rPr>
      <w:b/>
      <w:noProof w:val="0"/>
      <w:lang w:val="fr-FR"/>
    </w:rPr>
  </w:style>
  <w:style w:type="paragraph" w:styleId="Subtitle">
    <w:name w:val="Subtitle"/>
    <w:basedOn w:val="Normal"/>
    <w:link w:val="SubtitleChar"/>
    <w:qFormat/>
    <w:rsid w:val="000613EB"/>
    <w:pPr>
      <w:tabs>
        <w:tab w:val="clear" w:pos="360"/>
        <w:tab w:val="clear" w:pos="720"/>
        <w:tab w:val="clear" w:pos="1080"/>
        <w:tab w:val="clear" w:pos="1440"/>
      </w:tabs>
      <w:overflowPunct/>
      <w:autoSpaceDE/>
      <w:autoSpaceDN/>
      <w:adjustRightInd/>
      <w:spacing w:before="0" w:after="60" w:line="230" w:lineRule="atLeast"/>
      <w:jc w:val="center"/>
      <w:textAlignment w:val="auto"/>
      <w:outlineLvl w:val="1"/>
    </w:pPr>
    <w:rPr>
      <w:rFonts w:ascii="Arial" w:eastAsia="MS Mincho" w:hAnsi="Arial"/>
      <w:sz w:val="24"/>
      <w:lang w:val="x-none" w:eastAsia="ja-JP"/>
    </w:rPr>
  </w:style>
  <w:style w:type="character" w:customStyle="1" w:styleId="SubtitleChar">
    <w:name w:val="Subtitle Char"/>
    <w:basedOn w:val="DefaultParagraphFont"/>
    <w:link w:val="Subtitle"/>
    <w:rsid w:val="000613EB"/>
    <w:rPr>
      <w:rFonts w:ascii="Arial" w:eastAsia="MS Mincho" w:hAnsi="Arial"/>
      <w:sz w:val="24"/>
      <w:lang w:val="x-none" w:eastAsia="ja-JP"/>
    </w:rPr>
  </w:style>
  <w:style w:type="paragraph" w:customStyle="1" w:styleId="Tablefootnote">
    <w:name w:val="Table footnote"/>
    <w:basedOn w:val="Normal"/>
    <w:rsid w:val="000613EB"/>
    <w:pPr>
      <w:tabs>
        <w:tab w:val="clear" w:pos="360"/>
        <w:tab w:val="clear" w:pos="720"/>
        <w:tab w:val="clear" w:pos="1080"/>
        <w:tab w:val="clear" w:pos="1440"/>
        <w:tab w:val="left" w:pos="340"/>
      </w:tabs>
      <w:overflowPunct/>
      <w:autoSpaceDE/>
      <w:autoSpaceDN/>
      <w:adjustRightInd/>
      <w:spacing w:before="60" w:after="60" w:line="190" w:lineRule="atLeast"/>
      <w:jc w:val="both"/>
      <w:textAlignment w:val="auto"/>
    </w:pPr>
    <w:rPr>
      <w:rFonts w:ascii="Arial" w:eastAsia="MS Mincho" w:hAnsi="Arial"/>
      <w:sz w:val="16"/>
      <w:lang w:val="en-GB" w:eastAsia="ja-JP"/>
    </w:rPr>
  </w:style>
  <w:style w:type="paragraph" w:customStyle="1" w:styleId="Tabletitle0">
    <w:name w:val="Table title"/>
    <w:basedOn w:val="Normal"/>
    <w:next w:val="Normal"/>
    <w:rsid w:val="000613EB"/>
    <w:pPr>
      <w:keepNext/>
      <w:tabs>
        <w:tab w:val="clear" w:pos="360"/>
        <w:tab w:val="clear" w:pos="720"/>
        <w:tab w:val="clear" w:pos="1080"/>
        <w:tab w:val="clear" w:pos="1440"/>
      </w:tabs>
      <w:suppressAutoHyphens/>
      <w:overflowPunct/>
      <w:autoSpaceDE/>
      <w:autoSpaceDN/>
      <w:adjustRightInd/>
      <w:spacing w:before="120" w:after="120" w:line="230" w:lineRule="exact"/>
      <w:jc w:val="center"/>
      <w:textAlignment w:val="auto"/>
    </w:pPr>
    <w:rPr>
      <w:rFonts w:ascii="Arial" w:eastAsia="MS Mincho" w:hAnsi="Arial"/>
      <w:b/>
      <w:sz w:val="20"/>
      <w:lang w:val="en-GB" w:eastAsia="ja-JP"/>
    </w:rPr>
  </w:style>
  <w:style w:type="paragraph" w:customStyle="1" w:styleId="4h4H4H41">
    <w:name w:val="スタイル 見出し 4h4H4H41 + (日) ＭＳ 明朝"/>
    <w:basedOn w:val="Heading4"/>
    <w:link w:val="4h4H4H410"/>
    <w:rsid w:val="000613EB"/>
    <w:pPr>
      <w:ind w:right="0"/>
    </w:pPr>
    <w:rPr>
      <w:rFonts w:ascii="Calibri" w:eastAsia="MS Mincho" w:hAnsi="Calibri"/>
      <w:sz w:val="26"/>
    </w:rPr>
  </w:style>
  <w:style w:type="character" w:customStyle="1" w:styleId="4h4H4H410">
    <w:name w:val="スタイル 見出し 4h4H4H41 + (日) ＭＳ 明朝 (文字)"/>
    <w:link w:val="4h4H4H41"/>
    <w:rsid w:val="000613EB"/>
    <w:rPr>
      <w:rFonts w:ascii="Calibri" w:eastAsia="MS Mincho" w:hAnsi="Calibri"/>
      <w:b/>
      <w:bCs/>
      <w:sz w:val="26"/>
      <w:szCs w:val="28"/>
      <w:lang w:eastAsia="en-US"/>
    </w:rPr>
  </w:style>
  <w:style w:type="paragraph" w:customStyle="1" w:styleId="Tabletext10">
    <w:name w:val="Table text (10)"/>
    <w:basedOn w:val="Normal"/>
    <w:rsid w:val="000613EB"/>
    <w:pPr>
      <w:tabs>
        <w:tab w:val="clear" w:pos="360"/>
        <w:tab w:val="clear" w:pos="720"/>
        <w:tab w:val="clear" w:pos="1080"/>
        <w:tab w:val="clear" w:pos="1440"/>
      </w:tabs>
      <w:overflowPunct/>
      <w:autoSpaceDE/>
      <w:autoSpaceDN/>
      <w:adjustRightInd/>
      <w:spacing w:before="60" w:after="60" w:line="230" w:lineRule="atLeast"/>
      <w:jc w:val="both"/>
      <w:textAlignment w:val="auto"/>
    </w:pPr>
    <w:rPr>
      <w:rFonts w:ascii="Arial" w:eastAsia="MS Mincho" w:hAnsi="Arial"/>
      <w:sz w:val="20"/>
      <w:lang w:val="en-GB" w:eastAsia="ja-JP"/>
    </w:rPr>
  </w:style>
  <w:style w:type="paragraph" w:customStyle="1" w:styleId="2">
    <w:name w:val="変更箇所2"/>
    <w:hidden/>
    <w:uiPriority w:val="99"/>
    <w:semiHidden/>
    <w:rsid w:val="000613EB"/>
    <w:rPr>
      <w:rFonts w:eastAsia="Malgun Gothic"/>
      <w:lang w:val="en-GB" w:eastAsia="en-US"/>
    </w:rPr>
  </w:style>
  <w:style w:type="paragraph" w:customStyle="1" w:styleId="Default">
    <w:name w:val="Default"/>
    <w:rsid w:val="000613EB"/>
    <w:pPr>
      <w:autoSpaceDE w:val="0"/>
      <w:autoSpaceDN w:val="0"/>
      <w:adjustRightInd w:val="0"/>
    </w:pPr>
    <w:rPr>
      <w:rFonts w:eastAsia="Malgun Gothic"/>
      <w:color w:val="000000"/>
      <w:sz w:val="24"/>
      <w:szCs w:val="24"/>
      <w:lang w:eastAsia="en-US"/>
    </w:rPr>
  </w:style>
  <w:style w:type="character" w:customStyle="1" w:styleId="SoftwareMacro">
    <w:name w:val="Software Macro"/>
    <w:uiPriority w:val="1"/>
    <w:qFormat/>
    <w:rsid w:val="000613EB"/>
    <w:rPr>
      <w:rFonts w:ascii="Consolas" w:hAnsi="Consolas" w:cs="Consolas"/>
      <w:sz w:val="19"/>
      <w:szCs w:val="19"/>
      <w:lang w:val="en-AU" w:eastAsia="ja-JP"/>
    </w:rPr>
  </w:style>
  <w:style w:type="paragraph" w:customStyle="1" w:styleId="Software-link">
    <w:name w:val="Software-link"/>
    <w:basedOn w:val="Normal"/>
    <w:rsid w:val="000613EB"/>
    <w:pPr>
      <w:pBdr>
        <w:top w:val="single" w:sz="4" w:space="1" w:color="auto"/>
        <w:left w:val="single" w:sz="4" w:space="4" w:color="auto"/>
        <w:bottom w:val="single" w:sz="4" w:space="1" w:color="auto"/>
        <w:right w:val="single" w:sz="4" w:space="4" w:color="auto"/>
      </w:pBdr>
      <w:shd w:val="clear" w:color="auto" w:fill="D9D9D9"/>
      <w:tabs>
        <w:tab w:val="clear" w:pos="360"/>
        <w:tab w:val="clear" w:pos="720"/>
        <w:tab w:val="clear" w:pos="1080"/>
        <w:tab w:val="clear" w:pos="1440"/>
        <w:tab w:val="left" w:pos="794"/>
        <w:tab w:val="left" w:pos="1191"/>
        <w:tab w:val="left" w:pos="1588"/>
        <w:tab w:val="left" w:pos="1985"/>
      </w:tabs>
    </w:pPr>
    <w:rPr>
      <w:rFonts w:eastAsia="Times New Roman"/>
      <w:sz w:val="20"/>
      <w:lang w:val="en-GB"/>
    </w:rPr>
  </w:style>
  <w:style w:type="paragraph" w:customStyle="1" w:styleId="EncoderIndentedDescription">
    <w:name w:val="EncoderIndentedDescription"/>
    <w:basedOn w:val="Normal"/>
    <w:qFormat/>
    <w:rsid w:val="000613EB"/>
    <w:pPr>
      <w:tabs>
        <w:tab w:val="clear" w:pos="360"/>
        <w:tab w:val="clear" w:pos="720"/>
        <w:tab w:val="clear" w:pos="1080"/>
        <w:tab w:val="clear" w:pos="1440"/>
      </w:tabs>
      <w:overflowPunct/>
      <w:spacing w:before="0"/>
      <w:textAlignment w:val="auto"/>
    </w:pPr>
    <w:rPr>
      <w:rFonts w:ascii="NimbusRomNo9L-Regu" w:eastAsia="Malgun Gothic" w:hAnsi="NimbusRomNo9L-Regu" w:cs="NimbusRomNo9L-Regu"/>
      <w:sz w:val="18"/>
      <w:szCs w:val="18"/>
      <w:lang w:val="en-GB" w:eastAsia="en-GB"/>
    </w:rPr>
  </w:style>
  <w:style w:type="character" w:styleId="EndnoteReference">
    <w:name w:val="endnote reference"/>
    <w:uiPriority w:val="99"/>
    <w:semiHidden/>
    <w:unhideWhenUsed/>
    <w:rsid w:val="000613EB"/>
    <w:rPr>
      <w:vertAlign w:val="superscript"/>
    </w:rPr>
  </w:style>
  <w:style w:type="character" w:customStyle="1" w:styleId="UnresolvedMention">
    <w:name w:val="Unresolved Mention"/>
    <w:basedOn w:val="DefaultParagraphFont"/>
    <w:uiPriority w:val="99"/>
    <w:semiHidden/>
    <w:unhideWhenUsed/>
    <w:rsid w:val="000613E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7917299">
      <w:bodyDiv w:val="1"/>
      <w:marLeft w:val="0"/>
      <w:marRight w:val="0"/>
      <w:marTop w:val="0"/>
      <w:marBottom w:val="0"/>
      <w:divBdr>
        <w:top w:val="none" w:sz="0" w:space="0" w:color="auto"/>
        <w:left w:val="none" w:sz="0" w:space="0" w:color="auto"/>
        <w:bottom w:val="none" w:sz="0" w:space="0" w:color="auto"/>
        <w:right w:val="none" w:sz="0" w:space="0" w:color="auto"/>
      </w:divBdr>
    </w:div>
    <w:div w:id="125393157">
      <w:bodyDiv w:val="1"/>
      <w:marLeft w:val="0"/>
      <w:marRight w:val="0"/>
      <w:marTop w:val="0"/>
      <w:marBottom w:val="0"/>
      <w:divBdr>
        <w:top w:val="none" w:sz="0" w:space="0" w:color="auto"/>
        <w:left w:val="none" w:sz="0" w:space="0" w:color="auto"/>
        <w:bottom w:val="none" w:sz="0" w:space="0" w:color="auto"/>
        <w:right w:val="none" w:sz="0" w:space="0" w:color="auto"/>
      </w:divBdr>
    </w:div>
    <w:div w:id="145250340">
      <w:bodyDiv w:val="1"/>
      <w:marLeft w:val="0"/>
      <w:marRight w:val="0"/>
      <w:marTop w:val="0"/>
      <w:marBottom w:val="0"/>
      <w:divBdr>
        <w:top w:val="none" w:sz="0" w:space="0" w:color="auto"/>
        <w:left w:val="none" w:sz="0" w:space="0" w:color="auto"/>
        <w:bottom w:val="none" w:sz="0" w:space="0" w:color="auto"/>
        <w:right w:val="none" w:sz="0" w:space="0" w:color="auto"/>
      </w:divBdr>
    </w:div>
    <w:div w:id="223220891">
      <w:bodyDiv w:val="1"/>
      <w:marLeft w:val="0"/>
      <w:marRight w:val="0"/>
      <w:marTop w:val="0"/>
      <w:marBottom w:val="0"/>
      <w:divBdr>
        <w:top w:val="none" w:sz="0" w:space="0" w:color="auto"/>
        <w:left w:val="none" w:sz="0" w:space="0" w:color="auto"/>
        <w:bottom w:val="none" w:sz="0" w:space="0" w:color="auto"/>
        <w:right w:val="none" w:sz="0" w:space="0" w:color="auto"/>
      </w:divBdr>
    </w:div>
    <w:div w:id="233392307">
      <w:bodyDiv w:val="1"/>
      <w:marLeft w:val="0"/>
      <w:marRight w:val="0"/>
      <w:marTop w:val="0"/>
      <w:marBottom w:val="0"/>
      <w:divBdr>
        <w:top w:val="none" w:sz="0" w:space="0" w:color="auto"/>
        <w:left w:val="none" w:sz="0" w:space="0" w:color="auto"/>
        <w:bottom w:val="none" w:sz="0" w:space="0" w:color="auto"/>
        <w:right w:val="none" w:sz="0" w:space="0" w:color="auto"/>
      </w:divBdr>
    </w:div>
    <w:div w:id="249049481">
      <w:bodyDiv w:val="1"/>
      <w:marLeft w:val="0"/>
      <w:marRight w:val="0"/>
      <w:marTop w:val="0"/>
      <w:marBottom w:val="0"/>
      <w:divBdr>
        <w:top w:val="none" w:sz="0" w:space="0" w:color="auto"/>
        <w:left w:val="none" w:sz="0" w:space="0" w:color="auto"/>
        <w:bottom w:val="none" w:sz="0" w:space="0" w:color="auto"/>
        <w:right w:val="none" w:sz="0" w:space="0" w:color="auto"/>
      </w:divBdr>
    </w:div>
    <w:div w:id="283587197">
      <w:bodyDiv w:val="1"/>
      <w:marLeft w:val="0"/>
      <w:marRight w:val="0"/>
      <w:marTop w:val="0"/>
      <w:marBottom w:val="0"/>
      <w:divBdr>
        <w:top w:val="none" w:sz="0" w:space="0" w:color="auto"/>
        <w:left w:val="none" w:sz="0" w:space="0" w:color="auto"/>
        <w:bottom w:val="none" w:sz="0" w:space="0" w:color="auto"/>
        <w:right w:val="none" w:sz="0" w:space="0" w:color="auto"/>
      </w:divBdr>
    </w:div>
    <w:div w:id="304117403">
      <w:bodyDiv w:val="1"/>
      <w:marLeft w:val="0"/>
      <w:marRight w:val="0"/>
      <w:marTop w:val="0"/>
      <w:marBottom w:val="0"/>
      <w:divBdr>
        <w:top w:val="none" w:sz="0" w:space="0" w:color="auto"/>
        <w:left w:val="none" w:sz="0" w:space="0" w:color="auto"/>
        <w:bottom w:val="none" w:sz="0" w:space="0" w:color="auto"/>
        <w:right w:val="none" w:sz="0" w:space="0" w:color="auto"/>
      </w:divBdr>
    </w:div>
    <w:div w:id="424301723">
      <w:bodyDiv w:val="1"/>
      <w:marLeft w:val="0"/>
      <w:marRight w:val="0"/>
      <w:marTop w:val="0"/>
      <w:marBottom w:val="0"/>
      <w:divBdr>
        <w:top w:val="none" w:sz="0" w:space="0" w:color="auto"/>
        <w:left w:val="none" w:sz="0" w:space="0" w:color="auto"/>
        <w:bottom w:val="none" w:sz="0" w:space="0" w:color="auto"/>
        <w:right w:val="none" w:sz="0" w:space="0" w:color="auto"/>
      </w:divBdr>
    </w:div>
    <w:div w:id="426463321">
      <w:bodyDiv w:val="1"/>
      <w:marLeft w:val="0"/>
      <w:marRight w:val="0"/>
      <w:marTop w:val="0"/>
      <w:marBottom w:val="0"/>
      <w:divBdr>
        <w:top w:val="none" w:sz="0" w:space="0" w:color="auto"/>
        <w:left w:val="none" w:sz="0" w:space="0" w:color="auto"/>
        <w:bottom w:val="none" w:sz="0" w:space="0" w:color="auto"/>
        <w:right w:val="none" w:sz="0" w:space="0" w:color="auto"/>
      </w:divBdr>
    </w:div>
    <w:div w:id="440030722">
      <w:bodyDiv w:val="1"/>
      <w:marLeft w:val="0"/>
      <w:marRight w:val="0"/>
      <w:marTop w:val="0"/>
      <w:marBottom w:val="0"/>
      <w:divBdr>
        <w:top w:val="none" w:sz="0" w:space="0" w:color="auto"/>
        <w:left w:val="none" w:sz="0" w:space="0" w:color="auto"/>
        <w:bottom w:val="none" w:sz="0" w:space="0" w:color="auto"/>
        <w:right w:val="none" w:sz="0" w:space="0" w:color="auto"/>
      </w:divBdr>
    </w:div>
    <w:div w:id="467669264">
      <w:bodyDiv w:val="1"/>
      <w:marLeft w:val="0"/>
      <w:marRight w:val="0"/>
      <w:marTop w:val="0"/>
      <w:marBottom w:val="0"/>
      <w:divBdr>
        <w:top w:val="none" w:sz="0" w:space="0" w:color="auto"/>
        <w:left w:val="none" w:sz="0" w:space="0" w:color="auto"/>
        <w:bottom w:val="none" w:sz="0" w:space="0" w:color="auto"/>
        <w:right w:val="none" w:sz="0" w:space="0" w:color="auto"/>
      </w:divBdr>
    </w:div>
    <w:div w:id="510142904">
      <w:bodyDiv w:val="1"/>
      <w:marLeft w:val="0"/>
      <w:marRight w:val="0"/>
      <w:marTop w:val="0"/>
      <w:marBottom w:val="0"/>
      <w:divBdr>
        <w:top w:val="none" w:sz="0" w:space="0" w:color="auto"/>
        <w:left w:val="none" w:sz="0" w:space="0" w:color="auto"/>
        <w:bottom w:val="none" w:sz="0" w:space="0" w:color="auto"/>
        <w:right w:val="none" w:sz="0" w:space="0" w:color="auto"/>
      </w:divBdr>
    </w:div>
    <w:div w:id="536898235">
      <w:bodyDiv w:val="1"/>
      <w:marLeft w:val="0"/>
      <w:marRight w:val="0"/>
      <w:marTop w:val="0"/>
      <w:marBottom w:val="0"/>
      <w:divBdr>
        <w:top w:val="none" w:sz="0" w:space="0" w:color="auto"/>
        <w:left w:val="none" w:sz="0" w:space="0" w:color="auto"/>
        <w:bottom w:val="none" w:sz="0" w:space="0" w:color="auto"/>
        <w:right w:val="none" w:sz="0" w:space="0" w:color="auto"/>
      </w:divBdr>
    </w:div>
    <w:div w:id="606692307">
      <w:bodyDiv w:val="1"/>
      <w:marLeft w:val="0"/>
      <w:marRight w:val="0"/>
      <w:marTop w:val="0"/>
      <w:marBottom w:val="0"/>
      <w:divBdr>
        <w:top w:val="none" w:sz="0" w:space="0" w:color="auto"/>
        <w:left w:val="none" w:sz="0" w:space="0" w:color="auto"/>
        <w:bottom w:val="none" w:sz="0" w:space="0" w:color="auto"/>
        <w:right w:val="none" w:sz="0" w:space="0" w:color="auto"/>
      </w:divBdr>
    </w:div>
    <w:div w:id="645863615">
      <w:bodyDiv w:val="1"/>
      <w:marLeft w:val="0"/>
      <w:marRight w:val="0"/>
      <w:marTop w:val="0"/>
      <w:marBottom w:val="0"/>
      <w:divBdr>
        <w:top w:val="none" w:sz="0" w:space="0" w:color="auto"/>
        <w:left w:val="none" w:sz="0" w:space="0" w:color="auto"/>
        <w:bottom w:val="none" w:sz="0" w:space="0" w:color="auto"/>
        <w:right w:val="none" w:sz="0" w:space="0" w:color="auto"/>
      </w:divBdr>
    </w:div>
    <w:div w:id="725567543">
      <w:bodyDiv w:val="1"/>
      <w:marLeft w:val="0"/>
      <w:marRight w:val="0"/>
      <w:marTop w:val="0"/>
      <w:marBottom w:val="0"/>
      <w:divBdr>
        <w:top w:val="none" w:sz="0" w:space="0" w:color="auto"/>
        <w:left w:val="none" w:sz="0" w:space="0" w:color="auto"/>
        <w:bottom w:val="none" w:sz="0" w:space="0" w:color="auto"/>
        <w:right w:val="none" w:sz="0" w:space="0" w:color="auto"/>
      </w:divBdr>
    </w:div>
    <w:div w:id="767458137">
      <w:bodyDiv w:val="1"/>
      <w:marLeft w:val="0"/>
      <w:marRight w:val="0"/>
      <w:marTop w:val="0"/>
      <w:marBottom w:val="0"/>
      <w:divBdr>
        <w:top w:val="none" w:sz="0" w:space="0" w:color="auto"/>
        <w:left w:val="none" w:sz="0" w:space="0" w:color="auto"/>
        <w:bottom w:val="none" w:sz="0" w:space="0" w:color="auto"/>
        <w:right w:val="none" w:sz="0" w:space="0" w:color="auto"/>
      </w:divBdr>
    </w:div>
    <w:div w:id="791241393">
      <w:bodyDiv w:val="1"/>
      <w:marLeft w:val="0"/>
      <w:marRight w:val="0"/>
      <w:marTop w:val="0"/>
      <w:marBottom w:val="0"/>
      <w:divBdr>
        <w:top w:val="none" w:sz="0" w:space="0" w:color="auto"/>
        <w:left w:val="none" w:sz="0" w:space="0" w:color="auto"/>
        <w:bottom w:val="none" w:sz="0" w:space="0" w:color="auto"/>
        <w:right w:val="none" w:sz="0" w:space="0" w:color="auto"/>
      </w:divBdr>
    </w:div>
    <w:div w:id="794059724">
      <w:bodyDiv w:val="1"/>
      <w:marLeft w:val="0"/>
      <w:marRight w:val="0"/>
      <w:marTop w:val="0"/>
      <w:marBottom w:val="0"/>
      <w:divBdr>
        <w:top w:val="none" w:sz="0" w:space="0" w:color="auto"/>
        <w:left w:val="none" w:sz="0" w:space="0" w:color="auto"/>
        <w:bottom w:val="none" w:sz="0" w:space="0" w:color="auto"/>
        <w:right w:val="none" w:sz="0" w:space="0" w:color="auto"/>
      </w:divBdr>
    </w:div>
    <w:div w:id="800348321">
      <w:bodyDiv w:val="1"/>
      <w:marLeft w:val="0"/>
      <w:marRight w:val="0"/>
      <w:marTop w:val="0"/>
      <w:marBottom w:val="0"/>
      <w:divBdr>
        <w:top w:val="none" w:sz="0" w:space="0" w:color="auto"/>
        <w:left w:val="none" w:sz="0" w:space="0" w:color="auto"/>
        <w:bottom w:val="none" w:sz="0" w:space="0" w:color="auto"/>
        <w:right w:val="none" w:sz="0" w:space="0" w:color="auto"/>
      </w:divBdr>
    </w:div>
    <w:div w:id="801078511">
      <w:bodyDiv w:val="1"/>
      <w:marLeft w:val="0"/>
      <w:marRight w:val="0"/>
      <w:marTop w:val="0"/>
      <w:marBottom w:val="0"/>
      <w:divBdr>
        <w:top w:val="none" w:sz="0" w:space="0" w:color="auto"/>
        <w:left w:val="none" w:sz="0" w:space="0" w:color="auto"/>
        <w:bottom w:val="none" w:sz="0" w:space="0" w:color="auto"/>
        <w:right w:val="none" w:sz="0" w:space="0" w:color="auto"/>
      </w:divBdr>
    </w:div>
    <w:div w:id="831723560">
      <w:bodyDiv w:val="1"/>
      <w:marLeft w:val="0"/>
      <w:marRight w:val="0"/>
      <w:marTop w:val="0"/>
      <w:marBottom w:val="0"/>
      <w:divBdr>
        <w:top w:val="none" w:sz="0" w:space="0" w:color="auto"/>
        <w:left w:val="none" w:sz="0" w:space="0" w:color="auto"/>
        <w:bottom w:val="none" w:sz="0" w:space="0" w:color="auto"/>
        <w:right w:val="none" w:sz="0" w:space="0" w:color="auto"/>
      </w:divBdr>
    </w:div>
    <w:div w:id="909735448">
      <w:bodyDiv w:val="1"/>
      <w:marLeft w:val="0"/>
      <w:marRight w:val="0"/>
      <w:marTop w:val="0"/>
      <w:marBottom w:val="0"/>
      <w:divBdr>
        <w:top w:val="none" w:sz="0" w:space="0" w:color="auto"/>
        <w:left w:val="none" w:sz="0" w:space="0" w:color="auto"/>
        <w:bottom w:val="none" w:sz="0" w:space="0" w:color="auto"/>
        <w:right w:val="none" w:sz="0" w:space="0" w:color="auto"/>
      </w:divBdr>
    </w:div>
    <w:div w:id="973831064">
      <w:bodyDiv w:val="1"/>
      <w:marLeft w:val="0"/>
      <w:marRight w:val="0"/>
      <w:marTop w:val="0"/>
      <w:marBottom w:val="0"/>
      <w:divBdr>
        <w:top w:val="none" w:sz="0" w:space="0" w:color="auto"/>
        <w:left w:val="none" w:sz="0" w:space="0" w:color="auto"/>
        <w:bottom w:val="none" w:sz="0" w:space="0" w:color="auto"/>
        <w:right w:val="none" w:sz="0" w:space="0" w:color="auto"/>
      </w:divBdr>
    </w:div>
    <w:div w:id="1045712845">
      <w:bodyDiv w:val="1"/>
      <w:marLeft w:val="0"/>
      <w:marRight w:val="0"/>
      <w:marTop w:val="0"/>
      <w:marBottom w:val="0"/>
      <w:divBdr>
        <w:top w:val="none" w:sz="0" w:space="0" w:color="auto"/>
        <w:left w:val="none" w:sz="0" w:space="0" w:color="auto"/>
        <w:bottom w:val="none" w:sz="0" w:space="0" w:color="auto"/>
        <w:right w:val="none" w:sz="0" w:space="0" w:color="auto"/>
      </w:divBdr>
    </w:div>
    <w:div w:id="1076391804">
      <w:bodyDiv w:val="1"/>
      <w:marLeft w:val="0"/>
      <w:marRight w:val="0"/>
      <w:marTop w:val="0"/>
      <w:marBottom w:val="0"/>
      <w:divBdr>
        <w:top w:val="none" w:sz="0" w:space="0" w:color="auto"/>
        <w:left w:val="none" w:sz="0" w:space="0" w:color="auto"/>
        <w:bottom w:val="none" w:sz="0" w:space="0" w:color="auto"/>
        <w:right w:val="none" w:sz="0" w:space="0" w:color="auto"/>
      </w:divBdr>
    </w:div>
    <w:div w:id="1109930010">
      <w:bodyDiv w:val="1"/>
      <w:marLeft w:val="0"/>
      <w:marRight w:val="0"/>
      <w:marTop w:val="0"/>
      <w:marBottom w:val="0"/>
      <w:divBdr>
        <w:top w:val="none" w:sz="0" w:space="0" w:color="auto"/>
        <w:left w:val="none" w:sz="0" w:space="0" w:color="auto"/>
        <w:bottom w:val="none" w:sz="0" w:space="0" w:color="auto"/>
        <w:right w:val="none" w:sz="0" w:space="0" w:color="auto"/>
      </w:divBdr>
    </w:div>
    <w:div w:id="1129783628">
      <w:bodyDiv w:val="1"/>
      <w:marLeft w:val="0"/>
      <w:marRight w:val="0"/>
      <w:marTop w:val="0"/>
      <w:marBottom w:val="0"/>
      <w:divBdr>
        <w:top w:val="none" w:sz="0" w:space="0" w:color="auto"/>
        <w:left w:val="none" w:sz="0" w:space="0" w:color="auto"/>
        <w:bottom w:val="none" w:sz="0" w:space="0" w:color="auto"/>
        <w:right w:val="none" w:sz="0" w:space="0" w:color="auto"/>
      </w:divBdr>
    </w:div>
    <w:div w:id="1220752875">
      <w:bodyDiv w:val="1"/>
      <w:marLeft w:val="0"/>
      <w:marRight w:val="0"/>
      <w:marTop w:val="0"/>
      <w:marBottom w:val="0"/>
      <w:divBdr>
        <w:top w:val="none" w:sz="0" w:space="0" w:color="auto"/>
        <w:left w:val="none" w:sz="0" w:space="0" w:color="auto"/>
        <w:bottom w:val="none" w:sz="0" w:space="0" w:color="auto"/>
        <w:right w:val="none" w:sz="0" w:space="0" w:color="auto"/>
      </w:divBdr>
    </w:div>
    <w:div w:id="1241453272">
      <w:bodyDiv w:val="1"/>
      <w:marLeft w:val="0"/>
      <w:marRight w:val="0"/>
      <w:marTop w:val="0"/>
      <w:marBottom w:val="0"/>
      <w:divBdr>
        <w:top w:val="none" w:sz="0" w:space="0" w:color="auto"/>
        <w:left w:val="none" w:sz="0" w:space="0" w:color="auto"/>
        <w:bottom w:val="none" w:sz="0" w:space="0" w:color="auto"/>
        <w:right w:val="none" w:sz="0" w:space="0" w:color="auto"/>
      </w:divBdr>
    </w:div>
    <w:div w:id="1350641191">
      <w:bodyDiv w:val="1"/>
      <w:marLeft w:val="0"/>
      <w:marRight w:val="0"/>
      <w:marTop w:val="0"/>
      <w:marBottom w:val="0"/>
      <w:divBdr>
        <w:top w:val="none" w:sz="0" w:space="0" w:color="auto"/>
        <w:left w:val="none" w:sz="0" w:space="0" w:color="auto"/>
        <w:bottom w:val="none" w:sz="0" w:space="0" w:color="auto"/>
        <w:right w:val="none" w:sz="0" w:space="0" w:color="auto"/>
      </w:divBdr>
    </w:div>
    <w:div w:id="1421103235">
      <w:bodyDiv w:val="1"/>
      <w:marLeft w:val="0"/>
      <w:marRight w:val="0"/>
      <w:marTop w:val="0"/>
      <w:marBottom w:val="0"/>
      <w:divBdr>
        <w:top w:val="none" w:sz="0" w:space="0" w:color="auto"/>
        <w:left w:val="none" w:sz="0" w:space="0" w:color="auto"/>
        <w:bottom w:val="none" w:sz="0" w:space="0" w:color="auto"/>
        <w:right w:val="none" w:sz="0" w:space="0" w:color="auto"/>
      </w:divBdr>
    </w:div>
    <w:div w:id="1476333986">
      <w:bodyDiv w:val="1"/>
      <w:marLeft w:val="0"/>
      <w:marRight w:val="0"/>
      <w:marTop w:val="0"/>
      <w:marBottom w:val="0"/>
      <w:divBdr>
        <w:top w:val="none" w:sz="0" w:space="0" w:color="auto"/>
        <w:left w:val="none" w:sz="0" w:space="0" w:color="auto"/>
        <w:bottom w:val="none" w:sz="0" w:space="0" w:color="auto"/>
        <w:right w:val="none" w:sz="0" w:space="0" w:color="auto"/>
      </w:divBdr>
    </w:div>
    <w:div w:id="1514343850">
      <w:bodyDiv w:val="1"/>
      <w:marLeft w:val="0"/>
      <w:marRight w:val="0"/>
      <w:marTop w:val="0"/>
      <w:marBottom w:val="0"/>
      <w:divBdr>
        <w:top w:val="none" w:sz="0" w:space="0" w:color="auto"/>
        <w:left w:val="none" w:sz="0" w:space="0" w:color="auto"/>
        <w:bottom w:val="none" w:sz="0" w:space="0" w:color="auto"/>
        <w:right w:val="none" w:sz="0" w:space="0" w:color="auto"/>
      </w:divBdr>
    </w:div>
    <w:div w:id="1594313387">
      <w:bodyDiv w:val="1"/>
      <w:marLeft w:val="0"/>
      <w:marRight w:val="0"/>
      <w:marTop w:val="0"/>
      <w:marBottom w:val="0"/>
      <w:divBdr>
        <w:top w:val="none" w:sz="0" w:space="0" w:color="auto"/>
        <w:left w:val="none" w:sz="0" w:space="0" w:color="auto"/>
        <w:bottom w:val="none" w:sz="0" w:space="0" w:color="auto"/>
        <w:right w:val="none" w:sz="0" w:space="0" w:color="auto"/>
      </w:divBdr>
    </w:div>
    <w:div w:id="1633096719">
      <w:bodyDiv w:val="1"/>
      <w:marLeft w:val="0"/>
      <w:marRight w:val="0"/>
      <w:marTop w:val="0"/>
      <w:marBottom w:val="0"/>
      <w:divBdr>
        <w:top w:val="none" w:sz="0" w:space="0" w:color="auto"/>
        <w:left w:val="none" w:sz="0" w:space="0" w:color="auto"/>
        <w:bottom w:val="none" w:sz="0" w:space="0" w:color="auto"/>
        <w:right w:val="none" w:sz="0" w:space="0" w:color="auto"/>
      </w:divBdr>
    </w:div>
    <w:div w:id="1678531212">
      <w:bodyDiv w:val="1"/>
      <w:marLeft w:val="0"/>
      <w:marRight w:val="0"/>
      <w:marTop w:val="0"/>
      <w:marBottom w:val="0"/>
      <w:divBdr>
        <w:top w:val="none" w:sz="0" w:space="0" w:color="auto"/>
        <w:left w:val="none" w:sz="0" w:space="0" w:color="auto"/>
        <w:bottom w:val="none" w:sz="0" w:space="0" w:color="auto"/>
        <w:right w:val="none" w:sz="0" w:space="0" w:color="auto"/>
      </w:divBdr>
    </w:div>
    <w:div w:id="1704013513">
      <w:bodyDiv w:val="1"/>
      <w:marLeft w:val="0"/>
      <w:marRight w:val="0"/>
      <w:marTop w:val="0"/>
      <w:marBottom w:val="0"/>
      <w:divBdr>
        <w:top w:val="none" w:sz="0" w:space="0" w:color="auto"/>
        <w:left w:val="none" w:sz="0" w:space="0" w:color="auto"/>
        <w:bottom w:val="none" w:sz="0" w:space="0" w:color="auto"/>
        <w:right w:val="none" w:sz="0" w:space="0" w:color="auto"/>
      </w:divBdr>
    </w:div>
    <w:div w:id="1945187137">
      <w:bodyDiv w:val="1"/>
      <w:marLeft w:val="0"/>
      <w:marRight w:val="0"/>
      <w:marTop w:val="0"/>
      <w:marBottom w:val="0"/>
      <w:divBdr>
        <w:top w:val="none" w:sz="0" w:space="0" w:color="auto"/>
        <w:left w:val="none" w:sz="0" w:space="0" w:color="auto"/>
        <w:bottom w:val="none" w:sz="0" w:space="0" w:color="auto"/>
        <w:right w:val="none" w:sz="0" w:space="0" w:color="auto"/>
      </w:divBdr>
    </w:div>
    <w:div w:id="1946302960">
      <w:bodyDiv w:val="1"/>
      <w:marLeft w:val="0"/>
      <w:marRight w:val="0"/>
      <w:marTop w:val="0"/>
      <w:marBottom w:val="0"/>
      <w:divBdr>
        <w:top w:val="none" w:sz="0" w:space="0" w:color="auto"/>
        <w:left w:val="none" w:sz="0" w:space="0" w:color="auto"/>
        <w:bottom w:val="none" w:sz="0" w:space="0" w:color="auto"/>
        <w:right w:val="none" w:sz="0" w:space="0" w:color="auto"/>
      </w:divBdr>
    </w:div>
    <w:div w:id="1946647015">
      <w:bodyDiv w:val="1"/>
      <w:marLeft w:val="0"/>
      <w:marRight w:val="0"/>
      <w:marTop w:val="0"/>
      <w:marBottom w:val="0"/>
      <w:divBdr>
        <w:top w:val="none" w:sz="0" w:space="0" w:color="auto"/>
        <w:left w:val="none" w:sz="0" w:space="0" w:color="auto"/>
        <w:bottom w:val="none" w:sz="0" w:space="0" w:color="auto"/>
        <w:right w:val="none" w:sz="0" w:space="0" w:color="auto"/>
      </w:divBdr>
    </w:div>
    <w:div w:id="1959026240">
      <w:bodyDiv w:val="1"/>
      <w:marLeft w:val="0"/>
      <w:marRight w:val="0"/>
      <w:marTop w:val="0"/>
      <w:marBottom w:val="0"/>
      <w:divBdr>
        <w:top w:val="none" w:sz="0" w:space="0" w:color="auto"/>
        <w:left w:val="none" w:sz="0" w:space="0" w:color="auto"/>
        <w:bottom w:val="none" w:sz="0" w:space="0" w:color="auto"/>
        <w:right w:val="none" w:sz="0" w:space="0" w:color="auto"/>
      </w:divBdr>
    </w:div>
    <w:div w:id="1989508119">
      <w:bodyDiv w:val="1"/>
      <w:marLeft w:val="0"/>
      <w:marRight w:val="0"/>
      <w:marTop w:val="0"/>
      <w:marBottom w:val="0"/>
      <w:divBdr>
        <w:top w:val="none" w:sz="0" w:space="0" w:color="auto"/>
        <w:left w:val="none" w:sz="0" w:space="0" w:color="auto"/>
        <w:bottom w:val="none" w:sz="0" w:space="0" w:color="auto"/>
        <w:right w:val="none" w:sz="0" w:space="0" w:color="auto"/>
      </w:divBdr>
    </w:div>
    <w:div w:id="1997145224">
      <w:bodyDiv w:val="1"/>
      <w:marLeft w:val="0"/>
      <w:marRight w:val="0"/>
      <w:marTop w:val="0"/>
      <w:marBottom w:val="0"/>
      <w:divBdr>
        <w:top w:val="none" w:sz="0" w:space="0" w:color="auto"/>
        <w:left w:val="none" w:sz="0" w:space="0" w:color="auto"/>
        <w:bottom w:val="none" w:sz="0" w:space="0" w:color="auto"/>
        <w:right w:val="none" w:sz="0" w:space="0" w:color="auto"/>
      </w:divBdr>
    </w:div>
    <w:div w:id="2098940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openxmlformats.org/officeDocument/2006/relationships/image" Target="media/image25.emf"/><Relationship Id="rId47" Type="http://schemas.openxmlformats.org/officeDocument/2006/relationships/image" Target="media/image29.emf"/><Relationship Id="rId63" Type="http://schemas.openxmlformats.org/officeDocument/2006/relationships/image" Target="media/image41.emf"/><Relationship Id="rId68" Type="http://schemas.openxmlformats.org/officeDocument/2006/relationships/image" Target="media/image46.png"/><Relationship Id="rId84" Type="http://schemas.openxmlformats.org/officeDocument/2006/relationships/image" Target="media/image60.emf"/><Relationship Id="rId89" Type="http://schemas.openxmlformats.org/officeDocument/2006/relationships/image" Target="media/image65.png"/><Relationship Id="rId16" Type="http://schemas.openxmlformats.org/officeDocument/2006/relationships/image" Target="media/image3.png"/><Relationship Id="rId107" Type="http://schemas.openxmlformats.org/officeDocument/2006/relationships/theme" Target="theme/theme1.xml"/><Relationship Id="rId11" Type="http://schemas.openxmlformats.org/officeDocument/2006/relationships/image" Target="media/image1.png"/><Relationship Id="rId32" Type="http://schemas.openxmlformats.org/officeDocument/2006/relationships/oleObject" Target="embeddings/Microsoft_Visio_2003-2010_Drawing1.vsd"/><Relationship Id="rId37" Type="http://schemas.openxmlformats.org/officeDocument/2006/relationships/image" Target="media/image20.png"/><Relationship Id="rId53" Type="http://schemas.openxmlformats.org/officeDocument/2006/relationships/package" Target="embeddings/Microsoft_Visio_Drawing2.vsdx"/><Relationship Id="rId58" Type="http://schemas.openxmlformats.org/officeDocument/2006/relationships/image" Target="media/image37.emf"/><Relationship Id="rId74" Type="http://schemas.openxmlformats.org/officeDocument/2006/relationships/image" Target="media/image51.emf"/><Relationship Id="rId79" Type="http://schemas.openxmlformats.org/officeDocument/2006/relationships/image" Target="media/image55.emf"/><Relationship Id="rId102" Type="http://schemas.openxmlformats.org/officeDocument/2006/relationships/image" Target="media/image75.png"/><Relationship Id="rId5" Type="http://schemas.openxmlformats.org/officeDocument/2006/relationships/numbering" Target="numbering.xml"/><Relationship Id="rId90" Type="http://schemas.openxmlformats.org/officeDocument/2006/relationships/image" Target="media/image66.png"/><Relationship Id="rId95" Type="http://schemas.openxmlformats.org/officeDocument/2006/relationships/image" Target="media/image70.emf"/><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oleObject" Target="embeddings/Microsoft_Visio_2003-2010_Drawing2.vsd"/><Relationship Id="rId48" Type="http://schemas.openxmlformats.org/officeDocument/2006/relationships/oleObject" Target="embeddings/Microsoft_Visio_2003-2010_Drawing3.vsd"/><Relationship Id="rId64" Type="http://schemas.openxmlformats.org/officeDocument/2006/relationships/image" Target="media/image42.emf"/><Relationship Id="rId69" Type="http://schemas.openxmlformats.org/officeDocument/2006/relationships/image" Target="media/image47.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image" Target="media/image2.png"/><Relationship Id="rId17" Type="http://schemas.openxmlformats.org/officeDocument/2006/relationships/image" Target="media/image4.emf"/><Relationship Id="rId33" Type="http://schemas.openxmlformats.org/officeDocument/2006/relationships/image" Target="media/image17.png"/><Relationship Id="rId38" Type="http://schemas.openxmlformats.org/officeDocument/2006/relationships/image" Target="media/image21.png"/><Relationship Id="rId59" Type="http://schemas.openxmlformats.org/officeDocument/2006/relationships/package" Target="embeddings/Microsoft_Visio_Drawing3.vsdx"/><Relationship Id="rId103" Type="http://schemas.openxmlformats.org/officeDocument/2006/relationships/image" Target="media/image76.PNG"/><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image" Target="media/image34.png"/><Relationship Id="rId62" Type="http://schemas.openxmlformats.org/officeDocument/2006/relationships/image" Target="media/image40.emf"/><Relationship Id="rId70" Type="http://schemas.openxmlformats.org/officeDocument/2006/relationships/image" Target="media/image48.jpg"/><Relationship Id="rId75" Type="http://schemas.openxmlformats.org/officeDocument/2006/relationships/image" Target="media/image52.emf"/><Relationship Id="rId83" Type="http://schemas.openxmlformats.org/officeDocument/2006/relationships/image" Target="media/image59.emf"/><Relationship Id="rId88" Type="http://schemas.openxmlformats.org/officeDocument/2006/relationships/image" Target="media/image64.png"/><Relationship Id="rId91" Type="http://schemas.openxmlformats.org/officeDocument/2006/relationships/image" Target="media/image67.emf"/><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phenix.it-sudparis.eu/jvet/doc_end_user/current_document.php?id=6623" TargetMode="Externa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package" Target="embeddings/Microsoft_Visio_Drawing1.vsdx"/><Relationship Id="rId49" Type="http://schemas.openxmlformats.org/officeDocument/2006/relationships/image" Target="media/image30.emf"/><Relationship Id="rId57" Type="http://schemas.openxmlformats.org/officeDocument/2006/relationships/image" Target="media/image36.emf"/><Relationship Id="rId106" Type="http://schemas.microsoft.com/office/2011/relationships/people" Target="people.xml"/><Relationship Id="rId10" Type="http://schemas.openxmlformats.org/officeDocument/2006/relationships/endnotes" Target="endnotes.xml"/><Relationship Id="rId31" Type="http://schemas.openxmlformats.org/officeDocument/2006/relationships/image" Target="media/image16.emf"/><Relationship Id="rId44" Type="http://schemas.openxmlformats.org/officeDocument/2006/relationships/image" Target="media/image26.emf"/><Relationship Id="rId52" Type="http://schemas.openxmlformats.org/officeDocument/2006/relationships/image" Target="media/image33.emf"/><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package" Target="embeddings/Microsoft_Visio_Drawing4.vsdx"/><Relationship Id="rId78" Type="http://schemas.openxmlformats.org/officeDocument/2006/relationships/image" Target="media/image54.png"/><Relationship Id="rId81" Type="http://schemas.openxmlformats.org/officeDocument/2006/relationships/image" Target="media/image57.emf"/><Relationship Id="rId86" Type="http://schemas.openxmlformats.org/officeDocument/2006/relationships/image" Target="media/image62.emf"/><Relationship Id="rId94" Type="http://schemas.openxmlformats.org/officeDocument/2006/relationships/image" Target="media/image69.png"/><Relationship Id="rId99" Type="http://schemas.openxmlformats.org/officeDocument/2006/relationships/package" Target="embeddings/Microsoft_Visio_Drawing5.vsdx"/><Relationship Id="rId101" Type="http://schemas.openxmlformats.org/officeDocument/2006/relationships/package" Target="embeddings/Microsoft_Visio_Drawing6.vsdx"/><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mailto:jianle.chen@futurewei.com" TargetMode="External"/><Relationship Id="rId18" Type="http://schemas.openxmlformats.org/officeDocument/2006/relationships/package" Target="embeddings/Microsoft_Visio_Drawing.vsdx"/><Relationship Id="rId39" Type="http://schemas.openxmlformats.org/officeDocument/2006/relationships/image" Target="media/image22.png"/><Relationship Id="rId34" Type="http://schemas.openxmlformats.org/officeDocument/2006/relationships/image" Target="media/image18.png"/><Relationship Id="rId50" Type="http://schemas.openxmlformats.org/officeDocument/2006/relationships/image" Target="media/image31.emf"/><Relationship Id="rId55" Type="http://schemas.openxmlformats.org/officeDocument/2006/relationships/image" Target="media/image35.emf"/><Relationship Id="rId76" Type="http://schemas.openxmlformats.org/officeDocument/2006/relationships/image" Target="media/image53.emf"/><Relationship Id="rId97" Type="http://schemas.openxmlformats.org/officeDocument/2006/relationships/image" Target="media/image72.png"/><Relationship Id="rId104"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49.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0.emf"/><Relationship Id="rId40" Type="http://schemas.openxmlformats.org/officeDocument/2006/relationships/image" Target="media/image23.png"/><Relationship Id="rId45" Type="http://schemas.openxmlformats.org/officeDocument/2006/relationships/image" Target="media/image27.emf"/><Relationship Id="rId66" Type="http://schemas.openxmlformats.org/officeDocument/2006/relationships/image" Target="media/image44.png"/><Relationship Id="rId87" Type="http://schemas.openxmlformats.org/officeDocument/2006/relationships/image" Target="media/image63.png"/><Relationship Id="rId61" Type="http://schemas.openxmlformats.org/officeDocument/2006/relationships/image" Target="media/image39.png"/><Relationship Id="rId82" Type="http://schemas.openxmlformats.org/officeDocument/2006/relationships/image" Target="media/image58.emf"/><Relationship Id="rId19" Type="http://schemas.openxmlformats.org/officeDocument/2006/relationships/image" Target="media/image5.emf"/><Relationship Id="rId14" Type="http://schemas.openxmlformats.org/officeDocument/2006/relationships/hyperlink" Target="mailto:Yan.Ye@alibaba-inc.com" TargetMode="External"/><Relationship Id="rId30" Type="http://schemas.openxmlformats.org/officeDocument/2006/relationships/image" Target="media/image15.emf"/><Relationship Id="rId35" Type="http://schemas.openxmlformats.org/officeDocument/2006/relationships/image" Target="media/image19.emf"/><Relationship Id="rId56" Type="http://schemas.openxmlformats.org/officeDocument/2006/relationships/oleObject" Target="embeddings/Microsoft_Visio_2003-2010_Drawing4.vsd"/><Relationship Id="rId77" Type="http://schemas.openxmlformats.org/officeDocument/2006/relationships/package" Target="embeddings/Microsoft_Visio_Drawing34444455.vsdx"/><Relationship Id="rId100" Type="http://schemas.openxmlformats.org/officeDocument/2006/relationships/image" Target="media/image74.emf"/><Relationship Id="rId105"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0.emf"/><Relationship Id="rId93" Type="http://schemas.openxmlformats.org/officeDocument/2006/relationships/image" Target="media/image69.gif"/><Relationship Id="rId98" Type="http://schemas.openxmlformats.org/officeDocument/2006/relationships/image" Target="media/image73.emf"/><Relationship Id="rId3" Type="http://schemas.openxmlformats.org/officeDocument/2006/relationships/customXml" Target="../customXml/item3.xml"/><Relationship Id="rId25" Type="http://schemas.openxmlformats.org/officeDocument/2006/relationships/oleObject" Target="embeddings/Microsoft_Visio_2003-2010_Drawing.vsd"/><Relationship Id="rId46" Type="http://schemas.openxmlformats.org/officeDocument/2006/relationships/image" Target="media/image28.png"/><Relationship Id="rId67"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8BFC086FEFCAD44AF1DCE940B89F27A" ma:contentTypeVersion="11" ma:contentTypeDescription="Create a new document." ma:contentTypeScope="" ma:versionID="f07c385e5d94e8537f3f0f6a2ecced87">
  <xsd:schema xmlns:xsd="http://www.w3.org/2001/XMLSchema" xmlns:xs="http://www.w3.org/2001/XMLSchema" xmlns:p="http://schemas.microsoft.com/office/2006/metadata/properties" xmlns:ns3="bf588db8-30a3-40d9-9dca-06f2ff284b16" xmlns:ns4="367ff7f4-9856-4b41-8321-18782467798f" targetNamespace="http://schemas.microsoft.com/office/2006/metadata/properties" ma:root="true" ma:fieldsID="059f4c9c6723ec4c3da2e5cc0d18f62d" ns3:_="" ns4:_="">
    <xsd:import namespace="bf588db8-30a3-40d9-9dca-06f2ff284b16"/>
    <xsd:import namespace="367ff7f4-9856-4b41-8321-18782467798f"/>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588db8-30a3-40d9-9dca-06f2ff284b1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67ff7f4-9856-4b41-8321-18782467798f"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C1FD2D-1AC6-402C-9F35-1FF17B56322E}">
  <ds:schemaRefs>
    <ds:schemaRef ds:uri="http://schemas.microsoft.com/sharepoint/v3/contenttype/forms"/>
  </ds:schemaRefs>
</ds:datastoreItem>
</file>

<file path=customXml/itemProps2.xml><?xml version="1.0" encoding="utf-8"?>
<ds:datastoreItem xmlns:ds="http://schemas.openxmlformats.org/officeDocument/2006/customXml" ds:itemID="{BF9C13B6-7A9C-4C8E-84C1-1728EA63EF3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461B0C9-B2CD-4157-A204-728A4F04505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588db8-30a3-40d9-9dca-06f2ff284b16"/>
    <ds:schemaRef ds:uri="367ff7f4-9856-4b41-8321-18782467798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BCC2A51-E2B2-40B6-8CFE-76100432D1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1122</TotalTime>
  <Pages>102</Pages>
  <Words>42739</Words>
  <Characters>243614</Characters>
  <Application>Microsoft Office Word</Application>
  <DocSecurity>0</DocSecurity>
  <Lines>2030</Lines>
  <Paragraphs>571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Joint Collaborative Team on Video Coding (JCT-VC) Contribution</vt:lpstr>
      <vt:lpstr>Joint Collaborative Team on Video Coding (JCT-VC) Contribution</vt:lpstr>
    </vt:vector>
  </TitlesOfParts>
  <Company>JCT-VC</Company>
  <LinksUpToDate>false</LinksUpToDate>
  <CharactersWithSpaces>285782</CharactersWithSpaces>
  <SharedDoc>false</SharedDoc>
  <HLinks>
    <vt:vector size="306" baseType="variant">
      <vt:variant>
        <vt:i4>2293767</vt:i4>
      </vt:variant>
      <vt:variant>
        <vt:i4>296</vt:i4>
      </vt:variant>
      <vt:variant>
        <vt:i4>0</vt:i4>
      </vt:variant>
      <vt:variant>
        <vt:i4>5</vt:i4>
      </vt:variant>
      <vt:variant>
        <vt:lpwstr/>
      </vt:variant>
      <vt:variant>
        <vt:lpwstr>_Toc3824681</vt:lpwstr>
      </vt:variant>
      <vt:variant>
        <vt:i4>2293767</vt:i4>
      </vt:variant>
      <vt:variant>
        <vt:i4>290</vt:i4>
      </vt:variant>
      <vt:variant>
        <vt:i4>0</vt:i4>
      </vt:variant>
      <vt:variant>
        <vt:i4>5</vt:i4>
      </vt:variant>
      <vt:variant>
        <vt:lpwstr/>
      </vt:variant>
      <vt:variant>
        <vt:lpwstr>_Toc3824680</vt:lpwstr>
      </vt:variant>
      <vt:variant>
        <vt:i4>2883591</vt:i4>
      </vt:variant>
      <vt:variant>
        <vt:i4>284</vt:i4>
      </vt:variant>
      <vt:variant>
        <vt:i4>0</vt:i4>
      </vt:variant>
      <vt:variant>
        <vt:i4>5</vt:i4>
      </vt:variant>
      <vt:variant>
        <vt:lpwstr/>
      </vt:variant>
      <vt:variant>
        <vt:lpwstr>_Toc3824679</vt:lpwstr>
      </vt:variant>
      <vt:variant>
        <vt:i4>2883591</vt:i4>
      </vt:variant>
      <vt:variant>
        <vt:i4>278</vt:i4>
      </vt:variant>
      <vt:variant>
        <vt:i4>0</vt:i4>
      </vt:variant>
      <vt:variant>
        <vt:i4>5</vt:i4>
      </vt:variant>
      <vt:variant>
        <vt:lpwstr/>
      </vt:variant>
      <vt:variant>
        <vt:lpwstr>_Toc3824678</vt:lpwstr>
      </vt:variant>
      <vt:variant>
        <vt:i4>2883591</vt:i4>
      </vt:variant>
      <vt:variant>
        <vt:i4>272</vt:i4>
      </vt:variant>
      <vt:variant>
        <vt:i4>0</vt:i4>
      </vt:variant>
      <vt:variant>
        <vt:i4>5</vt:i4>
      </vt:variant>
      <vt:variant>
        <vt:lpwstr/>
      </vt:variant>
      <vt:variant>
        <vt:lpwstr>_Toc3824677</vt:lpwstr>
      </vt:variant>
      <vt:variant>
        <vt:i4>2883591</vt:i4>
      </vt:variant>
      <vt:variant>
        <vt:i4>266</vt:i4>
      </vt:variant>
      <vt:variant>
        <vt:i4>0</vt:i4>
      </vt:variant>
      <vt:variant>
        <vt:i4>5</vt:i4>
      </vt:variant>
      <vt:variant>
        <vt:lpwstr/>
      </vt:variant>
      <vt:variant>
        <vt:lpwstr>_Toc3824676</vt:lpwstr>
      </vt:variant>
      <vt:variant>
        <vt:i4>2883591</vt:i4>
      </vt:variant>
      <vt:variant>
        <vt:i4>260</vt:i4>
      </vt:variant>
      <vt:variant>
        <vt:i4>0</vt:i4>
      </vt:variant>
      <vt:variant>
        <vt:i4>5</vt:i4>
      </vt:variant>
      <vt:variant>
        <vt:lpwstr/>
      </vt:variant>
      <vt:variant>
        <vt:lpwstr>_Toc3824675</vt:lpwstr>
      </vt:variant>
      <vt:variant>
        <vt:i4>2883591</vt:i4>
      </vt:variant>
      <vt:variant>
        <vt:i4>254</vt:i4>
      </vt:variant>
      <vt:variant>
        <vt:i4>0</vt:i4>
      </vt:variant>
      <vt:variant>
        <vt:i4>5</vt:i4>
      </vt:variant>
      <vt:variant>
        <vt:lpwstr/>
      </vt:variant>
      <vt:variant>
        <vt:lpwstr>_Toc3824674</vt:lpwstr>
      </vt:variant>
      <vt:variant>
        <vt:i4>2883591</vt:i4>
      </vt:variant>
      <vt:variant>
        <vt:i4>248</vt:i4>
      </vt:variant>
      <vt:variant>
        <vt:i4>0</vt:i4>
      </vt:variant>
      <vt:variant>
        <vt:i4>5</vt:i4>
      </vt:variant>
      <vt:variant>
        <vt:lpwstr/>
      </vt:variant>
      <vt:variant>
        <vt:lpwstr>_Toc3824673</vt:lpwstr>
      </vt:variant>
      <vt:variant>
        <vt:i4>2883591</vt:i4>
      </vt:variant>
      <vt:variant>
        <vt:i4>242</vt:i4>
      </vt:variant>
      <vt:variant>
        <vt:i4>0</vt:i4>
      </vt:variant>
      <vt:variant>
        <vt:i4>5</vt:i4>
      </vt:variant>
      <vt:variant>
        <vt:lpwstr/>
      </vt:variant>
      <vt:variant>
        <vt:lpwstr>_Toc3824672</vt:lpwstr>
      </vt:variant>
      <vt:variant>
        <vt:i4>2883591</vt:i4>
      </vt:variant>
      <vt:variant>
        <vt:i4>236</vt:i4>
      </vt:variant>
      <vt:variant>
        <vt:i4>0</vt:i4>
      </vt:variant>
      <vt:variant>
        <vt:i4>5</vt:i4>
      </vt:variant>
      <vt:variant>
        <vt:lpwstr/>
      </vt:variant>
      <vt:variant>
        <vt:lpwstr>_Toc3824671</vt:lpwstr>
      </vt:variant>
      <vt:variant>
        <vt:i4>2883591</vt:i4>
      </vt:variant>
      <vt:variant>
        <vt:i4>230</vt:i4>
      </vt:variant>
      <vt:variant>
        <vt:i4>0</vt:i4>
      </vt:variant>
      <vt:variant>
        <vt:i4>5</vt:i4>
      </vt:variant>
      <vt:variant>
        <vt:lpwstr/>
      </vt:variant>
      <vt:variant>
        <vt:lpwstr>_Toc3824670</vt:lpwstr>
      </vt:variant>
      <vt:variant>
        <vt:i4>2949127</vt:i4>
      </vt:variant>
      <vt:variant>
        <vt:i4>224</vt:i4>
      </vt:variant>
      <vt:variant>
        <vt:i4>0</vt:i4>
      </vt:variant>
      <vt:variant>
        <vt:i4>5</vt:i4>
      </vt:variant>
      <vt:variant>
        <vt:lpwstr/>
      </vt:variant>
      <vt:variant>
        <vt:lpwstr>_Toc3824669</vt:lpwstr>
      </vt:variant>
      <vt:variant>
        <vt:i4>2949127</vt:i4>
      </vt:variant>
      <vt:variant>
        <vt:i4>218</vt:i4>
      </vt:variant>
      <vt:variant>
        <vt:i4>0</vt:i4>
      </vt:variant>
      <vt:variant>
        <vt:i4>5</vt:i4>
      </vt:variant>
      <vt:variant>
        <vt:lpwstr/>
      </vt:variant>
      <vt:variant>
        <vt:lpwstr>_Toc3824668</vt:lpwstr>
      </vt:variant>
      <vt:variant>
        <vt:i4>2949127</vt:i4>
      </vt:variant>
      <vt:variant>
        <vt:i4>212</vt:i4>
      </vt:variant>
      <vt:variant>
        <vt:i4>0</vt:i4>
      </vt:variant>
      <vt:variant>
        <vt:i4>5</vt:i4>
      </vt:variant>
      <vt:variant>
        <vt:lpwstr/>
      </vt:variant>
      <vt:variant>
        <vt:lpwstr>_Toc3824667</vt:lpwstr>
      </vt:variant>
      <vt:variant>
        <vt:i4>2949127</vt:i4>
      </vt:variant>
      <vt:variant>
        <vt:i4>206</vt:i4>
      </vt:variant>
      <vt:variant>
        <vt:i4>0</vt:i4>
      </vt:variant>
      <vt:variant>
        <vt:i4>5</vt:i4>
      </vt:variant>
      <vt:variant>
        <vt:lpwstr/>
      </vt:variant>
      <vt:variant>
        <vt:lpwstr>_Toc3824666</vt:lpwstr>
      </vt:variant>
      <vt:variant>
        <vt:i4>2949127</vt:i4>
      </vt:variant>
      <vt:variant>
        <vt:i4>200</vt:i4>
      </vt:variant>
      <vt:variant>
        <vt:i4>0</vt:i4>
      </vt:variant>
      <vt:variant>
        <vt:i4>5</vt:i4>
      </vt:variant>
      <vt:variant>
        <vt:lpwstr/>
      </vt:variant>
      <vt:variant>
        <vt:lpwstr>_Toc3824665</vt:lpwstr>
      </vt:variant>
      <vt:variant>
        <vt:i4>2949127</vt:i4>
      </vt:variant>
      <vt:variant>
        <vt:i4>194</vt:i4>
      </vt:variant>
      <vt:variant>
        <vt:i4>0</vt:i4>
      </vt:variant>
      <vt:variant>
        <vt:i4>5</vt:i4>
      </vt:variant>
      <vt:variant>
        <vt:lpwstr/>
      </vt:variant>
      <vt:variant>
        <vt:lpwstr>_Toc3824664</vt:lpwstr>
      </vt:variant>
      <vt:variant>
        <vt:i4>2949127</vt:i4>
      </vt:variant>
      <vt:variant>
        <vt:i4>188</vt:i4>
      </vt:variant>
      <vt:variant>
        <vt:i4>0</vt:i4>
      </vt:variant>
      <vt:variant>
        <vt:i4>5</vt:i4>
      </vt:variant>
      <vt:variant>
        <vt:lpwstr/>
      </vt:variant>
      <vt:variant>
        <vt:lpwstr>_Toc3824663</vt:lpwstr>
      </vt:variant>
      <vt:variant>
        <vt:i4>2949127</vt:i4>
      </vt:variant>
      <vt:variant>
        <vt:i4>182</vt:i4>
      </vt:variant>
      <vt:variant>
        <vt:i4>0</vt:i4>
      </vt:variant>
      <vt:variant>
        <vt:i4>5</vt:i4>
      </vt:variant>
      <vt:variant>
        <vt:lpwstr/>
      </vt:variant>
      <vt:variant>
        <vt:lpwstr>_Toc3824662</vt:lpwstr>
      </vt:variant>
      <vt:variant>
        <vt:i4>2949127</vt:i4>
      </vt:variant>
      <vt:variant>
        <vt:i4>176</vt:i4>
      </vt:variant>
      <vt:variant>
        <vt:i4>0</vt:i4>
      </vt:variant>
      <vt:variant>
        <vt:i4>5</vt:i4>
      </vt:variant>
      <vt:variant>
        <vt:lpwstr/>
      </vt:variant>
      <vt:variant>
        <vt:lpwstr>_Toc3824661</vt:lpwstr>
      </vt:variant>
      <vt:variant>
        <vt:i4>2949127</vt:i4>
      </vt:variant>
      <vt:variant>
        <vt:i4>170</vt:i4>
      </vt:variant>
      <vt:variant>
        <vt:i4>0</vt:i4>
      </vt:variant>
      <vt:variant>
        <vt:i4>5</vt:i4>
      </vt:variant>
      <vt:variant>
        <vt:lpwstr/>
      </vt:variant>
      <vt:variant>
        <vt:lpwstr>_Toc3824660</vt:lpwstr>
      </vt:variant>
      <vt:variant>
        <vt:i4>3014663</vt:i4>
      </vt:variant>
      <vt:variant>
        <vt:i4>164</vt:i4>
      </vt:variant>
      <vt:variant>
        <vt:i4>0</vt:i4>
      </vt:variant>
      <vt:variant>
        <vt:i4>5</vt:i4>
      </vt:variant>
      <vt:variant>
        <vt:lpwstr/>
      </vt:variant>
      <vt:variant>
        <vt:lpwstr>_Toc3824659</vt:lpwstr>
      </vt:variant>
      <vt:variant>
        <vt:i4>3014663</vt:i4>
      </vt:variant>
      <vt:variant>
        <vt:i4>158</vt:i4>
      </vt:variant>
      <vt:variant>
        <vt:i4>0</vt:i4>
      </vt:variant>
      <vt:variant>
        <vt:i4>5</vt:i4>
      </vt:variant>
      <vt:variant>
        <vt:lpwstr/>
      </vt:variant>
      <vt:variant>
        <vt:lpwstr>_Toc3824658</vt:lpwstr>
      </vt:variant>
      <vt:variant>
        <vt:i4>3014663</vt:i4>
      </vt:variant>
      <vt:variant>
        <vt:i4>152</vt:i4>
      </vt:variant>
      <vt:variant>
        <vt:i4>0</vt:i4>
      </vt:variant>
      <vt:variant>
        <vt:i4>5</vt:i4>
      </vt:variant>
      <vt:variant>
        <vt:lpwstr/>
      </vt:variant>
      <vt:variant>
        <vt:lpwstr>_Toc3824657</vt:lpwstr>
      </vt:variant>
      <vt:variant>
        <vt:i4>3014663</vt:i4>
      </vt:variant>
      <vt:variant>
        <vt:i4>146</vt:i4>
      </vt:variant>
      <vt:variant>
        <vt:i4>0</vt:i4>
      </vt:variant>
      <vt:variant>
        <vt:i4>5</vt:i4>
      </vt:variant>
      <vt:variant>
        <vt:lpwstr/>
      </vt:variant>
      <vt:variant>
        <vt:lpwstr>_Toc3824656</vt:lpwstr>
      </vt:variant>
      <vt:variant>
        <vt:i4>3014663</vt:i4>
      </vt:variant>
      <vt:variant>
        <vt:i4>140</vt:i4>
      </vt:variant>
      <vt:variant>
        <vt:i4>0</vt:i4>
      </vt:variant>
      <vt:variant>
        <vt:i4>5</vt:i4>
      </vt:variant>
      <vt:variant>
        <vt:lpwstr/>
      </vt:variant>
      <vt:variant>
        <vt:lpwstr>_Toc3824655</vt:lpwstr>
      </vt:variant>
      <vt:variant>
        <vt:i4>3014663</vt:i4>
      </vt:variant>
      <vt:variant>
        <vt:i4>134</vt:i4>
      </vt:variant>
      <vt:variant>
        <vt:i4>0</vt:i4>
      </vt:variant>
      <vt:variant>
        <vt:i4>5</vt:i4>
      </vt:variant>
      <vt:variant>
        <vt:lpwstr/>
      </vt:variant>
      <vt:variant>
        <vt:lpwstr>_Toc3824654</vt:lpwstr>
      </vt:variant>
      <vt:variant>
        <vt:i4>3014663</vt:i4>
      </vt:variant>
      <vt:variant>
        <vt:i4>128</vt:i4>
      </vt:variant>
      <vt:variant>
        <vt:i4>0</vt:i4>
      </vt:variant>
      <vt:variant>
        <vt:i4>5</vt:i4>
      </vt:variant>
      <vt:variant>
        <vt:lpwstr/>
      </vt:variant>
      <vt:variant>
        <vt:lpwstr>_Toc3824653</vt:lpwstr>
      </vt:variant>
      <vt:variant>
        <vt:i4>3014663</vt:i4>
      </vt:variant>
      <vt:variant>
        <vt:i4>122</vt:i4>
      </vt:variant>
      <vt:variant>
        <vt:i4>0</vt:i4>
      </vt:variant>
      <vt:variant>
        <vt:i4>5</vt:i4>
      </vt:variant>
      <vt:variant>
        <vt:lpwstr/>
      </vt:variant>
      <vt:variant>
        <vt:lpwstr>_Toc3824652</vt:lpwstr>
      </vt:variant>
      <vt:variant>
        <vt:i4>3014663</vt:i4>
      </vt:variant>
      <vt:variant>
        <vt:i4>116</vt:i4>
      </vt:variant>
      <vt:variant>
        <vt:i4>0</vt:i4>
      </vt:variant>
      <vt:variant>
        <vt:i4>5</vt:i4>
      </vt:variant>
      <vt:variant>
        <vt:lpwstr/>
      </vt:variant>
      <vt:variant>
        <vt:lpwstr>_Toc3824651</vt:lpwstr>
      </vt:variant>
      <vt:variant>
        <vt:i4>3014663</vt:i4>
      </vt:variant>
      <vt:variant>
        <vt:i4>110</vt:i4>
      </vt:variant>
      <vt:variant>
        <vt:i4>0</vt:i4>
      </vt:variant>
      <vt:variant>
        <vt:i4>5</vt:i4>
      </vt:variant>
      <vt:variant>
        <vt:lpwstr/>
      </vt:variant>
      <vt:variant>
        <vt:lpwstr>_Toc3824650</vt:lpwstr>
      </vt:variant>
      <vt:variant>
        <vt:i4>3080199</vt:i4>
      </vt:variant>
      <vt:variant>
        <vt:i4>104</vt:i4>
      </vt:variant>
      <vt:variant>
        <vt:i4>0</vt:i4>
      </vt:variant>
      <vt:variant>
        <vt:i4>5</vt:i4>
      </vt:variant>
      <vt:variant>
        <vt:lpwstr/>
      </vt:variant>
      <vt:variant>
        <vt:lpwstr>_Toc3824649</vt:lpwstr>
      </vt:variant>
      <vt:variant>
        <vt:i4>3080199</vt:i4>
      </vt:variant>
      <vt:variant>
        <vt:i4>98</vt:i4>
      </vt:variant>
      <vt:variant>
        <vt:i4>0</vt:i4>
      </vt:variant>
      <vt:variant>
        <vt:i4>5</vt:i4>
      </vt:variant>
      <vt:variant>
        <vt:lpwstr/>
      </vt:variant>
      <vt:variant>
        <vt:lpwstr>_Toc3824648</vt:lpwstr>
      </vt:variant>
      <vt:variant>
        <vt:i4>3080199</vt:i4>
      </vt:variant>
      <vt:variant>
        <vt:i4>92</vt:i4>
      </vt:variant>
      <vt:variant>
        <vt:i4>0</vt:i4>
      </vt:variant>
      <vt:variant>
        <vt:i4>5</vt:i4>
      </vt:variant>
      <vt:variant>
        <vt:lpwstr/>
      </vt:variant>
      <vt:variant>
        <vt:lpwstr>_Toc3824647</vt:lpwstr>
      </vt:variant>
      <vt:variant>
        <vt:i4>3080199</vt:i4>
      </vt:variant>
      <vt:variant>
        <vt:i4>86</vt:i4>
      </vt:variant>
      <vt:variant>
        <vt:i4>0</vt:i4>
      </vt:variant>
      <vt:variant>
        <vt:i4>5</vt:i4>
      </vt:variant>
      <vt:variant>
        <vt:lpwstr/>
      </vt:variant>
      <vt:variant>
        <vt:lpwstr>_Toc3824646</vt:lpwstr>
      </vt:variant>
      <vt:variant>
        <vt:i4>3080199</vt:i4>
      </vt:variant>
      <vt:variant>
        <vt:i4>80</vt:i4>
      </vt:variant>
      <vt:variant>
        <vt:i4>0</vt:i4>
      </vt:variant>
      <vt:variant>
        <vt:i4>5</vt:i4>
      </vt:variant>
      <vt:variant>
        <vt:lpwstr/>
      </vt:variant>
      <vt:variant>
        <vt:lpwstr>_Toc3824645</vt:lpwstr>
      </vt:variant>
      <vt:variant>
        <vt:i4>3080199</vt:i4>
      </vt:variant>
      <vt:variant>
        <vt:i4>74</vt:i4>
      </vt:variant>
      <vt:variant>
        <vt:i4>0</vt:i4>
      </vt:variant>
      <vt:variant>
        <vt:i4>5</vt:i4>
      </vt:variant>
      <vt:variant>
        <vt:lpwstr/>
      </vt:variant>
      <vt:variant>
        <vt:lpwstr>_Toc3824644</vt:lpwstr>
      </vt:variant>
      <vt:variant>
        <vt:i4>3080199</vt:i4>
      </vt:variant>
      <vt:variant>
        <vt:i4>68</vt:i4>
      </vt:variant>
      <vt:variant>
        <vt:i4>0</vt:i4>
      </vt:variant>
      <vt:variant>
        <vt:i4>5</vt:i4>
      </vt:variant>
      <vt:variant>
        <vt:lpwstr/>
      </vt:variant>
      <vt:variant>
        <vt:lpwstr>_Toc3824643</vt:lpwstr>
      </vt:variant>
      <vt:variant>
        <vt:i4>3080199</vt:i4>
      </vt:variant>
      <vt:variant>
        <vt:i4>62</vt:i4>
      </vt:variant>
      <vt:variant>
        <vt:i4>0</vt:i4>
      </vt:variant>
      <vt:variant>
        <vt:i4>5</vt:i4>
      </vt:variant>
      <vt:variant>
        <vt:lpwstr/>
      </vt:variant>
      <vt:variant>
        <vt:lpwstr>_Toc3824642</vt:lpwstr>
      </vt:variant>
      <vt:variant>
        <vt:i4>3080199</vt:i4>
      </vt:variant>
      <vt:variant>
        <vt:i4>56</vt:i4>
      </vt:variant>
      <vt:variant>
        <vt:i4>0</vt:i4>
      </vt:variant>
      <vt:variant>
        <vt:i4>5</vt:i4>
      </vt:variant>
      <vt:variant>
        <vt:lpwstr/>
      </vt:variant>
      <vt:variant>
        <vt:lpwstr>_Toc3824641</vt:lpwstr>
      </vt:variant>
      <vt:variant>
        <vt:i4>3080199</vt:i4>
      </vt:variant>
      <vt:variant>
        <vt:i4>50</vt:i4>
      </vt:variant>
      <vt:variant>
        <vt:i4>0</vt:i4>
      </vt:variant>
      <vt:variant>
        <vt:i4>5</vt:i4>
      </vt:variant>
      <vt:variant>
        <vt:lpwstr/>
      </vt:variant>
      <vt:variant>
        <vt:lpwstr>_Toc3824640</vt:lpwstr>
      </vt:variant>
      <vt:variant>
        <vt:i4>2621447</vt:i4>
      </vt:variant>
      <vt:variant>
        <vt:i4>44</vt:i4>
      </vt:variant>
      <vt:variant>
        <vt:i4>0</vt:i4>
      </vt:variant>
      <vt:variant>
        <vt:i4>5</vt:i4>
      </vt:variant>
      <vt:variant>
        <vt:lpwstr/>
      </vt:variant>
      <vt:variant>
        <vt:lpwstr>_Toc3824639</vt:lpwstr>
      </vt:variant>
      <vt:variant>
        <vt:i4>2621447</vt:i4>
      </vt:variant>
      <vt:variant>
        <vt:i4>38</vt:i4>
      </vt:variant>
      <vt:variant>
        <vt:i4>0</vt:i4>
      </vt:variant>
      <vt:variant>
        <vt:i4>5</vt:i4>
      </vt:variant>
      <vt:variant>
        <vt:lpwstr/>
      </vt:variant>
      <vt:variant>
        <vt:lpwstr>_Toc3824638</vt:lpwstr>
      </vt:variant>
      <vt:variant>
        <vt:i4>2621447</vt:i4>
      </vt:variant>
      <vt:variant>
        <vt:i4>32</vt:i4>
      </vt:variant>
      <vt:variant>
        <vt:i4>0</vt:i4>
      </vt:variant>
      <vt:variant>
        <vt:i4>5</vt:i4>
      </vt:variant>
      <vt:variant>
        <vt:lpwstr/>
      </vt:variant>
      <vt:variant>
        <vt:lpwstr>_Toc3824637</vt:lpwstr>
      </vt:variant>
      <vt:variant>
        <vt:i4>2621447</vt:i4>
      </vt:variant>
      <vt:variant>
        <vt:i4>26</vt:i4>
      </vt:variant>
      <vt:variant>
        <vt:i4>0</vt:i4>
      </vt:variant>
      <vt:variant>
        <vt:i4>5</vt:i4>
      </vt:variant>
      <vt:variant>
        <vt:lpwstr/>
      </vt:variant>
      <vt:variant>
        <vt:lpwstr>_Toc3824636</vt:lpwstr>
      </vt:variant>
      <vt:variant>
        <vt:i4>2621447</vt:i4>
      </vt:variant>
      <vt:variant>
        <vt:i4>20</vt:i4>
      </vt:variant>
      <vt:variant>
        <vt:i4>0</vt:i4>
      </vt:variant>
      <vt:variant>
        <vt:i4>5</vt:i4>
      </vt:variant>
      <vt:variant>
        <vt:lpwstr/>
      </vt:variant>
      <vt:variant>
        <vt:lpwstr>_Toc3824635</vt:lpwstr>
      </vt:variant>
      <vt:variant>
        <vt:i4>2621447</vt:i4>
      </vt:variant>
      <vt:variant>
        <vt:i4>14</vt:i4>
      </vt:variant>
      <vt:variant>
        <vt:i4>0</vt:i4>
      </vt:variant>
      <vt:variant>
        <vt:i4>5</vt:i4>
      </vt:variant>
      <vt:variant>
        <vt:lpwstr/>
      </vt:variant>
      <vt:variant>
        <vt:lpwstr>_Toc3824634</vt:lpwstr>
      </vt:variant>
      <vt:variant>
        <vt:i4>2621447</vt:i4>
      </vt:variant>
      <vt:variant>
        <vt:i4>8</vt:i4>
      </vt:variant>
      <vt:variant>
        <vt:i4>0</vt:i4>
      </vt:variant>
      <vt:variant>
        <vt:i4>5</vt:i4>
      </vt:variant>
      <vt:variant>
        <vt:lpwstr/>
      </vt:variant>
      <vt:variant>
        <vt:lpwstr>_Toc3824633</vt:lpwstr>
      </vt:variant>
      <vt:variant>
        <vt:i4>2228225</vt:i4>
      </vt:variant>
      <vt:variant>
        <vt:i4>3</vt:i4>
      </vt:variant>
      <vt:variant>
        <vt:i4>0</vt:i4>
      </vt:variant>
      <vt:variant>
        <vt:i4>5</vt:i4>
      </vt:variant>
      <vt:variant>
        <vt:lpwstr>mailto:Yan.Ye@alibaba-inc.com</vt:lpwstr>
      </vt:variant>
      <vt:variant>
        <vt:lpwstr/>
      </vt:variant>
      <vt:variant>
        <vt:i4>102</vt:i4>
      </vt:variant>
      <vt:variant>
        <vt:i4>0</vt:i4>
      </vt:variant>
      <vt:variant>
        <vt:i4>0</vt:i4>
      </vt:variant>
      <vt:variant>
        <vt:i4>5</vt:i4>
      </vt:variant>
      <vt:variant>
        <vt:lpwstr>mailto:jianle.chen@huawei.com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Joint Collaborative Team on Video Coding (JCT-VC) Contribution</dc:title>
  <dc:subject/>
  <dc:creator>Gary J. Sullivan &amp; Jens-Rainer Ohm</dc:creator>
  <cp:keywords>JCT-VC, MPEG, VCEG, CTPClassification=CTP_NT</cp:keywords>
  <dc:description/>
  <cp:lastModifiedBy>Ye, Yan</cp:lastModifiedBy>
  <cp:revision>14</cp:revision>
  <cp:lastPrinted>2018-08-09T21:16:00Z</cp:lastPrinted>
  <dcterms:created xsi:type="dcterms:W3CDTF">2020-12-08T06:20:00Z</dcterms:created>
  <dcterms:modified xsi:type="dcterms:W3CDTF">2020-12-14T23:24:00Z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TitusGUID">
    <vt:lpwstr>b226167d-ab03-44b1-b510-2837498d627b</vt:lpwstr>
  </property>
  <property fmtid="{D5CDD505-2E9C-101B-9397-08002B2CF9AE}" pid="4" name="CTP_TimeStamp">
    <vt:lpwstr>2018-04-20 20:09:11Z</vt:lpwstr>
  </property>
  <property fmtid="{D5CDD505-2E9C-101B-9397-08002B2CF9AE}" pid="5" name="CTP_BU">
    <vt:lpwstr>NA</vt:lpwstr>
  </property>
  <property fmtid="{D5CDD505-2E9C-101B-9397-08002B2CF9AE}" pid="6" name="CTP_IDSID">
    <vt:lpwstr>NA</vt:lpwstr>
  </property>
  <property fmtid="{D5CDD505-2E9C-101B-9397-08002B2CF9AE}" pid="7" name="CTP_WWID">
    <vt:lpwstr>NA</vt:lpwstr>
  </property>
  <property fmtid="{D5CDD505-2E9C-101B-9397-08002B2CF9AE}" pid="8" name="CTPClassification">
    <vt:lpwstr>CTP_NT</vt:lpwstr>
  </property>
  <property fmtid="{D5CDD505-2E9C-101B-9397-08002B2CF9AE}" pid="9" name="_readonly">
    <vt:lpwstr/>
  </property>
  <property fmtid="{D5CDD505-2E9C-101B-9397-08002B2CF9AE}" pid="10" name="_change">
    <vt:lpwstr/>
  </property>
  <property fmtid="{D5CDD505-2E9C-101B-9397-08002B2CF9AE}" pid="11" name="_full-control">
    <vt:lpwstr/>
  </property>
  <property fmtid="{D5CDD505-2E9C-101B-9397-08002B2CF9AE}" pid="12" name="sflag">
    <vt:lpwstr>1580502999</vt:lpwstr>
  </property>
  <property fmtid="{D5CDD505-2E9C-101B-9397-08002B2CF9AE}" pid="13" name="ContentTypeId">
    <vt:lpwstr>0x01010078BFC086FEFCAD44AF1DCE940B89F27A</vt:lpwstr>
  </property>
</Properties>
</file>